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3EE0E5" w14:textId="3489001E" w:rsidR="004B52B9" w:rsidRDefault="008D5305" w:rsidP="000B5375">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sidR="004B52B9">
        <w:rPr>
          <w:rFonts w:cs="Times New Roman"/>
          <w:b/>
          <w:sz w:val="28"/>
          <w:szCs w:val="28"/>
        </w:rPr>
        <w:t xml:space="preserve"> prey</w:t>
      </w:r>
      <w:r w:rsidRPr="00412412">
        <w:rPr>
          <w:rFonts w:cs="Times New Roman"/>
          <w:b/>
          <w:sz w:val="28"/>
          <w:szCs w:val="28"/>
        </w:rPr>
        <w:t xml:space="preserve"> during red water bloom</w:t>
      </w:r>
      <w:r w:rsidR="002E792E">
        <w:rPr>
          <w:rFonts w:cs="Times New Roman"/>
          <w:b/>
          <w:sz w:val="28"/>
          <w:szCs w:val="28"/>
        </w:rPr>
        <w:t>s</w:t>
      </w:r>
    </w:p>
    <w:p w14:paraId="52CBEFAB" w14:textId="56466677" w:rsidR="008D5305" w:rsidRPr="00412412" w:rsidRDefault="002E792E" w:rsidP="004B52B9">
      <w:pPr>
        <w:spacing w:line="480" w:lineRule="auto"/>
        <w:ind w:firstLine="288"/>
        <w:jc w:val="center"/>
        <w:rPr>
          <w:rFonts w:cs="Times New Roman"/>
          <w:b/>
          <w:sz w:val="28"/>
          <w:szCs w:val="28"/>
        </w:rPr>
      </w:pPr>
      <w:r>
        <w:rPr>
          <w:rFonts w:cs="Times New Roman"/>
          <w:b/>
          <w:sz w:val="28"/>
          <w:szCs w:val="28"/>
        </w:rPr>
        <w:t xml:space="preserve"> in the Columbia River Estuary</w:t>
      </w:r>
    </w:p>
    <w:p w14:paraId="74B65DD1" w14:textId="77777777" w:rsidR="008D5305" w:rsidRPr="00412412" w:rsidRDefault="008D5305" w:rsidP="004B52B9">
      <w:pPr>
        <w:spacing w:line="480" w:lineRule="auto"/>
        <w:ind w:firstLine="288"/>
        <w:jc w:val="both"/>
        <w:rPr>
          <w:rFonts w:cs="Times New Roman"/>
          <w:bCs/>
          <w:i/>
        </w:rPr>
      </w:pPr>
      <w:r w:rsidRPr="00412412">
        <w:rPr>
          <w:rFonts w:cs="Times New Roman"/>
          <w:bCs/>
          <w:i/>
        </w:rPr>
        <w:t>Authors:</w:t>
      </w:r>
    </w:p>
    <w:p w14:paraId="133A0DF2" w14:textId="04B3B693" w:rsidR="008D5305" w:rsidRPr="00FC5E5F" w:rsidRDefault="008D5305" w:rsidP="004B52B9">
      <w:pPr>
        <w:spacing w:line="480" w:lineRule="auto"/>
        <w:ind w:firstLine="288"/>
        <w:jc w:val="both"/>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sidR="001651E6">
        <w:rPr>
          <w:rFonts w:cs="Times New Roman"/>
          <w:bCs/>
        </w:rPr>
        <w:t xml:space="preserve">Gwenn M. Hennon </w:t>
      </w:r>
      <w:r w:rsidR="001651E6" w:rsidRPr="001651E6">
        <w:rPr>
          <w:rFonts w:cs="Times New Roman"/>
          <w:bCs/>
          <w:vertAlign w:val="superscript"/>
        </w:rPr>
        <w:t>1</w:t>
      </w:r>
      <w:r w:rsidR="00402A36">
        <w:rPr>
          <w:rFonts w:cs="Times New Roman"/>
          <w:bCs/>
          <w:vertAlign w:val="superscript"/>
        </w:rPr>
        <w:t>,3</w:t>
      </w:r>
      <w:r w:rsidR="001651E6">
        <w:rPr>
          <w:rFonts w:cs="Times New Roman"/>
          <w:bCs/>
        </w:rPr>
        <w:t xml:space="preserve">, </w:t>
      </w:r>
      <w:r w:rsidRPr="00FC5E5F">
        <w:rPr>
          <w:rFonts w:cs="Times New Roman"/>
          <w:bCs/>
        </w:rPr>
        <w:t>Joseph Ne</w:t>
      </w:r>
      <w:r w:rsidR="002E792E">
        <w:rPr>
          <w:rFonts w:cs="Times New Roman"/>
          <w:bCs/>
        </w:rPr>
        <w:t>e</w:t>
      </w:r>
      <w:r w:rsidRPr="00FC5E5F">
        <w:rPr>
          <w:rFonts w:cs="Times New Roman"/>
          <w:bCs/>
        </w:rPr>
        <w:t xml:space="preserve">doba </w:t>
      </w:r>
      <w:r w:rsidR="00402A36">
        <w:rPr>
          <w:rFonts w:cs="Times New Roman"/>
          <w:bCs/>
          <w:vertAlign w:val="superscript"/>
        </w:rPr>
        <w:t>4</w:t>
      </w:r>
      <w:r w:rsidRPr="00FC5E5F">
        <w:rPr>
          <w:rFonts w:cs="Times New Roman"/>
          <w:bCs/>
        </w:rPr>
        <w:t xml:space="preserve">, </w:t>
      </w:r>
      <w:r>
        <w:rPr>
          <w:rFonts w:cs="Times New Roman"/>
          <w:bCs/>
        </w:rPr>
        <w:t xml:space="preserve">Katie Maxey </w:t>
      </w:r>
      <w:r w:rsidR="00402A36">
        <w:rPr>
          <w:rFonts w:cs="Times New Roman"/>
          <w:bCs/>
          <w:vertAlign w:val="superscript"/>
        </w:rPr>
        <w:t>4</w:t>
      </w:r>
      <w:r>
        <w:rPr>
          <w:rFonts w:cs="Times New Roman"/>
          <w:bCs/>
        </w:rPr>
        <w:t xml:space="preserve">, </w:t>
      </w:r>
      <w:r w:rsidRPr="00FC5E5F">
        <w:rPr>
          <w:rFonts w:cs="Times New Roman"/>
          <w:bCs/>
        </w:rPr>
        <w:t xml:space="preserve">Rhonda Morales </w:t>
      </w:r>
      <w:r w:rsidRPr="00FC5E5F">
        <w:rPr>
          <w:rFonts w:cs="Times New Roman"/>
          <w:bCs/>
          <w:vertAlign w:val="superscript"/>
        </w:rPr>
        <w:t>1</w:t>
      </w:r>
      <w:r w:rsidRPr="00FC5E5F">
        <w:rPr>
          <w:rFonts w:cs="Times New Roman"/>
          <w:bCs/>
        </w:rPr>
        <w:t xml:space="preserve">, Tawnya </w:t>
      </w:r>
      <w:r w:rsidR="00AD70B9">
        <w:rPr>
          <w:rFonts w:cs="Times New Roman"/>
          <w:bCs/>
        </w:rPr>
        <w:t xml:space="preserve">D. </w:t>
      </w:r>
      <w:r w:rsidRPr="00FC5E5F">
        <w:rPr>
          <w:rFonts w:cs="Times New Roman"/>
          <w:bCs/>
        </w:rPr>
        <w:t xml:space="preserve">Peterson </w:t>
      </w:r>
      <w:r w:rsidR="00402A36">
        <w:rPr>
          <w:rFonts w:cs="Times New Roman"/>
          <w:bCs/>
          <w:vertAlign w:val="superscript"/>
        </w:rPr>
        <w:t>4</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Peter Zuber </w:t>
      </w:r>
      <w:r w:rsidR="00402A36">
        <w:rPr>
          <w:rFonts w:cs="Times New Roman"/>
          <w:bCs/>
          <w:vertAlign w:val="superscript"/>
        </w:rPr>
        <w:t>4</w:t>
      </w:r>
      <w:r w:rsidRPr="00FC5E5F">
        <w:rPr>
          <w:rFonts w:cs="Times New Roman"/>
          <w:bCs/>
        </w:rPr>
        <w:t xml:space="preserve">, E. Virginia Armbrust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77777777" w:rsidR="008D5305" w:rsidRPr="00FC5E5F" w:rsidRDefault="008D5305" w:rsidP="004B52B9">
      <w:pPr>
        <w:spacing w:line="480" w:lineRule="auto"/>
        <w:ind w:firstLine="288"/>
        <w:jc w:val="both"/>
        <w:rPr>
          <w:rFonts w:cs="Times New Roman"/>
          <w:bCs/>
        </w:rPr>
      </w:pPr>
    </w:p>
    <w:p w14:paraId="66B449E5" w14:textId="77777777" w:rsidR="008D5305" w:rsidRPr="00FE75DC" w:rsidRDefault="008D5305" w:rsidP="004B52B9">
      <w:pPr>
        <w:spacing w:line="480" w:lineRule="auto"/>
        <w:ind w:firstLine="288"/>
        <w:jc w:val="both"/>
        <w:rPr>
          <w:rFonts w:cs="Times New Roman"/>
        </w:rPr>
      </w:pPr>
    </w:p>
    <w:p w14:paraId="2D83D173" w14:textId="77777777" w:rsidR="008D5305" w:rsidRPr="00412412" w:rsidRDefault="008D5305" w:rsidP="004B52B9">
      <w:pPr>
        <w:spacing w:line="480" w:lineRule="auto"/>
        <w:ind w:firstLine="288"/>
        <w:jc w:val="both"/>
        <w:rPr>
          <w:rFonts w:cs="Times New Roman"/>
          <w:i/>
        </w:rPr>
      </w:pPr>
      <w:r w:rsidRPr="00412412">
        <w:rPr>
          <w:rFonts w:cs="Times New Roman"/>
          <w:i/>
        </w:rPr>
        <w:t>Affiliations:</w:t>
      </w:r>
    </w:p>
    <w:p w14:paraId="3506FAE6" w14:textId="77777777"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268DFCDB" w14:textId="77777777" w:rsidR="00402A36" w:rsidRPr="003D1C40" w:rsidRDefault="00402A36" w:rsidP="00402A36">
      <w:pPr>
        <w:widowControl/>
        <w:tabs>
          <w:tab w:val="clear" w:pos="709"/>
        </w:tabs>
        <w:suppressAutoHyphens w:val="0"/>
        <w:spacing w:line="480" w:lineRule="auto"/>
        <w:ind w:firstLine="288"/>
        <w:jc w:val="both"/>
        <w:rPr>
          <w:rFonts w:cs="Times New Roman"/>
          <w:bCs/>
        </w:rPr>
      </w:pPr>
      <w:r>
        <w:rPr>
          <w:rFonts w:cs="Times New Roman"/>
          <w:bCs/>
          <w:vertAlign w:val="superscript"/>
        </w:rPr>
        <w:t>3</w:t>
      </w:r>
      <w:r>
        <w:rPr>
          <w:rFonts w:cs="Times New Roman"/>
          <w:bCs/>
        </w:rPr>
        <w:t xml:space="preserve"> Lamont-Doherty Earth Observatory, Columbia University, </w:t>
      </w:r>
      <w:r>
        <w:rPr>
          <w:rStyle w:val="xbe"/>
          <w:rFonts w:eastAsia="Times New Roman" w:cs="Times New Roman"/>
        </w:rPr>
        <w:t>61 Route 9w, Palisades, NY 10964</w:t>
      </w:r>
    </w:p>
    <w:p w14:paraId="05245CB0" w14:textId="71256578" w:rsidR="008D5305" w:rsidRPr="00FC5E5F" w:rsidRDefault="00402A36" w:rsidP="004B52B9">
      <w:pPr>
        <w:widowControl/>
        <w:tabs>
          <w:tab w:val="clear" w:pos="709"/>
        </w:tabs>
        <w:suppressAutoHyphens w:val="0"/>
        <w:spacing w:line="480" w:lineRule="auto"/>
        <w:ind w:firstLine="288"/>
        <w:jc w:val="both"/>
        <w:rPr>
          <w:rFonts w:cs="Times New Roman"/>
          <w:bCs/>
          <w:vertAlign w:val="superscript"/>
        </w:rPr>
      </w:pPr>
      <w:r>
        <w:rPr>
          <w:rFonts w:cs="Times New Roman"/>
          <w:bCs/>
          <w:vertAlign w:val="superscript"/>
        </w:rPr>
        <w:t>4</w:t>
      </w:r>
      <w:r w:rsidR="008D5305" w:rsidRPr="00FC5E5F">
        <w:rPr>
          <w:rFonts w:cs="Times New Roman"/>
          <w:bCs/>
          <w:vertAlign w:val="superscript"/>
        </w:rPr>
        <w:t xml:space="preserve"> </w:t>
      </w:r>
      <w:r w:rsidR="008D5305" w:rsidRPr="006F19EC">
        <w:rPr>
          <w:rFonts w:cs="Times New Roman"/>
          <w:bCs/>
        </w:rPr>
        <w:t>Institute of Environmental Health</w:t>
      </w:r>
      <w:r w:rsidR="008D5305">
        <w:rPr>
          <w:rFonts w:cs="Times New Roman"/>
          <w:bCs/>
        </w:rPr>
        <w:t xml:space="preserve">, </w:t>
      </w:r>
      <w:r w:rsidR="008D5305" w:rsidRPr="006F19EC">
        <w:rPr>
          <w:rFonts w:cs="Times New Roman"/>
          <w:bCs/>
        </w:rPr>
        <w:t>Oregon Health &amp; Science University</w:t>
      </w:r>
      <w:r w:rsidR="008D5305">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4B52B9">
      <w:pPr>
        <w:widowControl/>
        <w:tabs>
          <w:tab w:val="clear" w:pos="709"/>
        </w:tabs>
        <w:suppressAutoHyphens w:val="0"/>
        <w:spacing w:line="480" w:lineRule="auto"/>
        <w:ind w:firstLine="288"/>
        <w:jc w:val="both"/>
        <w:rPr>
          <w:rFonts w:cs="Times New Roman"/>
          <w:bCs/>
          <w:vertAlign w:val="superscript"/>
        </w:rPr>
      </w:pPr>
    </w:p>
    <w:p w14:paraId="4A5F59C4" w14:textId="1A92CE7E"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rPr>
        <w:t>* Correspond</w:t>
      </w:r>
      <w:r w:rsidR="00412412">
        <w:rPr>
          <w:rFonts w:cs="Times New Roman"/>
          <w:bCs/>
        </w:rPr>
        <w:t>ing author</w:t>
      </w:r>
      <w:r w:rsidRPr="00FC5E5F">
        <w:rPr>
          <w:rFonts w:cs="Times New Roman"/>
          <w:bCs/>
        </w:rPr>
        <w:t>: ribalet@uw.edu</w:t>
      </w:r>
      <w:r w:rsidRPr="00FC5E5F">
        <w:rPr>
          <w:rFonts w:cs="Times New Roman"/>
          <w:bCs/>
        </w:rPr>
        <w:br w:type="page"/>
      </w:r>
    </w:p>
    <w:p w14:paraId="47039349" w14:textId="2D2DA8FB" w:rsidR="008D5305" w:rsidRPr="00FE75DC" w:rsidRDefault="008D5305" w:rsidP="000B5375">
      <w:pPr>
        <w:spacing w:line="480" w:lineRule="auto"/>
        <w:ind w:firstLine="288"/>
        <w:jc w:val="both"/>
        <w:outlineLvl w:val="0"/>
        <w:rPr>
          <w:rFonts w:cs="Times New Roman"/>
        </w:rPr>
      </w:pPr>
      <w:r>
        <w:rPr>
          <w:rFonts w:cs="Times New Roman"/>
          <w:b/>
          <w:bCs/>
        </w:rPr>
        <w:lastRenderedPageBreak/>
        <w:t>ABSTRACT (</w:t>
      </w:r>
      <w:r w:rsidR="00DF5739">
        <w:rPr>
          <w:rFonts w:cs="Times New Roman"/>
          <w:b/>
          <w:bCs/>
        </w:rPr>
        <w:t>250 words max</w:t>
      </w:r>
      <w:r>
        <w:rPr>
          <w:rFonts w:cs="Times New Roman"/>
          <w:b/>
          <w:bCs/>
        </w:rPr>
        <w:t>)</w:t>
      </w:r>
    </w:p>
    <w:p w14:paraId="59F0F561" w14:textId="2DCE6FD4" w:rsidR="004B52B9" w:rsidRDefault="008D5305" w:rsidP="004B52B9">
      <w:pPr>
        <w:spacing w:line="480" w:lineRule="auto"/>
        <w:ind w:firstLine="288"/>
        <w:jc w:val="both"/>
        <w:rPr>
          <w:rFonts w:cs="Times New Roman"/>
        </w:rPr>
      </w:pPr>
      <w:r w:rsidRPr="00FC5E5F">
        <w:rPr>
          <w:rFonts w:cs="Times New Roman"/>
        </w:rPr>
        <w:tab/>
      </w:r>
      <w:r w:rsidR="00B8291A">
        <w:rPr>
          <w:rFonts w:cs="Times New Roman"/>
        </w:rPr>
        <w:t>T</w:t>
      </w:r>
      <w:r w:rsidR="008713E5">
        <w:rPr>
          <w:rFonts w:cs="Times New Roman"/>
        </w:rPr>
        <w:t xml:space="preserve">he mixotrophic </w:t>
      </w:r>
      <w:r w:rsidR="008713E5" w:rsidRPr="00F1755A">
        <w:rPr>
          <w:rFonts w:cs="Times New Roman"/>
          <w:i/>
        </w:rPr>
        <w:t>M</w:t>
      </w:r>
      <w:r w:rsidR="008713E5">
        <w:rPr>
          <w:rFonts w:cs="Times New Roman"/>
          <w:i/>
        </w:rPr>
        <w:t>esodinium</w:t>
      </w:r>
      <w:r w:rsidR="008713E5" w:rsidRPr="00F1755A">
        <w:rPr>
          <w:rFonts w:cs="Times New Roman"/>
          <w:i/>
        </w:rPr>
        <w:t xml:space="preserve"> major</w:t>
      </w:r>
      <w:r w:rsidR="008713E5">
        <w:rPr>
          <w:rFonts w:cs="Times New Roman"/>
        </w:rPr>
        <w:t xml:space="preserve"> </w:t>
      </w:r>
      <w:r w:rsidR="00DF5739">
        <w:rPr>
          <w:rFonts w:cs="Times New Roman"/>
        </w:rPr>
        <w:t>is a globally distributed nontoxic ciliate that produce</w:t>
      </w:r>
      <w:r w:rsidR="0015440D">
        <w:rPr>
          <w:rFonts w:cs="Times New Roman"/>
        </w:rPr>
        <w:t>s</w:t>
      </w:r>
      <w:r w:rsidR="00DF5739">
        <w:rPr>
          <w:rFonts w:cs="Times New Roman"/>
        </w:rPr>
        <w:t xml:space="preserve"> red-colored blooms using chloroplasts from </w:t>
      </w:r>
      <w:r w:rsidR="008713E5">
        <w:rPr>
          <w:rFonts w:cs="Times New Roman"/>
        </w:rPr>
        <w:t xml:space="preserve">its cryptophyte prey, </w:t>
      </w:r>
      <w:r w:rsidR="008713E5" w:rsidRPr="00F1755A">
        <w:rPr>
          <w:rFonts w:cs="Times New Roman"/>
          <w:i/>
        </w:rPr>
        <w:t>Teleaulax amphioxeia</w:t>
      </w:r>
      <w:r w:rsidR="00DF5739">
        <w:rPr>
          <w:rFonts w:cs="Times New Roman"/>
          <w:i/>
        </w:rPr>
        <w:t xml:space="preserve">. </w:t>
      </w:r>
      <w:r w:rsidR="00D20E0E">
        <w:rPr>
          <w:rFonts w:cs="Times New Roman"/>
        </w:rPr>
        <w:t xml:space="preserve">Little is known about the </w:t>
      </w:r>
      <w:r w:rsidR="00A62B51" w:rsidRPr="00FC5E5F">
        <w:rPr>
          <w:rFonts w:cs="Times New Roman"/>
          <w:bCs/>
        </w:rPr>
        <w:t xml:space="preserve">the </w:t>
      </w:r>
      <w:r w:rsidR="00A62B51">
        <w:rPr>
          <w:rFonts w:cs="Times New Roman"/>
          <w:bCs/>
        </w:rPr>
        <w:t xml:space="preserve">ecology and physiology of the </w:t>
      </w:r>
      <w:r w:rsidR="00A62B51" w:rsidRPr="00FC5E5F">
        <w:rPr>
          <w:rFonts w:cs="Times New Roman"/>
          <w:bCs/>
          <w:i/>
        </w:rPr>
        <w:t>T</w:t>
      </w:r>
      <w:r w:rsidR="00A62B51">
        <w:rPr>
          <w:rFonts w:cs="Times New Roman"/>
          <w:bCs/>
          <w:i/>
        </w:rPr>
        <w:t>. amphio</w:t>
      </w:r>
      <w:r w:rsidR="00A62B51" w:rsidRPr="00FC5E5F">
        <w:rPr>
          <w:rFonts w:cs="Times New Roman"/>
          <w:bCs/>
          <w:i/>
        </w:rPr>
        <w:t>x</w:t>
      </w:r>
      <w:r w:rsidR="00A62B51">
        <w:rPr>
          <w:rFonts w:cs="Times New Roman"/>
          <w:bCs/>
          <w:i/>
        </w:rPr>
        <w:t>ei</w:t>
      </w:r>
      <w:r w:rsidR="00A62B51" w:rsidRPr="00FC5E5F">
        <w:rPr>
          <w:rFonts w:cs="Times New Roman"/>
          <w:bCs/>
          <w:i/>
        </w:rPr>
        <w:t>a</w:t>
      </w:r>
      <w:r w:rsidR="00A62B51">
        <w:rPr>
          <w:rFonts w:cs="Times New Roman"/>
          <w:bCs/>
        </w:rPr>
        <w:t xml:space="preserve"> prey and how their growth </w:t>
      </w:r>
      <w:r w:rsidR="00D20E0E">
        <w:rPr>
          <w:rFonts w:cs="Times New Roman"/>
        </w:rPr>
        <w:t xml:space="preserve">influences the </w:t>
      </w:r>
      <w:r w:rsidR="00A62B51">
        <w:rPr>
          <w:rFonts w:cs="Times New Roman"/>
        </w:rPr>
        <w:t xml:space="preserve">initiation and </w:t>
      </w:r>
      <w:r w:rsidR="00D20E0E">
        <w:rPr>
          <w:rFonts w:cs="Times New Roman"/>
        </w:rPr>
        <w:t xml:space="preserve">development of </w:t>
      </w:r>
      <w:r w:rsidR="00D20E0E" w:rsidRPr="00D20E0E">
        <w:rPr>
          <w:rFonts w:cs="Times New Roman"/>
          <w:i/>
        </w:rPr>
        <w:t>M. major</w:t>
      </w:r>
      <w:r w:rsidR="00D20E0E">
        <w:rPr>
          <w:rFonts w:cs="Times New Roman"/>
        </w:rPr>
        <w:t xml:space="preserve"> blooms. </w:t>
      </w:r>
      <w:r w:rsidR="001651E6">
        <w:rPr>
          <w:rFonts w:cs="Times New Roman"/>
        </w:rPr>
        <w:t xml:space="preserve">To better understand </w:t>
      </w:r>
      <w:r w:rsidR="00D20E0E">
        <w:rPr>
          <w:rFonts w:cs="Times New Roman"/>
        </w:rPr>
        <w:t>how</w:t>
      </w:r>
      <w:r w:rsidR="001651E6">
        <w:rPr>
          <w:rFonts w:cs="Times New Roman"/>
        </w:rPr>
        <w:t xml:space="preserve"> </w:t>
      </w:r>
      <w:r w:rsidR="008713E5">
        <w:rPr>
          <w:rFonts w:cs="Times New Roman"/>
        </w:rPr>
        <w:t xml:space="preserve">environmental factors influence the </w:t>
      </w:r>
      <w:r w:rsidR="00A62B51">
        <w:rPr>
          <w:rFonts w:cs="Times New Roman"/>
        </w:rPr>
        <w:t>population dynamcis</w:t>
      </w:r>
      <w:r w:rsidR="0015440D">
        <w:rPr>
          <w:rFonts w:cs="Times New Roman"/>
        </w:rPr>
        <w:t xml:space="preserve"> of</w:t>
      </w:r>
      <w:r w:rsidR="001651E6">
        <w:rPr>
          <w:rFonts w:cs="Times New Roman"/>
        </w:rPr>
        <w:t xml:space="preserve"> </w:t>
      </w:r>
      <w:r w:rsidR="00D20E0E" w:rsidRPr="00F1755A">
        <w:rPr>
          <w:rFonts w:cs="Times New Roman"/>
          <w:i/>
        </w:rPr>
        <w:t>T</w:t>
      </w:r>
      <w:r w:rsidR="00D20E0E">
        <w:rPr>
          <w:rFonts w:cs="Times New Roman"/>
          <w:i/>
        </w:rPr>
        <w:t>.</w:t>
      </w:r>
      <w:r w:rsidR="00D20E0E" w:rsidRPr="00F1755A">
        <w:rPr>
          <w:rFonts w:cs="Times New Roman"/>
          <w:i/>
        </w:rPr>
        <w:t xml:space="preserve"> amphioxeia</w:t>
      </w:r>
      <w:r w:rsidR="008713E5">
        <w:rPr>
          <w:rFonts w:cs="Times New Roman"/>
        </w:rPr>
        <w:t xml:space="preserve">, a 4-week survey was conducted </w:t>
      </w:r>
      <w:r w:rsidR="00DF5739">
        <w:rPr>
          <w:rFonts w:cs="Times New Roman"/>
        </w:rPr>
        <w:t xml:space="preserve">in the Columbia River </w:t>
      </w:r>
      <w:r w:rsidR="00A62B51">
        <w:rPr>
          <w:rFonts w:cs="Times New Roman"/>
        </w:rPr>
        <w:t>e</w:t>
      </w:r>
      <w:r w:rsidR="00DF5739">
        <w:rPr>
          <w:rFonts w:cs="Times New Roman"/>
        </w:rPr>
        <w:t xml:space="preserve">stuary </w:t>
      </w:r>
      <w:r w:rsidR="008713E5">
        <w:rPr>
          <w:rFonts w:cs="Times New Roman"/>
        </w:rPr>
        <w:t xml:space="preserve">in 2013 during which </w:t>
      </w:r>
      <w:r w:rsidR="008713E5" w:rsidRPr="00FB20C7">
        <w:rPr>
          <w:rFonts w:cs="Times New Roman"/>
        </w:rPr>
        <w:t xml:space="preserve">abundances </w:t>
      </w:r>
      <w:r w:rsidR="00D20E0E">
        <w:rPr>
          <w:rFonts w:cs="Times New Roman"/>
        </w:rPr>
        <w:t xml:space="preserve">and division rates </w:t>
      </w:r>
      <w:r w:rsidR="008713E5" w:rsidRPr="00FB20C7">
        <w:rPr>
          <w:rFonts w:cs="Times New Roman"/>
        </w:rPr>
        <w:t xml:space="preserve">of </w:t>
      </w:r>
      <w:r w:rsidR="00D20E0E">
        <w:rPr>
          <w:rFonts w:cs="Times New Roman"/>
        </w:rPr>
        <w:t xml:space="preserve">the </w:t>
      </w:r>
      <w:r w:rsidR="008713E5">
        <w:rPr>
          <w:rFonts w:cs="Times New Roman"/>
        </w:rPr>
        <w:t xml:space="preserve">cryptophytes </w:t>
      </w:r>
      <w:r w:rsidR="00D20E0E">
        <w:rPr>
          <w:rFonts w:cs="Times New Roman"/>
        </w:rPr>
        <w:t>were continuously monitored using flow</w:t>
      </w:r>
      <w:r w:rsidR="00A62B51">
        <w:rPr>
          <w:rFonts w:cs="Times New Roman"/>
        </w:rPr>
        <w:t xml:space="preserve"> </w:t>
      </w:r>
      <w:r w:rsidR="00D20E0E">
        <w:rPr>
          <w:rFonts w:cs="Times New Roman"/>
        </w:rPr>
        <w:t>cytometry</w:t>
      </w:r>
      <w:r w:rsidR="008713E5">
        <w:rPr>
          <w:rFonts w:cs="Times New Roman"/>
        </w:rPr>
        <w:t>.</w:t>
      </w:r>
      <w:r w:rsidR="001651E6">
        <w:rPr>
          <w:rFonts w:cs="Times New Roman"/>
        </w:rPr>
        <w:t xml:space="preserve"> </w:t>
      </w:r>
      <w:r w:rsidR="00D20E0E">
        <w:rPr>
          <w:rFonts w:cs="Times New Roman"/>
        </w:rPr>
        <w:t xml:space="preserve">The highest abundance of free-living </w:t>
      </w:r>
      <w:r w:rsidR="00D20E0E" w:rsidRPr="00F1755A">
        <w:rPr>
          <w:rFonts w:cs="Times New Roman"/>
          <w:i/>
        </w:rPr>
        <w:t>T</w:t>
      </w:r>
      <w:r w:rsidR="00D20E0E">
        <w:rPr>
          <w:rFonts w:cs="Times New Roman"/>
          <w:i/>
        </w:rPr>
        <w:t>.</w:t>
      </w:r>
      <w:r w:rsidR="00D20E0E" w:rsidRPr="00F1755A">
        <w:rPr>
          <w:rFonts w:cs="Times New Roman"/>
          <w:i/>
        </w:rPr>
        <w:t xml:space="preserve"> amphioxeia</w:t>
      </w:r>
      <w:r w:rsidR="00D20E0E">
        <w:rPr>
          <w:rFonts w:cs="Times New Roman"/>
          <w:i/>
        </w:rPr>
        <w:t xml:space="preserve"> </w:t>
      </w:r>
      <w:r w:rsidR="00D20E0E" w:rsidRPr="00D20E0E">
        <w:rPr>
          <w:rFonts w:cs="Times New Roman"/>
        </w:rPr>
        <w:t>occurred during the first neap tide</w:t>
      </w:r>
      <w:r w:rsidR="00D20E0E">
        <w:rPr>
          <w:rFonts w:cs="Times New Roman"/>
        </w:rPr>
        <w:t xml:space="preserve"> with concentrations as high as 1.8 </w:t>
      </w:r>
      <w:r w:rsidR="00D20E0E" w:rsidRPr="00FC5E5F">
        <w:rPr>
          <w:rFonts w:cs="Times New Roman"/>
        </w:rPr>
        <w:t>x</w:t>
      </w:r>
      <w:r w:rsidR="00D20E0E">
        <w:rPr>
          <w:rFonts w:cs="Times New Roman"/>
        </w:rPr>
        <w:t xml:space="preserve"> </w:t>
      </w:r>
      <w:r w:rsidR="00D20E0E" w:rsidRPr="008A0DAC">
        <w:rPr>
          <w:rFonts w:cs="Times New Roman"/>
        </w:rPr>
        <w:t>10</w:t>
      </w:r>
      <w:r w:rsidR="00D20E0E" w:rsidRPr="008A0DAC">
        <w:rPr>
          <w:rFonts w:eastAsia="Calibri" w:cs="Times New Roman"/>
          <w:vertAlign w:val="superscript"/>
        </w:rPr>
        <w:t>6</w:t>
      </w:r>
      <w:r w:rsidR="00D20E0E" w:rsidRPr="008A0DAC">
        <w:rPr>
          <w:rFonts w:eastAsia="Calibri" w:cs="Times New Roman"/>
        </w:rPr>
        <w:t xml:space="preserve"> cells L</w:t>
      </w:r>
      <w:r w:rsidR="00D20E0E" w:rsidRPr="008A0DAC">
        <w:rPr>
          <w:rFonts w:eastAsia="Calibri" w:cs="Times New Roman"/>
          <w:vertAlign w:val="superscript"/>
        </w:rPr>
        <w:t>-1</w:t>
      </w:r>
      <w:r w:rsidR="00D20E0E">
        <w:rPr>
          <w:rFonts w:eastAsia="Calibri" w:cs="Times New Roman"/>
        </w:rPr>
        <w:t xml:space="preserve"> and decrease</w:t>
      </w:r>
      <w:r w:rsidR="0015440D">
        <w:rPr>
          <w:rFonts w:eastAsia="Calibri" w:cs="Times New Roman"/>
        </w:rPr>
        <w:t>d</w:t>
      </w:r>
      <w:r w:rsidR="00D20E0E">
        <w:rPr>
          <w:rFonts w:eastAsia="Calibri" w:cs="Times New Roman"/>
        </w:rPr>
        <w:t xml:space="preserve"> during sp</w:t>
      </w:r>
      <w:r w:rsidR="00C51C18">
        <w:rPr>
          <w:rFonts w:eastAsia="Calibri" w:cs="Times New Roman"/>
        </w:rPr>
        <w:t>ring tide and later neap tides (&lt; 0.5</w:t>
      </w:r>
      <w:r w:rsidR="00C51C18" w:rsidRPr="00C51C18">
        <w:rPr>
          <w:rFonts w:cs="Times New Roman"/>
        </w:rPr>
        <w:t xml:space="preserve"> </w:t>
      </w:r>
      <w:r w:rsidR="00C51C18" w:rsidRPr="00FC5E5F">
        <w:rPr>
          <w:rFonts w:cs="Times New Roman"/>
        </w:rPr>
        <w:t>x</w:t>
      </w:r>
      <w:r w:rsidR="00C51C18">
        <w:rPr>
          <w:rFonts w:cs="Times New Roman"/>
        </w:rPr>
        <w:t xml:space="preserve"> </w:t>
      </w:r>
      <w:r w:rsidR="00C51C18" w:rsidRPr="008A0DAC">
        <w:rPr>
          <w:rFonts w:cs="Times New Roman"/>
        </w:rPr>
        <w:t>10</w:t>
      </w:r>
      <w:r w:rsidR="00C51C18" w:rsidRPr="008A0DAC">
        <w:rPr>
          <w:rFonts w:eastAsia="Calibri" w:cs="Times New Roman"/>
          <w:vertAlign w:val="superscript"/>
        </w:rPr>
        <w:t>6</w:t>
      </w:r>
      <w:r w:rsidR="00C51C18" w:rsidRPr="008A0DAC">
        <w:rPr>
          <w:rFonts w:eastAsia="Calibri" w:cs="Times New Roman"/>
        </w:rPr>
        <w:t xml:space="preserve"> cells L</w:t>
      </w:r>
      <w:r w:rsidR="00C51C18" w:rsidRPr="008A0DAC">
        <w:rPr>
          <w:rFonts w:eastAsia="Calibri" w:cs="Times New Roman"/>
          <w:vertAlign w:val="superscript"/>
        </w:rPr>
        <w:t>-1</w:t>
      </w:r>
      <w:r w:rsidR="00C51C18">
        <w:rPr>
          <w:rFonts w:eastAsia="Calibri" w:cs="Times New Roman"/>
          <w:vertAlign w:val="superscript"/>
        </w:rPr>
        <w:t>)</w:t>
      </w:r>
      <w:r w:rsidR="00C51C18">
        <w:rPr>
          <w:rFonts w:eastAsia="Calibri" w:cs="Times New Roman"/>
        </w:rPr>
        <w:t>.</w:t>
      </w:r>
      <w:r w:rsidR="00C51C18">
        <w:rPr>
          <w:rFonts w:cs="Times New Roman"/>
        </w:rPr>
        <w:t xml:space="preserve"> A 10-fold </w:t>
      </w:r>
      <w:r w:rsidR="00DF5739">
        <w:rPr>
          <w:rFonts w:cs="Times New Roman"/>
        </w:rPr>
        <w:t>variation</w:t>
      </w:r>
      <w:r w:rsidR="00DF5739" w:rsidRPr="0076654C">
        <w:rPr>
          <w:rFonts w:cs="Times New Roman"/>
        </w:rPr>
        <w:t xml:space="preserve"> in</w:t>
      </w:r>
      <w:r w:rsidR="00B41A62">
        <w:rPr>
          <w:rFonts w:cs="Times New Roman"/>
        </w:rPr>
        <w:t xml:space="preserve"> cryptophyte</w:t>
      </w:r>
      <w:r w:rsidR="00DF5739" w:rsidRPr="0076654C">
        <w:rPr>
          <w:rFonts w:cs="Times New Roman"/>
        </w:rPr>
        <w:t xml:space="preserve"> </w:t>
      </w:r>
      <w:r w:rsidR="00DF5739">
        <w:rPr>
          <w:rFonts w:cs="Times New Roman"/>
        </w:rPr>
        <w:t xml:space="preserve">cell abundance </w:t>
      </w:r>
      <w:r w:rsidR="00C51C18">
        <w:rPr>
          <w:rFonts w:cs="Times New Roman"/>
        </w:rPr>
        <w:t>occurred daily</w:t>
      </w:r>
      <w:r w:rsidR="00DF5739">
        <w:rPr>
          <w:rFonts w:cs="Times New Roman"/>
        </w:rPr>
        <w:t xml:space="preserve">, </w:t>
      </w:r>
      <w:r w:rsidR="00C51C18">
        <w:rPr>
          <w:rFonts w:cs="Times New Roman"/>
        </w:rPr>
        <w:t xml:space="preserve">which was not </w:t>
      </w:r>
      <w:r w:rsidR="00A62B51">
        <w:rPr>
          <w:rFonts w:cs="Times New Roman"/>
        </w:rPr>
        <w:t>associated</w:t>
      </w:r>
      <w:r w:rsidR="00C51C18">
        <w:rPr>
          <w:rFonts w:cs="Times New Roman"/>
        </w:rPr>
        <w:t xml:space="preserve"> with </w:t>
      </w:r>
      <w:r w:rsidR="00A62B51">
        <w:rPr>
          <w:rFonts w:cs="Times New Roman"/>
        </w:rPr>
        <w:t xml:space="preserve">the </w:t>
      </w:r>
      <w:r w:rsidR="00DF5739">
        <w:rPr>
          <w:rFonts w:cs="Times New Roman"/>
        </w:rPr>
        <w:t xml:space="preserve">daily </w:t>
      </w:r>
      <w:r w:rsidR="00DF5739" w:rsidRPr="0076654C">
        <w:rPr>
          <w:rFonts w:cs="Times New Roman"/>
        </w:rPr>
        <w:t>tidal cycle</w:t>
      </w:r>
      <w:r w:rsidR="00DF5739">
        <w:rPr>
          <w:rFonts w:cs="Times New Roman"/>
        </w:rPr>
        <w:t xml:space="preserve"> or </w:t>
      </w:r>
      <w:r w:rsidR="00A62B51">
        <w:rPr>
          <w:rFonts w:cs="Times New Roman"/>
        </w:rPr>
        <w:t xml:space="preserve">the </w:t>
      </w:r>
      <w:r w:rsidR="00DF5739">
        <w:rPr>
          <w:rFonts w:cs="Times New Roman"/>
        </w:rPr>
        <w:t>spring/neap tide cycle.</w:t>
      </w:r>
      <w:r w:rsidR="00D20E0E">
        <w:rPr>
          <w:rFonts w:cs="Times New Roman"/>
        </w:rPr>
        <w:t xml:space="preserve"> </w:t>
      </w:r>
      <w:r w:rsidR="00B41A62">
        <w:rPr>
          <w:rFonts w:cs="Times New Roman"/>
        </w:rPr>
        <w:t>Cryptophyte</w:t>
      </w:r>
      <w:r w:rsidR="00B41A62" w:rsidRPr="004B52B9">
        <w:rPr>
          <w:rFonts w:cs="Times New Roman"/>
        </w:rPr>
        <w:t xml:space="preserve"> </w:t>
      </w:r>
      <w:r w:rsidR="00B41A62">
        <w:rPr>
          <w:rFonts w:cs="Times New Roman"/>
        </w:rPr>
        <w:t>d</w:t>
      </w:r>
      <w:r w:rsidR="004B52B9" w:rsidRPr="004B52B9">
        <w:rPr>
          <w:rFonts w:cs="Times New Roman"/>
        </w:rPr>
        <w:t>ivision rates</w:t>
      </w:r>
      <w:r w:rsidR="004B52B9">
        <w:rPr>
          <w:rFonts w:cs="Times New Roman"/>
        </w:rPr>
        <w:t xml:space="preserve"> ranged from 0.2 to 1.5 d</w:t>
      </w:r>
      <w:r w:rsidR="004B52B9" w:rsidRPr="00C51C18">
        <w:rPr>
          <w:rFonts w:cs="Times New Roman"/>
          <w:vertAlign w:val="superscript"/>
        </w:rPr>
        <w:t>-1</w:t>
      </w:r>
      <w:r w:rsidR="004B52B9">
        <w:rPr>
          <w:rFonts w:cs="Times New Roman"/>
        </w:rPr>
        <w:t>, wit</w:t>
      </w:r>
      <w:r w:rsidR="0015440D">
        <w:rPr>
          <w:rFonts w:cs="Times New Roman"/>
        </w:rPr>
        <w:t>h the highest values observed in accordance with</w:t>
      </w:r>
      <w:r w:rsidR="004B52B9">
        <w:rPr>
          <w:rFonts w:cs="Times New Roman"/>
        </w:rPr>
        <w:t xml:space="preserve"> high abundances of </w:t>
      </w:r>
      <w:r w:rsidR="004B52B9" w:rsidRPr="00F1755A">
        <w:rPr>
          <w:rFonts w:cs="Times New Roman"/>
          <w:i/>
        </w:rPr>
        <w:t>T</w:t>
      </w:r>
      <w:r w:rsidR="004B52B9">
        <w:rPr>
          <w:rFonts w:cs="Times New Roman"/>
          <w:i/>
        </w:rPr>
        <w:t>.</w:t>
      </w:r>
      <w:r w:rsidR="004B52B9" w:rsidRPr="00F1755A">
        <w:rPr>
          <w:rFonts w:cs="Times New Roman"/>
          <w:i/>
        </w:rPr>
        <w:t xml:space="preserve"> amphioxeia</w:t>
      </w:r>
      <w:r w:rsidR="004B52B9">
        <w:rPr>
          <w:rFonts w:cs="Times New Roman"/>
          <w:i/>
        </w:rPr>
        <w:t xml:space="preserve">, </w:t>
      </w:r>
      <w:r w:rsidR="004B52B9">
        <w:rPr>
          <w:rFonts w:cs="Times New Roman"/>
        </w:rPr>
        <w:t>and were positively correlated with concentrations of dissolved inorganic nitrogen and phosphorus</w:t>
      </w:r>
      <w:r w:rsidR="00CA2EC6">
        <w:rPr>
          <w:rFonts w:cs="Times New Roman"/>
        </w:rPr>
        <w:t>, suggesting nutrient limitation of cryptophyte cells in the Columbia river estuary rather than light limitation, as previously thought</w:t>
      </w:r>
      <w:r w:rsidR="004B52B9">
        <w:rPr>
          <w:rFonts w:cs="Times New Roman"/>
        </w:rPr>
        <w:t xml:space="preserve">. </w:t>
      </w:r>
      <w:r w:rsidR="00CA2EC6">
        <w:rPr>
          <w:rFonts w:cs="Times New Roman"/>
        </w:rPr>
        <w:t xml:space="preserve">The highest cryptophyte division rates coincided with high abundances of </w:t>
      </w:r>
      <w:r w:rsidR="00CA2EC6" w:rsidRPr="00F1755A">
        <w:rPr>
          <w:rFonts w:cs="Times New Roman"/>
          <w:i/>
        </w:rPr>
        <w:t>T</w:t>
      </w:r>
      <w:r w:rsidR="00CA2EC6">
        <w:rPr>
          <w:rFonts w:cs="Times New Roman"/>
          <w:i/>
        </w:rPr>
        <w:t>.</w:t>
      </w:r>
      <w:r w:rsidR="00CA2EC6" w:rsidRPr="00F1755A">
        <w:rPr>
          <w:rFonts w:cs="Times New Roman"/>
          <w:i/>
        </w:rPr>
        <w:t xml:space="preserve"> amphioxeia</w:t>
      </w:r>
      <w:r w:rsidR="00CA2EC6">
        <w:rPr>
          <w:rFonts w:cs="Times New Roman"/>
          <w:i/>
        </w:rPr>
        <w:t>.</w:t>
      </w:r>
      <w:r w:rsidR="00CA2EC6">
        <w:rPr>
          <w:rFonts w:cs="Times New Roman"/>
        </w:rPr>
        <w:t xml:space="preserve"> </w:t>
      </w:r>
      <w:r w:rsidR="004B52B9">
        <w:rPr>
          <w:rFonts w:cs="Times New Roman"/>
        </w:rPr>
        <w:t xml:space="preserve">A strong coupling was observed between the </w:t>
      </w:r>
      <w:r w:rsidR="00CA2EC6">
        <w:rPr>
          <w:rFonts w:cs="Times New Roman"/>
        </w:rPr>
        <w:t>abundance</w:t>
      </w:r>
      <w:r w:rsidR="004B52B9">
        <w:rPr>
          <w:rFonts w:cs="Times New Roman"/>
        </w:rPr>
        <w:t xml:space="preserve"> of </w:t>
      </w:r>
      <w:r w:rsidR="004B52B9" w:rsidRPr="00F1755A">
        <w:rPr>
          <w:rFonts w:cs="Times New Roman"/>
          <w:i/>
        </w:rPr>
        <w:t>T</w:t>
      </w:r>
      <w:r w:rsidR="004B52B9">
        <w:rPr>
          <w:rFonts w:cs="Times New Roman"/>
          <w:i/>
        </w:rPr>
        <w:t>.</w:t>
      </w:r>
      <w:r w:rsidR="004B52B9" w:rsidRPr="00F1755A">
        <w:rPr>
          <w:rFonts w:cs="Times New Roman"/>
          <w:i/>
        </w:rPr>
        <w:t xml:space="preserve"> amphioxeia</w:t>
      </w:r>
      <w:r w:rsidR="004B52B9">
        <w:rPr>
          <w:rFonts w:cs="Times New Roman"/>
        </w:rPr>
        <w:t xml:space="preserve"> and </w:t>
      </w:r>
      <w:r w:rsidR="00CA2EC6">
        <w:rPr>
          <w:rFonts w:cs="Times New Roman"/>
        </w:rPr>
        <w:t>that</w:t>
      </w:r>
      <w:r w:rsidR="004B52B9">
        <w:rPr>
          <w:rFonts w:cs="Times New Roman"/>
        </w:rPr>
        <w:t xml:space="preserve"> of </w:t>
      </w:r>
      <w:r w:rsidR="004B52B9" w:rsidRPr="00320642">
        <w:rPr>
          <w:rFonts w:cs="Times New Roman"/>
          <w:i/>
        </w:rPr>
        <w:t>M. major</w:t>
      </w:r>
      <w:r w:rsidR="004B52B9">
        <w:rPr>
          <w:rFonts w:cs="Times New Roman"/>
        </w:rPr>
        <w:t xml:space="preserve">, suggesting that the </w:t>
      </w:r>
      <w:r w:rsidR="00CA2EC6">
        <w:rPr>
          <w:rFonts w:cs="Times New Roman"/>
        </w:rPr>
        <w:t>availability</w:t>
      </w:r>
      <w:r w:rsidR="004B52B9">
        <w:rPr>
          <w:rFonts w:cs="Times New Roman"/>
        </w:rPr>
        <w:t xml:space="preserve"> of prey limited the abundance of the ciliate. </w:t>
      </w:r>
      <w:commentRangeStart w:id="0"/>
      <w:r w:rsidR="004B52B9" w:rsidRPr="00A62B51">
        <w:rPr>
          <w:rFonts w:cs="Times New Roman"/>
        </w:rPr>
        <w:t>Our results highlight the importance of free-living T. amphioxeia for the development of red water blooms in the Columbia River Estuary</w:t>
      </w:r>
      <w:commentRangeEnd w:id="0"/>
      <w:r w:rsidR="00A62B51">
        <w:rPr>
          <w:rStyle w:val="CommentReference"/>
        </w:rPr>
        <w:commentReference w:id="0"/>
      </w:r>
      <w:r w:rsidR="004B52B9">
        <w:rPr>
          <w:rFonts w:cs="Times New Roman"/>
        </w:rPr>
        <w:t>.</w:t>
      </w:r>
    </w:p>
    <w:p w14:paraId="0FF326DC" w14:textId="2C350700" w:rsidR="008D5305" w:rsidRPr="00FC5E5F" w:rsidRDefault="008D5305" w:rsidP="004B52B9">
      <w:pPr>
        <w:spacing w:line="480" w:lineRule="auto"/>
        <w:jc w:val="both"/>
        <w:rPr>
          <w:rFonts w:cs="Times New Roman"/>
          <w:bCs/>
        </w:rPr>
      </w:pPr>
    </w:p>
    <w:p w14:paraId="7E268815" w14:textId="49F68F0C" w:rsidR="008D5305" w:rsidRDefault="008D5305" w:rsidP="004B52B9">
      <w:pPr>
        <w:widowControl/>
        <w:tabs>
          <w:tab w:val="clear" w:pos="709"/>
        </w:tabs>
        <w:suppressAutoHyphens w:val="0"/>
        <w:ind w:firstLine="288"/>
        <w:jc w:val="both"/>
        <w:rPr>
          <w:rFonts w:cs="Times New Roman"/>
          <w:b/>
          <w:bCs/>
        </w:rPr>
      </w:pPr>
      <w:r w:rsidRPr="00FC5E5F">
        <w:rPr>
          <w:rFonts w:cs="Times New Roman"/>
          <w:bCs/>
        </w:rPr>
        <w:t xml:space="preserve">Key words: cryptophytes; </w:t>
      </w:r>
      <w:r w:rsidRPr="00DA3C76">
        <w:rPr>
          <w:rFonts w:cs="Times New Roman"/>
          <w:bCs/>
          <w:i/>
        </w:rPr>
        <w:t>Teleaulax; Mesodinium</w:t>
      </w:r>
      <w:r>
        <w:rPr>
          <w:rFonts w:cs="Times New Roman"/>
          <w:bCs/>
          <w:i/>
        </w:rPr>
        <w:t xml:space="preserve">; </w:t>
      </w:r>
      <w:r w:rsidRPr="003A70CE">
        <w:rPr>
          <w:rFonts w:cs="Times New Roman"/>
          <w:bCs/>
        </w:rPr>
        <w:t>growth</w:t>
      </w:r>
      <w:r>
        <w:rPr>
          <w:rFonts w:cs="Times New Roman"/>
          <w:bCs/>
        </w:rPr>
        <w:t xml:space="preserve"> rates</w:t>
      </w:r>
      <w:r w:rsidR="004D249F">
        <w:rPr>
          <w:rFonts w:cs="Times New Roman"/>
          <w:bCs/>
        </w:rPr>
        <w:t>.</w:t>
      </w:r>
      <w:r>
        <w:rPr>
          <w:rFonts w:cs="Times New Roman"/>
          <w:b/>
          <w:bCs/>
        </w:rPr>
        <w:br w:type="page"/>
      </w:r>
    </w:p>
    <w:p w14:paraId="273F7661" w14:textId="77777777" w:rsidR="008D5305" w:rsidRDefault="008D5305" w:rsidP="000B5375">
      <w:pPr>
        <w:spacing w:line="480" w:lineRule="auto"/>
        <w:ind w:firstLine="288"/>
        <w:jc w:val="both"/>
        <w:outlineLvl w:val="0"/>
        <w:rPr>
          <w:rFonts w:cs="Times New Roman"/>
          <w:b/>
          <w:bCs/>
        </w:rPr>
      </w:pPr>
      <w:r>
        <w:rPr>
          <w:rFonts w:cs="Times New Roman"/>
          <w:b/>
          <w:bCs/>
        </w:rPr>
        <w:lastRenderedPageBreak/>
        <w:t>INTRODUCTION</w:t>
      </w:r>
    </w:p>
    <w:p w14:paraId="394A7214" w14:textId="093B39B0" w:rsidR="008D5305" w:rsidRPr="00FC5E5F" w:rsidRDefault="008D5305" w:rsidP="004B52B9">
      <w:pPr>
        <w:spacing w:line="480" w:lineRule="auto"/>
        <w:ind w:firstLine="288"/>
        <w:jc w:val="both"/>
        <w:rPr>
          <w:rFonts w:cs="Times New Roman"/>
          <w:bCs/>
        </w:rPr>
      </w:pPr>
      <w:r w:rsidRPr="00FC5E5F">
        <w:rPr>
          <w:rFonts w:cs="Times New Roman"/>
          <w:b/>
          <w:bCs/>
        </w:rPr>
        <w:tab/>
      </w:r>
      <w:r w:rsidRPr="00FC5E5F">
        <w:rPr>
          <w:rFonts w:cs="Times New Roman"/>
          <w:bCs/>
        </w:rPr>
        <w:t xml:space="preserve">The common coastal ciliate, </w:t>
      </w:r>
      <w:r w:rsidRPr="00FC5E5F">
        <w:rPr>
          <w:rFonts w:cs="Times New Roman"/>
          <w:bCs/>
          <w:i/>
        </w:rPr>
        <w:t>Mesodinium major</w:t>
      </w:r>
      <w:r w:rsidRPr="00FC5E5F">
        <w:rPr>
          <w:rFonts w:cs="Times New Roman"/>
          <w:bCs/>
        </w:rPr>
        <w:t xml:space="preserve">, previously </w:t>
      </w:r>
      <w:r w:rsidR="00A62B51">
        <w:rPr>
          <w:rFonts w:cs="Times New Roman"/>
          <w:bCs/>
        </w:rPr>
        <w:t>included in the</w:t>
      </w:r>
      <w:r w:rsidR="00A62B51" w:rsidRPr="00FC5E5F">
        <w:rPr>
          <w:rFonts w:cs="Times New Roman"/>
          <w:bCs/>
        </w:rPr>
        <w:t xml:space="preserve"> </w:t>
      </w:r>
      <w:r w:rsidRPr="00FC5E5F">
        <w:rPr>
          <w:rFonts w:cs="Times New Roman"/>
          <w:bCs/>
          <w:i/>
        </w:rPr>
        <w:t>Mesodinium rubrum</w:t>
      </w:r>
      <w:r w:rsidR="00CA2EC6">
        <w:rPr>
          <w:rFonts w:cs="Times New Roman"/>
          <w:bCs/>
        </w:rPr>
        <w:t xml:space="preserve"> (</w:t>
      </w:r>
      <w:r w:rsidRPr="00FC5E5F">
        <w:rPr>
          <w:rFonts w:cs="Times New Roman"/>
          <w:bCs/>
          <w:i/>
        </w:rPr>
        <w:t>Myrionecta rubra</w:t>
      </w:r>
      <w:r w:rsidR="005E3B87">
        <w:rPr>
          <w:rFonts w:cs="Times New Roman"/>
          <w:bCs/>
        </w:rPr>
        <w:t>) (Lohmann 1908, Jankowski</w:t>
      </w:r>
      <w:r w:rsidRPr="00FC5E5F">
        <w:rPr>
          <w:rFonts w:cs="Times New Roman"/>
          <w:bCs/>
        </w:rPr>
        <w:t xml:space="preserve"> 1976)</w:t>
      </w:r>
      <w:r w:rsidR="00A62B51">
        <w:rPr>
          <w:rFonts w:cs="Times New Roman"/>
          <w:bCs/>
        </w:rPr>
        <w:t xml:space="preserve"> species complex (</w:t>
      </w:r>
      <w:r w:rsidR="00A62B51" w:rsidRPr="00A62B51">
        <w:rPr>
          <w:rFonts w:cs="Times New Roman"/>
          <w:bCs/>
          <w:highlight w:val="yellow"/>
        </w:rPr>
        <w:t>Garcian-Cuetos et al. 2012)</w:t>
      </w:r>
      <w:r w:rsidRPr="00FC5E5F">
        <w:rPr>
          <w:rFonts w:cs="Times New Roman"/>
          <w:bCs/>
        </w:rPr>
        <w:t>, is among th</w:t>
      </w:r>
      <w:r w:rsidR="001504F2">
        <w:rPr>
          <w:rFonts w:cs="Times New Roman"/>
          <w:bCs/>
        </w:rPr>
        <w:t xml:space="preserve">e marine microzooplankton that </w:t>
      </w:r>
      <w:r>
        <w:rPr>
          <w:rFonts w:cs="Times New Roman"/>
          <w:bCs/>
        </w:rPr>
        <w:t>temporarily maintains</w:t>
      </w:r>
      <w:r w:rsidRPr="00FC5E5F">
        <w:rPr>
          <w:rFonts w:cs="Times New Roman"/>
          <w:bCs/>
        </w:rPr>
        <w:t xml:space="preserve"> the plastids of their cryptophyte alga</w:t>
      </w:r>
      <w:r>
        <w:rPr>
          <w:rFonts w:cs="Times New Roman"/>
          <w:bCs/>
        </w:rPr>
        <w:t>l</w:t>
      </w:r>
      <w:r w:rsidRPr="00FC5E5F">
        <w:rPr>
          <w:rFonts w:cs="Times New Roman"/>
          <w:bCs/>
        </w:rPr>
        <w:t xml:space="preserve"> prey, </w:t>
      </w:r>
      <w:r w:rsidRPr="00FC5E5F">
        <w:rPr>
          <w:rFonts w:cs="Times New Roman"/>
          <w:bCs/>
          <w:i/>
        </w:rPr>
        <w:t>Teleaulax amphiox</w:t>
      </w:r>
      <w:r w:rsidR="00A62B51">
        <w:rPr>
          <w:rFonts w:cs="Times New Roman"/>
          <w:bCs/>
          <w:i/>
        </w:rPr>
        <w:t>ei</w:t>
      </w:r>
      <w:r w:rsidRPr="00FC5E5F">
        <w:rPr>
          <w:rFonts w:cs="Times New Roman"/>
          <w:bCs/>
          <w:i/>
        </w:rPr>
        <w:t xml:space="preserve">a </w:t>
      </w:r>
      <w:r w:rsidR="005E3B87">
        <w:rPr>
          <w:rFonts w:cs="Times New Roman"/>
          <w:bCs/>
        </w:rPr>
        <w:t>(Herfort et al.</w:t>
      </w:r>
      <w:r w:rsidRPr="00845FEE">
        <w:rPr>
          <w:rFonts w:cs="Times New Roman"/>
          <w:bCs/>
        </w:rPr>
        <w:t xml:space="preserve"> 2011b)</w:t>
      </w:r>
      <w:r w:rsidRPr="00FC5E5F">
        <w:rPr>
          <w:rFonts w:cs="Times New Roman"/>
          <w:bCs/>
        </w:rPr>
        <w:t>. This association allows the ciliate to function as a mixotroph, capable of utilizing both phagotroph</w:t>
      </w:r>
      <w:r>
        <w:rPr>
          <w:rFonts w:cs="Times New Roman"/>
          <w:bCs/>
        </w:rPr>
        <w:t>y</w:t>
      </w:r>
      <w:r w:rsidRPr="00FC5E5F">
        <w:rPr>
          <w:rFonts w:cs="Times New Roman"/>
          <w:bCs/>
        </w:rPr>
        <w:t xml:space="preserve"> and photosynthe</w:t>
      </w:r>
      <w:r>
        <w:rPr>
          <w:rFonts w:cs="Times New Roman"/>
          <w:bCs/>
        </w:rPr>
        <w:t>sis</w:t>
      </w:r>
      <w:r w:rsidR="005E3B87">
        <w:rPr>
          <w:rFonts w:cs="Times New Roman"/>
          <w:bCs/>
        </w:rPr>
        <w:t xml:space="preserve"> to acquire carbon (Crawford</w:t>
      </w:r>
      <w:r w:rsidRPr="00FC5E5F">
        <w:rPr>
          <w:rFonts w:cs="Times New Roman"/>
          <w:bCs/>
        </w:rPr>
        <w:t xml:space="preserve"> 1989). </w:t>
      </w:r>
      <w:r w:rsidR="00A62B51">
        <w:rPr>
          <w:rFonts w:cs="Times New Roman"/>
          <w:bCs/>
        </w:rPr>
        <w:t>Although</w:t>
      </w:r>
      <w:r>
        <w:rPr>
          <w:rFonts w:cs="Times New Roman"/>
          <w:bCs/>
        </w:rPr>
        <w:t xml:space="preserve"> </w:t>
      </w:r>
      <w:r w:rsidRPr="00FC5E5F">
        <w:rPr>
          <w:rFonts w:cs="Times New Roman"/>
          <w:bCs/>
          <w:i/>
        </w:rPr>
        <w:t>M</w:t>
      </w:r>
      <w:r w:rsidR="005B3DC4">
        <w:rPr>
          <w:rFonts w:cs="Times New Roman"/>
          <w:bCs/>
          <w:i/>
        </w:rPr>
        <w:t xml:space="preserve">. major </w:t>
      </w:r>
      <w:r w:rsidRPr="000D458D">
        <w:rPr>
          <w:rFonts w:cs="Times New Roman"/>
          <w:bCs/>
        </w:rPr>
        <w:t>populations</w:t>
      </w:r>
      <w:r>
        <w:rPr>
          <w:rFonts w:cs="Times New Roman"/>
          <w:bCs/>
          <w:i/>
        </w:rPr>
        <w:t xml:space="preserve"> </w:t>
      </w:r>
      <w:r w:rsidRPr="00FC5E5F">
        <w:rPr>
          <w:rFonts w:cs="Times New Roman"/>
          <w:bCs/>
        </w:rPr>
        <w:t xml:space="preserve">are important primary producers in </w:t>
      </w:r>
      <w:r w:rsidR="00A62B51">
        <w:rPr>
          <w:rFonts w:cs="Times New Roman"/>
          <w:bCs/>
        </w:rPr>
        <w:t xml:space="preserve">many </w:t>
      </w:r>
      <w:r w:rsidRPr="00FC5E5F">
        <w:rPr>
          <w:rFonts w:cs="Times New Roman"/>
          <w:bCs/>
        </w:rPr>
        <w:t xml:space="preserve">coastal </w:t>
      </w:r>
      <w:r>
        <w:rPr>
          <w:rFonts w:cs="Times New Roman"/>
          <w:bCs/>
        </w:rPr>
        <w:t xml:space="preserve">and estuarine </w:t>
      </w:r>
      <w:r w:rsidRPr="00FC5E5F">
        <w:rPr>
          <w:rFonts w:cs="Times New Roman"/>
          <w:bCs/>
        </w:rPr>
        <w:t>systems (St</w:t>
      </w:r>
      <w:r w:rsidR="005E3B87">
        <w:rPr>
          <w:rFonts w:cs="Times New Roman"/>
          <w:bCs/>
        </w:rPr>
        <w:t>oecker et al.</w:t>
      </w:r>
      <w:r w:rsidRPr="00FC5E5F">
        <w:rPr>
          <w:rFonts w:cs="Times New Roman"/>
          <w:bCs/>
        </w:rPr>
        <w:t xml:space="preserve"> 1989</w:t>
      </w:r>
      <w:r>
        <w:rPr>
          <w:rFonts w:cs="Times New Roman"/>
          <w:bCs/>
        </w:rPr>
        <w:t xml:space="preserve">, </w:t>
      </w:r>
      <w:r w:rsidR="005E3B87">
        <w:rPr>
          <w:rFonts w:cs="Times New Roman"/>
        </w:rPr>
        <w:t>Herfort et al.</w:t>
      </w:r>
      <w:r w:rsidRPr="00FC5E5F">
        <w:rPr>
          <w:rFonts w:cs="Times New Roman"/>
        </w:rPr>
        <w:t xml:space="preserve"> 2012</w:t>
      </w:r>
      <w:r w:rsidRPr="00FC5E5F">
        <w:rPr>
          <w:rFonts w:cs="Times New Roman"/>
          <w:bCs/>
        </w:rPr>
        <w:t>)</w:t>
      </w:r>
      <w:r w:rsidR="00A62B51">
        <w:rPr>
          <w:rFonts w:cs="Times New Roman"/>
          <w:bCs/>
        </w:rPr>
        <w:t xml:space="preserve">, </w:t>
      </w:r>
      <w:r>
        <w:rPr>
          <w:rFonts w:cs="Times New Roman"/>
          <w:bCs/>
        </w:rPr>
        <w:t>l</w:t>
      </w:r>
      <w:r w:rsidRPr="00FC5E5F">
        <w:rPr>
          <w:rFonts w:cs="Times New Roman"/>
          <w:bCs/>
        </w:rPr>
        <w:t xml:space="preserve">ittle is known about the </w:t>
      </w:r>
      <w:r>
        <w:rPr>
          <w:rFonts w:cs="Times New Roman"/>
          <w:bCs/>
        </w:rPr>
        <w:t xml:space="preserve">ecology and physiology of the </w:t>
      </w:r>
      <w:r w:rsidR="005B3DC4" w:rsidRPr="00FC5E5F">
        <w:rPr>
          <w:rFonts w:cs="Times New Roman"/>
          <w:bCs/>
          <w:i/>
        </w:rPr>
        <w:t>T</w:t>
      </w:r>
      <w:r w:rsidR="005B3DC4">
        <w:rPr>
          <w:rFonts w:cs="Times New Roman"/>
          <w:bCs/>
          <w:i/>
        </w:rPr>
        <w:t>.</w:t>
      </w:r>
      <w:r w:rsidR="005B3DC4" w:rsidRPr="00FC5E5F">
        <w:rPr>
          <w:rFonts w:cs="Times New Roman"/>
          <w:bCs/>
          <w:i/>
        </w:rPr>
        <w:t xml:space="preserve"> </w:t>
      </w:r>
      <w:r w:rsidR="000B5375">
        <w:rPr>
          <w:rFonts w:cs="Times New Roman"/>
          <w:bCs/>
          <w:i/>
        </w:rPr>
        <w:t>amphioxeia</w:t>
      </w:r>
      <w:r w:rsidR="005B3DC4">
        <w:rPr>
          <w:rFonts w:cs="Times New Roman"/>
          <w:bCs/>
        </w:rPr>
        <w:t xml:space="preserve"> </w:t>
      </w:r>
      <w:r>
        <w:rPr>
          <w:rFonts w:cs="Times New Roman"/>
          <w:bCs/>
        </w:rPr>
        <w:t>prey and how their growt</w:t>
      </w:r>
      <w:r w:rsidR="001504F2">
        <w:rPr>
          <w:rFonts w:cs="Times New Roman"/>
          <w:bCs/>
        </w:rPr>
        <w:t>h</w:t>
      </w:r>
      <w:r>
        <w:rPr>
          <w:rFonts w:cs="Times New Roman"/>
          <w:bCs/>
        </w:rPr>
        <w:t xml:space="preserve"> </w:t>
      </w:r>
      <w:r w:rsidR="00CA2EC6">
        <w:rPr>
          <w:rFonts w:cs="Times New Roman"/>
          <w:bCs/>
        </w:rPr>
        <w:t xml:space="preserve">and abundance </w:t>
      </w:r>
      <w:r w:rsidR="00A62B51">
        <w:rPr>
          <w:rFonts w:cs="Times New Roman"/>
          <w:bCs/>
        </w:rPr>
        <w:t>may influence</w:t>
      </w:r>
      <w:r>
        <w:rPr>
          <w:rFonts w:cs="Times New Roman"/>
          <w:bCs/>
        </w:rPr>
        <w:t xml:space="preserve"> bloom dynamics</w:t>
      </w:r>
      <w:r w:rsidRPr="00FC5E5F">
        <w:rPr>
          <w:rFonts w:cs="Times New Roman"/>
          <w:bCs/>
        </w:rPr>
        <w:t xml:space="preserve">. </w:t>
      </w:r>
    </w:p>
    <w:p w14:paraId="5F06A2F4" w14:textId="43222FEF" w:rsidR="00FA5582" w:rsidRPr="00FC5E5F" w:rsidRDefault="008D5305" w:rsidP="00FA5582">
      <w:pPr>
        <w:tabs>
          <w:tab w:val="left" w:pos="5265"/>
        </w:tabs>
        <w:spacing w:line="480" w:lineRule="auto"/>
        <w:ind w:firstLine="288"/>
        <w:jc w:val="both"/>
        <w:rPr>
          <w:rFonts w:cs="Times New Roman"/>
        </w:rPr>
      </w:pPr>
      <w:r w:rsidRPr="00FE75DC">
        <w:rPr>
          <w:rFonts w:cs="Times New Roman"/>
        </w:rPr>
        <w:tab/>
      </w:r>
      <w:r>
        <w:rPr>
          <w:rFonts w:cs="Times New Roman"/>
        </w:rPr>
        <w:t>M</w:t>
      </w:r>
      <w:r w:rsidRPr="00FC5E5F">
        <w:rPr>
          <w:rFonts w:cs="Times New Roman"/>
        </w:rPr>
        <w:t xml:space="preserve">assive </w:t>
      </w:r>
      <w:r w:rsidRPr="00FC5E5F">
        <w:rPr>
          <w:rFonts w:cs="Times New Roman"/>
          <w:i/>
        </w:rPr>
        <w:t>M. major</w:t>
      </w:r>
      <w:r w:rsidRPr="00FC5E5F">
        <w:rPr>
          <w:rFonts w:cs="Times New Roman"/>
        </w:rPr>
        <w:t xml:space="preserve"> blooms occur </w:t>
      </w:r>
      <w:r>
        <w:rPr>
          <w:rFonts w:cs="Times New Roman"/>
        </w:rPr>
        <w:t>e</w:t>
      </w:r>
      <w:r w:rsidR="0015440D">
        <w:rPr>
          <w:rFonts w:cs="Times New Roman"/>
        </w:rPr>
        <w:t xml:space="preserve">ach </w:t>
      </w:r>
      <w:r w:rsidR="00A62B51">
        <w:rPr>
          <w:rFonts w:cs="Times New Roman"/>
        </w:rPr>
        <w:t>summer</w:t>
      </w:r>
      <w:r w:rsidR="0015440D">
        <w:rPr>
          <w:rFonts w:cs="Times New Roman"/>
        </w:rPr>
        <w:t xml:space="preserve"> in the Columbia River </w:t>
      </w:r>
      <w:r w:rsidR="00A62B51">
        <w:rPr>
          <w:rFonts w:cs="Times New Roman"/>
        </w:rPr>
        <w:t>e</w:t>
      </w:r>
      <w:r>
        <w:rPr>
          <w:rFonts w:cs="Times New Roman"/>
        </w:rPr>
        <w:t>stuary</w:t>
      </w:r>
      <w:r w:rsidRPr="00FC5E5F">
        <w:rPr>
          <w:rFonts w:cs="Times New Roman"/>
        </w:rPr>
        <w:t xml:space="preserve"> </w:t>
      </w:r>
      <w:r w:rsidR="00AD70B9">
        <w:rPr>
          <w:rFonts w:cs="Times New Roman"/>
        </w:rPr>
        <w:t xml:space="preserve">(CRE) </w:t>
      </w:r>
      <w:r w:rsidR="005E3B87">
        <w:rPr>
          <w:rFonts w:cs="Times New Roman"/>
        </w:rPr>
        <w:t>(Herfort et al.</w:t>
      </w:r>
      <w:r w:rsidRPr="00FC5E5F">
        <w:rPr>
          <w:rFonts w:cs="Times New Roman"/>
        </w:rPr>
        <w:t xml:space="preserve"> 2011a</w:t>
      </w:r>
      <w:r>
        <w:rPr>
          <w:rFonts w:cs="Times New Roman"/>
        </w:rPr>
        <w:t>)</w:t>
      </w:r>
      <w:r w:rsidR="00A62B51">
        <w:rPr>
          <w:rFonts w:cs="Times New Roman"/>
        </w:rPr>
        <w:t>. The blooms persist for several weeks during the late summer and early fall</w:t>
      </w:r>
      <w:r>
        <w:rPr>
          <w:rFonts w:cs="Times New Roman"/>
        </w:rPr>
        <w:t>,</w:t>
      </w:r>
      <w:r w:rsidRPr="00FC5E5F">
        <w:rPr>
          <w:rFonts w:cs="Times New Roman"/>
        </w:rPr>
        <w:t xml:space="preserve"> </w:t>
      </w:r>
      <w:r w:rsidR="00FA5582">
        <w:rPr>
          <w:rFonts w:cs="Times New Roman"/>
        </w:rPr>
        <w:t>and shift the trophic status of the estuary from n</w:t>
      </w:r>
      <w:r w:rsidRPr="00FC5E5F">
        <w:rPr>
          <w:rFonts w:cs="Times New Roman"/>
        </w:rPr>
        <w:t>et heterotroph</w:t>
      </w:r>
      <w:r w:rsidR="00FA5582">
        <w:rPr>
          <w:rFonts w:cs="Times New Roman"/>
        </w:rPr>
        <w:t>ic to net autotrophic</w:t>
      </w:r>
      <w:r>
        <w:rPr>
          <w:rFonts w:cs="Times New Roman"/>
        </w:rPr>
        <w:t xml:space="preserve"> </w:t>
      </w:r>
      <w:r w:rsidR="005E3B87">
        <w:rPr>
          <w:rFonts w:cs="Times New Roman"/>
        </w:rPr>
        <w:t>(Herfort et al.</w:t>
      </w:r>
      <w:r w:rsidRPr="00FC5E5F">
        <w:rPr>
          <w:rFonts w:cs="Times New Roman"/>
        </w:rPr>
        <w:t xml:space="preserve"> 2012). </w:t>
      </w:r>
      <w:r>
        <w:rPr>
          <w:rFonts w:cs="Times New Roman"/>
        </w:rPr>
        <w:t xml:space="preserve">The annual </w:t>
      </w:r>
      <w:r w:rsidRPr="00222A2A">
        <w:rPr>
          <w:rFonts w:cs="Times New Roman"/>
          <w:i/>
        </w:rPr>
        <w:t>M. major</w:t>
      </w:r>
      <w:r>
        <w:rPr>
          <w:rFonts w:cs="Times New Roman"/>
        </w:rPr>
        <w:t xml:space="preserve"> bloom appears to be initiated during</w:t>
      </w:r>
      <w:r w:rsidRPr="00FC5E5F">
        <w:rPr>
          <w:rFonts w:cs="Times New Roman"/>
        </w:rPr>
        <w:t xml:space="preserve"> </w:t>
      </w:r>
      <w:r>
        <w:rPr>
          <w:rFonts w:cs="Times New Roman"/>
        </w:rPr>
        <w:t xml:space="preserve">summer neap tides </w:t>
      </w:r>
      <w:r w:rsidR="005E3B87">
        <w:rPr>
          <w:rFonts w:cs="Times New Roman"/>
        </w:rPr>
        <w:t>(Herfort et al.</w:t>
      </w:r>
      <w:r w:rsidRPr="00FC5E5F">
        <w:rPr>
          <w:rFonts w:cs="Times New Roman"/>
        </w:rPr>
        <w:t xml:space="preserve"> 2011a)</w:t>
      </w:r>
      <w:r w:rsidR="00FA5582">
        <w:rPr>
          <w:rFonts w:cs="Times New Roman"/>
        </w:rPr>
        <w:t>,</w:t>
      </w:r>
      <w:r>
        <w:rPr>
          <w:rFonts w:cs="Times New Roman"/>
        </w:rPr>
        <w:t xml:space="preserve"> when b</w:t>
      </w:r>
      <w:r w:rsidRPr="00FC5E5F">
        <w:rPr>
          <w:rFonts w:cs="Times New Roman"/>
        </w:rPr>
        <w:t>oth tidal forcing and the seasonality of freshwater discharge result in an extended summer sal</w:t>
      </w:r>
      <w:r w:rsidR="005E3B87">
        <w:rPr>
          <w:rFonts w:cs="Times New Roman"/>
        </w:rPr>
        <w:t>twater intrusion (Chawla et al.</w:t>
      </w:r>
      <w:r w:rsidRPr="00FC5E5F">
        <w:rPr>
          <w:rFonts w:cs="Times New Roman"/>
        </w:rPr>
        <w:t xml:space="preserve"> 2008</w:t>
      </w:r>
      <w:r>
        <w:rPr>
          <w:rFonts w:cs="Times New Roman"/>
        </w:rPr>
        <w:t>)</w:t>
      </w:r>
      <w:r w:rsidR="00FA5582">
        <w:rPr>
          <w:rFonts w:cs="Times New Roman"/>
        </w:rPr>
        <w:t xml:space="preserve">. </w:t>
      </w:r>
      <w:r w:rsidRPr="00FC5E5F">
        <w:rPr>
          <w:rFonts w:cs="Times New Roman"/>
        </w:rPr>
        <w:t>The bloom</w:t>
      </w:r>
      <w:r w:rsidR="00CA2EC6">
        <w:rPr>
          <w:rFonts w:cs="Times New Roman"/>
        </w:rPr>
        <w:t>s</w:t>
      </w:r>
      <w:r w:rsidRPr="00FC5E5F">
        <w:rPr>
          <w:rFonts w:cs="Times New Roman"/>
        </w:rPr>
        <w:t xml:space="preserve"> </w:t>
      </w:r>
      <w:r w:rsidR="00FA5582">
        <w:rPr>
          <w:rFonts w:cs="Times New Roman"/>
        </w:rPr>
        <w:t>appear to start</w:t>
      </w:r>
      <w:r w:rsidRPr="00FC5E5F">
        <w:rPr>
          <w:rFonts w:cs="Times New Roman"/>
        </w:rPr>
        <w:t xml:space="preserve"> in Baker Bay, where </w:t>
      </w:r>
      <w:r>
        <w:rPr>
          <w:rFonts w:cs="Times New Roman"/>
        </w:rPr>
        <w:t>a</w:t>
      </w:r>
      <w:r w:rsidRPr="00FC5E5F">
        <w:rPr>
          <w:rFonts w:cs="Times New Roman"/>
        </w:rPr>
        <w:t xml:space="preserve"> shallow depth and </w:t>
      </w:r>
      <w:r w:rsidR="00FA5582">
        <w:rPr>
          <w:rFonts w:cs="Times New Roman"/>
        </w:rPr>
        <w:t>long water</w:t>
      </w:r>
      <w:r>
        <w:rPr>
          <w:rFonts w:cs="Times New Roman"/>
        </w:rPr>
        <w:t xml:space="preserve"> </w:t>
      </w:r>
      <w:r w:rsidRPr="00FC5E5F">
        <w:rPr>
          <w:rFonts w:cs="Times New Roman"/>
        </w:rPr>
        <w:t>retention</w:t>
      </w:r>
      <w:r w:rsidR="00FA5582">
        <w:rPr>
          <w:rFonts w:cs="Times New Roman"/>
        </w:rPr>
        <w:t xml:space="preserve"> time</w:t>
      </w:r>
      <w:r w:rsidRPr="00FC5E5F">
        <w:rPr>
          <w:rFonts w:cs="Times New Roman"/>
        </w:rPr>
        <w:t xml:space="preserve"> favor</w:t>
      </w:r>
      <w:r w:rsidR="00FA5582">
        <w:rPr>
          <w:rFonts w:cs="Times New Roman"/>
        </w:rPr>
        <w:t xml:space="preserve"> the persistence of</w:t>
      </w:r>
      <w:r w:rsidRPr="00FC5E5F">
        <w:rPr>
          <w:rFonts w:cs="Times New Roman"/>
        </w:rPr>
        <w:t xml:space="preserve">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xml:space="preserve">) and fast </w:t>
      </w:r>
      <w:r w:rsidR="00CA2EC6">
        <w:rPr>
          <w:rFonts w:cs="Times New Roman"/>
        </w:rPr>
        <w:t>division</w:t>
      </w:r>
      <w:r w:rsidRPr="00FC5E5F">
        <w:rPr>
          <w:rFonts w:cs="Times New Roman"/>
        </w:rPr>
        <w:t xml:space="preserve"> rates (1.2</w:t>
      </w:r>
      <w:r w:rsidR="00FA5582">
        <w:rPr>
          <w:rFonts w:cs="Times New Roman"/>
        </w:rPr>
        <w:t>–</w:t>
      </w:r>
      <w:r w:rsidRPr="00FC5E5F">
        <w:rPr>
          <w:rFonts w:cs="Times New Roman"/>
        </w:rPr>
        <w:t>3.1 d</w:t>
      </w:r>
      <w:r w:rsidRPr="00FC5E5F">
        <w:rPr>
          <w:rFonts w:cs="Times New Roman"/>
          <w:vertAlign w:val="superscript"/>
        </w:rPr>
        <w:t>-1</w:t>
      </w:r>
      <w:r w:rsidRPr="00FC5E5F">
        <w:rPr>
          <w:rFonts w:cs="Times New Roman"/>
        </w:rPr>
        <w:t xml:space="preserve">) of </w:t>
      </w:r>
      <w:r w:rsidRPr="00FC5E5F">
        <w:rPr>
          <w:rFonts w:cs="Times New Roman"/>
          <w:i/>
        </w:rPr>
        <w:t>M. major</w:t>
      </w:r>
      <w:r>
        <w:rPr>
          <w:rFonts w:cs="Times New Roman"/>
        </w:rPr>
        <w:t>. Within a few weeks, th</w:t>
      </w:r>
      <w:r w:rsidR="00CA2EC6">
        <w:rPr>
          <w:rFonts w:cs="Times New Roman"/>
        </w:rPr>
        <w:t>e</w:t>
      </w:r>
      <w:r>
        <w:rPr>
          <w:rFonts w:cs="Times New Roman"/>
        </w:rPr>
        <w:t xml:space="preserve"> initial bloom</w:t>
      </w:r>
      <w:r w:rsidR="00CA2EC6">
        <w:rPr>
          <w:rFonts w:cs="Times New Roman"/>
        </w:rPr>
        <w:t>s</w:t>
      </w:r>
      <w:r>
        <w:rPr>
          <w:rFonts w:cs="Times New Roman"/>
        </w:rPr>
        <w:t xml:space="preserve"> </w:t>
      </w:r>
      <w:r w:rsidRPr="00FC5E5F">
        <w:rPr>
          <w:rFonts w:cs="Times New Roman"/>
        </w:rPr>
        <w:t>spread throughout the main estuary</w:t>
      </w:r>
      <w:r>
        <w:rPr>
          <w:rFonts w:cs="Times New Roman"/>
        </w:rPr>
        <w:t xml:space="preserve"> </w:t>
      </w:r>
      <w:r w:rsidR="005E3B87">
        <w:rPr>
          <w:rFonts w:cs="Times New Roman"/>
        </w:rPr>
        <w:t>(Herfort et al.</w:t>
      </w:r>
      <w:r w:rsidRPr="00FC5E5F">
        <w:rPr>
          <w:rFonts w:cs="Times New Roman"/>
        </w:rPr>
        <w:t xml:space="preserve"> 2011a).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Pr="00FC5E5F">
        <w:rPr>
          <w:rFonts w:cs="Times New Roman"/>
          <w:i/>
          <w:iCs/>
        </w:rPr>
        <w:t>M. major</w:t>
      </w:r>
      <w:r w:rsidRPr="00FC5E5F">
        <w:rPr>
          <w:rFonts w:cs="Times New Roman"/>
        </w:rPr>
        <w:t xml:space="preserve"> abundance observed in </w:t>
      </w:r>
      <w:r w:rsidR="00AD70B9">
        <w:rPr>
          <w:rFonts w:cs="Times New Roman"/>
        </w:rPr>
        <w:t xml:space="preserve">the CRE in </w:t>
      </w:r>
      <w:r w:rsidRPr="00FC5E5F">
        <w:rPr>
          <w:rFonts w:cs="Times New Roman"/>
        </w:rPr>
        <w:t>20</w:t>
      </w:r>
      <w:r>
        <w:rPr>
          <w:rFonts w:cs="Times New Roman"/>
        </w:rPr>
        <w:t>11</w:t>
      </w:r>
      <w:r w:rsidRPr="00FC5E5F">
        <w:rPr>
          <w:rFonts w:cs="Times New Roman"/>
        </w:rPr>
        <w:t xml:space="preserve"> </w:t>
      </w:r>
      <w:r>
        <w:rPr>
          <w:rFonts w:cs="Times New Roman"/>
        </w:rPr>
        <w:t>(Peterson et al. 201</w:t>
      </w:r>
      <w:r w:rsidR="00AD70B9">
        <w:rPr>
          <w:rFonts w:cs="Times New Roman"/>
        </w:rPr>
        <w:t>3</w:t>
      </w:r>
      <w:r w:rsidRPr="00845FEE">
        <w:rPr>
          <w:rFonts w:cs="Times New Roman"/>
        </w:rPr>
        <w:t>)</w:t>
      </w:r>
      <w:r w:rsidR="00AD70B9">
        <w:rPr>
          <w:rFonts w:cs="Times New Roman"/>
        </w:rPr>
        <w:t>,</w:t>
      </w:r>
      <w:r>
        <w:rPr>
          <w:rFonts w:cs="Times New Roman"/>
        </w:rPr>
        <w:t xml:space="preserve"> </w:t>
      </w:r>
      <w:r w:rsidRPr="00FC5E5F">
        <w:rPr>
          <w:rFonts w:cs="Times New Roman"/>
        </w:rPr>
        <w:t>suggest</w:t>
      </w:r>
      <w:r w:rsidR="00AD70B9">
        <w:rPr>
          <w:rFonts w:cs="Times New Roman"/>
        </w:rPr>
        <w:t>ing</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sidRPr="00222A2A">
        <w:rPr>
          <w:rFonts w:cs="Times New Roman"/>
          <w:i/>
        </w:rPr>
        <w:t>M. major</w:t>
      </w:r>
      <w:r>
        <w:rPr>
          <w:rFonts w:cs="Times New Roman"/>
        </w:rPr>
        <w:t xml:space="preserve"> </w:t>
      </w:r>
      <w:r w:rsidRPr="00FC5E5F">
        <w:rPr>
          <w:rFonts w:cs="Times New Roman"/>
        </w:rPr>
        <w:t>bloom</w:t>
      </w:r>
      <w:r w:rsidR="00CA2EC6">
        <w:rPr>
          <w:rFonts w:cs="Times New Roman"/>
        </w:rPr>
        <w:t>s</w:t>
      </w:r>
      <w:r w:rsidRPr="00FC5E5F">
        <w:rPr>
          <w:rFonts w:cs="Times New Roman"/>
        </w:rPr>
        <w:t>.</w:t>
      </w:r>
      <w:r>
        <w:rPr>
          <w:rFonts w:cs="Times New Roman"/>
        </w:rPr>
        <w:t xml:space="preserve"> </w:t>
      </w:r>
      <w:r w:rsidR="00FA5582">
        <w:rPr>
          <w:rFonts w:cs="Times New Roman"/>
        </w:rPr>
        <w:t xml:space="preserve">Further evidence of a connection between prey populations and the development of </w:t>
      </w:r>
      <w:r w:rsidR="00FA5582" w:rsidRPr="009C3985">
        <w:rPr>
          <w:rFonts w:cs="Times New Roman"/>
          <w:i/>
        </w:rPr>
        <w:t>Mesodinium</w:t>
      </w:r>
      <w:r w:rsidR="00FA5582">
        <w:rPr>
          <w:rFonts w:cs="Times New Roman"/>
        </w:rPr>
        <w:t xml:space="preserve"> bloom</w:t>
      </w:r>
      <w:r w:rsidR="00CA2EC6">
        <w:rPr>
          <w:rFonts w:cs="Times New Roman"/>
        </w:rPr>
        <w:t>s</w:t>
      </w:r>
      <w:r w:rsidR="00FA5582">
        <w:rPr>
          <w:rFonts w:cs="Times New Roman"/>
        </w:rPr>
        <w:t xml:space="preserve"> was observed in an A</w:t>
      </w:r>
      <w:r w:rsidR="00FA5582" w:rsidRPr="00FC5E5F">
        <w:rPr>
          <w:rFonts w:cs="Times New Roman"/>
        </w:rPr>
        <w:t>ntarctic saline lake</w:t>
      </w:r>
      <w:r w:rsidR="00FA5582">
        <w:rPr>
          <w:rFonts w:cs="Times New Roman"/>
        </w:rPr>
        <w:t xml:space="preserve">, where an increase in the abundance of cryptophytes preceded the increase in abundance of </w:t>
      </w:r>
      <w:r w:rsidR="00FA5582" w:rsidRPr="00FC5E5F">
        <w:rPr>
          <w:rFonts w:cs="Times New Roman"/>
          <w:i/>
        </w:rPr>
        <w:t>M. rubrum</w:t>
      </w:r>
      <w:r>
        <w:rPr>
          <w:rFonts w:cs="Times New Roman"/>
        </w:rPr>
        <w:t xml:space="preserve"> </w:t>
      </w:r>
      <w:r w:rsidR="005E3B87">
        <w:rPr>
          <w:rFonts w:cs="Times New Roman"/>
        </w:rPr>
        <w:t>(van den Hoff et al.</w:t>
      </w:r>
      <w:r w:rsidRPr="00FC5E5F">
        <w:rPr>
          <w:rFonts w:cs="Times New Roman"/>
        </w:rPr>
        <w:t xml:space="preserve"> 2015</w:t>
      </w:r>
      <w:r w:rsidR="00B346EF">
        <w:rPr>
          <w:rFonts w:cs="Times New Roman"/>
        </w:rPr>
        <w:t>)</w:t>
      </w:r>
      <w:r w:rsidRPr="00FC5E5F">
        <w:rPr>
          <w:rFonts w:cs="Times New Roman"/>
        </w:rPr>
        <w:t xml:space="preserve">. </w:t>
      </w:r>
      <w:r w:rsidR="00FA5582">
        <w:rPr>
          <w:rFonts w:cs="Times New Roman"/>
        </w:rPr>
        <w:t xml:space="preserve">However, the factors that influence cryptophyte prey population dynamics remain poorly understood in these systems, and the underlying mechanisms linking ciliate and prey populations are unclear. For example, </w:t>
      </w:r>
      <w:r w:rsidR="00FA5582">
        <w:rPr>
          <w:rFonts w:cs="Times New Roman"/>
        </w:rPr>
        <w:lastRenderedPageBreak/>
        <w:t xml:space="preserve">does the cryptophyte population size influence bloom initiation in </w:t>
      </w:r>
      <w:r w:rsidR="00FA5582" w:rsidRPr="009C3985">
        <w:rPr>
          <w:rFonts w:cs="Times New Roman"/>
          <w:i/>
        </w:rPr>
        <w:t>Mesodinium</w:t>
      </w:r>
      <w:r w:rsidR="00FA5582">
        <w:rPr>
          <w:rFonts w:cs="Times New Roman"/>
        </w:rPr>
        <w:t xml:space="preserve"> in a predictable way? Does the physiological status of cryptophyte prey (as indicated by division rate rather than population size) influence development of </w:t>
      </w:r>
      <w:r w:rsidR="00FA5582" w:rsidRPr="009C3985">
        <w:rPr>
          <w:rFonts w:cs="Times New Roman"/>
          <w:i/>
        </w:rPr>
        <w:t>Mesodinium</w:t>
      </w:r>
      <w:r w:rsidR="00FA5582">
        <w:rPr>
          <w:rFonts w:cs="Times New Roman"/>
        </w:rPr>
        <w:t xml:space="preserve"> blooms? </w:t>
      </w:r>
    </w:p>
    <w:p w14:paraId="083D9B80" w14:textId="1E02DDF8" w:rsidR="005B3DC4" w:rsidRDefault="008D5305" w:rsidP="004B52B9">
      <w:pPr>
        <w:tabs>
          <w:tab w:val="left" w:pos="5265"/>
        </w:tabs>
        <w:spacing w:line="480" w:lineRule="auto"/>
        <w:ind w:firstLine="288"/>
        <w:jc w:val="both"/>
        <w:rPr>
          <w:rFonts w:cs="Times New Roman"/>
        </w:rPr>
      </w:pPr>
      <w:r w:rsidRPr="00FC5E5F">
        <w:rPr>
          <w:rFonts w:cs="Times New Roman"/>
        </w:rPr>
        <w:tab/>
      </w:r>
      <w:r w:rsidR="00FA5582">
        <w:rPr>
          <w:rFonts w:cs="Times New Roman"/>
        </w:rPr>
        <w:t xml:space="preserve">In order to investigate the influence of prey population size and physiological status on initiation and development of </w:t>
      </w:r>
      <w:r w:rsidR="00FA5582" w:rsidRPr="009C3985">
        <w:rPr>
          <w:rFonts w:cs="Times New Roman"/>
          <w:i/>
        </w:rPr>
        <w:t>Mesodinium</w:t>
      </w:r>
      <w:r w:rsidR="00FA5582">
        <w:rPr>
          <w:rFonts w:cs="Times New Roman"/>
        </w:rPr>
        <w:t xml:space="preserve"> blooms, it is important to identify patterns in population growth rates (or cell division rates) for the organisms of interest. N</w:t>
      </w:r>
      <w:r>
        <w:rPr>
          <w:rFonts w:cs="Times New Roman"/>
        </w:rPr>
        <w:t>umerous factors that influence cell abu</w:t>
      </w:r>
      <w:r w:rsidR="00B068AD">
        <w:rPr>
          <w:rFonts w:cs="Times New Roman"/>
        </w:rPr>
        <w:t>n</w:t>
      </w:r>
      <w:r>
        <w:rPr>
          <w:rFonts w:cs="Times New Roman"/>
        </w:rPr>
        <w:t>dances, including</w:t>
      </w:r>
      <w:r w:rsidRPr="00FC5E5F">
        <w:rPr>
          <w:rFonts w:cs="Times New Roman"/>
        </w:rPr>
        <w:t xml:space="preserve"> </w:t>
      </w:r>
      <w:r w:rsidR="00FA5582">
        <w:rPr>
          <w:rFonts w:cs="Times New Roman"/>
        </w:rPr>
        <w:t xml:space="preserve">rates of </w:t>
      </w:r>
      <w:r w:rsidRPr="00FC5E5F">
        <w:rPr>
          <w:rFonts w:cs="Times New Roman"/>
        </w:rPr>
        <w:t>cell division</w:t>
      </w:r>
      <w:r w:rsidR="00FA5582">
        <w:rPr>
          <w:rFonts w:cs="Times New Roman"/>
        </w:rPr>
        <w:t xml:space="preserve"> and</w:t>
      </w:r>
      <w:r w:rsidRPr="00FC5E5F">
        <w:rPr>
          <w:rFonts w:cs="Times New Roman"/>
        </w:rPr>
        <w:t xml:space="preserve"> cell mortality</w:t>
      </w:r>
      <w:r w:rsidR="00FA5582">
        <w:rPr>
          <w:rFonts w:cs="Times New Roman"/>
        </w:rPr>
        <w:t>,</w:t>
      </w:r>
      <w:r w:rsidRPr="00FC5E5F">
        <w:rPr>
          <w:rFonts w:cs="Times New Roman"/>
        </w:rPr>
        <w:t xml:space="preserve"> and physical </w:t>
      </w:r>
      <w:r w:rsidR="00FA5582">
        <w:rPr>
          <w:rFonts w:cs="Times New Roman"/>
        </w:rPr>
        <w:t xml:space="preserve">advective </w:t>
      </w:r>
      <w:r w:rsidRPr="00FC5E5F">
        <w:rPr>
          <w:rFonts w:cs="Times New Roman"/>
        </w:rPr>
        <w:t>transport.</w:t>
      </w:r>
      <w:r w:rsidR="00167F52">
        <w:rPr>
          <w:rFonts w:cs="Times New Roman"/>
        </w:rPr>
        <w:t xml:space="preserve"> </w:t>
      </w:r>
      <w:r w:rsidR="0015440D">
        <w:rPr>
          <w:rFonts w:cs="Times New Roman"/>
        </w:rPr>
        <w:t>In a dynamic</w:t>
      </w:r>
      <w:r w:rsidR="008427F0">
        <w:rPr>
          <w:rFonts w:cs="Times New Roman"/>
        </w:rPr>
        <w:t xml:space="preserve"> system such as the CRE, </w:t>
      </w:r>
      <w:r w:rsidR="00167F52">
        <w:rPr>
          <w:rFonts w:cs="Times New Roman"/>
        </w:rPr>
        <w:t>a continuous sampling approach must be applied</w:t>
      </w:r>
      <w:r w:rsidR="008427F0" w:rsidRPr="008427F0">
        <w:rPr>
          <w:rFonts w:cs="Times New Roman"/>
        </w:rPr>
        <w:t xml:space="preserve"> </w:t>
      </w:r>
      <w:r w:rsidR="008427F0">
        <w:rPr>
          <w:rFonts w:cs="Times New Roman"/>
        </w:rPr>
        <w:t>in order to capture changes in abundances over time</w:t>
      </w:r>
      <w:r w:rsidR="00167F52">
        <w:rPr>
          <w:rFonts w:cs="Times New Roman"/>
        </w:rPr>
        <w:t>.</w:t>
      </w:r>
      <w:r w:rsidR="008427F0">
        <w:rPr>
          <w:rFonts w:cs="Times New Roman"/>
        </w:rPr>
        <w:t xml:space="preserve"> </w:t>
      </w:r>
      <w:r w:rsidR="00FA5582">
        <w:rPr>
          <w:rFonts w:cs="Times New Roman"/>
        </w:rPr>
        <w:t>Contiunous</w:t>
      </w:r>
      <w:r w:rsidR="008427F0">
        <w:rPr>
          <w:rFonts w:cs="Times New Roman"/>
        </w:rPr>
        <w:t xml:space="preserve"> measurements of the</w:t>
      </w:r>
      <w:r w:rsidR="00A208D9">
        <w:rPr>
          <w:rFonts w:cs="Times New Roman"/>
        </w:rPr>
        <w:t xml:space="preserve"> population</w:t>
      </w:r>
      <w:r w:rsidR="008427F0">
        <w:rPr>
          <w:rFonts w:cs="Times New Roman"/>
        </w:rPr>
        <w:t xml:space="preserve"> size structure can be used to estimate division rates based on changes in cell size distribution over th</w:t>
      </w:r>
      <w:r w:rsidR="005E3B87">
        <w:rPr>
          <w:rFonts w:cs="Times New Roman"/>
        </w:rPr>
        <w:t>e course of a day (Sosik et al. 2003,</w:t>
      </w:r>
      <w:r w:rsidR="008427F0" w:rsidRPr="005C18E0">
        <w:rPr>
          <w:rFonts w:cs="Times New Roman"/>
        </w:rPr>
        <w:t xml:space="preserve"> </w:t>
      </w:r>
      <w:r w:rsidR="005E3B87">
        <w:rPr>
          <w:rFonts w:cs="Times New Roman"/>
        </w:rPr>
        <w:t>Hunter-Cevera et al. 2014, Ribalet et al.</w:t>
      </w:r>
      <w:r w:rsidR="008427F0">
        <w:rPr>
          <w:rFonts w:cs="Times New Roman"/>
        </w:rPr>
        <w:t xml:space="preserve"> 2015). </w:t>
      </w:r>
      <w:r w:rsidR="005B3DC4">
        <w:rPr>
          <w:rFonts w:cs="Times New Roman"/>
        </w:rPr>
        <w:t>This new method eliminates many of the difficulties and biases associated with the determination of cell division rates using discrete sampling techniques</w:t>
      </w:r>
      <w:r w:rsidR="008427F0">
        <w:rPr>
          <w:rFonts w:cs="Times New Roman"/>
        </w:rPr>
        <w:t xml:space="preserve"> (Laws 2012)</w:t>
      </w:r>
      <w:r w:rsidR="005B3DC4">
        <w:rPr>
          <w:rFonts w:cs="Times New Roman"/>
        </w:rPr>
        <w:t xml:space="preserve">. </w:t>
      </w:r>
    </w:p>
    <w:p w14:paraId="21EA0FC0" w14:textId="30789C55" w:rsidR="00CA2EC6" w:rsidRPr="00FC5E5F" w:rsidRDefault="008D5305" w:rsidP="00CA2EC6">
      <w:pPr>
        <w:tabs>
          <w:tab w:val="left" w:pos="5265"/>
        </w:tabs>
        <w:spacing w:line="480" w:lineRule="auto"/>
        <w:jc w:val="both"/>
        <w:rPr>
          <w:rFonts w:cs="Times New Roman"/>
        </w:rPr>
      </w:pPr>
      <w:r>
        <w:rPr>
          <w:rFonts w:cs="Times New Roman"/>
        </w:rPr>
        <w:t xml:space="preserve"> </w:t>
      </w:r>
      <w:r>
        <w:rPr>
          <w:rFonts w:cs="Times New Roman"/>
        </w:rPr>
        <w:tab/>
        <w:t xml:space="preserve">Here, we apply </w:t>
      </w:r>
      <w:r w:rsidR="008427F0">
        <w:rPr>
          <w:rFonts w:cs="Times New Roman"/>
        </w:rPr>
        <w:t xml:space="preserve">a </w:t>
      </w:r>
      <w:r w:rsidR="00167F52">
        <w:rPr>
          <w:rFonts w:cs="Times New Roman"/>
        </w:rPr>
        <w:t xml:space="preserve">continuous </w:t>
      </w:r>
      <w:r>
        <w:rPr>
          <w:rFonts w:cs="Times New Roman"/>
        </w:rPr>
        <w:t xml:space="preserve">approach </w:t>
      </w:r>
      <w:r w:rsidR="00A208D9">
        <w:rPr>
          <w:rFonts w:cs="Times New Roman"/>
        </w:rPr>
        <w:t xml:space="preserve">for the determination of </w:t>
      </w:r>
      <w:r>
        <w:rPr>
          <w:rFonts w:cs="Times New Roman"/>
        </w:rPr>
        <w:t>cryptophyte</w:t>
      </w:r>
      <w:r w:rsidR="00167F52">
        <w:rPr>
          <w:rFonts w:cs="Times New Roman"/>
        </w:rPr>
        <w:t xml:space="preserve"> abundance</w:t>
      </w:r>
      <w:r w:rsidR="00A208D9">
        <w:rPr>
          <w:rFonts w:cs="Times New Roman"/>
        </w:rPr>
        <w:t>s</w:t>
      </w:r>
      <w:r w:rsidR="00167F52">
        <w:rPr>
          <w:rFonts w:cs="Times New Roman"/>
        </w:rPr>
        <w:t xml:space="preserve"> and</w:t>
      </w:r>
      <w:r>
        <w:rPr>
          <w:rFonts w:cs="Times New Roman"/>
        </w:rPr>
        <w:t xml:space="preserve"> division rates both in the laboratory and in the field</w:t>
      </w:r>
      <w:r w:rsidR="008427F0">
        <w:rPr>
          <w:rFonts w:cs="Times New Roman"/>
        </w:rPr>
        <w:t xml:space="preserve"> using the continuous flow cytometer</w:t>
      </w:r>
      <w:r w:rsidR="0015440D">
        <w:rPr>
          <w:rFonts w:cs="Times New Roman"/>
        </w:rPr>
        <w:t>,</w:t>
      </w:r>
      <w:r w:rsidR="008427F0">
        <w:rPr>
          <w:rFonts w:cs="Times New Roman"/>
        </w:rPr>
        <w:t xml:space="preserve"> SeaFlow (Swalwell et al. 2011)</w:t>
      </w:r>
      <w:r w:rsidR="00B346EF">
        <w:rPr>
          <w:rFonts w:cs="Times New Roman"/>
        </w:rPr>
        <w:t xml:space="preserve">. </w:t>
      </w:r>
      <w:r>
        <w:rPr>
          <w:rFonts w:cs="Times New Roman"/>
        </w:rPr>
        <w:t xml:space="preserve">We </w:t>
      </w:r>
      <w:r w:rsidR="00A208D9">
        <w:rPr>
          <w:rFonts w:cs="Times New Roman"/>
        </w:rPr>
        <w:t xml:space="preserve">identified relationships between </w:t>
      </w:r>
      <w:r w:rsidR="00167F52">
        <w:rPr>
          <w:rFonts w:cs="Times New Roman"/>
        </w:rPr>
        <w:t xml:space="preserve">abundances and </w:t>
      </w:r>
      <w:r w:rsidRPr="00FC5E5F">
        <w:rPr>
          <w:rFonts w:cs="Times New Roman"/>
        </w:rPr>
        <w:t>division rate</w:t>
      </w:r>
      <w:r w:rsidR="00167F52">
        <w:rPr>
          <w:rFonts w:cs="Times New Roman"/>
        </w:rPr>
        <w:t>s</w:t>
      </w:r>
      <w:r w:rsidR="005B3DC4">
        <w:rPr>
          <w:rFonts w:cs="Times New Roman"/>
        </w:rPr>
        <w:t xml:space="preserve"> of </w:t>
      </w:r>
      <w:r w:rsidR="00B346EF">
        <w:rPr>
          <w:rFonts w:cs="Times New Roman"/>
          <w:bCs/>
          <w:i/>
        </w:rPr>
        <w:t>T.</w:t>
      </w:r>
      <w:r w:rsidR="00A208D9">
        <w:rPr>
          <w:rFonts w:cs="Times New Roman"/>
          <w:bCs/>
          <w:i/>
        </w:rPr>
        <w:t xml:space="preserve"> amphio</w:t>
      </w:r>
      <w:r w:rsidR="00B346EF" w:rsidRPr="00FC5E5F">
        <w:rPr>
          <w:rFonts w:cs="Times New Roman"/>
          <w:bCs/>
          <w:i/>
        </w:rPr>
        <w:t>x</w:t>
      </w:r>
      <w:r w:rsidR="00A208D9">
        <w:rPr>
          <w:rFonts w:cs="Times New Roman"/>
          <w:bCs/>
          <w:i/>
        </w:rPr>
        <w:t>ei</w:t>
      </w:r>
      <w:r w:rsidR="00B346EF" w:rsidRPr="00FC5E5F">
        <w:rPr>
          <w:rFonts w:cs="Times New Roman"/>
          <w:bCs/>
          <w:i/>
        </w:rPr>
        <w:t>a</w:t>
      </w:r>
      <w:r w:rsidR="005B3DC4">
        <w:rPr>
          <w:rFonts w:cs="Times New Roman"/>
        </w:rPr>
        <w:t xml:space="preserve"> </w:t>
      </w:r>
      <w:r w:rsidR="00A208D9">
        <w:rPr>
          <w:rFonts w:cs="Times New Roman"/>
        </w:rPr>
        <w:t>and e</w:t>
      </w:r>
      <w:r w:rsidR="005B3DC4" w:rsidRPr="00FC5E5F">
        <w:rPr>
          <w:rFonts w:cs="Times New Roman"/>
        </w:rPr>
        <w:t xml:space="preserve">nvironmental </w:t>
      </w:r>
      <w:r w:rsidR="00A208D9">
        <w:rPr>
          <w:rFonts w:cs="Times New Roman"/>
        </w:rPr>
        <w:t xml:space="preserve">variables as well as abundances of </w:t>
      </w:r>
      <w:r w:rsidRPr="00FC5E5F">
        <w:rPr>
          <w:rFonts w:cs="Times New Roman"/>
          <w:i/>
        </w:rPr>
        <w:t>M. major.</w:t>
      </w:r>
      <w:r w:rsidRPr="00AC7240">
        <w:rPr>
          <w:rFonts w:cs="Times New Roman"/>
        </w:rPr>
        <w:t xml:space="preserve"> </w:t>
      </w:r>
      <w:r w:rsidR="00A208D9">
        <w:rPr>
          <w:rFonts w:cs="Times New Roman"/>
        </w:rPr>
        <w:t>We carried out</w:t>
      </w:r>
      <w:r>
        <w:rPr>
          <w:rFonts w:cs="Times New Roman"/>
        </w:rPr>
        <w:t xml:space="preserve"> a 4</w:t>
      </w:r>
      <w:r w:rsidR="00AD70B9">
        <w:rPr>
          <w:rFonts w:cs="Times New Roman"/>
        </w:rPr>
        <w:t>-</w:t>
      </w:r>
      <w:r>
        <w:rPr>
          <w:rFonts w:cs="Times New Roman"/>
        </w:rPr>
        <w:t>week</w:t>
      </w:r>
      <w:r w:rsidR="00AD70B9">
        <w:rPr>
          <w:rFonts w:cs="Times New Roman"/>
        </w:rPr>
        <w:t xml:space="preserve"> </w:t>
      </w:r>
      <w:r>
        <w:rPr>
          <w:rFonts w:cs="Times New Roman"/>
        </w:rPr>
        <w:t xml:space="preserve">survey in 2013 </w:t>
      </w:r>
      <w:r w:rsidR="00A208D9">
        <w:rPr>
          <w:rFonts w:cs="Times New Roman"/>
        </w:rPr>
        <w:t>in</w:t>
      </w:r>
      <w:r>
        <w:rPr>
          <w:rFonts w:cs="Times New Roman"/>
        </w:rPr>
        <w:t xml:space="preserve"> which </w:t>
      </w:r>
      <w:r w:rsidR="00AD70B9">
        <w:rPr>
          <w:rFonts w:cs="Times New Roman"/>
        </w:rPr>
        <w:t xml:space="preserve">dissolved </w:t>
      </w:r>
      <w:r w:rsidRPr="002C133A">
        <w:rPr>
          <w:rFonts w:cs="Times New Roman"/>
        </w:rPr>
        <w:t>nutrient</w:t>
      </w:r>
      <w:r w:rsidR="00A208D9">
        <w:rPr>
          <w:rFonts w:cs="Times New Roman"/>
        </w:rPr>
        <w:t xml:space="preserve"> concentration</w:t>
      </w:r>
      <w:r w:rsidRPr="002C133A">
        <w:rPr>
          <w:rFonts w:cs="Times New Roman"/>
        </w:rPr>
        <w:t>s, salinity, temperature</w:t>
      </w:r>
      <w:r>
        <w:rPr>
          <w:rFonts w:cs="Times New Roman"/>
        </w:rPr>
        <w:t>,</w:t>
      </w:r>
      <w:r w:rsidRPr="002C133A">
        <w:rPr>
          <w:rFonts w:cs="Times New Roman"/>
        </w:rPr>
        <w:t xml:space="preserve"> light irradiance</w:t>
      </w:r>
      <w:r>
        <w:rPr>
          <w:rFonts w:cs="Times New Roman"/>
        </w:rPr>
        <w:t xml:space="preserve">, and </w:t>
      </w:r>
      <w:r w:rsidRPr="00FB20C7">
        <w:rPr>
          <w:rFonts w:cs="Times New Roman"/>
        </w:rPr>
        <w:t xml:space="preserve">abundances of </w:t>
      </w:r>
      <w:r>
        <w:rPr>
          <w:rFonts w:cs="Times New Roman"/>
        </w:rPr>
        <w:t xml:space="preserve">cryptophytes and </w:t>
      </w:r>
      <w:r w:rsidRPr="00FB20C7">
        <w:rPr>
          <w:rFonts w:cs="Times New Roman"/>
          <w:i/>
        </w:rPr>
        <w:t>M. major</w:t>
      </w:r>
      <w:r w:rsidRPr="00FB20C7">
        <w:rPr>
          <w:rFonts w:cs="Times New Roman"/>
        </w:rPr>
        <w:t xml:space="preserve"> were </w:t>
      </w:r>
      <w:r w:rsidR="00A208D9">
        <w:rPr>
          <w:rFonts w:cs="Times New Roman"/>
        </w:rPr>
        <w:t>determined</w:t>
      </w:r>
      <w:r w:rsidRPr="00AC7240">
        <w:rPr>
          <w:rFonts w:cs="Times New Roman"/>
        </w:rPr>
        <w:t xml:space="preserve"> </w:t>
      </w:r>
      <w:r>
        <w:rPr>
          <w:rFonts w:cs="Times New Roman"/>
        </w:rPr>
        <w:t>during red water blooms in th</w:t>
      </w:r>
      <w:r w:rsidRPr="0099155D">
        <w:rPr>
          <w:rFonts w:cs="Times New Roman"/>
        </w:rPr>
        <w:t>e CRE</w:t>
      </w:r>
      <w:r>
        <w:rPr>
          <w:rFonts w:cs="Times New Roman"/>
        </w:rPr>
        <w:t xml:space="preserv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208D9">
        <w:rPr>
          <w:rFonts w:cs="Times New Roman"/>
        </w:rPr>
        <w:t>using a</w:t>
      </w:r>
      <w:r w:rsidR="00AD70B9">
        <w:rPr>
          <w:rFonts w:cs="Times New Roman"/>
        </w:rPr>
        <w:t xml:space="preserve"> size-structured </w:t>
      </w:r>
      <w:r w:rsidR="00AD70B9" w:rsidRPr="00D0541A">
        <w:rPr>
          <w:rFonts w:cs="Times New Roman"/>
        </w:rPr>
        <w:t>division rate model</w:t>
      </w:r>
      <w:r w:rsidR="005E3B87">
        <w:rPr>
          <w:rFonts w:cs="Times New Roman"/>
        </w:rPr>
        <w:t xml:space="preserve"> (</w:t>
      </w:r>
      <w:r w:rsidR="00A208D9">
        <w:rPr>
          <w:rFonts w:cs="Times New Roman"/>
        </w:rPr>
        <w:t>Ribalet et al. 2015</w:t>
      </w:r>
      <w:r w:rsidR="00AD70B9" w:rsidRPr="00D0541A">
        <w:rPr>
          <w:rFonts w:cs="Times New Roman"/>
        </w:rPr>
        <w:t>)</w:t>
      </w:r>
      <w:r w:rsidR="00AD70B9">
        <w:rPr>
          <w:rFonts w:cs="Times New Roman"/>
        </w:rPr>
        <w:t xml:space="preserve">.  </w:t>
      </w:r>
      <w:r w:rsidR="00CA2EC6">
        <w:rPr>
          <w:rFonts w:cs="Times New Roman"/>
        </w:rPr>
        <w:t xml:space="preserve">The abundance and division rates of cryptophyte populations were compared with abundances of </w:t>
      </w:r>
      <w:r w:rsidR="00CA2EC6" w:rsidRPr="00CA2EC6">
        <w:rPr>
          <w:rFonts w:cs="Times New Roman"/>
          <w:i/>
        </w:rPr>
        <w:t>M. major</w:t>
      </w:r>
      <w:r w:rsidR="00CA2EC6">
        <w:rPr>
          <w:rFonts w:cs="Times New Roman"/>
        </w:rPr>
        <w:t xml:space="preserve"> to determine the influence of prey physiology and abundance on red water bloom formation.</w:t>
      </w:r>
    </w:p>
    <w:p w14:paraId="1E874E03" w14:textId="23594F6A" w:rsidR="00AD70B9" w:rsidRPr="00FC5E5F" w:rsidRDefault="00AD70B9" w:rsidP="00A208D9">
      <w:pPr>
        <w:tabs>
          <w:tab w:val="left" w:pos="5265"/>
        </w:tabs>
        <w:spacing w:line="480" w:lineRule="auto"/>
        <w:ind w:firstLine="288"/>
        <w:jc w:val="both"/>
        <w:rPr>
          <w:rFonts w:cs="Times New Roman"/>
        </w:rPr>
      </w:pPr>
    </w:p>
    <w:p w14:paraId="245B8784" w14:textId="465AA561" w:rsidR="008D5305" w:rsidRPr="00FC5E5F" w:rsidRDefault="008D5305" w:rsidP="004B52B9">
      <w:pPr>
        <w:tabs>
          <w:tab w:val="left" w:pos="5265"/>
        </w:tabs>
        <w:spacing w:line="480" w:lineRule="auto"/>
        <w:ind w:firstLine="288"/>
        <w:jc w:val="both"/>
        <w:rPr>
          <w:rFonts w:cs="Times New Roman"/>
        </w:rPr>
      </w:pPr>
    </w:p>
    <w:p w14:paraId="666A9E41" w14:textId="77777777" w:rsidR="008D5305" w:rsidRPr="00FE75DC" w:rsidRDefault="008D5305" w:rsidP="004B52B9">
      <w:pPr>
        <w:spacing w:line="480" w:lineRule="auto"/>
        <w:ind w:firstLine="288"/>
        <w:jc w:val="both"/>
        <w:rPr>
          <w:rFonts w:cs="Times New Roman"/>
        </w:rPr>
      </w:pPr>
    </w:p>
    <w:p w14:paraId="23461282" w14:textId="77777777" w:rsidR="008D5305" w:rsidRDefault="008D5305" w:rsidP="000B5375">
      <w:pPr>
        <w:spacing w:line="480" w:lineRule="auto"/>
        <w:ind w:firstLine="288"/>
        <w:jc w:val="both"/>
        <w:outlineLvl w:val="0"/>
        <w:rPr>
          <w:rFonts w:cs="Times New Roman"/>
          <w:b/>
          <w:bCs/>
        </w:rPr>
      </w:pPr>
      <w:r>
        <w:rPr>
          <w:rFonts w:cs="Times New Roman"/>
          <w:b/>
          <w:bCs/>
        </w:rPr>
        <w:t>METHODS</w:t>
      </w:r>
    </w:p>
    <w:p w14:paraId="1CBD6C3B" w14:textId="77777777" w:rsidR="008D5305" w:rsidRPr="00FE75DC" w:rsidRDefault="008D5305" w:rsidP="000B5375">
      <w:pPr>
        <w:spacing w:line="480" w:lineRule="auto"/>
        <w:ind w:firstLine="288"/>
        <w:jc w:val="both"/>
        <w:outlineLvl w:val="0"/>
        <w:rPr>
          <w:rFonts w:cs="Times New Roman"/>
        </w:rPr>
      </w:pPr>
      <w:r w:rsidRPr="00FC5E5F">
        <w:rPr>
          <w:rFonts w:cs="Times New Roman"/>
          <w:b/>
          <w:bCs/>
        </w:rPr>
        <w:t xml:space="preserve">Study Area </w:t>
      </w:r>
    </w:p>
    <w:p w14:paraId="29EDD7D8" w14:textId="24C6D11E" w:rsidR="008D5305" w:rsidRPr="00FC5E5F" w:rsidRDefault="008D5305" w:rsidP="004B52B9">
      <w:pPr>
        <w:spacing w:line="480" w:lineRule="auto"/>
        <w:ind w:firstLine="288"/>
        <w:jc w:val="both"/>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using a continuous seawater flow-through system </w:t>
      </w:r>
      <w:r w:rsidR="00A208D9">
        <w:rPr>
          <w:rFonts w:cs="Times New Roman"/>
        </w:rPr>
        <w:t>at</w:t>
      </w:r>
      <w:r w:rsidRPr="00FC5E5F">
        <w:rPr>
          <w:rFonts w:cs="Times New Roman"/>
        </w:rPr>
        <w:t xml:space="preserve"> S</w:t>
      </w:r>
      <w:r>
        <w:rPr>
          <w:rFonts w:cs="Times New Roman"/>
        </w:rPr>
        <w:t>ATURN</w:t>
      </w:r>
      <w:r w:rsidR="00A208D9">
        <w:rPr>
          <w:rFonts w:cs="Times New Roman"/>
        </w:rPr>
        <w:t>-</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00A208D9">
        <w:rPr>
          <w:rFonts w:cs="Times New Roman"/>
          <w:b/>
          <w:bCs/>
        </w:rPr>
        <w:t>F</w:t>
      </w:r>
      <w:r w:rsidRPr="00FC5E5F">
        <w:rPr>
          <w:rFonts w:cs="Times New Roman"/>
          <w:b/>
          <w:bCs/>
        </w:rPr>
        <w:t xml:space="preserve">ig. </w:t>
      </w:r>
      <w:r w:rsidR="00402A36">
        <w:rPr>
          <w:rFonts w:cs="Times New Roman"/>
          <w:b/>
          <w:bCs/>
        </w:rPr>
        <w:t>S</w:t>
      </w:r>
      <w:r w:rsidRPr="00FC5E5F">
        <w:rPr>
          <w:rFonts w:cs="Times New Roman"/>
          <w:b/>
          <w:bCs/>
        </w:rPr>
        <w:t>1</w:t>
      </w:r>
      <w:r w:rsidRPr="00FC5E5F">
        <w:rPr>
          <w:rFonts w:cs="Times New Roman"/>
        </w:rPr>
        <w:t>) (</w:t>
      </w:r>
      <w:r w:rsidR="005E3B87">
        <w:rPr>
          <w:rFonts w:cs="Times New Roman"/>
        </w:rPr>
        <w:t>Ba</w:t>
      </w:r>
      <w:r w:rsidR="00A208D9">
        <w:rPr>
          <w:rFonts w:cs="Times New Roman"/>
        </w:rPr>
        <w:t>p</w:t>
      </w:r>
      <w:r w:rsidR="005E3B87">
        <w:rPr>
          <w:rFonts w:cs="Times New Roman"/>
        </w:rPr>
        <w:t>tista et al.</w:t>
      </w:r>
      <w:r w:rsidR="00AD70B9">
        <w:rPr>
          <w:rFonts w:cs="Times New Roman"/>
        </w:rPr>
        <w:t xml:space="preserve"> 2015</w:t>
      </w:r>
      <w:r w:rsidRPr="00FC5E5F">
        <w:rPr>
          <w:rFonts w:cs="Times New Roman"/>
        </w:rPr>
        <w:t>).</w:t>
      </w:r>
      <w:r w:rsidRPr="003A28B3">
        <w:rPr>
          <w:rFonts w:cs="Times New Roman"/>
        </w:rPr>
        <w:t xml:space="preserve"> </w:t>
      </w:r>
      <w:r w:rsidR="00EE72F9">
        <w:rPr>
          <w:rFonts w:cs="Times New Roman"/>
        </w:rPr>
        <w:t>Most</w:t>
      </w:r>
      <w:r w:rsidRPr="00FC5E5F">
        <w:rPr>
          <w:rFonts w:cs="Times New Roman"/>
        </w:rPr>
        <w:t xml:space="preserve"> discrete samples were collected </w:t>
      </w:r>
      <w:r w:rsidR="00380EA4">
        <w:rPr>
          <w:rFonts w:cs="Times New Roman"/>
        </w:rPr>
        <w:t>during</w:t>
      </w:r>
      <w:r>
        <w:rPr>
          <w:rFonts w:cs="Times New Roman"/>
        </w:rPr>
        <w:t xml:space="preserve"> the turn of the high tide</w:t>
      </w:r>
      <w:r w:rsidR="00AD70B9">
        <w:rPr>
          <w:rFonts w:cs="Times New Roman"/>
        </w:rPr>
        <w:t xml:space="preserve"> (i.e., at slack </w:t>
      </w:r>
      <w:commentRangeStart w:id="1"/>
      <w:r w:rsidR="00AD70B9">
        <w:rPr>
          <w:rFonts w:cs="Times New Roman"/>
        </w:rPr>
        <w:t>water</w:t>
      </w:r>
      <w:commentRangeEnd w:id="1"/>
      <w:r w:rsidR="00A208D9">
        <w:rPr>
          <w:rStyle w:val="CommentReference"/>
        </w:rPr>
        <w:commentReference w:id="1"/>
      </w:r>
      <w:r w:rsidR="00AD70B9">
        <w:rPr>
          <w:rFonts w:cs="Times New Roman"/>
        </w:rPr>
        <w:t>)</w:t>
      </w:r>
      <w:r w:rsidRPr="00FC5E5F">
        <w:rPr>
          <w:rFonts w:cs="Times New Roman"/>
        </w:rPr>
        <w:t>.</w:t>
      </w:r>
    </w:p>
    <w:p w14:paraId="247E4D17" w14:textId="77777777" w:rsidR="008D5305" w:rsidRDefault="008D5305" w:rsidP="004B52B9">
      <w:pPr>
        <w:spacing w:line="480" w:lineRule="auto"/>
        <w:ind w:firstLine="288"/>
        <w:jc w:val="both"/>
        <w:rPr>
          <w:rFonts w:cs="Times New Roman"/>
          <w:b/>
          <w:bCs/>
        </w:rPr>
      </w:pPr>
    </w:p>
    <w:p w14:paraId="1C603A1C" w14:textId="77777777" w:rsidR="008D5305" w:rsidRDefault="008D5305" w:rsidP="000B5375">
      <w:pPr>
        <w:spacing w:line="480" w:lineRule="auto"/>
        <w:ind w:firstLine="288"/>
        <w:jc w:val="both"/>
        <w:outlineLvl w:val="0"/>
        <w:rPr>
          <w:rFonts w:cs="Times New Roman"/>
          <w:b/>
          <w:bCs/>
        </w:rPr>
      </w:pPr>
      <w:r>
        <w:rPr>
          <w:rFonts w:cs="Times New Roman"/>
          <w:b/>
          <w:bCs/>
        </w:rPr>
        <w:t>Hydrological conditions</w:t>
      </w:r>
      <w:r>
        <w:rPr>
          <w:rFonts w:cs="Times New Roman"/>
          <w:b/>
          <w:bCs/>
        </w:rPr>
        <w:tab/>
      </w:r>
    </w:p>
    <w:p w14:paraId="32A1F3FA" w14:textId="10FE5B40" w:rsidR="008D5305" w:rsidRPr="00592E3B" w:rsidRDefault="008D5305" w:rsidP="004B52B9">
      <w:pPr>
        <w:spacing w:line="480" w:lineRule="auto"/>
        <w:ind w:firstLine="288"/>
        <w:jc w:val="both"/>
        <w:rPr>
          <w:rFonts w:cs="Times New Roman"/>
          <w:bCs/>
        </w:rPr>
      </w:pPr>
      <w:r w:rsidRPr="00592E3B">
        <w:rPr>
          <w:rFonts w:cs="Times New Roman"/>
          <w:bCs/>
        </w:rPr>
        <w:t>Water temperature, salinity</w:t>
      </w:r>
      <w:r w:rsidR="00DB5161">
        <w:rPr>
          <w:rFonts w:cs="Times New Roman"/>
          <w:bCs/>
        </w:rPr>
        <w:t xml:space="preserve"> and </w:t>
      </w:r>
      <w:r w:rsidRPr="00592E3B">
        <w:rPr>
          <w:rFonts w:cs="Times New Roman"/>
          <w:bCs/>
        </w:rPr>
        <w:t xml:space="preserve">pH were measured continuously </w:t>
      </w:r>
      <w:r w:rsidR="00AD70B9">
        <w:rPr>
          <w:rFonts w:cs="Times New Roman"/>
          <w:bCs/>
        </w:rPr>
        <w:t>at SATURN-03 using a SeaBird</w:t>
      </w:r>
      <w:r w:rsidR="00661A6F">
        <w:rPr>
          <w:rFonts w:cs="Times New Roman"/>
          <w:bCs/>
        </w:rPr>
        <w:t xml:space="preserve"> &lt;model&gt; Conductivity-Temperature (CT) meter for temperature and salinity, and a Durafet pH sensor (Honeywell).</w:t>
      </w:r>
      <w:r w:rsidRPr="00592E3B">
        <w:rPr>
          <w:rFonts w:cs="Times New Roman"/>
          <w:bCs/>
        </w:rPr>
        <w:t xml:space="preserve"> Photosynthetic Active Radiation </w:t>
      </w:r>
      <w:r w:rsidR="00661A6F">
        <w:rPr>
          <w:rFonts w:cs="Times New Roman"/>
          <w:bCs/>
        </w:rPr>
        <w:t xml:space="preserve">(PAR) data </w:t>
      </w:r>
      <w:r w:rsidRPr="00592E3B">
        <w:rPr>
          <w:rFonts w:cs="Times New Roman"/>
          <w:bCs/>
        </w:rPr>
        <w:t xml:space="preserve">were obtained from </w:t>
      </w:r>
      <w:r w:rsidR="00661A6F">
        <w:rPr>
          <w:rFonts w:cs="Times New Roman"/>
          <w:bCs/>
        </w:rPr>
        <w:t xml:space="preserve">Desdemona Sands Light mooring, located </w:t>
      </w:r>
      <w:r w:rsidR="00D46BB5">
        <w:rPr>
          <w:rFonts w:cs="Times New Roman"/>
          <w:bCs/>
        </w:rPr>
        <w:t>3 km</w:t>
      </w:r>
      <w:r w:rsidRPr="00592E3B">
        <w:rPr>
          <w:rFonts w:cs="Times New Roman"/>
          <w:bCs/>
        </w:rPr>
        <w:t xml:space="preserve"> </w:t>
      </w:r>
      <w:r w:rsidR="00D46BB5">
        <w:rPr>
          <w:rFonts w:cs="Times New Roman"/>
          <w:bCs/>
        </w:rPr>
        <w:t>north of</w:t>
      </w:r>
      <w:r w:rsidRPr="00592E3B">
        <w:rPr>
          <w:rFonts w:cs="Times New Roman"/>
          <w:bCs/>
        </w:rPr>
        <w:t xml:space="preserve"> SATURN</w:t>
      </w:r>
      <w:r w:rsidR="00661A6F">
        <w:rPr>
          <w:rFonts w:cs="Times New Roman"/>
          <w:bCs/>
        </w:rPr>
        <w:t>-</w:t>
      </w:r>
      <w:r w:rsidRPr="00592E3B">
        <w:rPr>
          <w:rFonts w:cs="Times New Roman"/>
          <w:bCs/>
        </w:rPr>
        <w:t>03.</w:t>
      </w:r>
    </w:p>
    <w:p w14:paraId="0A199351" w14:textId="77777777" w:rsidR="008D5305" w:rsidRDefault="008D5305" w:rsidP="004B52B9">
      <w:pPr>
        <w:spacing w:line="480" w:lineRule="auto"/>
        <w:ind w:firstLine="288"/>
        <w:jc w:val="both"/>
        <w:rPr>
          <w:rFonts w:cs="Times New Roman"/>
          <w:b/>
          <w:bCs/>
        </w:rPr>
      </w:pPr>
    </w:p>
    <w:p w14:paraId="12354792" w14:textId="77777777" w:rsidR="008D5305" w:rsidRPr="004F2AEA" w:rsidRDefault="008D5305" w:rsidP="000B5375">
      <w:pPr>
        <w:spacing w:line="480" w:lineRule="auto"/>
        <w:ind w:firstLine="288"/>
        <w:jc w:val="both"/>
        <w:outlineLvl w:val="0"/>
        <w:rPr>
          <w:rFonts w:cs="Times New Roman"/>
        </w:rPr>
      </w:pPr>
      <w:r w:rsidRPr="004F2AEA">
        <w:rPr>
          <w:rFonts w:cs="Times New Roman"/>
          <w:b/>
          <w:bCs/>
        </w:rPr>
        <w:t xml:space="preserve">Nutrient </w:t>
      </w:r>
      <w:r>
        <w:rPr>
          <w:rFonts w:cs="Times New Roman"/>
          <w:b/>
          <w:bCs/>
        </w:rPr>
        <w:t>concentrations</w:t>
      </w:r>
      <w:r w:rsidRPr="004F2AEA">
        <w:rPr>
          <w:rFonts w:cs="Times New Roman"/>
          <w:b/>
          <w:bCs/>
        </w:rPr>
        <w:t xml:space="preserve"> </w:t>
      </w:r>
    </w:p>
    <w:p w14:paraId="210767E9" w14:textId="4410643A" w:rsidR="008D5305" w:rsidRPr="004F2AEA" w:rsidRDefault="008D5305" w:rsidP="004B52B9">
      <w:pPr>
        <w:spacing w:line="480" w:lineRule="auto"/>
        <w:ind w:firstLine="288"/>
        <w:jc w:val="both"/>
        <w:rPr>
          <w:rFonts w:cs="Times New Roman"/>
        </w:rPr>
      </w:pPr>
      <w:r w:rsidRPr="004F2AEA">
        <w:rPr>
          <w:rFonts w:cs="Times New Roman"/>
        </w:rPr>
        <w:t>30 mL water samples for nutrient analysis were taken in duplicate.</w:t>
      </w:r>
    </w:p>
    <w:p w14:paraId="342A0E24" w14:textId="77777777" w:rsidR="008D5305" w:rsidRPr="004F2AEA" w:rsidRDefault="008D5305" w:rsidP="004B52B9">
      <w:pPr>
        <w:spacing w:line="480" w:lineRule="auto"/>
        <w:ind w:firstLine="288"/>
        <w:jc w:val="both"/>
        <w:rPr>
          <w:rFonts w:cs="Times New Roman"/>
        </w:rPr>
      </w:pPr>
      <w:r w:rsidRPr="004F2AEA">
        <w:rPr>
          <w:rFonts w:cs="Times New Roman"/>
          <w:highlight w:val="yellow"/>
        </w:rPr>
        <w:t>JN writes this</w:t>
      </w:r>
      <w:r w:rsidRPr="004F2AEA">
        <w:rPr>
          <w:rFonts w:cs="Times New Roman"/>
        </w:rPr>
        <w:t xml:space="preserve"> </w:t>
      </w:r>
    </w:p>
    <w:p w14:paraId="4C6D5345" w14:textId="77777777" w:rsidR="008D5305" w:rsidRPr="00FE75DC" w:rsidRDefault="008D5305" w:rsidP="004B52B9">
      <w:pPr>
        <w:spacing w:line="480" w:lineRule="auto"/>
        <w:ind w:firstLine="288"/>
        <w:jc w:val="both"/>
        <w:rPr>
          <w:rFonts w:cs="Times New Roman"/>
        </w:rPr>
      </w:pPr>
    </w:p>
    <w:p w14:paraId="19204FE4" w14:textId="51CEECA0" w:rsidR="008D5305" w:rsidRPr="00FC5E5F" w:rsidRDefault="00661A6F" w:rsidP="000B5375">
      <w:pPr>
        <w:spacing w:line="480" w:lineRule="auto"/>
        <w:ind w:firstLine="288"/>
        <w:jc w:val="both"/>
        <w:outlineLvl w:val="0"/>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p>
    <w:p w14:paraId="07A59ECB" w14:textId="00588F9A" w:rsidR="008D5305" w:rsidRPr="00FC5E5F" w:rsidRDefault="008D5305" w:rsidP="004B52B9">
      <w:pPr>
        <w:spacing w:line="480" w:lineRule="auto"/>
        <w:ind w:firstLine="288"/>
        <w:jc w:val="both"/>
        <w:rPr>
          <w:rFonts w:cs="Times New Roman"/>
        </w:rPr>
      </w:pPr>
      <w:r w:rsidRPr="00FC5E5F">
        <w:rPr>
          <w:rFonts w:cs="Times New Roman"/>
        </w:rPr>
        <w:tab/>
        <w:t>Continuous measurements of cryptophyte abundances and cell size were made using SeaFlow, (Swalwell et al. 2011). The instrument was equipped with a 457-nm 300-mW laser (Melles Griot). Forward light scatter (a proxy for cell size), red and orange fluorescence were collected using a 457–50 bandpass filter, 572–27 bandpass filter</w:t>
      </w:r>
      <w:r w:rsidR="0015440D">
        <w:rPr>
          <w:rFonts w:cs="Times New Roman"/>
        </w:rPr>
        <w:t>,</w:t>
      </w:r>
      <w:r w:rsidRPr="00FC5E5F">
        <w:rPr>
          <w:rFonts w:cs="Times New Roman"/>
        </w:rPr>
        <w:t xml:space="preserve"> and 692–40 band-pass filter, respectively. Seawater was prefiltered</w:t>
      </w:r>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 xml:space="preserve">hrough a 200-µm nozzle for </w:t>
      </w:r>
      <w:r w:rsidR="0015440D">
        <w:rPr>
          <w:rFonts w:cs="Times New Roman"/>
        </w:rPr>
        <w:t xml:space="preserve">the </w:t>
      </w:r>
      <w:r w:rsidR="00661A6F">
        <w:rPr>
          <w:rFonts w:cs="Times New Roman"/>
        </w:rPr>
        <w:t>field and</w:t>
      </w:r>
      <w:r w:rsidRPr="00FC5E5F">
        <w:rPr>
          <w:rFonts w:cs="Times New Roman"/>
        </w:rPr>
        <w:t xml:space="preserve"> </w:t>
      </w:r>
      <w:r w:rsidRPr="00FC5E5F">
        <w:rPr>
          <w:rFonts w:cs="Times New Roman"/>
        </w:rPr>
        <w:lastRenderedPageBreak/>
        <w:t>laboratory experiment</w:t>
      </w:r>
      <w:r w:rsidR="0015440D">
        <w:rPr>
          <w:rFonts w:cs="Times New Roman"/>
        </w:rPr>
        <w:t>s</w:t>
      </w:r>
      <w:r w:rsidRPr="00FC5E5F">
        <w:rPr>
          <w:rFonts w:cs="Times New Roman"/>
        </w:rPr>
        <w:t xml:space="preserve">. A programmable syringe pump (Cavro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xml:space="preserve">, Polysciences) into the water stream as an internal standard. </w:t>
      </w:r>
      <w:r w:rsidR="00A45AC4">
        <w:rPr>
          <w:rFonts w:cs="Times New Roman"/>
        </w:rPr>
        <w:t>F</w:t>
      </w:r>
      <w:r w:rsidRPr="00FC5E5F">
        <w:rPr>
          <w:rFonts w:cs="Times New Roman"/>
        </w:rPr>
        <w:t xml:space="preserve">iles were </w:t>
      </w:r>
      <w:r w:rsidR="00A45AC4">
        <w:rPr>
          <w:rFonts w:cs="Times New Roman"/>
        </w:rPr>
        <w:t>written</w:t>
      </w:r>
      <w:r w:rsidRPr="00FC5E5F">
        <w:rPr>
          <w:rFonts w:cs="Times New Roman"/>
        </w:rPr>
        <w:t xml:space="preserve"> every three minutes. Data were analyzed using the R package </w:t>
      </w:r>
      <w:r w:rsidRPr="00F36BD8">
        <w:rPr>
          <w:rFonts w:cs="Times New Roman"/>
          <w:i/>
        </w:rPr>
        <w:t>Popcycle</w:t>
      </w:r>
      <w:r w:rsidRPr="00FC5E5F">
        <w:rPr>
          <w:rFonts w:cs="Times New Roman"/>
        </w:rPr>
        <w:t xml:space="preserve"> version 0.2, which uses a SQLite relational database management system to retrieve flow cytometry data </w:t>
      </w:r>
      <w:r w:rsidR="00DB5161" w:rsidRPr="00DB5161">
        <w:rPr>
          <w:rFonts w:cs="Times New Roman"/>
        </w:rPr>
        <w:t>(</w:t>
      </w:r>
      <w:hyperlink r:id="rId8">
        <w:r w:rsidR="00DB5161" w:rsidRPr="00DB5161">
          <w:rPr>
            <w:rStyle w:val="Hyperlink"/>
            <w:rFonts w:cs="Times New Roman"/>
            <w:lang w:bidi="en-US"/>
          </w:rPr>
          <w:t>https://github.com/uwescience/popcycle</w:t>
        </w:r>
      </w:hyperlink>
      <w:r w:rsidR="00DB5161" w:rsidRPr="00DB5161">
        <w:rPr>
          <w:rFonts w:cs="Times New Roman"/>
        </w:rPr>
        <w:t xml:space="preserve">). </w:t>
      </w:r>
      <w:r w:rsidRPr="00FC5E5F">
        <w:rPr>
          <w:rFonts w:cs="Times New Roman"/>
        </w:rPr>
        <w:t xml:space="preserve">A sequential bivariate manual gating scheme was used to cluster cryptophyte population based on orange fluorescence and forward light scatter measurements. </w:t>
      </w:r>
    </w:p>
    <w:p w14:paraId="0BCEAD70" w14:textId="56933AD3" w:rsidR="008D5305" w:rsidRDefault="008D5305" w:rsidP="004B52B9">
      <w:pPr>
        <w:spacing w:line="480" w:lineRule="auto"/>
        <w:ind w:firstLine="288"/>
        <w:jc w:val="both"/>
        <w:rPr>
          <w:rFonts w:cs="Times New Roman"/>
        </w:rPr>
      </w:pPr>
      <w:r w:rsidRPr="00FC5E5F">
        <w:rPr>
          <w:rFonts w:cs="Times New Roman"/>
        </w:rPr>
        <w:tab/>
      </w:r>
      <w:r w:rsidR="00A45AC4">
        <w:rPr>
          <w:rFonts w:cs="Times New Roman"/>
        </w:rPr>
        <w:t>To confirm the identification</w:t>
      </w:r>
      <w:r w:rsidR="000463DE">
        <w:rPr>
          <w:rFonts w:cs="Times New Roman"/>
        </w:rPr>
        <w:t xml:space="preserve"> of cryptophyte </w:t>
      </w:r>
      <w:r w:rsidRPr="00FC5E5F">
        <w:rPr>
          <w:rFonts w:cs="Times New Roman"/>
        </w:rPr>
        <w:t xml:space="preserve">cells, discrete </w:t>
      </w:r>
      <w:r w:rsidR="00661A6F">
        <w:rPr>
          <w:rFonts w:cs="Times New Roman"/>
        </w:rPr>
        <w:t xml:space="preserve">samples for </w:t>
      </w:r>
      <w:r w:rsidR="00A208D9">
        <w:rPr>
          <w:rFonts w:cs="Times New Roman"/>
        </w:rPr>
        <w:t>flow cytometry</w:t>
      </w:r>
      <w:r w:rsidRPr="00FC5E5F">
        <w:rPr>
          <w:rFonts w:cs="Times New Roman"/>
        </w:rPr>
        <w:t xml:space="preserve"> were collected once a day during slack tide, fixed with 0.025%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Six months after sample collection, fixed samples were analyzed</w:t>
      </w:r>
      <w:r>
        <w:rPr>
          <w:rFonts w:cs="Times New Roman"/>
        </w:rPr>
        <w:t xml:space="preserve"> with a BD Influx cell sorter. </w:t>
      </w:r>
      <w:r w:rsidRPr="00FC5E5F">
        <w:rPr>
          <w:rFonts w:cs="Times New Roman"/>
        </w:rPr>
        <w:t xml:space="preserve">100 cells from the gated population </w:t>
      </w:r>
      <w:r w:rsidR="00A45AC4">
        <w:rPr>
          <w:rFonts w:cs="Times New Roman"/>
        </w:rPr>
        <w:t>with high orange fluorescence and high forward light scatter</w:t>
      </w:r>
      <w:r w:rsidRPr="00FC5E5F">
        <w:rPr>
          <w:rFonts w:cs="Times New Roman"/>
        </w:rPr>
        <w:t xml:space="preserve"> (assumed to represent </w:t>
      </w:r>
      <w:r w:rsidR="00661A6F">
        <w:rPr>
          <w:rFonts w:cs="Times New Roman"/>
        </w:rPr>
        <w:t xml:space="preserve">phycoerythrin-containing </w:t>
      </w:r>
      <w:r w:rsidR="00661A6F" w:rsidRPr="00661A6F">
        <w:rPr>
          <w:rFonts w:cs="Times New Roman"/>
        </w:rPr>
        <w:t>cryptophytes</w:t>
      </w:r>
      <w:r w:rsidR="00661A6F">
        <w:rPr>
          <w:rFonts w:cs="Times New Roman"/>
          <w:i/>
        </w:rPr>
        <w:t xml:space="preserve"> </w:t>
      </w:r>
      <w:r w:rsidR="00EB518C" w:rsidRPr="00EB518C">
        <w:rPr>
          <w:rFonts w:cs="Times New Roman"/>
        </w:rPr>
        <w:t>cells</w:t>
      </w:r>
      <w:r w:rsidRPr="00FC5E5F">
        <w:rPr>
          <w:rFonts w:cs="Times New Roman"/>
        </w:rPr>
        <w:t>) were sorted onto a glass slide. The cells were then examined under a Nikon Eclipse 80i epifluorescen</w:t>
      </w:r>
      <w:r w:rsidR="000463DE">
        <w:rPr>
          <w:rFonts w:cs="Times New Roman"/>
        </w:rPr>
        <w:t>ce</w:t>
      </w:r>
      <w:r w:rsidRPr="00FC5E5F">
        <w:rPr>
          <w:rFonts w:cs="Times New Roman"/>
        </w:rPr>
        <w:t xml:space="preserve"> microscope at </w:t>
      </w:r>
      <w:r w:rsidR="000463DE">
        <w:rPr>
          <w:rFonts w:cs="Times New Roman"/>
        </w:rPr>
        <w:t>400</w:t>
      </w:r>
      <w:r w:rsidRPr="00FC5E5F">
        <w:rPr>
          <w:rFonts w:cs="Times New Roman"/>
        </w:rPr>
        <w:t xml:space="preserve">x magnification and photographed using a Qimaging MicroPublisher 3.3 RTV camera. </w:t>
      </w:r>
    </w:p>
    <w:p w14:paraId="4E491A41" w14:textId="77777777" w:rsidR="008D5305" w:rsidRPr="00FE75DC" w:rsidRDefault="008D5305" w:rsidP="004B52B9">
      <w:pPr>
        <w:spacing w:line="480" w:lineRule="auto"/>
        <w:ind w:firstLine="288"/>
        <w:jc w:val="both"/>
        <w:rPr>
          <w:rFonts w:cs="Times New Roman"/>
        </w:rPr>
      </w:pPr>
    </w:p>
    <w:p w14:paraId="12E066B3" w14:textId="30B986B5" w:rsidR="008D5305" w:rsidRPr="00FC5E5F" w:rsidRDefault="008D5305" w:rsidP="000B5375">
      <w:pPr>
        <w:spacing w:line="480" w:lineRule="auto"/>
        <w:ind w:firstLine="288"/>
        <w:jc w:val="both"/>
        <w:outlineLvl w:val="0"/>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0502987C" w14:textId="34D4F258" w:rsidR="008D5305" w:rsidRDefault="008D5305" w:rsidP="00A45AC4">
      <w:pPr>
        <w:spacing w:line="480" w:lineRule="auto"/>
        <w:ind w:firstLine="288"/>
        <w:jc w:val="both"/>
        <w:rPr>
          <w:rFonts w:cs="Times New Roman"/>
          <w:i/>
        </w:rPr>
      </w:pPr>
      <w:r>
        <w:rPr>
          <w:rFonts w:cs="Times New Roman"/>
        </w:rPr>
        <w:tab/>
      </w:r>
      <w:r w:rsidR="00A45AC4">
        <w:rPr>
          <w:rFonts w:cs="Times New Roman"/>
          <w:i/>
        </w:rPr>
        <w:t>Laboratory culture validation</w:t>
      </w:r>
    </w:p>
    <w:p w14:paraId="52293FFD" w14:textId="26C04DC6" w:rsidR="00A208D9" w:rsidRPr="00C93A9B" w:rsidRDefault="008D5305" w:rsidP="00A208D9">
      <w:pPr>
        <w:spacing w:line="480" w:lineRule="auto"/>
        <w:jc w:val="both"/>
        <w:rPr>
          <w:rFonts w:eastAsiaTheme="minorEastAsia" w:cs="Times New Roman"/>
          <w:lang w:eastAsia="ja-JP"/>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2" w:name="__DdeLink__1831_1098803516"/>
      <w:bookmarkStart w:id="3" w:name="__DdeLink__1936_918047637"/>
      <w:r w:rsidRPr="00FC5E5F">
        <w:rPr>
          <w:rFonts w:cs="Times New Roman"/>
        </w:rPr>
        <w:t>°C</w:t>
      </w:r>
      <w:bookmarkEnd w:id="2"/>
      <w:bookmarkEnd w:id="3"/>
      <w:r w:rsidRPr="00FC5E5F">
        <w:rPr>
          <w:rFonts w:cs="Times New Roman"/>
        </w:rPr>
        <w:t xml:space="preserve"> with a 16:8 light-dark cycle </w:t>
      </w:r>
      <w:r>
        <w:rPr>
          <w:rFonts w:cs="Times New Roman"/>
        </w:rPr>
        <w:t>of</w:t>
      </w:r>
      <w:r w:rsidRPr="00FC5E5F">
        <w:rPr>
          <w:rFonts w:cs="Times New Roman"/>
        </w:rPr>
        <w:t xml:space="preserve"> 100 µE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w:t>
      </w:r>
      <w:r w:rsidR="00A208D9">
        <w:rPr>
          <w:rFonts w:cs="Times New Roman"/>
        </w:rPr>
        <w:t>d</w:t>
      </w:r>
      <w:r w:rsidRPr="00FC5E5F">
        <w:rPr>
          <w:rFonts w:cs="Times New Roman"/>
        </w:rPr>
        <w:t xml:space="preserve"> in a 20-L batch culture and </w:t>
      </w:r>
      <w:r w:rsidR="00A45AC4">
        <w:rPr>
          <w:rFonts w:cs="Times New Roman"/>
        </w:rPr>
        <w:t xml:space="preserve">continuously </w:t>
      </w:r>
      <w:r w:rsidRPr="00FC5E5F">
        <w:rPr>
          <w:rFonts w:cs="Times New Roman"/>
        </w:rPr>
        <w:t>mixed with a magnetic carboy stir bar</w:t>
      </w:r>
      <w:r w:rsidR="00A45AC4">
        <w:rPr>
          <w:rFonts w:cs="Times New Roman"/>
        </w:rPr>
        <w:t xml:space="preserve">. A peristaltic pump (Peri-Star Pro, World Precision Instruments) collected samples at a rate of 15 </w:t>
      </w:r>
      <w:r w:rsidR="00A45AC4" w:rsidRPr="00FC5E5F">
        <w:rPr>
          <w:rFonts w:cs="Times New Roman" w:hint="eastAsia"/>
        </w:rPr>
        <w:t>mL min</w:t>
      </w:r>
      <w:r w:rsidR="00A45AC4" w:rsidRPr="00FC5E5F">
        <w:rPr>
          <w:rFonts w:cs="Times New Roman"/>
          <w:vertAlign w:val="superscript"/>
        </w:rPr>
        <w:t>−1</w:t>
      </w:r>
      <w:r w:rsidR="00A45AC4" w:rsidRPr="00FC5E5F">
        <w:rPr>
          <w:rFonts w:cs="Times New Roman"/>
        </w:rPr>
        <w:t xml:space="preserve"> </w:t>
      </w:r>
      <w:r w:rsidR="00A45AC4">
        <w:rPr>
          <w:rFonts w:cs="Times New Roman"/>
        </w:rPr>
        <w:t>for 15 min every hour for</w:t>
      </w:r>
      <w:r w:rsidR="00A45AC4" w:rsidRPr="00FC5E5F">
        <w:rPr>
          <w:rFonts w:cs="Times New Roman"/>
        </w:rPr>
        <w:t xml:space="preserve"> </w:t>
      </w:r>
      <w:r w:rsidR="00A45AC4">
        <w:rPr>
          <w:rFonts w:cs="Times New Roman"/>
        </w:rPr>
        <w:t>measurement</w:t>
      </w:r>
      <w:r w:rsidR="00A45AC4" w:rsidRPr="00FC5E5F">
        <w:rPr>
          <w:rFonts w:cs="Times New Roman"/>
        </w:rPr>
        <w:t xml:space="preserve"> with SeaFlow</w:t>
      </w:r>
      <w:r w:rsidRPr="00FC5E5F">
        <w:rPr>
          <w:rFonts w:cs="Times New Roman"/>
        </w:rPr>
        <w:t xml:space="preserve">.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 for 28 h, fixed with 0.01% glutaraldehyde and </w:t>
      </w:r>
      <w:r w:rsidRPr="00FE75DC">
        <w:rPr>
          <w:rFonts w:cs="Times New Roman"/>
        </w:rPr>
        <w:t>stored in liquid nitrogen</w:t>
      </w:r>
      <w:r w:rsidR="00A45AC4">
        <w:rPr>
          <w:rFonts w:cs="Times New Roman"/>
        </w:rPr>
        <w:t xml:space="preserve"> for cell-cycle analysis</w:t>
      </w:r>
      <w:r w:rsidRPr="00FE75DC">
        <w:rPr>
          <w:rFonts w:cs="Times New Roman"/>
        </w:rPr>
        <w:t xml:space="preserve">. </w:t>
      </w:r>
      <w:r>
        <w:rPr>
          <w:rFonts w:cs="Times New Roman"/>
        </w:rPr>
        <w:t>One</w:t>
      </w:r>
      <w:r w:rsidRPr="00FE75DC">
        <w:rPr>
          <w:rFonts w:cs="Times New Roman"/>
        </w:rPr>
        <w:t xml:space="preserve"> month after sample collection, fixed samples were stained with 0.01% green-fluorescing DNA stain </w:t>
      </w:r>
      <w:r w:rsidRPr="00FE75DC">
        <w:rPr>
          <w:rFonts w:cs="Times New Roman"/>
        </w:rPr>
        <w:lastRenderedPageBreak/>
        <w:t xml:space="preserve">SYBR Green I (diluted with dimethylsulfoxide) for 15 min at room temperature in the dark. Following the addition of fluorescent microspheres (1 μm, Polysciences) used as </w:t>
      </w:r>
      <w:r w:rsidR="00A208D9">
        <w:rPr>
          <w:rFonts w:cs="Times New Roman"/>
        </w:rPr>
        <w:t xml:space="preserve">an </w:t>
      </w:r>
      <w:r w:rsidRPr="00FE75DC">
        <w:rPr>
          <w:rFonts w:cs="Times New Roman"/>
        </w:rPr>
        <w:t xml:space="preserve">internal standard, stained samples were analyzed with a BD Influx flow cytometer. Data were obtained using the </w:t>
      </w:r>
      <w:r w:rsidRPr="00C82428">
        <w:rPr>
          <w:rFonts w:cs="Times New Roman"/>
          <w:i/>
        </w:rPr>
        <w:t>Spigot Operating Software</w:t>
      </w:r>
      <w:r w:rsidRPr="00FE75DC">
        <w:rPr>
          <w:rFonts w:cs="Times New Roman"/>
        </w:rPr>
        <w:t xml:space="preserve"> version 5.0 (BD Biosciences) and analyzed using </w:t>
      </w:r>
      <w:r w:rsidRPr="00C82428">
        <w:rPr>
          <w:rFonts w:cs="Times New Roman"/>
          <w:i/>
        </w:rPr>
        <w:t xml:space="preserve">FlowJo </w:t>
      </w:r>
      <w:r w:rsidRPr="00FE75DC">
        <w:rPr>
          <w:rFonts w:cs="Times New Roman"/>
        </w:rPr>
        <w:t>version 9.7.2 (Tree Star). A minimum of 10,000 cells w</w:t>
      </w:r>
      <w:r w:rsidR="00B346EF">
        <w:rPr>
          <w:rFonts w:cs="Times New Roman"/>
        </w:rPr>
        <w:t>ere</w:t>
      </w:r>
      <w:r w:rsidRPr="00FE75DC">
        <w:rPr>
          <w:rFonts w:cs="Times New Roman"/>
          <w:i/>
        </w:rPr>
        <w:t xml:space="preserve"> </w:t>
      </w:r>
      <w:r w:rsidRPr="00FE75DC">
        <w:rPr>
          <w:rFonts w:cs="Times New Roman"/>
        </w:rPr>
        <w:t xml:space="preserve">collected per sample. DNA frequency distributions were analyzed using </w:t>
      </w:r>
      <w:r w:rsidR="00A208D9">
        <w:rPr>
          <w:rFonts w:cs="Times New Roman"/>
        </w:rPr>
        <w:t xml:space="preserve">the </w:t>
      </w:r>
      <w:r w:rsidRPr="00C82428">
        <w:rPr>
          <w:rFonts w:cs="Times New Roman"/>
          <w:i/>
        </w:rPr>
        <w:t>FlowJo</w:t>
      </w:r>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ivision rates based on DNA distributions were computed as described previously (Carpent</w:t>
      </w:r>
      <w:r w:rsidR="00A208D9">
        <w:rPr>
          <w:rFonts w:cs="Times New Roman"/>
        </w:rPr>
        <w:t>er and Chang, 1988),</w:t>
      </w:r>
      <w:r w:rsidR="00A208D9" w:rsidRPr="00A208D9">
        <w:rPr>
          <w:rFonts w:eastAsiaTheme="minorEastAsia" w:cs="Times New Roman"/>
          <w:lang w:eastAsia="ja-JP"/>
        </w:rPr>
        <w:t xml:space="preserve"> </w:t>
      </w:r>
      <w:r w:rsidR="00A208D9" w:rsidRPr="00C93A9B">
        <w:rPr>
          <w:rFonts w:eastAsiaTheme="minorEastAsia" w:cs="Times New Roman"/>
          <w:lang w:eastAsia="ja-JP"/>
        </w:rPr>
        <w:t>based on the following equation:</w:t>
      </w:r>
    </w:p>
    <w:p w14:paraId="1388AB19" w14:textId="1A69AE6E" w:rsidR="00A208D9" w:rsidRPr="00677E9B" w:rsidRDefault="00D72125" w:rsidP="00A208D9">
      <w:pPr>
        <w:spacing w:line="480" w:lineRule="auto"/>
        <w:ind w:firstLine="810"/>
        <w:jc w:val="both"/>
        <w:rPr>
          <w:i/>
        </w:rPr>
      </w:pPr>
      <m:oMath>
        <m:sSub>
          <m:sSubPr>
            <m:ctrlPr>
              <w:rPr>
                <w:rFonts w:ascii="Cambria Math" w:hAnsi="Cambria Math"/>
                <w:i/>
              </w:rPr>
            </m:ctrlPr>
          </m:sSubPr>
          <m:e>
            <m:r>
              <m:rPr>
                <m:sty m:val="bi"/>
              </m:rPr>
              <w:rPr>
                <w:rFonts w:ascii="Cambria Math" w:hAnsi="Cambria Math"/>
              </w:rPr>
              <m:t>μ</m:t>
            </m:r>
          </m:e>
          <m:sub>
            <m:r>
              <m:rPr>
                <m:sty m:val="bi"/>
              </m:rPr>
              <w:rPr>
                <w:rFonts w:ascii="Cambria Math" w:hAnsi="Cambria Math"/>
              </w:rPr>
              <m:t>DNA</m:t>
            </m:r>
          </m:sub>
        </m:sSub>
        <m:r>
          <w:rPr>
            <w:rFonts w:ascii="Cambria Math" w:hAnsi="Cambria Math"/>
          </w:rPr>
          <m:t>=</m:t>
        </m:r>
        <m:f>
          <m:fPr>
            <m:ctrlPr>
              <w:rPr>
                <w:rFonts w:ascii="Cambria Math" w:hAnsi="Cambria Math"/>
                <w:i/>
              </w:rPr>
            </m:ctrlPr>
          </m:fPr>
          <m:num>
            <m:r>
              <m:rPr>
                <m:sty m:val="bi"/>
              </m:rPr>
              <w:rPr>
                <w:rFonts w:ascii="Cambria Math" w:hAnsi="Cambria Math"/>
              </w:rPr>
              <m:t>1</m:t>
            </m:r>
          </m:num>
          <m:den>
            <m:r>
              <w:rPr>
                <w:rFonts w:ascii="Cambria Math" w:hAnsi="Cambria Math"/>
              </w:rPr>
              <m:t>(</m:t>
            </m:r>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S</m:t>
                </m:r>
                <m:r>
                  <w:rPr>
                    <w:rFonts w:ascii="Cambria Math" w:hAnsi="Cambria Math"/>
                  </w:rPr>
                  <m:t>+</m:t>
                </m:r>
                <m:r>
                  <m:rPr>
                    <m:sty m:val="bi"/>
                  </m:rPr>
                  <w:rPr>
                    <w:rFonts w:ascii="Cambria Math" w:hAnsi="Cambria Math"/>
                  </w:rPr>
                  <m:t>G</m:t>
                </m:r>
                <m:r>
                  <m:rPr>
                    <m:sty m:val="bi"/>
                  </m:rPr>
                  <w:rPr>
                    <w:rFonts w:ascii="Cambria Math" w:hAnsi="Cambria Math"/>
                  </w:rPr>
                  <m:t>2</m:t>
                </m:r>
                <m:r>
                  <w:rPr>
                    <w:rFonts w:ascii="Cambria Math" w:hAnsi="Cambria Math"/>
                  </w:rPr>
                  <m:t>+</m:t>
                </m:r>
                <m:r>
                  <m:rPr>
                    <m:sty m:val="bi"/>
                  </m:rPr>
                  <w:rPr>
                    <w:rFonts w:ascii="Cambria Math" w:hAnsi="Cambria Math"/>
                  </w:rPr>
                  <m:t>M</m:t>
                </m:r>
              </m:sub>
            </m:sSub>
            <m:r>
              <w:rPr>
                <w:rFonts w:ascii="Cambria Math" w:hAnsi="Cambria Math"/>
              </w:rPr>
              <m:t>)</m:t>
            </m:r>
          </m:den>
        </m:f>
        <m:r>
          <w:rPr>
            <w:rFonts w:ascii="Cambria Math" w:hAnsi="Cambria Math"/>
          </w:rPr>
          <m:t>×</m:t>
        </m:r>
        <m:nary>
          <m:naryPr>
            <m:chr m:val="∑"/>
            <m:limLoc m:val="undOvr"/>
            <m:subHide m:val="1"/>
            <m:supHide m:val="1"/>
            <m:ctrlPr>
              <w:rPr>
                <w:rFonts w:ascii="Cambria Math" w:hAnsi="Cambria Math"/>
                <w:i/>
              </w:rPr>
            </m:ctrlPr>
          </m:naryPr>
          <m:sub/>
          <m:sup/>
          <m:e>
            <m:r>
              <m:rPr>
                <m:sty m:val="bi"/>
              </m:rPr>
              <w:rPr>
                <w:rFonts w:ascii="Cambria Math" w:hAnsi="Cambria Math"/>
              </w:rPr>
              <m:t>ln</m:t>
            </m:r>
            <m:r>
              <w:rPr>
                <w:rFonts w:ascii="Cambria Math" w:hAnsi="Cambria Math"/>
              </w:rPr>
              <m:t>⁡[</m:t>
            </m:r>
            <m:r>
              <m:rPr>
                <m:sty m:val="bi"/>
              </m:rPr>
              <w:rPr>
                <w:rFonts w:ascii="Cambria Math" w:hAnsi="Cambria Math"/>
              </w:rPr>
              <m:t>1</m:t>
            </m:r>
            <m:r>
              <w:rPr>
                <w:rFonts w:ascii="Cambria Math" w:hAnsi="Cambria Math"/>
              </w:rPr>
              <m:t>+</m:t>
            </m:r>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s</m:t>
                </m:r>
                <m:r>
                  <w:rPr>
                    <w:rFonts w:ascii="Cambria Math" w:hAnsi="Cambria Math"/>
                  </w:rPr>
                  <m:t>+</m:t>
                </m:r>
                <m:r>
                  <m:rPr>
                    <m:sty m:val="bi"/>
                  </m:rPr>
                  <w:rPr>
                    <w:rFonts w:ascii="Cambria Math" w:hAnsi="Cambria Math"/>
                  </w:rPr>
                  <m:t>G</m:t>
                </m:r>
                <m:r>
                  <m:rPr>
                    <m:sty m:val="bi"/>
                  </m:rPr>
                  <w:rPr>
                    <w:rFonts w:ascii="Cambria Math" w:hAnsi="Cambria Math"/>
                  </w:rPr>
                  <m:t>2</m:t>
                </m:r>
                <m:r>
                  <w:rPr>
                    <w:rFonts w:ascii="Cambria Math" w:hAnsi="Cambria Math"/>
                  </w:rPr>
                  <m:t>+</m:t>
                </m:r>
                <m:r>
                  <m:rPr>
                    <m:sty m:val="bi"/>
                  </m:rPr>
                  <w:rPr>
                    <w:rFonts w:ascii="Cambria Math" w:hAnsi="Cambria Math"/>
                  </w:rPr>
                  <m:t>M</m:t>
                </m:r>
              </m:sub>
            </m:sSub>
            <m:d>
              <m:dPr>
                <m:ctrlPr>
                  <w:rPr>
                    <w:rFonts w:ascii="Cambria Math" w:hAnsi="Cambria Math"/>
                    <w:i/>
                  </w:rPr>
                </m:ctrlPr>
              </m:dPr>
              <m:e>
                <m:r>
                  <m:rPr>
                    <m:sty m:val="bi"/>
                  </m:rPr>
                  <w:rPr>
                    <w:rFonts w:ascii="Cambria Math" w:hAnsi="Cambria Math"/>
                  </w:rPr>
                  <m:t>i</m:t>
                </m:r>
              </m:e>
            </m:d>
            <m:r>
              <w:rPr>
                <w:rFonts w:ascii="Cambria Math" w:hAnsi="Cambria Math"/>
              </w:rPr>
              <m:t>]</m:t>
            </m:r>
          </m:e>
        </m:nary>
      </m:oMath>
      <w:r w:rsidR="00A208D9">
        <w:rPr>
          <w:i/>
        </w:rPr>
        <w:tab/>
      </w:r>
      <w:r w:rsidR="00A208D9">
        <w:rPr>
          <w:i/>
        </w:rPr>
        <w:tab/>
      </w:r>
      <w:r w:rsidR="00A208D9">
        <w:rPr>
          <w:i/>
        </w:rPr>
        <w:tab/>
      </w:r>
      <w:r w:rsidR="00A208D9">
        <w:rPr>
          <w:i/>
        </w:rPr>
        <w:tab/>
      </w:r>
    </w:p>
    <w:p w14:paraId="19B87D7C" w14:textId="77777777" w:rsidR="00A45AC4" w:rsidRDefault="00A208D9" w:rsidP="00A45AC4">
      <w:pPr>
        <w:spacing w:line="480" w:lineRule="auto"/>
        <w:jc w:val="both"/>
        <w:rPr>
          <w:rFonts w:eastAsiaTheme="minorEastAsia" w:cs="Times New Roman"/>
          <w:lang w:eastAsia="ja-JP"/>
        </w:rPr>
      </w:pPr>
      <w:r w:rsidRPr="00677E9B">
        <w:rPr>
          <w:rFonts w:eastAsiaTheme="minorEastAsia" w:cs="Times New Roman"/>
          <w:lang w:eastAsia="ja-JP"/>
        </w:rPr>
        <w:t xml:space="preserve">where n is the number of samples taken during the 24-hr period, </w:t>
      </w:r>
      <w:r w:rsidRPr="00677E9B">
        <w:rPr>
          <w:rFonts w:eastAsiaTheme="minorEastAsia" w:cs="Times New Roman"/>
          <w:i/>
          <w:lang w:eastAsia="ja-JP"/>
        </w:rPr>
        <w:t>t</w:t>
      </w:r>
      <w:r w:rsidRPr="00677E9B">
        <w:rPr>
          <w:rFonts w:eastAsiaTheme="minorEastAsia" w:cs="Times New Roman"/>
          <w:position w:val="-6"/>
          <w:vertAlign w:val="subscript"/>
          <w:lang w:eastAsia="ja-JP"/>
        </w:rPr>
        <w:t>S+G2</w:t>
      </w:r>
      <w:r>
        <w:rPr>
          <w:rFonts w:eastAsiaTheme="minorEastAsia" w:cs="Times New Roman"/>
          <w:position w:val="-6"/>
          <w:vertAlign w:val="subscript"/>
          <w:lang w:eastAsia="ja-JP"/>
        </w:rPr>
        <w:t>+M</w:t>
      </w:r>
      <w:r w:rsidRPr="00677E9B">
        <w:rPr>
          <w:rFonts w:eastAsiaTheme="minorEastAsia" w:cs="Times New Roman"/>
          <w:position w:val="-6"/>
          <w:vertAlign w:val="subscript"/>
          <w:lang w:eastAsia="ja-JP"/>
        </w:rPr>
        <w:t xml:space="preserve"> </w:t>
      </w:r>
      <w:r w:rsidRPr="00677E9B">
        <w:rPr>
          <w:rFonts w:eastAsiaTheme="minorEastAsia" w:cs="Times New Roman"/>
          <w:lang w:eastAsia="ja-JP"/>
        </w:rPr>
        <w:t xml:space="preserve">combined duration of S and G2+M phases, and </w:t>
      </w:r>
      <w:r w:rsidRPr="00677E9B">
        <w:rPr>
          <w:rFonts w:eastAsiaTheme="minorEastAsia" w:cs="Times New Roman"/>
          <w:i/>
          <w:lang w:eastAsia="ja-JP"/>
        </w:rPr>
        <w:t>f</w:t>
      </w:r>
      <w:r w:rsidRPr="00677E9B">
        <w:rPr>
          <w:rFonts w:eastAsiaTheme="minorEastAsia" w:cs="Times New Roman"/>
          <w:position w:val="-6"/>
          <w:vertAlign w:val="subscript"/>
          <w:lang w:eastAsia="ja-JP"/>
        </w:rPr>
        <w:t>S+G2</w:t>
      </w:r>
      <w:r>
        <w:rPr>
          <w:rFonts w:eastAsiaTheme="minorEastAsia" w:cs="Times New Roman"/>
          <w:position w:val="-6"/>
          <w:vertAlign w:val="subscript"/>
          <w:lang w:eastAsia="ja-JP"/>
        </w:rPr>
        <w:t>+M</w:t>
      </w:r>
      <w:r w:rsidRPr="00677E9B">
        <w:rPr>
          <w:rFonts w:eastAsiaTheme="minorEastAsia" w:cs="Times New Roman"/>
          <w:lang w:eastAsia="ja-JP"/>
        </w:rPr>
        <w:t>(i) is the fraction of cells in S and G</w:t>
      </w:r>
      <w:r>
        <w:rPr>
          <w:rFonts w:eastAsiaTheme="minorEastAsia" w:cs="Times New Roman"/>
          <w:lang w:eastAsia="ja-JP"/>
        </w:rPr>
        <w:t>2</w:t>
      </w:r>
      <w:r w:rsidRPr="00677E9B">
        <w:rPr>
          <w:rFonts w:eastAsiaTheme="minorEastAsia" w:cs="Times New Roman"/>
          <w:lang w:eastAsia="ja-JP"/>
        </w:rPr>
        <w:t>+M</w:t>
      </w:r>
      <w:r w:rsidRPr="00677E9B">
        <w:rPr>
          <w:rFonts w:eastAsiaTheme="minorEastAsia" w:cs="Times New Roman"/>
          <w:position w:val="-6"/>
          <w:lang w:eastAsia="ja-JP"/>
        </w:rPr>
        <w:t xml:space="preserve"> </w:t>
      </w:r>
      <w:r w:rsidRPr="00677E9B">
        <w:rPr>
          <w:rFonts w:eastAsiaTheme="minorEastAsia" w:cs="Times New Roman"/>
          <w:lang w:eastAsia="ja-JP"/>
        </w:rPr>
        <w:t xml:space="preserve">for sample </w:t>
      </w:r>
      <w:r w:rsidRPr="00677E9B">
        <w:rPr>
          <w:rFonts w:eastAsiaTheme="minorEastAsia" w:cs="Times New Roman"/>
          <w:i/>
          <w:lang w:eastAsia="ja-JP"/>
        </w:rPr>
        <w:t>i</w:t>
      </w:r>
      <w:r w:rsidRPr="00677E9B">
        <w:rPr>
          <w:rFonts w:eastAsiaTheme="minorEastAsia" w:cs="Times New Roman"/>
          <w:lang w:eastAsia="ja-JP"/>
        </w:rPr>
        <w:t xml:space="preserve">. The duration of S and G2+M phases was estimated as twice the distance between the peak of cells in phase S and the peak of cells in the G2+M phase. </w:t>
      </w:r>
      <w:r w:rsidR="00A45AC4">
        <w:rPr>
          <w:rFonts w:eastAsiaTheme="minorEastAsia" w:cs="Times New Roman"/>
          <w:lang w:eastAsia="ja-JP"/>
        </w:rPr>
        <w:t xml:space="preserve">Cell-cycle based estimates of division rates were then compared with </w:t>
      </w:r>
      <w:r w:rsidR="00A45AC4">
        <w:rPr>
          <w:rFonts w:cs="Times New Roman"/>
        </w:rPr>
        <w:t>size-structure modeled division rates.</w:t>
      </w:r>
    </w:p>
    <w:p w14:paraId="693B7190" w14:textId="77777777" w:rsidR="00A45AC4" w:rsidRDefault="00A45AC4" w:rsidP="00A45AC4">
      <w:pPr>
        <w:spacing w:line="480" w:lineRule="auto"/>
        <w:jc w:val="both"/>
        <w:rPr>
          <w:rFonts w:eastAsiaTheme="minorEastAsia" w:cs="Times New Roman"/>
          <w:lang w:eastAsia="ja-JP"/>
        </w:rPr>
      </w:pPr>
    </w:p>
    <w:p w14:paraId="63D4401C" w14:textId="6AEDC7D8" w:rsidR="00A45AC4" w:rsidRPr="00A45AC4" w:rsidRDefault="00A45AC4" w:rsidP="00A45AC4">
      <w:pPr>
        <w:spacing w:line="480" w:lineRule="auto"/>
        <w:jc w:val="both"/>
        <w:rPr>
          <w:rFonts w:eastAsiaTheme="minorEastAsia" w:cs="Times New Roman"/>
          <w:lang w:eastAsia="ja-JP"/>
        </w:rPr>
      </w:pPr>
      <w:r>
        <w:rPr>
          <w:rFonts w:cs="Times New Roman"/>
          <w:i/>
        </w:rPr>
        <w:tab/>
      </w:r>
      <w:r w:rsidRPr="009C3985">
        <w:rPr>
          <w:rFonts w:cs="Times New Roman"/>
          <w:i/>
        </w:rPr>
        <w:t>Size-structured matrix model</w:t>
      </w:r>
    </w:p>
    <w:p w14:paraId="18C17F45" w14:textId="451A5A31" w:rsidR="008D5305" w:rsidRDefault="00A45AC4" w:rsidP="001F595D">
      <w:pPr>
        <w:spacing w:line="480" w:lineRule="auto"/>
        <w:jc w:val="both"/>
        <w:rPr>
          <w:rFonts w:cs="Times New Roman"/>
        </w:rPr>
      </w:pPr>
      <w:r>
        <w:rPr>
          <w:rFonts w:cs="Times New Roman"/>
        </w:rPr>
        <w:tab/>
      </w:r>
      <w:r w:rsidRPr="00FC5E5F">
        <w:rPr>
          <w:rFonts w:cs="Times New Roman"/>
        </w:rPr>
        <w:t>We used a size-structured matrix population mode</w:t>
      </w:r>
      <w:r>
        <w:rPr>
          <w:rFonts w:cs="Times New Roman"/>
        </w:rPr>
        <w:t>l developed by Sosik et al. (200</w:t>
      </w:r>
      <w:r w:rsidRPr="00FC5E5F">
        <w:rPr>
          <w:rFonts w:cs="Times New Roman"/>
        </w:rPr>
        <w:t xml:space="preserve">3) to estimate </w:t>
      </w:r>
      <w:r>
        <w:rPr>
          <w:rFonts w:cs="Times New Roman"/>
        </w:rPr>
        <w:t xml:space="preserve">cryptophyte </w:t>
      </w:r>
      <w:r w:rsidRPr="00FC5E5F">
        <w:rPr>
          <w:rFonts w:cs="Times New Roman"/>
        </w:rPr>
        <w:t xml:space="preserve">population division rates. We implemented Sosik’s original Matlab model in an R package </w:t>
      </w:r>
      <w:r w:rsidRPr="00F36BD8">
        <w:rPr>
          <w:rFonts w:cs="Times New Roman"/>
          <w:i/>
        </w:rPr>
        <w:t>ssPopModel</w:t>
      </w:r>
      <w:r w:rsidRPr="00FC5E5F">
        <w:rPr>
          <w:rFonts w:cs="Times New Roman"/>
        </w:rPr>
        <w:t xml:space="preserve"> version 0.1.1, available on Github (</w:t>
      </w:r>
      <w:hyperlink r:id="rId9" w:history="1">
        <w:r w:rsidRPr="000F480B">
          <w:rPr>
            <w:rStyle w:val="Hyperlink"/>
            <w:rFonts w:cs="Times New Roman"/>
          </w:rPr>
          <w:t>https://github.com/armbrustlab/ssPopModel</w:t>
        </w:r>
      </w:hyperlink>
      <w:r w:rsidRPr="00FC5E5F">
        <w:rPr>
          <w:rFonts w:cs="Times New Roman"/>
        </w:rPr>
        <w:t xml:space="preserve">). The model is based on the assumptions that 1) cell growth is determined by light exposure,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w:t>
      </w:r>
      <w:r w:rsidRPr="00FC5E5F">
        <w:rPr>
          <w:rFonts w:cs="Times New Roman"/>
        </w:rPr>
        <w:lastRenderedPageBreak/>
        <w:t xml:space="preserve">cell size/cell division relationships and the light-dependence of cell division. </w:t>
      </w:r>
      <w:r w:rsidR="008D5305" w:rsidRPr="004F2AEA">
        <w:rPr>
          <w:rFonts w:cs="Times New Roman"/>
        </w:rPr>
        <w:t>Daily-averaged division rates were calculated as the sum of hourly division rates over a 24-h period.</w:t>
      </w:r>
    </w:p>
    <w:p w14:paraId="523C473E" w14:textId="77777777" w:rsidR="008D5305" w:rsidRDefault="008D5305" w:rsidP="004B52B9">
      <w:pPr>
        <w:spacing w:line="480" w:lineRule="auto"/>
        <w:ind w:firstLine="288"/>
        <w:jc w:val="both"/>
        <w:rPr>
          <w:rFonts w:cs="Times New Roman"/>
        </w:rPr>
      </w:pPr>
    </w:p>
    <w:p w14:paraId="6D85F2CF" w14:textId="77777777" w:rsidR="008D5305" w:rsidRPr="00A357F5" w:rsidRDefault="008D5305" w:rsidP="000B5375">
      <w:pPr>
        <w:spacing w:line="480" w:lineRule="auto"/>
        <w:ind w:firstLine="288"/>
        <w:jc w:val="both"/>
        <w:outlineLvl w:val="0"/>
        <w:rPr>
          <w:rFonts w:cs="Times New Roman"/>
          <w:b/>
        </w:rPr>
      </w:pPr>
      <w:r w:rsidRPr="00A357F5">
        <w:rPr>
          <w:rFonts w:cs="Times New Roman"/>
          <w:b/>
        </w:rPr>
        <w:t>Cryptophyte community composition</w:t>
      </w:r>
    </w:p>
    <w:p w14:paraId="6FADE3E0" w14:textId="77777777" w:rsidR="0008449F" w:rsidRPr="0008449F" w:rsidRDefault="0008449F" w:rsidP="000B5375">
      <w:pPr>
        <w:spacing w:line="480" w:lineRule="auto"/>
        <w:ind w:firstLine="288"/>
        <w:jc w:val="both"/>
        <w:outlineLvl w:val="0"/>
        <w:rPr>
          <w:rFonts w:cs="Arial"/>
          <w:i/>
          <w:color w:val="auto"/>
        </w:rPr>
      </w:pPr>
      <w:r w:rsidRPr="0008449F">
        <w:rPr>
          <w:rFonts w:cs="Arial"/>
          <w:i/>
          <w:color w:val="auto"/>
        </w:rPr>
        <w:t>DNA extraction</w:t>
      </w:r>
    </w:p>
    <w:p w14:paraId="3BE01235" w14:textId="348F5D22" w:rsidR="0008449F" w:rsidRDefault="0008449F" w:rsidP="00A208D9">
      <w:pPr>
        <w:spacing w:line="480" w:lineRule="auto"/>
        <w:ind w:firstLine="288"/>
        <w:jc w:val="both"/>
        <w:rPr>
          <w:rFonts w:cs="Arial"/>
          <w:color w:val="auto"/>
        </w:rPr>
      </w:pPr>
      <w:r w:rsidRPr="0055344C">
        <w:rPr>
          <w:rFonts w:cs="Arial"/>
          <w:color w:val="auto"/>
        </w:rPr>
        <w:t xml:space="preserve">Sample volumes of 0.5-2.0 L were filtered with a 20 </w:t>
      </w:r>
      <w:r w:rsidRPr="0055344C">
        <w:rPr>
          <w:rFonts w:cs="Times New Roman"/>
          <w:color w:val="auto"/>
        </w:rPr>
        <w:t>μ</w:t>
      </w:r>
      <w:r w:rsidRPr="0055344C">
        <w:rPr>
          <w:rFonts w:cs="Arial"/>
          <w:color w:val="auto"/>
        </w:rPr>
        <w:t xml:space="preserve">m filter followed by a 0.2 </w:t>
      </w:r>
      <w:r w:rsidRPr="0055344C">
        <w:rPr>
          <w:rFonts w:cs="Times New Roman"/>
          <w:color w:val="auto"/>
        </w:rPr>
        <w:t>μ</w:t>
      </w:r>
      <w:r w:rsidRPr="0055344C">
        <w:rPr>
          <w:rFonts w:cs="Arial"/>
          <w:color w:val="auto"/>
        </w:rPr>
        <w:t>m Ster</w:t>
      </w:r>
      <w:r>
        <w:rPr>
          <w:rFonts w:cs="Arial"/>
          <w:color w:val="auto"/>
        </w:rPr>
        <w:t>ive</w:t>
      </w:r>
      <w:r w:rsidRPr="0055344C">
        <w:rPr>
          <w:rFonts w:cs="Arial"/>
          <w:color w:val="auto"/>
        </w:rPr>
        <w:t xml:space="preserve">x filter. The size fractionation was </w:t>
      </w:r>
      <w:r>
        <w:rPr>
          <w:rFonts w:cs="Arial"/>
          <w:color w:val="auto"/>
        </w:rPr>
        <w:t>performed</w:t>
      </w:r>
      <w:r w:rsidRPr="0055344C">
        <w:rPr>
          <w:rFonts w:cs="Arial"/>
          <w:color w:val="auto"/>
        </w:rPr>
        <w:t xml:space="preserve"> to separate the </w:t>
      </w:r>
      <w:r w:rsidRPr="0055344C">
        <w:rPr>
          <w:rFonts w:cs="Arial"/>
          <w:i/>
          <w:color w:val="auto"/>
        </w:rPr>
        <w:t xml:space="preserve">Teleaulax </w:t>
      </w:r>
      <w:r w:rsidRPr="0055344C">
        <w:rPr>
          <w:rFonts w:cs="Arial"/>
          <w:color w:val="auto"/>
        </w:rPr>
        <w:t>symbiont in</w:t>
      </w:r>
      <w:r w:rsidRPr="0055344C">
        <w:rPr>
          <w:rFonts w:cs="Arial"/>
          <w:i/>
          <w:color w:val="auto"/>
        </w:rPr>
        <w:t xml:space="preserve"> M. major </w:t>
      </w:r>
      <w:r w:rsidRPr="0055344C">
        <w:rPr>
          <w:rFonts w:cs="Arial"/>
          <w:color w:val="auto"/>
        </w:rPr>
        <w:t xml:space="preserve">cells from free living </w:t>
      </w:r>
      <w:r w:rsidRPr="0055344C">
        <w:rPr>
          <w:rFonts w:cs="Arial"/>
          <w:i/>
          <w:color w:val="auto"/>
        </w:rPr>
        <w:t>Teleaulax.</w:t>
      </w:r>
      <w:r w:rsidRPr="0055344C">
        <w:rPr>
          <w:rFonts w:cs="Arial"/>
          <w:color w:val="auto"/>
        </w:rPr>
        <w:t xml:space="preserve"> Filters were fixed with 2 mL of RNAlater and stored at -80°C until extraction. </w:t>
      </w:r>
      <w:r w:rsidR="00A208D9">
        <w:rPr>
          <w:rFonts w:cs="Arial"/>
          <w:color w:val="auto"/>
        </w:rPr>
        <w:t xml:space="preserve">DNA </w:t>
      </w:r>
      <w:r w:rsidRPr="0055344C">
        <w:rPr>
          <w:rFonts w:cs="Arial"/>
          <w:color w:val="auto"/>
        </w:rPr>
        <w:t>were extr</w:t>
      </w:r>
      <w:r>
        <w:rPr>
          <w:rFonts w:cs="Arial"/>
          <w:color w:val="auto"/>
        </w:rPr>
        <w:t>acted using the CTAB method (</w:t>
      </w:r>
      <w:r w:rsidRPr="0008449F">
        <w:rPr>
          <w:rFonts w:cs="Arial"/>
          <w:color w:val="auto"/>
          <w:highlight w:val="yellow"/>
        </w:rPr>
        <w:t>Li et al. XXXX</w:t>
      </w:r>
      <w:r w:rsidRPr="0055344C">
        <w:rPr>
          <w:rFonts w:cs="Arial"/>
          <w:color w:val="auto"/>
        </w:rPr>
        <w:t xml:space="preserve">). Briefly, the filters are suspended in buffer and proteinase K in </w:t>
      </w:r>
      <w:r>
        <w:rPr>
          <w:rFonts w:cs="Arial"/>
          <w:color w:val="auto"/>
        </w:rPr>
        <w:t>2 m</w:t>
      </w:r>
      <w:r w:rsidR="00A208D9">
        <w:rPr>
          <w:rFonts w:cs="Arial"/>
          <w:color w:val="auto"/>
        </w:rPr>
        <w:t>L</w:t>
      </w:r>
      <w:r>
        <w:rPr>
          <w:rFonts w:cs="Arial"/>
          <w:color w:val="auto"/>
        </w:rPr>
        <w:t xml:space="preserve"> microcentrifuge</w:t>
      </w:r>
      <w:r w:rsidRPr="0055344C">
        <w:rPr>
          <w:rFonts w:cs="Arial"/>
          <w:color w:val="auto"/>
        </w:rPr>
        <w:t xml:space="preserve"> tubes and incubated at 55</w:t>
      </w:r>
      <w:r w:rsidR="00A208D9">
        <w:rPr>
          <w:rFonts w:cs="Arial"/>
          <w:color w:val="auto"/>
        </w:rPr>
        <w:t xml:space="preserve"> </w:t>
      </w:r>
      <w:r w:rsidRPr="0055344C">
        <w:rPr>
          <w:rFonts w:cs="Arial"/>
          <w:color w:val="auto"/>
        </w:rPr>
        <w:t xml:space="preserve">°C overnight. After this incubation, 165 </w:t>
      </w:r>
      <w:r w:rsidRPr="0055344C">
        <w:rPr>
          <w:rFonts w:cs="Times New Roman"/>
          <w:color w:val="auto"/>
        </w:rPr>
        <w:t>μ</w:t>
      </w:r>
      <w:r w:rsidRPr="0055344C">
        <w:rPr>
          <w:rFonts w:cs="Arial"/>
          <w:color w:val="auto"/>
        </w:rPr>
        <w:t xml:space="preserve">L each of 5M NaCl and 10% CTAB </w:t>
      </w:r>
      <w:r>
        <w:rPr>
          <w:rFonts w:cs="Arial"/>
          <w:color w:val="auto"/>
        </w:rPr>
        <w:t>were</w:t>
      </w:r>
      <w:r w:rsidRPr="0055344C">
        <w:rPr>
          <w:rFonts w:cs="Arial"/>
          <w:color w:val="auto"/>
        </w:rPr>
        <w:t xml:space="preserve"> added and incubated for an additional 10 min at 55°C. Approximately 600 </w:t>
      </w:r>
      <w:r w:rsidRPr="0055344C">
        <w:rPr>
          <w:rFonts w:cs="Times New Roman"/>
          <w:color w:val="auto"/>
        </w:rPr>
        <w:t>μ</w:t>
      </w:r>
      <w:r w:rsidRPr="0055344C">
        <w:rPr>
          <w:rFonts w:cs="Arial"/>
          <w:color w:val="auto"/>
        </w:rPr>
        <w:t xml:space="preserve">L of chloroform </w:t>
      </w:r>
      <w:r>
        <w:rPr>
          <w:rFonts w:cs="Arial"/>
          <w:color w:val="auto"/>
        </w:rPr>
        <w:t>was</w:t>
      </w:r>
      <w:r w:rsidRPr="0055344C">
        <w:rPr>
          <w:rFonts w:cs="Arial"/>
          <w:color w:val="auto"/>
        </w:rPr>
        <w:t xml:space="preserve"> added and the samples </w:t>
      </w:r>
      <w:r>
        <w:rPr>
          <w:rFonts w:cs="Arial"/>
          <w:color w:val="auto"/>
        </w:rPr>
        <w:t xml:space="preserve">were </w:t>
      </w:r>
      <w:r w:rsidRPr="0055344C">
        <w:rPr>
          <w:rFonts w:cs="Arial"/>
          <w:color w:val="auto"/>
        </w:rPr>
        <w:t>then vortexed for 75 s</w:t>
      </w:r>
      <w:r>
        <w:rPr>
          <w:rFonts w:cs="Arial"/>
          <w:color w:val="auto"/>
        </w:rPr>
        <w:t>, followed by</w:t>
      </w:r>
      <w:r w:rsidRPr="0055344C">
        <w:rPr>
          <w:rFonts w:cs="Arial"/>
          <w:color w:val="auto"/>
        </w:rPr>
        <w:t xml:space="preserve"> centrifug</w:t>
      </w:r>
      <w:r>
        <w:rPr>
          <w:rFonts w:cs="Arial"/>
          <w:color w:val="auto"/>
        </w:rPr>
        <w:t>ation</w:t>
      </w:r>
      <w:r w:rsidRPr="0055344C">
        <w:rPr>
          <w:rFonts w:cs="Arial"/>
          <w:color w:val="auto"/>
        </w:rPr>
        <w:t xml:space="preserve"> (13,000g) for 10 min. The </w:t>
      </w:r>
      <w:r>
        <w:rPr>
          <w:rFonts w:cs="Arial"/>
          <w:color w:val="auto"/>
        </w:rPr>
        <w:t>DNA of the aqueous layer</w:t>
      </w:r>
      <w:r w:rsidRPr="0055344C">
        <w:rPr>
          <w:rFonts w:cs="Arial"/>
          <w:color w:val="auto"/>
        </w:rPr>
        <w:t xml:space="preserve"> </w:t>
      </w:r>
      <w:r>
        <w:rPr>
          <w:rFonts w:cs="Arial"/>
          <w:color w:val="auto"/>
        </w:rPr>
        <w:t>was</w:t>
      </w:r>
      <w:r w:rsidRPr="0055344C">
        <w:rPr>
          <w:rFonts w:cs="Arial"/>
          <w:color w:val="auto"/>
        </w:rPr>
        <w:t xml:space="preserve"> purified using a DNA Clean and Concentrate Kit (Zymo Research).</w:t>
      </w:r>
      <w:r>
        <w:rPr>
          <w:rFonts w:cs="Arial"/>
          <w:color w:val="auto"/>
        </w:rPr>
        <w:t xml:space="preserve"> The total extracts were stored at -20</w:t>
      </w:r>
      <w:r w:rsidRPr="0055344C">
        <w:rPr>
          <w:rFonts w:cs="Arial"/>
          <w:color w:val="auto"/>
        </w:rPr>
        <w:t>°</w:t>
      </w:r>
      <w:r>
        <w:rPr>
          <w:rFonts w:cs="Arial"/>
          <w:color w:val="auto"/>
        </w:rPr>
        <w:t xml:space="preserve">C until further use. </w:t>
      </w:r>
    </w:p>
    <w:p w14:paraId="6946B166" w14:textId="77777777" w:rsidR="0008449F" w:rsidRDefault="0008449F" w:rsidP="004B52B9">
      <w:pPr>
        <w:spacing w:line="480" w:lineRule="auto"/>
        <w:ind w:firstLine="288"/>
        <w:jc w:val="both"/>
        <w:rPr>
          <w:rFonts w:cs="Arial"/>
          <w:color w:val="auto"/>
        </w:rPr>
      </w:pPr>
    </w:p>
    <w:p w14:paraId="6553C2D3" w14:textId="6DC38A99" w:rsidR="0008449F" w:rsidRPr="0008449F" w:rsidRDefault="0008449F" w:rsidP="000B5375">
      <w:pPr>
        <w:pStyle w:val="HTMLPreformatted"/>
        <w:spacing w:line="480" w:lineRule="auto"/>
        <w:ind w:firstLine="288"/>
        <w:jc w:val="both"/>
        <w:outlineLvl w:val="0"/>
        <w:rPr>
          <w:rFonts w:ascii="Times New Roman" w:hAnsi="Times New Roman" w:cs="Times New Roman"/>
          <w:i/>
          <w:sz w:val="24"/>
          <w:szCs w:val="24"/>
        </w:rPr>
      </w:pPr>
      <w:r w:rsidRPr="0008449F">
        <w:rPr>
          <w:rFonts w:ascii="Times New Roman" w:hAnsi="Times New Roman" w:cs="Times New Roman"/>
          <w:i/>
          <w:sz w:val="24"/>
          <w:szCs w:val="24"/>
        </w:rPr>
        <w:t xml:space="preserve">Identification of the cryptophyte nuclear 28S D2 </w:t>
      </w:r>
      <w:r w:rsidR="00A208D9">
        <w:rPr>
          <w:rFonts w:ascii="Times New Roman" w:hAnsi="Times New Roman" w:cs="Times New Roman"/>
          <w:i/>
          <w:sz w:val="24"/>
          <w:szCs w:val="24"/>
        </w:rPr>
        <w:t xml:space="preserve">unique sequence </w:t>
      </w:r>
      <w:r w:rsidRPr="0008449F">
        <w:rPr>
          <w:rFonts w:ascii="Times New Roman" w:hAnsi="Times New Roman" w:cs="Times New Roman"/>
          <w:i/>
          <w:sz w:val="24"/>
          <w:szCs w:val="24"/>
        </w:rPr>
        <w:t xml:space="preserve">element </w:t>
      </w:r>
    </w:p>
    <w:p w14:paraId="57A1995B" w14:textId="6CC50FD3" w:rsidR="0008449F" w:rsidRDefault="0008449F" w:rsidP="004B52B9">
      <w:pPr>
        <w:pStyle w:val="HTMLPreformatted"/>
        <w:spacing w:line="480" w:lineRule="auto"/>
        <w:ind w:firstLine="288"/>
        <w:jc w:val="both"/>
        <w:rPr>
          <w:rFonts w:ascii="Times New Roman" w:hAnsi="Times New Roman" w:cs="Times New Roman"/>
          <w:color w:val="222222"/>
          <w:sz w:val="24"/>
          <w:szCs w:val="24"/>
        </w:rPr>
      </w:pPr>
      <w:r>
        <w:rPr>
          <w:rFonts w:ascii="Times New Roman" w:hAnsi="Times New Roman" w:cs="Times New Roman"/>
          <w:sz w:val="24"/>
          <w:szCs w:val="24"/>
        </w:rPr>
        <w:t xml:space="preserve">A specific genetic marker was used to distinguish between </w:t>
      </w:r>
      <w:r>
        <w:rPr>
          <w:rFonts w:ascii="Times New Roman" w:hAnsi="Times New Roman" w:cs="Times New Roman"/>
          <w:i/>
          <w:sz w:val="24"/>
          <w:szCs w:val="24"/>
        </w:rPr>
        <w:t xml:space="preserve">T. amphioxeia </w:t>
      </w:r>
      <w:r>
        <w:rPr>
          <w:rFonts w:ascii="Times New Roman" w:hAnsi="Times New Roman" w:cs="Times New Roman"/>
          <w:sz w:val="24"/>
          <w:szCs w:val="24"/>
        </w:rPr>
        <w:t>and other free</w:t>
      </w:r>
      <w:r w:rsidR="000463DE">
        <w:rPr>
          <w:rFonts w:ascii="Times New Roman" w:hAnsi="Times New Roman" w:cs="Times New Roman"/>
          <w:sz w:val="24"/>
          <w:szCs w:val="24"/>
        </w:rPr>
        <w:t>-</w:t>
      </w:r>
      <w:r>
        <w:rPr>
          <w:rFonts w:ascii="Times New Roman" w:hAnsi="Times New Roman" w:cs="Times New Roman"/>
          <w:sz w:val="24"/>
          <w:szCs w:val="24"/>
        </w:rPr>
        <w:t xml:space="preserve">living cryptophytes. This marker is the Unique Sequence Element (USE) found in the D2 region of the LSU </w:t>
      </w:r>
      <w:r w:rsidR="00A208D9">
        <w:rPr>
          <w:rFonts w:ascii="Times New Roman" w:hAnsi="Times New Roman" w:cs="Times New Roman"/>
          <w:sz w:val="24"/>
          <w:szCs w:val="24"/>
        </w:rPr>
        <w:t xml:space="preserve">(28S) </w:t>
      </w:r>
      <w:r>
        <w:rPr>
          <w:rFonts w:ascii="Times New Roman" w:hAnsi="Times New Roman" w:cs="Times New Roman"/>
          <w:sz w:val="24"/>
          <w:szCs w:val="24"/>
        </w:rPr>
        <w:t xml:space="preserve">rRNA sequence. </w:t>
      </w:r>
      <w:r w:rsidRPr="005B5C4F">
        <w:rPr>
          <w:rFonts w:ascii="Times New Roman" w:hAnsi="Times New Roman" w:cs="Times New Roman"/>
          <w:sz w:val="24"/>
          <w:szCs w:val="24"/>
        </w:rPr>
        <w:t>T</w:t>
      </w:r>
      <w:r w:rsidRPr="005B5C4F">
        <w:rPr>
          <w:rFonts w:ascii="Times New Roman" w:hAnsi="Times New Roman" w:cs="Times New Roman"/>
          <w:color w:val="222222"/>
          <w:sz w:val="24"/>
          <w:szCs w:val="24"/>
        </w:rPr>
        <w:t xml:space="preserve">he cryptophyte nuclear D2 region of the LSU was identified using the 28S D1-D5 sequence for the cryptophyte </w:t>
      </w:r>
      <w:r w:rsidRPr="005B5C4F">
        <w:rPr>
          <w:rFonts w:ascii="Times New Roman" w:hAnsi="Times New Roman" w:cs="Times New Roman"/>
          <w:i/>
          <w:color w:val="222222"/>
          <w:sz w:val="24"/>
          <w:szCs w:val="24"/>
        </w:rPr>
        <w:t xml:space="preserve">Goniomonas truncata </w:t>
      </w:r>
      <w:r w:rsidRPr="005B5C4F">
        <w:rPr>
          <w:rFonts w:ascii="Times New Roman" w:hAnsi="Times New Roman" w:cs="Times New Roman"/>
          <w:color w:val="222222"/>
          <w:sz w:val="24"/>
          <w:szCs w:val="24"/>
        </w:rPr>
        <w:t>(</w:t>
      </w:r>
      <w:r>
        <w:rPr>
          <w:rFonts w:ascii="Times New Roman" w:hAnsi="Times New Roman" w:cs="Times New Roman"/>
          <w:color w:val="222222"/>
          <w:sz w:val="24"/>
          <w:szCs w:val="24"/>
        </w:rPr>
        <w:t>accession number</w:t>
      </w:r>
      <w:r w:rsidRPr="005B5C4F">
        <w:rPr>
          <w:rFonts w:ascii="Times New Roman" w:hAnsi="Times New Roman" w:cs="Times New Roman"/>
          <w:color w:val="222222"/>
          <w:sz w:val="24"/>
          <w:szCs w:val="24"/>
        </w:rPr>
        <w:t xml:space="preserve"> FJ176709). A BLASTn search showed a </w:t>
      </w:r>
      <w:r>
        <w:rPr>
          <w:rFonts w:ascii="Times New Roman" w:hAnsi="Times New Roman" w:cs="Times New Roman"/>
          <w:color w:val="222222"/>
          <w:sz w:val="24"/>
          <w:szCs w:val="24"/>
        </w:rPr>
        <w:t xml:space="preserve">large </w:t>
      </w:r>
      <w:r w:rsidRPr="005B5C4F">
        <w:rPr>
          <w:rFonts w:ascii="Times New Roman" w:hAnsi="Times New Roman" w:cs="Times New Roman"/>
          <w:color w:val="222222"/>
          <w:sz w:val="24"/>
          <w:szCs w:val="24"/>
        </w:rPr>
        <w:t>gap in sequence homology of around 3</w:t>
      </w:r>
      <w:r>
        <w:rPr>
          <w:rFonts w:ascii="Times New Roman" w:hAnsi="Times New Roman" w:cs="Times New Roman"/>
          <w:color w:val="222222"/>
          <w:sz w:val="24"/>
          <w:szCs w:val="24"/>
        </w:rPr>
        <w:t>0</w:t>
      </w:r>
      <w:r w:rsidRPr="005B5C4F">
        <w:rPr>
          <w:rFonts w:ascii="Times New Roman" w:hAnsi="Times New Roman" w:cs="Times New Roman"/>
          <w:color w:val="222222"/>
          <w:sz w:val="24"/>
          <w:szCs w:val="24"/>
        </w:rPr>
        <w:t>0</w:t>
      </w:r>
      <w:r>
        <w:rPr>
          <w:rFonts w:ascii="Times New Roman" w:hAnsi="Times New Roman" w:cs="Times New Roman"/>
          <w:color w:val="222222"/>
          <w:sz w:val="24"/>
          <w:szCs w:val="24"/>
        </w:rPr>
        <w:t>-400</w:t>
      </w:r>
      <w:r w:rsidRPr="005B5C4F">
        <w:rPr>
          <w:rFonts w:ascii="Times New Roman" w:hAnsi="Times New Roman" w:cs="Times New Roman"/>
          <w:color w:val="222222"/>
          <w:sz w:val="24"/>
          <w:szCs w:val="24"/>
        </w:rPr>
        <w:t xml:space="preserve"> bp near the 5’ end</w:t>
      </w:r>
      <w:r>
        <w:rPr>
          <w:rFonts w:ascii="Times New Roman" w:hAnsi="Times New Roman" w:cs="Times New Roman"/>
          <w:color w:val="222222"/>
          <w:sz w:val="24"/>
          <w:szCs w:val="24"/>
        </w:rPr>
        <w:t xml:space="preserve"> of the LSU</w:t>
      </w:r>
      <w:r w:rsidRPr="005B5C4F">
        <w:rPr>
          <w:rFonts w:ascii="Times New Roman" w:hAnsi="Times New Roman" w:cs="Times New Roman"/>
          <w:color w:val="222222"/>
          <w:sz w:val="24"/>
          <w:szCs w:val="24"/>
        </w:rPr>
        <w:t>. Primers were designed</w:t>
      </w:r>
      <w:r>
        <w:rPr>
          <w:rFonts w:ascii="Times New Roman" w:hAnsi="Times New Roman" w:cs="Times New Roman"/>
          <w:color w:val="222222"/>
          <w:sz w:val="24"/>
          <w:szCs w:val="24"/>
        </w:rPr>
        <w:t xml:space="preserve"> using Primer-BLAST</w:t>
      </w:r>
      <w:r w:rsidRPr="005B5C4F">
        <w:rPr>
          <w:rFonts w:ascii="Times New Roman" w:hAnsi="Times New Roman" w:cs="Times New Roman"/>
          <w:color w:val="222222"/>
          <w:sz w:val="24"/>
          <w:szCs w:val="24"/>
        </w:rPr>
        <w:t xml:space="preserve"> to flank this gap region (crp28SF</w:t>
      </w:r>
      <w:r>
        <w:rPr>
          <w:rFonts w:ascii="Times New Roman" w:hAnsi="Times New Roman" w:cs="Times New Roman"/>
          <w:color w:val="222222"/>
          <w:sz w:val="24"/>
          <w:szCs w:val="24"/>
        </w:rPr>
        <w:t xml:space="preserve"> </w:t>
      </w:r>
      <w:r w:rsidRPr="004B6DB7">
        <w:rPr>
          <w:rFonts w:ascii="Times New Roman" w:hAnsi="Times New Roman" w:cs="Times New Roman"/>
          <w:sz w:val="24"/>
          <w:szCs w:val="24"/>
        </w:rPr>
        <w:t>CTTGCTTGGGAATGCAGGTC</w:t>
      </w:r>
      <w:r w:rsidRPr="004B6DB7">
        <w:rPr>
          <w:rFonts w:ascii="Times New Roman" w:hAnsi="Times New Roman" w:cs="Times New Roman"/>
          <w:color w:val="222222"/>
          <w:sz w:val="24"/>
          <w:szCs w:val="24"/>
        </w:rPr>
        <w:t xml:space="preserve"> /</w:t>
      </w:r>
      <w:r>
        <w:rPr>
          <w:rFonts w:ascii="Times New Roman" w:hAnsi="Times New Roman" w:cs="Times New Roman"/>
          <w:color w:val="222222"/>
          <w:sz w:val="24"/>
          <w:szCs w:val="24"/>
        </w:rPr>
        <w:t>crp28S</w:t>
      </w:r>
      <w:r w:rsidRPr="004B6DB7">
        <w:rPr>
          <w:rFonts w:ascii="Times New Roman" w:hAnsi="Times New Roman" w:cs="Times New Roman"/>
          <w:color w:val="222222"/>
          <w:sz w:val="24"/>
          <w:szCs w:val="24"/>
        </w:rPr>
        <w:t xml:space="preserve">R </w:t>
      </w:r>
      <w:r w:rsidRPr="004B6DB7">
        <w:rPr>
          <w:rFonts w:ascii="Times New Roman" w:hAnsi="Times New Roman" w:cs="Times New Roman"/>
          <w:sz w:val="24"/>
          <w:szCs w:val="24"/>
        </w:rPr>
        <w:t>TACGAGCCTCCACCAGAGTT</w:t>
      </w:r>
      <w:r w:rsidRPr="005B5C4F">
        <w:rPr>
          <w:rFonts w:ascii="Times New Roman" w:hAnsi="Times New Roman" w:cs="Times New Roman"/>
          <w:color w:val="222222"/>
          <w:sz w:val="24"/>
          <w:szCs w:val="24"/>
        </w:rPr>
        <w:t xml:space="preserve">). These primers were used with PCR to </w:t>
      </w:r>
      <w:r w:rsidR="00A208D9">
        <w:rPr>
          <w:rFonts w:ascii="Times New Roman" w:hAnsi="Times New Roman" w:cs="Times New Roman"/>
          <w:color w:val="222222"/>
          <w:sz w:val="24"/>
          <w:szCs w:val="24"/>
        </w:rPr>
        <w:t>amplif</w:t>
      </w:r>
      <w:r w:rsidRPr="005B5C4F">
        <w:rPr>
          <w:rFonts w:ascii="Times New Roman" w:hAnsi="Times New Roman" w:cs="Times New Roman"/>
          <w:color w:val="222222"/>
          <w:sz w:val="24"/>
          <w:szCs w:val="24"/>
        </w:rPr>
        <w:t xml:space="preserve">y the </w:t>
      </w:r>
      <w:r>
        <w:rPr>
          <w:rFonts w:ascii="Times New Roman" w:hAnsi="Times New Roman" w:cs="Times New Roman"/>
          <w:color w:val="222222"/>
          <w:sz w:val="24"/>
          <w:szCs w:val="24"/>
        </w:rPr>
        <w:t xml:space="preserve">LSU </w:t>
      </w:r>
      <w:r w:rsidRPr="005B5C4F">
        <w:rPr>
          <w:rFonts w:ascii="Times New Roman" w:hAnsi="Times New Roman" w:cs="Times New Roman"/>
          <w:color w:val="222222"/>
          <w:sz w:val="24"/>
          <w:szCs w:val="24"/>
        </w:rPr>
        <w:t xml:space="preserve">D2 of </w:t>
      </w:r>
      <w:r w:rsidRPr="005B5C4F">
        <w:rPr>
          <w:rFonts w:ascii="Times New Roman" w:hAnsi="Times New Roman" w:cs="Times New Roman"/>
          <w:i/>
          <w:color w:val="222222"/>
          <w:sz w:val="24"/>
          <w:szCs w:val="24"/>
        </w:rPr>
        <w:t>Teleaulax</w:t>
      </w:r>
      <w:r w:rsidRPr="005B5C4F">
        <w:rPr>
          <w:rFonts w:ascii="Times New Roman" w:hAnsi="Times New Roman" w:cs="Times New Roman"/>
          <w:color w:val="222222"/>
          <w:sz w:val="24"/>
          <w:szCs w:val="24"/>
        </w:rPr>
        <w:t>.</w:t>
      </w:r>
      <w:r w:rsidRPr="005B5C4F">
        <w:rPr>
          <w:rFonts w:ascii="Times New Roman" w:hAnsi="Times New Roman" w:cs="Times New Roman"/>
          <w:i/>
          <w:color w:val="222222"/>
          <w:sz w:val="24"/>
          <w:szCs w:val="24"/>
        </w:rPr>
        <w:t xml:space="preserve"> </w:t>
      </w:r>
      <w:r w:rsidR="00A208D9">
        <w:rPr>
          <w:rFonts w:ascii="Times New Roman" w:hAnsi="Times New Roman" w:cs="Times New Roman"/>
          <w:color w:val="222222"/>
          <w:sz w:val="24"/>
          <w:szCs w:val="24"/>
        </w:rPr>
        <w:t>Single-</w:t>
      </w:r>
      <w:r w:rsidRPr="005B5C4F">
        <w:rPr>
          <w:rFonts w:ascii="Times New Roman" w:hAnsi="Times New Roman" w:cs="Times New Roman"/>
          <w:color w:val="222222"/>
          <w:sz w:val="24"/>
          <w:szCs w:val="24"/>
        </w:rPr>
        <w:t xml:space="preserve">cell PCR was performed on </w:t>
      </w:r>
      <w:r w:rsidRPr="005B5C4F">
        <w:rPr>
          <w:rFonts w:ascii="Times New Roman" w:hAnsi="Times New Roman" w:cs="Times New Roman"/>
          <w:i/>
          <w:color w:val="222222"/>
          <w:sz w:val="24"/>
          <w:szCs w:val="24"/>
        </w:rPr>
        <w:t>M. major</w:t>
      </w:r>
      <w:r w:rsidRPr="005B5C4F">
        <w:rPr>
          <w:rFonts w:ascii="Times New Roman" w:hAnsi="Times New Roman" w:cs="Times New Roman"/>
          <w:color w:val="222222"/>
          <w:sz w:val="24"/>
          <w:szCs w:val="24"/>
        </w:rPr>
        <w:t xml:space="preserve"> cells from red water in the CRE collected </w:t>
      </w:r>
      <w:r>
        <w:rPr>
          <w:rFonts w:ascii="Times New Roman" w:hAnsi="Times New Roman" w:cs="Times New Roman"/>
          <w:color w:val="222222"/>
          <w:sz w:val="24"/>
          <w:szCs w:val="24"/>
        </w:rPr>
        <w:t>in 2011 and 2014</w:t>
      </w:r>
      <w:r w:rsidR="00A208D9">
        <w:rPr>
          <w:rFonts w:ascii="Times New Roman" w:hAnsi="Times New Roman" w:cs="Times New Roman"/>
          <w:color w:val="222222"/>
          <w:sz w:val="24"/>
          <w:szCs w:val="24"/>
        </w:rPr>
        <w:t xml:space="preserve">. The laboratory </w:t>
      </w:r>
      <w:r w:rsidRPr="005B5C4F">
        <w:rPr>
          <w:rFonts w:ascii="Times New Roman" w:hAnsi="Times New Roman" w:cs="Times New Roman"/>
          <w:color w:val="222222"/>
          <w:sz w:val="24"/>
          <w:szCs w:val="24"/>
        </w:rPr>
        <w:t xml:space="preserve">culture </w:t>
      </w:r>
      <w:r w:rsidR="00C01879">
        <w:rPr>
          <w:rFonts w:ascii="Times New Roman" w:hAnsi="Times New Roman" w:cs="Times New Roman"/>
          <w:color w:val="222222"/>
          <w:sz w:val="24"/>
          <w:szCs w:val="24"/>
        </w:rPr>
        <w:t>of an</w:t>
      </w:r>
      <w:r>
        <w:rPr>
          <w:rFonts w:ascii="Times New Roman" w:hAnsi="Times New Roman" w:cs="Times New Roman"/>
          <w:color w:val="222222"/>
          <w:sz w:val="24"/>
          <w:szCs w:val="24"/>
        </w:rPr>
        <w:t xml:space="preserve"> Antarctic strain of </w:t>
      </w:r>
      <w:r>
        <w:rPr>
          <w:rFonts w:ascii="Times New Roman" w:hAnsi="Times New Roman" w:cs="Times New Roman"/>
          <w:i/>
          <w:color w:val="222222"/>
          <w:sz w:val="24"/>
          <w:szCs w:val="24"/>
        </w:rPr>
        <w:lastRenderedPageBreak/>
        <w:t xml:space="preserve">M. rubrum </w:t>
      </w:r>
      <w:r w:rsidRPr="00E866EE">
        <w:rPr>
          <w:rFonts w:ascii="Times New Roman" w:hAnsi="Times New Roman" w:cs="Times New Roman"/>
          <w:color w:val="222222"/>
          <w:sz w:val="24"/>
          <w:szCs w:val="24"/>
        </w:rPr>
        <w:t>(</w:t>
      </w:r>
      <w:r>
        <w:rPr>
          <w:rFonts w:ascii="Times New Roman" w:hAnsi="Times New Roman" w:cs="Times New Roman"/>
          <w:color w:val="222222"/>
          <w:sz w:val="24"/>
          <w:szCs w:val="24"/>
        </w:rPr>
        <w:t xml:space="preserve">CCMP2563) </w:t>
      </w:r>
      <w:r w:rsidRPr="005B5C4F">
        <w:rPr>
          <w:rFonts w:ascii="Times New Roman" w:hAnsi="Times New Roman" w:cs="Times New Roman"/>
          <w:color w:val="222222"/>
          <w:sz w:val="24"/>
          <w:szCs w:val="24"/>
        </w:rPr>
        <w:t xml:space="preserve">was used as a control, as it is fed with the cryptophyte </w:t>
      </w:r>
      <w:r w:rsidRPr="005B5C4F">
        <w:rPr>
          <w:rFonts w:ascii="Times New Roman" w:hAnsi="Times New Roman" w:cs="Times New Roman"/>
          <w:i/>
          <w:color w:val="222222"/>
          <w:sz w:val="24"/>
          <w:szCs w:val="24"/>
        </w:rPr>
        <w:t>Geminigera cryophilia</w:t>
      </w:r>
      <w:r>
        <w:rPr>
          <w:rFonts w:ascii="Times New Roman" w:hAnsi="Times New Roman" w:cs="Times New Roman"/>
          <w:i/>
          <w:color w:val="222222"/>
          <w:sz w:val="24"/>
          <w:szCs w:val="24"/>
        </w:rPr>
        <w:t xml:space="preserve"> </w:t>
      </w:r>
      <w:r>
        <w:rPr>
          <w:rFonts w:ascii="Times New Roman" w:hAnsi="Times New Roman" w:cs="Times New Roman"/>
          <w:color w:val="222222"/>
          <w:sz w:val="24"/>
          <w:szCs w:val="24"/>
        </w:rPr>
        <w:t>(CCMP 2564)</w:t>
      </w:r>
      <w:r w:rsidRPr="005B5C4F">
        <w:rPr>
          <w:rFonts w:ascii="Times New Roman" w:hAnsi="Times New Roman" w:cs="Times New Roman"/>
          <w:i/>
          <w:color w:val="222222"/>
          <w:sz w:val="24"/>
          <w:szCs w:val="24"/>
        </w:rPr>
        <w:t>.</w:t>
      </w:r>
      <w:r w:rsidRPr="005B5C4F">
        <w:rPr>
          <w:rFonts w:ascii="Times New Roman" w:hAnsi="Times New Roman" w:cs="Times New Roman"/>
          <w:color w:val="222222"/>
          <w:sz w:val="24"/>
          <w:szCs w:val="24"/>
        </w:rPr>
        <w:t xml:space="preserve"> The PCR protocol for the </w:t>
      </w:r>
      <w:r>
        <w:rPr>
          <w:rFonts w:ascii="Times New Roman" w:hAnsi="Times New Roman" w:cs="Times New Roman"/>
          <w:color w:val="222222"/>
          <w:sz w:val="24"/>
          <w:szCs w:val="24"/>
        </w:rPr>
        <w:t>LSU</w:t>
      </w:r>
      <w:r w:rsidRPr="005B5C4F">
        <w:rPr>
          <w:rFonts w:ascii="Times New Roman" w:hAnsi="Times New Roman" w:cs="Times New Roman"/>
          <w:color w:val="222222"/>
          <w:sz w:val="24"/>
          <w:szCs w:val="24"/>
        </w:rPr>
        <w:t xml:space="preserve"> D2 sequence identification </w:t>
      </w:r>
      <w:r w:rsidR="00C01879">
        <w:rPr>
          <w:rFonts w:ascii="Times New Roman" w:hAnsi="Times New Roman" w:cs="Times New Roman"/>
          <w:color w:val="222222"/>
          <w:sz w:val="24"/>
          <w:szCs w:val="24"/>
        </w:rPr>
        <w:t>wa</w:t>
      </w:r>
      <w:r w:rsidRPr="005B5C4F">
        <w:rPr>
          <w:rFonts w:ascii="Times New Roman" w:hAnsi="Times New Roman" w:cs="Times New Roman"/>
          <w:color w:val="222222"/>
          <w:sz w:val="24"/>
          <w:szCs w:val="24"/>
        </w:rPr>
        <w:t>s as follows: initial denaturation at 95</w:t>
      </w:r>
      <w:r w:rsidR="00C01879">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°C for 3 min; 35 cycles of denaturation at 95</w:t>
      </w:r>
      <w:r w:rsidR="00C01879">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°C for 45 s, annealing at 50</w:t>
      </w:r>
      <w:r w:rsidR="00C01879">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°C for 40 s, and extension at 70</w:t>
      </w:r>
      <w:r w:rsidR="00C01879">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°C for 2 min; and a final extension at 70</w:t>
      </w:r>
      <w:r w:rsidR="00C01879">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 xml:space="preserve">°C for 7 min. The </w:t>
      </w:r>
      <w:r w:rsidR="00C01879">
        <w:rPr>
          <w:rFonts w:ascii="Times New Roman" w:hAnsi="Times New Roman" w:cs="Times New Roman"/>
          <w:color w:val="222222"/>
          <w:sz w:val="24"/>
          <w:szCs w:val="24"/>
        </w:rPr>
        <w:t xml:space="preserve">resulting </w:t>
      </w:r>
      <w:r w:rsidRPr="005B5C4F">
        <w:rPr>
          <w:rFonts w:ascii="Times New Roman" w:hAnsi="Times New Roman" w:cs="Times New Roman"/>
          <w:color w:val="222222"/>
          <w:sz w:val="24"/>
          <w:szCs w:val="24"/>
        </w:rPr>
        <w:t xml:space="preserve">PCR </w:t>
      </w:r>
      <w:r w:rsidR="00C01879">
        <w:rPr>
          <w:rFonts w:ascii="Times New Roman" w:hAnsi="Times New Roman" w:cs="Times New Roman"/>
          <w:color w:val="222222"/>
          <w:sz w:val="24"/>
          <w:szCs w:val="24"/>
        </w:rPr>
        <w:t xml:space="preserve">products </w:t>
      </w:r>
      <w:r w:rsidRPr="005B5C4F">
        <w:rPr>
          <w:rFonts w:ascii="Times New Roman" w:hAnsi="Times New Roman" w:cs="Times New Roman"/>
          <w:color w:val="222222"/>
          <w:sz w:val="24"/>
          <w:szCs w:val="24"/>
        </w:rPr>
        <w:t xml:space="preserve">were visualized on a 1% agarose gel. The PCR products were purified (UltraClean PCR clean up kit, MoBio), ligated into a TOPO 2.1 vector (Invitrogen), and transformed into chemically competent </w:t>
      </w:r>
      <w:r w:rsidRPr="005B5C4F">
        <w:rPr>
          <w:rFonts w:ascii="Times New Roman" w:hAnsi="Times New Roman" w:cs="Times New Roman"/>
          <w:i/>
          <w:color w:val="222222"/>
          <w:sz w:val="24"/>
          <w:szCs w:val="24"/>
        </w:rPr>
        <w:t>E. coli</w:t>
      </w:r>
      <w:r w:rsidRPr="005B5C4F">
        <w:rPr>
          <w:rFonts w:ascii="Times New Roman" w:hAnsi="Times New Roman" w:cs="Times New Roman"/>
          <w:color w:val="222222"/>
          <w:sz w:val="24"/>
          <w:szCs w:val="24"/>
        </w:rPr>
        <w:t xml:space="preserve"> cells (DH5</w:t>
      </w:r>
      <w:r w:rsidRPr="005B5C4F">
        <w:rPr>
          <w:rFonts w:ascii="Times New Roman" w:hAnsi="Times New Roman" w:cs="Times New Roman"/>
          <w:color w:val="000000"/>
          <w:sz w:val="24"/>
          <w:szCs w:val="24"/>
        </w:rPr>
        <w:sym w:font="Symbol" w:char="F061"/>
      </w:r>
      <w:r>
        <w:rPr>
          <w:rFonts w:ascii="Times New Roman" w:hAnsi="Times New Roman" w:cs="Times New Roman"/>
          <w:color w:val="000000"/>
          <w:sz w:val="24"/>
          <w:szCs w:val="24"/>
        </w:rPr>
        <w:t xml:space="preserve"> </w:t>
      </w:r>
      <w:r w:rsidRPr="005B5C4F">
        <w:rPr>
          <w:rFonts w:ascii="Times New Roman" w:hAnsi="Times New Roman" w:cs="Times New Roman"/>
          <w:color w:val="000000"/>
          <w:sz w:val="24"/>
          <w:szCs w:val="24"/>
        </w:rPr>
        <w:t>strain)</w:t>
      </w:r>
      <w:r w:rsidRPr="005B5C4F">
        <w:rPr>
          <w:rFonts w:ascii="Times New Roman" w:hAnsi="Times New Roman" w:cs="Times New Roman"/>
          <w:color w:val="222222"/>
          <w:sz w:val="24"/>
          <w:szCs w:val="24"/>
        </w:rPr>
        <w:t>. The transformed cells were grown up overnight at 3</w:t>
      </w:r>
      <w:r w:rsidR="00C01879">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7°C on LB plates containing 40 μg</w:t>
      </w:r>
      <w:r w:rsidR="000463DE">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000463DE">
        <w:rPr>
          <w:rFonts w:ascii="Times New Roman" w:hAnsi="Times New Roman" w:cs="Times New Roman"/>
          <w:color w:val="222222"/>
          <w:sz w:val="24"/>
          <w:szCs w:val="24"/>
        </w:rPr>
        <w:t xml:space="preserve"> X-gal and 50 μg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Pr="005B5C4F">
        <w:rPr>
          <w:rFonts w:ascii="Times New Roman" w:hAnsi="Times New Roman" w:cs="Times New Roman"/>
          <w:color w:val="222222"/>
          <w:sz w:val="24"/>
          <w:szCs w:val="24"/>
        </w:rPr>
        <w:t xml:space="preserve"> Kanamycin. White colonies were selected and grown up overnight in a 37</w:t>
      </w:r>
      <w:r w:rsidR="00C01879">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°C water bath shaker in 2X YT broth with 50 μg</w:t>
      </w:r>
      <w:r w:rsidR="000463DE">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Pr="005B5C4F">
        <w:rPr>
          <w:rFonts w:ascii="Times New Roman" w:hAnsi="Times New Roman" w:cs="Times New Roman"/>
          <w:color w:val="222222"/>
          <w:sz w:val="24"/>
          <w:szCs w:val="24"/>
        </w:rPr>
        <w:t xml:space="preserve"> Kanamycin. Miniprep (FastPlasmid Mini Kit, 5 Prime) was performed and the samples were sent to the Molecular and Cellular Biology Core of the ONPRC for sequencing. Sequences </w:t>
      </w:r>
      <w:r>
        <w:rPr>
          <w:rFonts w:ascii="Times New Roman" w:hAnsi="Times New Roman" w:cs="Times New Roman"/>
          <w:color w:val="222222"/>
          <w:sz w:val="24"/>
          <w:szCs w:val="24"/>
        </w:rPr>
        <w:t xml:space="preserve">of around 650 bp </w:t>
      </w:r>
      <w:r w:rsidRPr="005B5C4F">
        <w:rPr>
          <w:rFonts w:ascii="Times New Roman" w:hAnsi="Times New Roman" w:cs="Times New Roman"/>
          <w:color w:val="222222"/>
          <w:sz w:val="24"/>
          <w:szCs w:val="24"/>
        </w:rPr>
        <w:t xml:space="preserve">were assembled and aligned using </w:t>
      </w:r>
      <w:r w:rsidRPr="000463DE">
        <w:rPr>
          <w:rFonts w:ascii="Times New Roman" w:hAnsi="Times New Roman" w:cs="Times New Roman"/>
          <w:i/>
          <w:color w:val="222222"/>
          <w:sz w:val="24"/>
          <w:szCs w:val="24"/>
        </w:rPr>
        <w:t>Geneious</w:t>
      </w:r>
      <w:r w:rsidRPr="005B5C4F">
        <w:rPr>
          <w:rFonts w:ascii="Times New Roman" w:hAnsi="Times New Roman" w:cs="Times New Roman"/>
          <w:color w:val="222222"/>
          <w:sz w:val="24"/>
          <w:szCs w:val="24"/>
        </w:rPr>
        <w:t xml:space="preserve"> software</w:t>
      </w:r>
      <w:r w:rsidR="000463DE">
        <w:rPr>
          <w:rFonts w:ascii="Times New Roman" w:hAnsi="Times New Roman" w:cs="Times New Roman"/>
          <w:color w:val="222222"/>
          <w:sz w:val="24"/>
          <w:szCs w:val="24"/>
        </w:rPr>
        <w:t xml:space="preserve"> version </w:t>
      </w:r>
      <w:r w:rsidR="000463DE" w:rsidRPr="000463DE">
        <w:rPr>
          <w:rFonts w:ascii="Times New Roman" w:hAnsi="Times New Roman" w:cs="Times New Roman"/>
          <w:color w:val="222222"/>
          <w:sz w:val="24"/>
          <w:szCs w:val="24"/>
          <w:highlight w:val="yellow"/>
        </w:rPr>
        <w:t>XXX</w:t>
      </w:r>
      <w:r w:rsidRPr="005B5C4F">
        <w:rPr>
          <w:rFonts w:ascii="Times New Roman" w:hAnsi="Times New Roman" w:cs="Times New Roman"/>
          <w:color w:val="222222"/>
          <w:sz w:val="24"/>
          <w:szCs w:val="24"/>
        </w:rPr>
        <w:t>.</w:t>
      </w:r>
    </w:p>
    <w:p w14:paraId="6D850C20" w14:textId="47EECDF8" w:rsidR="0008449F" w:rsidRDefault="0008449F" w:rsidP="004B52B9">
      <w:pPr>
        <w:pStyle w:val="HTMLPreformatted"/>
        <w:spacing w:line="480" w:lineRule="auto"/>
        <w:ind w:firstLine="288"/>
        <w:jc w:val="both"/>
        <w:rPr>
          <w:rFonts w:ascii="Times New Roman" w:hAnsi="Times New Roman" w:cs="Times New Roman"/>
          <w:color w:val="222222"/>
          <w:sz w:val="24"/>
          <w:szCs w:val="24"/>
        </w:rPr>
      </w:pPr>
      <w:r>
        <w:rPr>
          <w:rFonts w:ascii="Times New Roman" w:hAnsi="Times New Roman" w:cs="Times New Roman"/>
          <w:color w:val="222222"/>
          <w:sz w:val="24"/>
          <w:szCs w:val="24"/>
        </w:rPr>
        <w:t xml:space="preserve">Alignment between the </w:t>
      </w:r>
      <w:r>
        <w:rPr>
          <w:rFonts w:ascii="Times New Roman" w:hAnsi="Times New Roman" w:cs="Times New Roman"/>
          <w:i/>
          <w:color w:val="222222"/>
          <w:sz w:val="24"/>
          <w:szCs w:val="24"/>
        </w:rPr>
        <w:t>T. amphioxeia</w:t>
      </w:r>
      <w:r>
        <w:rPr>
          <w:rFonts w:ascii="Times New Roman" w:hAnsi="Times New Roman" w:cs="Times New Roman"/>
          <w:color w:val="222222"/>
          <w:sz w:val="24"/>
          <w:szCs w:val="24"/>
        </w:rPr>
        <w:t xml:space="preserve"> and </w:t>
      </w:r>
      <w:r>
        <w:rPr>
          <w:rFonts w:ascii="Times New Roman" w:hAnsi="Times New Roman" w:cs="Times New Roman"/>
          <w:i/>
          <w:color w:val="222222"/>
          <w:sz w:val="24"/>
          <w:szCs w:val="24"/>
        </w:rPr>
        <w:t>G. cryophilia</w:t>
      </w:r>
      <w:r>
        <w:rPr>
          <w:rFonts w:ascii="Times New Roman" w:hAnsi="Times New Roman" w:cs="Times New Roman"/>
          <w:color w:val="222222"/>
          <w:sz w:val="24"/>
          <w:szCs w:val="24"/>
        </w:rPr>
        <w:t xml:space="preserve"> D2 sequences identified a unique sequence element (USE) (</w:t>
      </w:r>
      <w:r w:rsidRPr="0008449F">
        <w:rPr>
          <w:rFonts w:ascii="Times New Roman" w:hAnsi="Times New Roman" w:cs="Times New Roman"/>
          <w:color w:val="222222"/>
          <w:sz w:val="24"/>
          <w:szCs w:val="24"/>
          <w:highlight w:val="yellow"/>
        </w:rPr>
        <w:t xml:space="preserve">Kahn et al. </w:t>
      </w:r>
      <w:r w:rsidR="00C01879">
        <w:rPr>
          <w:rFonts w:ascii="Times New Roman" w:hAnsi="Times New Roman" w:cs="Times New Roman"/>
          <w:color w:val="222222"/>
          <w:sz w:val="24"/>
          <w:szCs w:val="24"/>
        </w:rPr>
        <w:t>2014</w:t>
      </w:r>
      <w:r>
        <w:rPr>
          <w:rFonts w:ascii="Times New Roman" w:hAnsi="Times New Roman" w:cs="Times New Roman"/>
          <w:color w:val="222222"/>
          <w:sz w:val="24"/>
          <w:szCs w:val="24"/>
        </w:rPr>
        <w:t xml:space="preserve">) of around </w:t>
      </w:r>
      <w:r w:rsidR="00C01879">
        <w:rPr>
          <w:rFonts w:ascii="Times New Roman" w:hAnsi="Times New Roman" w:cs="Times New Roman"/>
          <w:color w:val="222222"/>
          <w:sz w:val="24"/>
          <w:szCs w:val="24"/>
        </w:rPr>
        <w:t xml:space="preserve">~ </w:t>
      </w:r>
      <w:r>
        <w:rPr>
          <w:rFonts w:ascii="Times New Roman" w:hAnsi="Times New Roman" w:cs="Times New Roman"/>
          <w:color w:val="222222"/>
          <w:sz w:val="24"/>
          <w:szCs w:val="24"/>
        </w:rPr>
        <w:t xml:space="preserve">220 bp. The </w:t>
      </w:r>
      <w:r>
        <w:rPr>
          <w:rFonts w:ascii="Times New Roman" w:hAnsi="Times New Roman" w:cs="Times New Roman"/>
          <w:i/>
          <w:color w:val="222222"/>
          <w:sz w:val="24"/>
          <w:szCs w:val="24"/>
        </w:rPr>
        <w:t>T. amphioxeia</w:t>
      </w:r>
      <w:r>
        <w:rPr>
          <w:rFonts w:ascii="Times New Roman" w:hAnsi="Times New Roman" w:cs="Times New Roman"/>
          <w:color w:val="222222"/>
          <w:sz w:val="24"/>
          <w:szCs w:val="24"/>
        </w:rPr>
        <w:t xml:space="preserve"> USE was used as a species specific marker to track the free</w:t>
      </w:r>
      <w:r w:rsidR="000463DE">
        <w:rPr>
          <w:rFonts w:ascii="Times New Roman" w:hAnsi="Times New Roman" w:cs="Times New Roman"/>
          <w:color w:val="222222"/>
          <w:sz w:val="24"/>
          <w:szCs w:val="24"/>
        </w:rPr>
        <w:t>-</w:t>
      </w:r>
      <w:r>
        <w:rPr>
          <w:rFonts w:ascii="Times New Roman" w:hAnsi="Times New Roman" w:cs="Times New Roman"/>
          <w:color w:val="222222"/>
          <w:sz w:val="24"/>
          <w:szCs w:val="24"/>
        </w:rPr>
        <w:t xml:space="preserve">living cryptophyte and </w:t>
      </w:r>
      <w:r>
        <w:rPr>
          <w:rFonts w:ascii="Times New Roman" w:hAnsi="Times New Roman" w:cs="Times New Roman"/>
          <w:i/>
          <w:color w:val="222222"/>
          <w:sz w:val="24"/>
          <w:szCs w:val="24"/>
        </w:rPr>
        <w:t>M. major</w:t>
      </w:r>
      <w:r>
        <w:rPr>
          <w:rFonts w:ascii="Times New Roman" w:hAnsi="Times New Roman" w:cs="Times New Roman"/>
          <w:color w:val="222222"/>
          <w:sz w:val="24"/>
          <w:szCs w:val="24"/>
        </w:rPr>
        <w:t xml:space="preserve"> in the estuary. The specificity of the USE was demonstrated using FISH on red water and lab culture samples. A FISH probe </w:t>
      </w:r>
      <w:r w:rsidR="000463DE">
        <w:rPr>
          <w:rFonts w:ascii="Times New Roman" w:hAnsi="Times New Roman" w:cs="Times New Roman"/>
          <w:color w:val="222222"/>
          <w:sz w:val="24"/>
          <w:szCs w:val="24"/>
        </w:rPr>
        <w:t>labeled with the fluorophore Alexa488</w:t>
      </w:r>
      <w:r w:rsidR="00B56497">
        <w:rPr>
          <w:rFonts w:ascii="Times New Roman" w:hAnsi="Times New Roman" w:cs="Times New Roman"/>
          <w:color w:val="222222"/>
          <w:sz w:val="24"/>
          <w:szCs w:val="24"/>
        </w:rPr>
        <w:t xml:space="preserve"> </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TxD2 FISH (</w:t>
      </w:r>
      <w:r w:rsidR="00B56497">
        <w:rPr>
          <w:rFonts w:ascii="Times New Roman" w:hAnsi="Times New Roman" w:cs="Times New Roman"/>
          <w:sz w:val="24"/>
          <w:szCs w:val="24"/>
        </w:rPr>
        <w:t>A</w:t>
      </w:r>
      <w:r w:rsidRPr="00E84CEC">
        <w:rPr>
          <w:rFonts w:ascii="Times New Roman" w:hAnsi="Times New Roman" w:cs="Times New Roman"/>
          <w:sz w:val="24"/>
          <w:szCs w:val="24"/>
        </w:rPr>
        <w:t>lexa 488 – AACACACGAGTTAAGATACCAATGGATCATTCACTCGCATGCCC</w:t>
      </w:r>
      <w:r w:rsidRPr="00E84CEC">
        <w:rPr>
          <w:rFonts w:ascii="Times New Roman" w:hAnsi="Times New Roman" w:cs="Times New Roman"/>
          <w:color w:val="222222"/>
          <w:sz w:val="24"/>
          <w:szCs w:val="24"/>
        </w:rPr>
        <w:t>)</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 xml:space="preserve"> was designed to hybridize to the 3’ end of the USE in </w:t>
      </w:r>
      <w:r w:rsidRPr="00E84CEC">
        <w:rPr>
          <w:rFonts w:ascii="Times New Roman" w:hAnsi="Times New Roman" w:cs="Times New Roman"/>
          <w:i/>
          <w:color w:val="222222"/>
          <w:sz w:val="24"/>
          <w:szCs w:val="24"/>
        </w:rPr>
        <w:t>T</w:t>
      </w:r>
      <w:r w:rsidR="00B56497">
        <w:rPr>
          <w:rFonts w:ascii="Times New Roman" w:hAnsi="Times New Roman" w:cs="Times New Roman"/>
          <w:i/>
          <w:color w:val="222222"/>
          <w:sz w:val="24"/>
          <w:szCs w:val="24"/>
        </w:rPr>
        <w:t>.</w:t>
      </w:r>
      <w:r w:rsidRPr="00E84CEC">
        <w:rPr>
          <w:rFonts w:ascii="Times New Roman" w:hAnsi="Times New Roman" w:cs="Times New Roman"/>
          <w:i/>
          <w:color w:val="222222"/>
          <w:sz w:val="24"/>
          <w:szCs w:val="24"/>
        </w:rPr>
        <w:t xml:space="preserve"> amphioxeia</w:t>
      </w:r>
      <w:r w:rsidRPr="00E84CEC">
        <w:rPr>
          <w:rFonts w:ascii="Times New Roman" w:hAnsi="Times New Roman" w:cs="Times New Roman"/>
          <w:color w:val="222222"/>
          <w:sz w:val="24"/>
          <w:szCs w:val="24"/>
        </w:rPr>
        <w:t>. T</w:t>
      </w:r>
      <w:r w:rsidRPr="00E84CEC">
        <w:rPr>
          <w:rFonts w:ascii="Times New Roman" w:hAnsi="Times New Roman" w:cs="Times New Roman"/>
          <w:sz w:val="24"/>
          <w:szCs w:val="24"/>
        </w:rPr>
        <w:t>he probe was labeled with Alexa488 fluorophore.</w:t>
      </w:r>
      <w:r>
        <w:rPr>
          <w:rFonts w:ascii="Times New Roman" w:hAnsi="Times New Roman" w:cs="Times New Roman"/>
          <w:sz w:val="24"/>
          <w:szCs w:val="24"/>
        </w:rPr>
        <w:t xml:space="preserve"> </w:t>
      </w:r>
      <w:r>
        <w:rPr>
          <w:rFonts w:ascii="Times New Roman" w:hAnsi="Times New Roman" w:cs="Times New Roman"/>
          <w:color w:val="222222"/>
          <w:sz w:val="24"/>
          <w:szCs w:val="24"/>
        </w:rPr>
        <w:t>The probe was seen in the cytoplasm of both the cilia</w:t>
      </w:r>
      <w:r w:rsidR="00B56497">
        <w:rPr>
          <w:rFonts w:ascii="Times New Roman" w:hAnsi="Times New Roman" w:cs="Times New Roman"/>
          <w:color w:val="222222"/>
          <w:sz w:val="24"/>
          <w:szCs w:val="24"/>
        </w:rPr>
        <w:t xml:space="preserve">te and free cryptophytes in </w:t>
      </w:r>
      <w:r>
        <w:rPr>
          <w:rFonts w:ascii="Times New Roman" w:hAnsi="Times New Roman" w:cs="Times New Roman"/>
          <w:color w:val="222222"/>
          <w:sz w:val="24"/>
          <w:szCs w:val="24"/>
        </w:rPr>
        <w:t>red water</w:t>
      </w:r>
      <w:r w:rsidR="00B56497">
        <w:rPr>
          <w:rFonts w:ascii="Times New Roman" w:hAnsi="Times New Roman" w:cs="Times New Roman"/>
          <w:color w:val="222222"/>
          <w:sz w:val="24"/>
          <w:szCs w:val="24"/>
        </w:rPr>
        <w:t xml:space="preserve"> samples</w:t>
      </w:r>
      <w:r>
        <w:rPr>
          <w:rFonts w:ascii="Times New Roman" w:hAnsi="Times New Roman" w:cs="Times New Roman"/>
          <w:color w:val="222222"/>
          <w:sz w:val="24"/>
          <w:szCs w:val="24"/>
        </w:rPr>
        <w:t xml:space="preserve">, but not in the laboratory </w:t>
      </w:r>
      <w:r>
        <w:rPr>
          <w:rFonts w:ascii="Times New Roman" w:hAnsi="Times New Roman" w:cs="Times New Roman"/>
          <w:i/>
          <w:color w:val="222222"/>
          <w:sz w:val="24"/>
          <w:szCs w:val="24"/>
        </w:rPr>
        <w:t>M. rubr</w:t>
      </w:r>
      <w:r w:rsidR="003F4FD7">
        <w:rPr>
          <w:rFonts w:ascii="Times New Roman" w:hAnsi="Times New Roman" w:cs="Times New Roman"/>
          <w:i/>
          <w:color w:val="222222"/>
          <w:sz w:val="24"/>
          <w:szCs w:val="24"/>
        </w:rPr>
        <w:t>um</w:t>
      </w:r>
      <w:r>
        <w:rPr>
          <w:rFonts w:ascii="Times New Roman" w:hAnsi="Times New Roman" w:cs="Times New Roman"/>
          <w:i/>
          <w:color w:val="222222"/>
          <w:sz w:val="24"/>
          <w:szCs w:val="24"/>
        </w:rPr>
        <w:t xml:space="preserve"> </w:t>
      </w:r>
      <w:r>
        <w:rPr>
          <w:rFonts w:ascii="Times New Roman" w:hAnsi="Times New Roman" w:cs="Times New Roman"/>
          <w:color w:val="222222"/>
          <w:sz w:val="24"/>
          <w:szCs w:val="24"/>
        </w:rPr>
        <w:t xml:space="preserve">culture. </w:t>
      </w:r>
    </w:p>
    <w:p w14:paraId="242F2030" w14:textId="77777777" w:rsidR="0008449F" w:rsidRDefault="0008449F" w:rsidP="004B52B9">
      <w:pPr>
        <w:pStyle w:val="HTMLPreformatted"/>
        <w:spacing w:line="480" w:lineRule="auto"/>
        <w:ind w:firstLine="288"/>
        <w:jc w:val="both"/>
        <w:rPr>
          <w:rFonts w:ascii="Times New Roman" w:hAnsi="Times New Roman" w:cs="Times New Roman"/>
          <w:color w:val="000000"/>
          <w:sz w:val="24"/>
          <w:szCs w:val="24"/>
        </w:rPr>
      </w:pPr>
      <w:r>
        <w:rPr>
          <w:rFonts w:ascii="Times New Roman" w:hAnsi="Times New Roman" w:cs="Times New Roman"/>
          <w:color w:val="222222"/>
          <w:sz w:val="24"/>
          <w:szCs w:val="24"/>
        </w:rPr>
        <w:t xml:space="preserve">The 28S D2 sequence was extended to the 3’ end of the 18S rRNA using the general eukaryotic 18S primer </w:t>
      </w:r>
      <w:r w:rsidRPr="008F5596">
        <w:rPr>
          <w:rFonts w:ascii="Times New Roman" w:hAnsi="Times New Roman" w:cs="Times New Roman"/>
          <w:color w:val="222222"/>
          <w:sz w:val="24"/>
          <w:szCs w:val="24"/>
        </w:rPr>
        <w:t>BMB-CR (</w:t>
      </w:r>
      <w:r>
        <w:rPr>
          <w:rFonts w:ascii="Times New Roman" w:hAnsi="Times New Roman" w:cs="Times New Roman"/>
          <w:color w:val="222222"/>
          <w:sz w:val="24"/>
          <w:szCs w:val="24"/>
        </w:rPr>
        <w:t>GTACACACCGCCCGTCG</w:t>
      </w:r>
      <w:r>
        <w:rPr>
          <w:rFonts w:ascii="Times New Roman" w:hAnsi="Times New Roman" w:cs="Times New Roman"/>
          <w:color w:val="000000"/>
          <w:sz w:val="24"/>
          <w:szCs w:val="24"/>
        </w:rPr>
        <w:t>)</w:t>
      </w:r>
      <w:r w:rsidRPr="008F5596">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to Crp28SR. This region includes the 5S and ITS2.  The 18S rRNA sequence generated was identical to that of </w:t>
      </w:r>
      <w:r w:rsidRPr="00AE692E">
        <w:rPr>
          <w:rFonts w:ascii="Times New Roman" w:hAnsi="Times New Roman" w:cs="Times New Roman"/>
          <w:i/>
          <w:color w:val="000000"/>
          <w:sz w:val="24"/>
          <w:szCs w:val="24"/>
        </w:rPr>
        <w:t>T. amphioxeia</w:t>
      </w:r>
      <w:r>
        <w:rPr>
          <w:rFonts w:ascii="Times New Roman" w:hAnsi="Times New Roman" w:cs="Times New Roman"/>
          <w:color w:val="000000"/>
          <w:sz w:val="24"/>
          <w:szCs w:val="24"/>
        </w:rPr>
        <w:t>.</w:t>
      </w:r>
    </w:p>
    <w:p w14:paraId="2837CBFE" w14:textId="77777777" w:rsidR="0008449F" w:rsidRDefault="0008449F" w:rsidP="004B52B9">
      <w:pPr>
        <w:pStyle w:val="HTMLPreformatted"/>
        <w:spacing w:line="480" w:lineRule="auto"/>
        <w:ind w:firstLine="288"/>
        <w:jc w:val="both"/>
        <w:rPr>
          <w:rFonts w:ascii="Times New Roman" w:hAnsi="Times New Roman" w:cs="Times New Roman"/>
          <w:color w:val="000000"/>
          <w:sz w:val="24"/>
          <w:szCs w:val="24"/>
        </w:rPr>
      </w:pPr>
    </w:p>
    <w:p w14:paraId="2C1BEDD9" w14:textId="77777777" w:rsidR="0008449F" w:rsidRPr="0008449F" w:rsidRDefault="0008449F" w:rsidP="000B5375">
      <w:pPr>
        <w:spacing w:line="480" w:lineRule="auto"/>
        <w:ind w:firstLine="288"/>
        <w:jc w:val="both"/>
        <w:outlineLvl w:val="0"/>
        <w:rPr>
          <w:rFonts w:cs="Arial"/>
          <w:i/>
          <w:color w:val="auto"/>
        </w:rPr>
      </w:pPr>
      <w:r w:rsidRPr="0008449F">
        <w:rPr>
          <w:rFonts w:cs="Arial"/>
          <w:i/>
          <w:color w:val="auto"/>
        </w:rPr>
        <w:lastRenderedPageBreak/>
        <w:t>Real Time PCR</w:t>
      </w:r>
    </w:p>
    <w:p w14:paraId="365EC79A" w14:textId="26493C48" w:rsidR="0008449F" w:rsidRDefault="0008449F" w:rsidP="004B52B9">
      <w:pPr>
        <w:spacing w:line="480" w:lineRule="auto"/>
        <w:ind w:firstLine="288"/>
        <w:jc w:val="both"/>
        <w:rPr>
          <w:rFonts w:cs="Arial"/>
          <w:color w:val="auto"/>
        </w:rPr>
      </w:pPr>
      <w:r w:rsidRPr="0055344C">
        <w:rPr>
          <w:rFonts w:cs="Arial"/>
          <w:color w:val="auto"/>
        </w:rPr>
        <w:t xml:space="preserve">The </w:t>
      </w:r>
      <w:r>
        <w:rPr>
          <w:rFonts w:cs="Arial"/>
          <w:color w:val="auto"/>
        </w:rPr>
        <w:t xml:space="preserve">distribution and size of </w:t>
      </w:r>
      <w:r w:rsidRPr="0055344C">
        <w:rPr>
          <w:rFonts w:cs="Arial"/>
          <w:color w:val="auto"/>
        </w:rPr>
        <w:t>cryptophyte</w:t>
      </w:r>
      <w:r>
        <w:rPr>
          <w:rFonts w:cs="Arial"/>
          <w:color w:val="auto"/>
        </w:rPr>
        <w:t xml:space="preserve"> </w:t>
      </w:r>
      <w:r w:rsidR="00C01879">
        <w:rPr>
          <w:rFonts w:cs="Arial"/>
          <w:color w:val="auto"/>
        </w:rPr>
        <w:t xml:space="preserve">populations </w:t>
      </w:r>
      <w:r>
        <w:rPr>
          <w:rFonts w:cs="Arial"/>
          <w:color w:val="auto"/>
        </w:rPr>
        <w:t xml:space="preserve">and </w:t>
      </w:r>
      <w:r w:rsidR="00C01879">
        <w:rPr>
          <w:rFonts w:cs="Arial"/>
          <w:color w:val="auto"/>
        </w:rPr>
        <w:t xml:space="preserve">of the </w:t>
      </w:r>
      <w:r>
        <w:rPr>
          <w:rFonts w:cs="Arial"/>
          <w:color w:val="auto"/>
        </w:rPr>
        <w:t>specific prey population</w:t>
      </w:r>
      <w:r w:rsidR="00C01879">
        <w:rPr>
          <w:rFonts w:cs="Arial"/>
          <w:color w:val="auto"/>
        </w:rPr>
        <w:t>s (</w:t>
      </w:r>
      <w:r w:rsidR="00C01879" w:rsidRPr="00C01879">
        <w:rPr>
          <w:rFonts w:cs="Arial"/>
          <w:i/>
          <w:color w:val="auto"/>
        </w:rPr>
        <w:t>T. amphioxeia</w:t>
      </w:r>
      <w:r w:rsidR="00C01879">
        <w:rPr>
          <w:rFonts w:cs="Arial"/>
          <w:color w:val="auto"/>
        </w:rPr>
        <w:t xml:space="preserve">) </w:t>
      </w:r>
      <w:r w:rsidRPr="0055344C">
        <w:rPr>
          <w:rFonts w:cs="Arial"/>
          <w:color w:val="auto"/>
        </w:rPr>
        <w:t>w</w:t>
      </w:r>
      <w:r w:rsidR="00C01879">
        <w:rPr>
          <w:rFonts w:cs="Arial"/>
          <w:color w:val="auto"/>
        </w:rPr>
        <w:t>ere</w:t>
      </w:r>
      <w:r w:rsidRPr="0055344C">
        <w:rPr>
          <w:rFonts w:cs="Arial"/>
          <w:color w:val="auto"/>
        </w:rPr>
        <w:t xml:space="preserve"> monitored in environmental samples by qPCR. </w:t>
      </w:r>
      <w:r w:rsidR="00C01879">
        <w:rPr>
          <w:rFonts w:cs="Arial"/>
          <w:color w:val="auto"/>
        </w:rPr>
        <w:t>Quantitative PCR</w:t>
      </w:r>
      <w:r w:rsidRPr="0055344C">
        <w:rPr>
          <w:rFonts w:cs="Arial"/>
          <w:color w:val="auto"/>
        </w:rPr>
        <w:t xml:space="preserve"> was performed on a StepOnePlus Real Time PCR system (Life Technologies) using SYBR Green as the reporter dye and the following protocol: initial denaturation at 95</w:t>
      </w:r>
      <w:r w:rsidR="00B56497">
        <w:rPr>
          <w:rFonts w:cs="Arial"/>
          <w:color w:val="auto"/>
        </w:rPr>
        <w:t xml:space="preserve"> </w:t>
      </w:r>
      <w:r w:rsidRPr="0055344C">
        <w:rPr>
          <w:rFonts w:cs="Arial"/>
          <w:color w:val="auto"/>
        </w:rPr>
        <w:t>°C for 10 min; 40 cycles of denaturation at 95°C for 15 s, and extension and data acquisition at 60</w:t>
      </w:r>
      <w:r w:rsidR="00B56497">
        <w:rPr>
          <w:rFonts w:cs="Arial"/>
          <w:color w:val="auto"/>
        </w:rPr>
        <w:t xml:space="preserve"> </w:t>
      </w:r>
      <w:r w:rsidRPr="0055344C">
        <w:rPr>
          <w:rFonts w:cs="Arial"/>
          <w:color w:val="auto"/>
        </w:rPr>
        <w:t xml:space="preserve">°C for 1 min; followed by a melting curve analysis. The </w:t>
      </w:r>
      <w:r w:rsidRPr="0055344C">
        <w:rPr>
          <w:rFonts w:cs="Arial"/>
          <w:i/>
          <w:color w:val="auto"/>
        </w:rPr>
        <w:t>T</w:t>
      </w:r>
      <w:r w:rsidR="00B56497">
        <w:rPr>
          <w:rFonts w:cs="Arial"/>
          <w:i/>
          <w:color w:val="auto"/>
        </w:rPr>
        <w:t>. amphioxeia</w:t>
      </w:r>
      <w:r w:rsidRPr="0055344C">
        <w:rPr>
          <w:rFonts w:cs="Arial"/>
          <w:color w:val="auto"/>
        </w:rPr>
        <w:t xml:space="preserve"> specific primers </w:t>
      </w:r>
      <w:r w:rsidR="00B56497">
        <w:rPr>
          <w:rFonts w:cs="Arial"/>
          <w:color w:val="auto"/>
        </w:rPr>
        <w:t>[</w:t>
      </w:r>
      <w:r w:rsidRPr="0055344C">
        <w:rPr>
          <w:rFonts w:cs="Arial"/>
          <w:color w:val="auto"/>
        </w:rPr>
        <w:t>TxD2 1F (</w:t>
      </w:r>
      <w:r w:rsidRPr="0055344C">
        <w:rPr>
          <w:color w:val="auto"/>
        </w:rPr>
        <w:t>TGAAAAAGGGCCTGAAATTG</w:t>
      </w:r>
      <w:r w:rsidRPr="0055344C">
        <w:rPr>
          <w:rFonts w:cs="Arial"/>
          <w:color w:val="auto"/>
        </w:rPr>
        <w:t>) /TxD2 USE 2R (</w:t>
      </w:r>
      <w:r w:rsidRPr="0055344C">
        <w:rPr>
          <w:color w:val="auto"/>
        </w:rPr>
        <w:t>ATCATTCACTCGCATGCCCC)</w:t>
      </w:r>
      <w:r w:rsidR="00B56497">
        <w:rPr>
          <w:rFonts w:cs="Arial"/>
          <w:color w:val="auto"/>
        </w:rPr>
        <w:t>]</w:t>
      </w:r>
      <w:r w:rsidRPr="0055344C">
        <w:rPr>
          <w:rFonts w:cs="Arial"/>
          <w:color w:val="auto"/>
        </w:rPr>
        <w:t xml:space="preserve"> were used to amplify the USE of the prey cryptophyte. General cryptophyte primers </w:t>
      </w:r>
      <w:r w:rsidR="00C01879">
        <w:rPr>
          <w:rFonts w:cs="Arial"/>
          <w:color w:val="auto"/>
        </w:rPr>
        <w:t xml:space="preserve">targeting sequences from a region downstream of the USE </w:t>
      </w:r>
      <w:r w:rsidR="00B56497">
        <w:rPr>
          <w:rFonts w:cs="Arial"/>
          <w:color w:val="auto"/>
        </w:rPr>
        <w:t>[</w:t>
      </w:r>
      <w:r w:rsidRPr="0055344C">
        <w:rPr>
          <w:rFonts w:cs="Arial"/>
          <w:color w:val="auto"/>
        </w:rPr>
        <w:t>CrpSpecf 3F (</w:t>
      </w:r>
      <w:r w:rsidRPr="0055344C">
        <w:rPr>
          <w:color w:val="auto"/>
        </w:rPr>
        <w:t>GTTCTGAAGATGCTGGCACA</w:t>
      </w:r>
      <w:r w:rsidRPr="0055344C">
        <w:rPr>
          <w:rFonts w:cs="Arial"/>
          <w:color w:val="auto"/>
        </w:rPr>
        <w:t>)/ CrpSpecf 3R (</w:t>
      </w:r>
      <w:r w:rsidRPr="0055344C">
        <w:rPr>
          <w:color w:val="auto"/>
        </w:rPr>
        <w:t>GTTCTGAAGATGCTGGCACA)</w:t>
      </w:r>
      <w:r w:rsidR="00B56497">
        <w:rPr>
          <w:rFonts w:cs="Arial"/>
          <w:color w:val="auto"/>
        </w:rPr>
        <w:t>]</w:t>
      </w:r>
      <w:r w:rsidRPr="0055344C">
        <w:rPr>
          <w:rFonts w:cs="Arial"/>
          <w:color w:val="auto"/>
        </w:rPr>
        <w:t xml:space="preserve"> were used to monitor total cryptophyte populations and calculate the ratio of </w:t>
      </w:r>
      <w:r w:rsidR="00C01879">
        <w:rPr>
          <w:rFonts w:cs="Arial"/>
          <w:color w:val="auto"/>
        </w:rPr>
        <w:t xml:space="preserve">amplicons from </w:t>
      </w:r>
      <w:r w:rsidR="00C01879" w:rsidRPr="00C01879">
        <w:rPr>
          <w:rFonts w:cs="Arial"/>
          <w:i/>
          <w:color w:val="auto"/>
        </w:rPr>
        <w:t>T. amphioxeia</w:t>
      </w:r>
      <w:r w:rsidRPr="0055344C">
        <w:rPr>
          <w:rFonts w:cs="Arial"/>
          <w:color w:val="auto"/>
        </w:rPr>
        <w:t xml:space="preserve"> to total cryptophytes. </w:t>
      </w:r>
      <w:r>
        <w:rPr>
          <w:rFonts w:cs="Arial"/>
          <w:color w:val="auto"/>
        </w:rPr>
        <w:t xml:space="preserve">This sequence was downstream of the USE. Primers were designed using Primer-BLAST from NCBI and confirmed with PCR. </w:t>
      </w:r>
    </w:p>
    <w:p w14:paraId="4BE22BEC" w14:textId="401C58E9" w:rsidR="0008449F" w:rsidRPr="0055344C" w:rsidRDefault="0008449F" w:rsidP="004B52B9">
      <w:pPr>
        <w:spacing w:line="480" w:lineRule="auto"/>
        <w:ind w:firstLine="288"/>
        <w:jc w:val="both"/>
        <w:rPr>
          <w:rFonts w:cs="Arial"/>
          <w:color w:val="auto"/>
        </w:rPr>
      </w:pPr>
      <w:r w:rsidRPr="0055344C">
        <w:rPr>
          <w:rFonts w:cs="Arial"/>
          <w:color w:val="auto"/>
        </w:rPr>
        <w:t xml:space="preserve">The Antarctic </w:t>
      </w:r>
      <w:r w:rsidRPr="0055344C">
        <w:rPr>
          <w:rFonts w:cs="Arial"/>
          <w:i/>
          <w:color w:val="auto"/>
        </w:rPr>
        <w:t>M. rubrum</w:t>
      </w:r>
      <w:r w:rsidRPr="0055344C">
        <w:rPr>
          <w:rFonts w:cs="Arial"/>
          <w:color w:val="auto"/>
        </w:rPr>
        <w:t xml:space="preserve"> culture was used as a control (</w:t>
      </w:r>
      <w:r>
        <w:rPr>
          <w:rFonts w:cs="Arial"/>
          <w:color w:val="auto"/>
        </w:rPr>
        <w:t>i.e., n</w:t>
      </w:r>
      <w:r w:rsidRPr="0055344C">
        <w:rPr>
          <w:rFonts w:cs="Arial"/>
          <w:color w:val="auto"/>
        </w:rPr>
        <w:t>egative for prey</w:t>
      </w:r>
      <w:r w:rsidR="00B56497">
        <w:rPr>
          <w:rFonts w:cs="Arial"/>
          <w:color w:val="auto"/>
        </w:rPr>
        <w:t>-</w:t>
      </w:r>
      <w:r w:rsidRPr="0055344C">
        <w:rPr>
          <w:rFonts w:cs="Arial"/>
          <w:color w:val="auto"/>
        </w:rPr>
        <w:t>specific and positive for general</w:t>
      </w:r>
      <w:r w:rsidR="00B56497">
        <w:rPr>
          <w:rFonts w:cs="Arial"/>
          <w:color w:val="auto"/>
        </w:rPr>
        <w:t>-</w:t>
      </w:r>
      <w:r w:rsidRPr="0055344C">
        <w:rPr>
          <w:rFonts w:cs="Arial"/>
          <w:color w:val="auto"/>
        </w:rPr>
        <w:t>cryptophyte</w:t>
      </w:r>
      <w:r w:rsidR="00B56497">
        <w:rPr>
          <w:rFonts w:cs="Arial"/>
          <w:color w:val="auto"/>
        </w:rPr>
        <w:t xml:space="preserve"> sequences</w:t>
      </w:r>
      <w:r w:rsidRPr="0055344C">
        <w:rPr>
          <w:rFonts w:cs="Arial"/>
          <w:color w:val="auto"/>
        </w:rPr>
        <w:t>). All environmental total extracts were diluted 10</w:t>
      </w:r>
      <w:r w:rsidR="00B56497">
        <w:rPr>
          <w:rFonts w:cs="Arial"/>
          <w:color w:val="auto"/>
        </w:rPr>
        <w:t>-</w:t>
      </w:r>
      <w:r w:rsidRPr="0055344C">
        <w:rPr>
          <w:rFonts w:cs="Arial"/>
          <w:color w:val="auto"/>
        </w:rPr>
        <w:t xml:space="preserve">fold before analysis to </w:t>
      </w:r>
      <w:r w:rsidR="00C01879">
        <w:rPr>
          <w:rFonts w:cs="Arial"/>
          <w:color w:val="auto"/>
        </w:rPr>
        <w:t xml:space="preserve">reduce concentrations of </w:t>
      </w:r>
      <w:r w:rsidRPr="0055344C">
        <w:rPr>
          <w:rFonts w:cs="Arial"/>
          <w:color w:val="auto"/>
        </w:rPr>
        <w:t xml:space="preserve">interfering compounds. All standards, samples and water blanks were analyzed in triplicate and 1 </w:t>
      </w:r>
      <w:r w:rsidRPr="0055344C">
        <w:rPr>
          <w:rFonts w:cs="Times New Roman"/>
          <w:color w:val="auto"/>
        </w:rPr>
        <w:t>μ</w:t>
      </w:r>
      <w:r w:rsidRPr="0055344C">
        <w:rPr>
          <w:rFonts w:cs="Arial"/>
          <w:color w:val="auto"/>
        </w:rPr>
        <w:t>L of DNA template was used in each reaction.</w:t>
      </w:r>
      <w:r>
        <w:rPr>
          <w:rFonts w:cs="Arial"/>
          <w:color w:val="auto"/>
        </w:rPr>
        <w:t xml:space="preserve"> </w:t>
      </w:r>
      <w:r w:rsidRPr="0055344C">
        <w:rPr>
          <w:rFonts w:cs="Arial"/>
          <w:color w:val="auto"/>
        </w:rPr>
        <w:t xml:space="preserve">Standards for qPCR were constructed with the </w:t>
      </w:r>
      <w:r w:rsidRPr="0055344C">
        <w:rPr>
          <w:rFonts w:cs="Arial"/>
          <w:i/>
          <w:color w:val="auto"/>
        </w:rPr>
        <w:t xml:space="preserve">T. amphioxeia </w:t>
      </w:r>
      <w:r w:rsidRPr="0055344C">
        <w:rPr>
          <w:rFonts w:cs="Arial"/>
          <w:color w:val="auto"/>
        </w:rPr>
        <w:t xml:space="preserve">LSU D2 region cloned into a TOPO 2.1 vector. This plasmid was used for both primer sets as it contained the </w:t>
      </w:r>
      <w:r w:rsidRPr="0055344C">
        <w:rPr>
          <w:rFonts w:cs="Arial"/>
          <w:i/>
          <w:color w:val="auto"/>
        </w:rPr>
        <w:t>T. amphioxeia</w:t>
      </w:r>
      <w:r w:rsidR="00B56497">
        <w:rPr>
          <w:rFonts w:cs="Arial"/>
          <w:color w:val="auto"/>
        </w:rPr>
        <w:t xml:space="preserve"> specific USE and</w:t>
      </w:r>
      <w:r w:rsidRPr="0055344C">
        <w:rPr>
          <w:rFonts w:cs="Arial"/>
          <w:color w:val="auto"/>
        </w:rPr>
        <w:t xml:space="preserve"> general cryptophyte sequences. A standard curve was generated from six standards with concentrations ranging from 9.289 </w:t>
      </w:r>
      <w:r w:rsidR="00B56497">
        <w:rPr>
          <w:rFonts w:cs="Arial"/>
          <w:color w:val="auto"/>
        </w:rPr>
        <w:t>x</w:t>
      </w:r>
      <w:r w:rsidRPr="0055344C">
        <w:rPr>
          <w:rFonts w:cs="Arial"/>
          <w:color w:val="auto"/>
        </w:rPr>
        <w:t xml:space="preserve"> 10</w:t>
      </w:r>
      <w:r w:rsidRPr="0055344C">
        <w:rPr>
          <w:rFonts w:cs="Arial"/>
          <w:color w:val="auto"/>
          <w:vertAlign w:val="superscript"/>
        </w:rPr>
        <w:t>6</w:t>
      </w:r>
      <w:r w:rsidRPr="0055344C">
        <w:rPr>
          <w:rFonts w:cs="Arial"/>
          <w:color w:val="auto"/>
        </w:rPr>
        <w:t xml:space="preserve"> – 9.289 </w:t>
      </w:r>
      <w:r w:rsidR="00B56497">
        <w:rPr>
          <w:rFonts w:cs="Arial"/>
          <w:color w:val="auto"/>
        </w:rPr>
        <w:t>x</w:t>
      </w:r>
      <w:r w:rsidRPr="0055344C">
        <w:rPr>
          <w:rFonts w:cs="Arial"/>
          <w:color w:val="auto"/>
        </w:rPr>
        <w:t xml:space="preserve"> 10</w:t>
      </w:r>
      <w:r>
        <w:rPr>
          <w:rFonts w:cs="Arial"/>
          <w:color w:val="auto"/>
          <w:vertAlign w:val="superscript"/>
        </w:rPr>
        <w:t>1</w:t>
      </w:r>
      <w:r w:rsidRPr="0055344C">
        <w:rPr>
          <w:rFonts w:cs="Arial"/>
          <w:color w:val="auto"/>
        </w:rPr>
        <w:t xml:space="preserve"> D2 copies</w:t>
      </w:r>
      <w:r w:rsidR="00B56497">
        <w:rPr>
          <w:rFonts w:cs="Arial"/>
          <w:color w:val="auto"/>
        </w:rPr>
        <w:t xml:space="preserve"> </w:t>
      </w:r>
      <w:r>
        <w:rPr>
          <w:rFonts w:cs="Arial"/>
          <w:color w:val="auto"/>
        </w:rPr>
        <w:t>µ</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Concentrations of </w:t>
      </w:r>
      <w:r>
        <w:rPr>
          <w:rFonts w:cs="Arial"/>
          <w:color w:val="auto"/>
        </w:rPr>
        <w:t>the standards</w:t>
      </w:r>
      <w:r w:rsidRPr="0055344C">
        <w:rPr>
          <w:rFonts w:cs="Arial"/>
          <w:color w:val="auto"/>
        </w:rPr>
        <w:t xml:space="preserve"> were calculated from </w:t>
      </w:r>
      <w:r w:rsidRPr="0008449F">
        <w:rPr>
          <w:rFonts w:cs="Arial"/>
          <w:color w:val="auto"/>
          <w:highlight w:val="yellow"/>
        </w:rPr>
        <w:t xml:space="preserve">Kahn et al. </w:t>
      </w:r>
      <w:r>
        <w:rPr>
          <w:rFonts w:cs="Arial"/>
          <w:color w:val="auto"/>
          <w:highlight w:val="yellow"/>
        </w:rPr>
        <w:t>(</w:t>
      </w:r>
      <w:r w:rsidR="00C01879">
        <w:rPr>
          <w:rFonts w:cs="Arial"/>
          <w:color w:val="auto"/>
        </w:rPr>
        <w:t>2014</w:t>
      </w:r>
      <w:r>
        <w:rPr>
          <w:rFonts w:cs="Arial"/>
          <w:color w:val="auto"/>
        </w:rPr>
        <w:t xml:space="preserve">). </w:t>
      </w:r>
      <w:r w:rsidRPr="0055344C">
        <w:rPr>
          <w:rFonts w:cs="Arial"/>
          <w:color w:val="auto"/>
        </w:rPr>
        <w:t>Concentrations of USE copies were determined with the following formula:</w:t>
      </w:r>
    </w:p>
    <w:p w14:paraId="724904B2" w14:textId="26E52EBC" w:rsidR="001F595D" w:rsidRPr="001F595D" w:rsidRDefault="001F595D" w:rsidP="000B5375">
      <w:pPr>
        <w:spacing w:line="480" w:lineRule="auto"/>
        <w:ind w:firstLine="288"/>
        <w:jc w:val="both"/>
        <w:outlineLvl w:val="0"/>
        <w:rPr>
          <w:rFonts w:cs="Arial"/>
          <w:color w:val="auto"/>
        </w:rPr>
      </w:pPr>
      <w:r>
        <w:rPr>
          <w:rFonts w:cs="Arial"/>
          <w:color w:val="auto"/>
        </w:rPr>
        <w:tab/>
      </w:r>
      <m:oMath>
        <m:r>
          <w:rPr>
            <w:rFonts w:ascii="Cambria Math" w:hAnsi="Cambria Math" w:cs="Arial"/>
            <w:color w:val="auto"/>
          </w:rPr>
          <m:t xml:space="preserve">Copies </m:t>
        </m:r>
        <m:sSup>
          <m:sSupPr>
            <m:ctrlPr>
              <w:rPr>
                <w:rFonts w:ascii="Cambria Math" w:hAnsi="Cambria Math" w:cs="Arial"/>
                <w:i/>
                <w:color w:val="auto"/>
              </w:rPr>
            </m:ctrlPr>
          </m:sSupPr>
          <m:e>
            <m:r>
              <w:rPr>
                <w:rFonts w:ascii="Cambria Math" w:hAnsi="Cambria Math" w:cs="Arial"/>
                <w:color w:val="auto"/>
              </w:rPr>
              <m:t>mL</m:t>
            </m:r>
          </m:e>
          <m:sup>
            <m:r>
              <w:rPr>
                <w:rFonts w:ascii="Cambria Math" w:hAnsi="Cambria Math" w:cs="Arial"/>
                <w:color w:val="auto"/>
              </w:rPr>
              <m:t>-1</m:t>
            </m:r>
          </m:sup>
        </m:sSup>
        <m:r>
          <w:rPr>
            <w:rFonts w:ascii="Cambria Math" w:hAnsi="Cambria Math" w:cs="Arial"/>
            <w:color w:val="auto"/>
          </w:rPr>
          <m:t>=</m:t>
        </m:r>
        <m:f>
          <m:fPr>
            <m:ctrlPr>
              <w:rPr>
                <w:rFonts w:ascii="Cambria Math" w:hAnsi="Cambria Math" w:cs="Arial"/>
                <w:i/>
                <w:color w:val="auto"/>
              </w:rPr>
            </m:ctrlPr>
          </m:fPr>
          <m:num>
            <m:r>
              <w:rPr>
                <w:rFonts w:ascii="Cambria Math" w:hAnsi="Cambria Math" w:cs="Arial"/>
                <w:color w:val="auto"/>
              </w:rPr>
              <m:t>c × v ×d</m:t>
            </m:r>
          </m:num>
          <m:den>
            <m:r>
              <w:rPr>
                <w:rFonts w:ascii="Cambria Math" w:hAnsi="Cambria Math" w:cs="Arial"/>
                <w:color w:val="auto"/>
              </w:rPr>
              <m:t>V</m:t>
            </m:r>
          </m:den>
        </m:f>
      </m:oMath>
    </w:p>
    <w:p w14:paraId="49DB37C7" w14:textId="00109182" w:rsidR="0008449F" w:rsidRDefault="0008449F" w:rsidP="004B52B9">
      <w:pPr>
        <w:spacing w:line="480" w:lineRule="auto"/>
        <w:ind w:firstLine="288"/>
        <w:jc w:val="both"/>
        <w:rPr>
          <w:rFonts w:cs="Arial"/>
          <w:color w:val="auto"/>
        </w:rPr>
      </w:pPr>
      <w:r w:rsidRPr="0055344C">
        <w:rPr>
          <w:rFonts w:cs="Arial"/>
          <w:color w:val="auto"/>
        </w:rPr>
        <w:t xml:space="preserve">Where </w:t>
      </w:r>
      <w:r w:rsidR="001F595D">
        <w:rPr>
          <w:rFonts w:cs="Arial"/>
          <w:i/>
          <w:color w:val="auto"/>
        </w:rPr>
        <w:t>c</w:t>
      </w:r>
      <w:r w:rsidRPr="0055344C">
        <w:rPr>
          <w:rFonts w:cs="Arial"/>
          <w:color w:val="auto"/>
        </w:rPr>
        <w:t xml:space="preserve"> is the copies</w:t>
      </w:r>
      <w:r w:rsidR="00B56497">
        <w:rPr>
          <w:rFonts w:cs="Arial"/>
          <w:color w:val="auto"/>
        </w:rPr>
        <w:t xml:space="preserve"> </w:t>
      </w:r>
      <w:r w:rsidRPr="0055344C">
        <w:rPr>
          <w:rFonts w:cs="Times New Roman"/>
          <w:color w:val="auto"/>
        </w:rPr>
        <w:t>μ</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determined from qPCR, </w:t>
      </w:r>
      <w:r w:rsidR="001F595D">
        <w:rPr>
          <w:rFonts w:cs="Arial"/>
          <w:i/>
          <w:color w:val="auto"/>
        </w:rPr>
        <w:t>v</w:t>
      </w:r>
      <w:r w:rsidRPr="0055344C">
        <w:rPr>
          <w:rFonts w:cs="Arial"/>
          <w:i/>
          <w:color w:val="auto"/>
        </w:rPr>
        <w:t xml:space="preserve"> </w:t>
      </w:r>
      <w:r w:rsidRPr="0055344C">
        <w:rPr>
          <w:rFonts w:cs="Arial"/>
          <w:color w:val="auto"/>
        </w:rPr>
        <w:t xml:space="preserve">is the volume in </w:t>
      </w:r>
      <w:r w:rsidRPr="0055344C">
        <w:rPr>
          <w:rFonts w:cs="Times New Roman"/>
          <w:color w:val="auto"/>
        </w:rPr>
        <w:t>μ</w:t>
      </w:r>
      <w:r w:rsidRPr="0055344C">
        <w:rPr>
          <w:rFonts w:cs="Arial"/>
          <w:color w:val="auto"/>
        </w:rPr>
        <w:t>L the extracted DNA was re-</w:t>
      </w:r>
      <w:r w:rsidRPr="0055344C">
        <w:rPr>
          <w:rFonts w:cs="Arial"/>
          <w:color w:val="auto"/>
        </w:rPr>
        <w:lastRenderedPageBreak/>
        <w:t xml:space="preserve">suspended in, </w:t>
      </w:r>
      <w:r w:rsidR="001F595D">
        <w:rPr>
          <w:rFonts w:cs="Arial"/>
          <w:i/>
          <w:color w:val="auto"/>
        </w:rPr>
        <w:t>d</w:t>
      </w:r>
      <w:r w:rsidRPr="0055344C">
        <w:rPr>
          <w:rFonts w:cs="Arial"/>
          <w:i/>
          <w:color w:val="auto"/>
        </w:rPr>
        <w:t xml:space="preserve"> </w:t>
      </w:r>
      <w:r w:rsidRPr="0055344C">
        <w:rPr>
          <w:rFonts w:cs="Arial"/>
          <w:color w:val="auto"/>
        </w:rPr>
        <w:t xml:space="preserve">is the dilution factor and </w:t>
      </w:r>
      <w:r w:rsidR="001F595D">
        <w:rPr>
          <w:rFonts w:cs="Arial"/>
          <w:i/>
          <w:color w:val="auto"/>
        </w:rPr>
        <w:t>V</w:t>
      </w:r>
      <w:r w:rsidRPr="0055344C">
        <w:rPr>
          <w:rFonts w:cs="Arial"/>
          <w:i/>
          <w:color w:val="auto"/>
        </w:rPr>
        <w:t xml:space="preserve"> </w:t>
      </w:r>
      <w:r w:rsidRPr="0055344C">
        <w:rPr>
          <w:rFonts w:cs="Arial"/>
          <w:color w:val="auto"/>
        </w:rPr>
        <w:t>is the volume in mL of the water sample.</w:t>
      </w:r>
    </w:p>
    <w:p w14:paraId="6DBF2CDD" w14:textId="77777777" w:rsidR="008D5305" w:rsidRPr="004F2AEA" w:rsidRDefault="008D5305" w:rsidP="004B52B9">
      <w:pPr>
        <w:spacing w:line="480" w:lineRule="auto"/>
        <w:ind w:firstLine="288"/>
        <w:jc w:val="both"/>
        <w:rPr>
          <w:rFonts w:cs="Times New Roman"/>
        </w:rPr>
      </w:pPr>
    </w:p>
    <w:p w14:paraId="23C08629" w14:textId="77777777" w:rsidR="00B56497" w:rsidRDefault="005D449D" w:rsidP="000B5375">
      <w:pPr>
        <w:spacing w:line="480" w:lineRule="auto"/>
        <w:ind w:firstLine="288"/>
        <w:jc w:val="both"/>
        <w:outlineLvl w:val="0"/>
        <w:rPr>
          <w:rFonts w:cs="Times New Roman"/>
          <w:b/>
        </w:rPr>
      </w:pPr>
      <w:r>
        <w:rPr>
          <w:rFonts w:cs="Times New Roman"/>
          <w:b/>
          <w:i/>
        </w:rPr>
        <w:t>Mesodinium major</w:t>
      </w:r>
      <w:r w:rsidR="008D5305">
        <w:rPr>
          <w:rFonts w:cs="Times New Roman"/>
          <w:b/>
        </w:rPr>
        <w:t xml:space="preserve"> </w:t>
      </w:r>
      <w:r w:rsidR="008D5305" w:rsidRPr="004F2AEA">
        <w:rPr>
          <w:rFonts w:cs="Times New Roman"/>
          <w:b/>
        </w:rPr>
        <w:t>cell abundance</w:t>
      </w:r>
    </w:p>
    <w:p w14:paraId="359E322B" w14:textId="00137559" w:rsidR="00B56497" w:rsidRPr="00B56497" w:rsidRDefault="00B56497" w:rsidP="004B52B9">
      <w:pPr>
        <w:spacing w:line="480" w:lineRule="auto"/>
        <w:ind w:firstLine="288"/>
        <w:jc w:val="both"/>
        <w:rPr>
          <w:rFonts w:cs="Times New Roman"/>
          <w:b/>
        </w:rPr>
      </w:pPr>
      <w:r w:rsidRPr="004F2AEA">
        <w:rPr>
          <w:rFonts w:cs="Times New Roman"/>
        </w:rPr>
        <w:t xml:space="preserve">45 mL samples fixed with </w:t>
      </w:r>
      <w:r w:rsidR="001F595D">
        <w:rPr>
          <w:rFonts w:cs="Times New Roman"/>
        </w:rPr>
        <w:t xml:space="preserve">a final concentration of </w:t>
      </w:r>
      <w:r>
        <w:rPr>
          <w:rFonts w:cs="Times New Roman"/>
        </w:rPr>
        <w:t>0.5</w:t>
      </w:r>
      <w:r w:rsidRPr="004F2AEA">
        <w:rPr>
          <w:rFonts w:cs="Times New Roman"/>
        </w:rPr>
        <w:t xml:space="preserve">% glutaraldehyde were collected </w:t>
      </w:r>
      <w:r>
        <w:rPr>
          <w:rFonts w:cs="Times New Roman"/>
        </w:rPr>
        <w:t xml:space="preserve">into 50 mL centrifuge tubes </w:t>
      </w:r>
      <w:r w:rsidRPr="004F2AEA">
        <w:rPr>
          <w:rFonts w:cs="Times New Roman"/>
        </w:rPr>
        <w:t xml:space="preserve">for </w:t>
      </w:r>
      <w:r w:rsidRPr="004F2AEA">
        <w:rPr>
          <w:rFonts w:cs="Times New Roman"/>
          <w:i/>
          <w:iCs/>
        </w:rPr>
        <w:t>M. major</w:t>
      </w:r>
      <w:r w:rsidRPr="004F2AEA">
        <w:rPr>
          <w:rFonts w:cs="Times New Roman"/>
        </w:rPr>
        <w:t xml:space="preserve"> counts</w:t>
      </w:r>
      <w:r>
        <w:rPr>
          <w:rFonts w:cs="Times New Roman"/>
        </w:rPr>
        <w:t xml:space="preserve"> and</w:t>
      </w:r>
      <w:r w:rsidRPr="004F2AEA">
        <w:rPr>
          <w:rFonts w:cs="Times New Roman"/>
        </w:rPr>
        <w:t xml:space="preserve"> stored at </w:t>
      </w:r>
      <w:r>
        <w:rPr>
          <w:rFonts w:cs="Times New Roman"/>
        </w:rPr>
        <w:t>-20</w:t>
      </w:r>
      <w:r w:rsidRPr="004F2AEA">
        <w:rPr>
          <w:rFonts w:cs="Times New Roman"/>
        </w:rPr>
        <w:t xml:space="preserve"> °C </w:t>
      </w:r>
      <w:r>
        <w:rPr>
          <w:rFonts w:cs="Times New Roman"/>
        </w:rPr>
        <w:t xml:space="preserve">pending analysis. Prior to analysis, the samples were slowly thawed to 4 </w:t>
      </w:r>
      <w:r w:rsidR="001F595D" w:rsidRPr="004F2AEA">
        <w:rPr>
          <w:rFonts w:cs="Times New Roman"/>
        </w:rPr>
        <w:t>°</w:t>
      </w:r>
      <w:r>
        <w:rPr>
          <w:rFonts w:cs="Times New Roman"/>
        </w:rPr>
        <w:t>C</w:t>
      </w:r>
      <w:r w:rsidRPr="004F2AEA">
        <w:rPr>
          <w:rFonts w:cs="Times New Roman"/>
        </w:rPr>
        <w:t xml:space="preserve"> and analyzed using </w:t>
      </w:r>
      <w:r>
        <w:rPr>
          <w:rFonts w:cs="Times New Roman"/>
        </w:rPr>
        <w:t>an imaging flow cytometer (</w:t>
      </w:r>
      <w:r w:rsidRPr="004F2AEA">
        <w:rPr>
          <w:rFonts w:cs="Times New Roman"/>
        </w:rPr>
        <w:t>FlowCAM</w:t>
      </w:r>
      <w:r>
        <w:rPr>
          <w:rFonts w:cs="Times New Roman"/>
        </w:rPr>
        <w:t>, Fluid Imaging, Inc.)</w:t>
      </w:r>
      <w:r w:rsidRPr="004F2AEA">
        <w:rPr>
          <w:rFonts w:cs="Times New Roman"/>
        </w:rPr>
        <w:t xml:space="preserve">. </w:t>
      </w:r>
      <w:r>
        <w:rPr>
          <w:rFonts w:cs="Times New Roman"/>
        </w:rPr>
        <w:t xml:space="preserve">A minimum of 1000 particles with diameter &gt;5 </w:t>
      </w:r>
      <w:r w:rsidRPr="00DA6C50">
        <w:rPr>
          <w:rFonts w:ascii="Symbol" w:hAnsi="Symbol" w:cs="Times New Roman"/>
        </w:rPr>
        <w:t></w:t>
      </w:r>
      <w:r>
        <w:rPr>
          <w:rFonts w:cs="Times New Roman"/>
        </w:rPr>
        <w:t>m w</w:t>
      </w:r>
      <w:r w:rsidR="001F595D">
        <w:rPr>
          <w:rFonts w:cs="Times New Roman"/>
        </w:rPr>
        <w:t>as</w:t>
      </w:r>
      <w:r>
        <w:rPr>
          <w:rFonts w:cs="Times New Roman"/>
        </w:rPr>
        <w:t xml:space="preserve"> captured and the images were filtered using </w:t>
      </w:r>
      <w:r w:rsidRPr="00B56497">
        <w:rPr>
          <w:rFonts w:cs="Times New Roman"/>
          <w:i/>
        </w:rPr>
        <w:t>VisualSpreadsheets</w:t>
      </w:r>
      <w:r>
        <w:rPr>
          <w:rFonts w:cs="Times New Roman"/>
        </w:rPr>
        <w:t xml:space="preserve"> software version </w:t>
      </w:r>
      <w:r w:rsidR="00C01879">
        <w:rPr>
          <w:rFonts w:cs="Times New Roman"/>
        </w:rPr>
        <w:t>3.1</w:t>
      </w:r>
      <w:r>
        <w:rPr>
          <w:rFonts w:cs="Times New Roman"/>
        </w:rPr>
        <w:t xml:space="preserve"> (Fluid Imaging, Inc.) according to size. Those resembling </w:t>
      </w:r>
      <w:r w:rsidRPr="00DA6C50">
        <w:rPr>
          <w:rFonts w:cs="Times New Roman"/>
          <w:i/>
        </w:rPr>
        <w:t>M. major</w:t>
      </w:r>
      <w:r>
        <w:rPr>
          <w:rFonts w:cs="Times New Roman"/>
        </w:rPr>
        <w:t xml:space="preserve"> were selected based on visual inspection and enumerated.</w:t>
      </w:r>
      <w:r w:rsidRPr="004F2AEA">
        <w:rPr>
          <w:rFonts w:cs="Times New Roman"/>
        </w:rPr>
        <w:t xml:space="preserve"> </w:t>
      </w:r>
      <w:r>
        <w:rPr>
          <w:rFonts w:cs="Times New Roman"/>
        </w:rPr>
        <w:t xml:space="preserve">Flow rates were calculated using </w:t>
      </w:r>
      <w:r w:rsidRPr="00B56497">
        <w:rPr>
          <w:rFonts w:cs="Times New Roman"/>
          <w:i/>
        </w:rPr>
        <w:t>VisualSpreadsheets</w:t>
      </w:r>
      <w:r>
        <w:rPr>
          <w:rFonts w:cs="Times New Roman"/>
        </w:rPr>
        <w:t xml:space="preserve"> software, allowing for the quantification of cellular abundances.</w:t>
      </w:r>
    </w:p>
    <w:p w14:paraId="21FB535E" w14:textId="77777777" w:rsidR="008D5305" w:rsidRPr="00FE75DC" w:rsidRDefault="008D5305" w:rsidP="004B52B9">
      <w:pPr>
        <w:spacing w:line="480" w:lineRule="auto"/>
        <w:ind w:firstLine="288"/>
        <w:jc w:val="both"/>
        <w:rPr>
          <w:rFonts w:cs="Times New Roman"/>
        </w:rPr>
      </w:pPr>
    </w:p>
    <w:p w14:paraId="41B9F5B8" w14:textId="77777777" w:rsidR="008D5305" w:rsidRDefault="008D5305" w:rsidP="000B5375">
      <w:pPr>
        <w:spacing w:line="480" w:lineRule="auto"/>
        <w:ind w:firstLine="288"/>
        <w:jc w:val="both"/>
        <w:outlineLvl w:val="0"/>
        <w:rPr>
          <w:rFonts w:cs="Times New Roman"/>
          <w:b/>
          <w:bCs/>
        </w:rPr>
      </w:pPr>
      <w:r>
        <w:rPr>
          <w:rFonts w:cs="Times New Roman"/>
          <w:b/>
          <w:bCs/>
        </w:rPr>
        <w:t>RESULTS</w:t>
      </w:r>
    </w:p>
    <w:p w14:paraId="1F582C78" w14:textId="29D83830" w:rsidR="006466E0" w:rsidRPr="00FE75DC" w:rsidRDefault="006466E0" w:rsidP="00D72125">
      <w:pPr>
        <w:spacing w:line="480" w:lineRule="auto"/>
        <w:ind w:firstLine="270"/>
        <w:jc w:val="both"/>
        <w:outlineLvl w:val="0"/>
        <w:rPr>
          <w:rFonts w:cs="Times New Roman"/>
        </w:rPr>
      </w:pPr>
      <w:r w:rsidRPr="00FC5E5F">
        <w:rPr>
          <w:rFonts w:cs="Times New Roman"/>
          <w:b/>
          <w:bCs/>
        </w:rPr>
        <w:t xml:space="preserve">Environmental </w:t>
      </w:r>
      <w:r>
        <w:rPr>
          <w:rFonts w:cs="Times New Roman"/>
          <w:b/>
          <w:bCs/>
        </w:rPr>
        <w:t>conditions</w:t>
      </w:r>
    </w:p>
    <w:p w14:paraId="585ED80E" w14:textId="156FA49E" w:rsidR="00900785" w:rsidRDefault="008D5305" w:rsidP="004B52B9">
      <w:pPr>
        <w:spacing w:line="480" w:lineRule="auto"/>
        <w:ind w:firstLine="288"/>
        <w:jc w:val="both"/>
        <w:rPr>
          <w:rFonts w:cs="Times New Roman"/>
        </w:rPr>
      </w:pPr>
      <w:r w:rsidRPr="00A4404F">
        <w:rPr>
          <w:rFonts w:cs="Times New Roman"/>
        </w:rPr>
        <w:t xml:space="preserve">The Columbia River </w:t>
      </w:r>
      <w:r w:rsidR="00C01879">
        <w:rPr>
          <w:rFonts w:cs="Times New Roman"/>
        </w:rPr>
        <w:t>e</w:t>
      </w:r>
      <w:r w:rsidRPr="00A4404F">
        <w:rPr>
          <w:rFonts w:cs="Times New Roman"/>
        </w:rPr>
        <w:t>stuary is a turbid and often highly stratified system characterized by its dynamic physical processes</w:t>
      </w:r>
      <w:r w:rsidR="00C82428" w:rsidRPr="00A4404F">
        <w:rPr>
          <w:rFonts w:cs="Times New Roman"/>
        </w:rPr>
        <w:t>,</w:t>
      </w:r>
      <w:r w:rsidRPr="00A4404F">
        <w:rPr>
          <w:rFonts w:cs="Times New Roman"/>
        </w:rPr>
        <w:t xml:space="preserve"> </w:t>
      </w:r>
      <w:r w:rsidR="00C82428" w:rsidRPr="00A4404F">
        <w:rPr>
          <w:rFonts w:cs="Times New Roman"/>
        </w:rPr>
        <w:t>short residence time (0.5-5 d)</w:t>
      </w:r>
      <w:r w:rsidR="0023289E">
        <w:rPr>
          <w:rFonts w:cs="Times New Roman"/>
        </w:rPr>
        <w:t>,</w:t>
      </w:r>
      <w:r w:rsidR="00C82428" w:rsidRPr="00A4404F">
        <w:rPr>
          <w:rFonts w:cs="Times New Roman"/>
        </w:rPr>
        <w:t xml:space="preserve"> </w:t>
      </w:r>
      <w:r w:rsidRPr="00A4404F">
        <w:rPr>
          <w:rFonts w:cs="Times New Roman"/>
        </w:rPr>
        <w:t>and strong influence from diurnal and semi-diurnal tides (</w:t>
      </w:r>
      <w:r w:rsidR="005E3B87">
        <w:rPr>
          <w:rFonts w:cs="Times New Roman"/>
        </w:rPr>
        <w:t>Neal 1972,</w:t>
      </w:r>
      <w:r w:rsidR="00C82428" w:rsidRPr="00A4404F">
        <w:rPr>
          <w:rFonts w:cs="Times New Roman"/>
        </w:rPr>
        <w:t xml:space="preserve"> </w:t>
      </w:r>
      <w:r w:rsidR="005E3B87">
        <w:rPr>
          <w:rFonts w:cs="Times New Roman"/>
        </w:rPr>
        <w:t>Jay</w:t>
      </w:r>
      <w:r w:rsidRPr="00A4404F">
        <w:rPr>
          <w:rFonts w:cs="Times New Roman"/>
        </w:rPr>
        <w:t xml:space="preserve"> 1984). Throughout</w:t>
      </w:r>
      <w:r w:rsidRPr="00FC5E5F">
        <w:rPr>
          <w:rFonts w:cs="Times New Roman"/>
        </w:rPr>
        <w:t xml:space="preserve"> the </w:t>
      </w:r>
      <w:r w:rsidR="006F2BC3">
        <w:rPr>
          <w:rFonts w:cs="Times New Roman"/>
        </w:rPr>
        <w:t xml:space="preserve">4-week </w:t>
      </w:r>
      <w:r w:rsidRPr="00FC5E5F">
        <w:rPr>
          <w:rFonts w:cs="Times New Roman"/>
        </w:rPr>
        <w:t>survey</w:t>
      </w:r>
      <w:r w:rsidR="005D449D">
        <w:rPr>
          <w:rFonts w:cs="Times New Roman"/>
        </w:rPr>
        <w:t xml:space="preserve"> at SATURN</w:t>
      </w:r>
      <w:r w:rsidR="00C01879">
        <w:rPr>
          <w:rFonts w:cs="Times New Roman"/>
        </w:rPr>
        <w:t>-</w:t>
      </w:r>
      <w:r w:rsidR="005D449D">
        <w:rPr>
          <w:rFonts w:cs="Times New Roman"/>
        </w:rPr>
        <w:t>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Pr="00FC5E5F">
        <w:rPr>
          <w:rFonts w:cs="Times New Roman"/>
        </w:rPr>
        <w:t xml:space="preserve">, </w:t>
      </w:r>
      <w:r w:rsidR="00C82428">
        <w:rPr>
          <w:rFonts w:cs="Times New Roman"/>
        </w:rPr>
        <w:t>s</w:t>
      </w:r>
      <w:r w:rsidR="00C82428" w:rsidRPr="00FC5E5F">
        <w:rPr>
          <w:rFonts w:cs="Times New Roman"/>
        </w:rPr>
        <w:t xml:space="preserve">urface water 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C82428">
        <w:rPr>
          <w:rFonts w:cs="Times New Roman"/>
        </w:rPr>
        <w:t>, with h</w:t>
      </w:r>
      <w:r w:rsidR="00C82428" w:rsidRPr="00FC5E5F">
        <w:rPr>
          <w:rFonts w:cs="Times New Roman"/>
        </w:rPr>
        <w:t>igh tide characterized by an influx of colder</w:t>
      </w:r>
      <w:r w:rsidR="001F595D">
        <w:rPr>
          <w:rFonts w:cs="Times New Roman"/>
        </w:rPr>
        <w:t>, saltier</w:t>
      </w:r>
      <w:r w:rsidR="00C82428" w:rsidRPr="00FC5E5F">
        <w:rPr>
          <w:rFonts w:cs="Times New Roman"/>
        </w:rPr>
        <w:t xml:space="preserve"> water</w:t>
      </w:r>
      <w:r w:rsidR="001F595D">
        <w:rPr>
          <w:rFonts w:cs="Times New Roman"/>
        </w:rPr>
        <w:t xml:space="preserve"> from the Pacific Ocean</w:t>
      </w:r>
      <w:r w:rsidR="00C82428" w:rsidRPr="00FC5E5F">
        <w:rPr>
          <w:rFonts w:cs="Times New Roman"/>
        </w:rPr>
        <w:t xml:space="preserve">, and low tide </w:t>
      </w:r>
      <w:r w:rsidR="00A4404F">
        <w:rPr>
          <w:rFonts w:cs="Times New Roman"/>
        </w:rPr>
        <w:t>c</w:t>
      </w:r>
      <w:r w:rsidR="00C82428">
        <w:rPr>
          <w:rFonts w:cs="Times New Roman"/>
        </w:rPr>
        <w:t xml:space="preserve">haracterized </w:t>
      </w:r>
      <w:r w:rsidR="00C82428" w:rsidRPr="00FC5E5F">
        <w:rPr>
          <w:rFonts w:cs="Times New Roman"/>
        </w:rPr>
        <w:t xml:space="preserve">by an increase </w:t>
      </w:r>
      <w:r w:rsidR="001F595D">
        <w:rPr>
          <w:rFonts w:cs="Times New Roman"/>
        </w:rPr>
        <w:t>in</w:t>
      </w:r>
      <w:r w:rsidR="00C82428">
        <w:rPr>
          <w:rFonts w:cs="Times New Roman"/>
        </w:rPr>
        <w:t xml:space="preserve"> warmer</w:t>
      </w:r>
      <w:r w:rsidR="001F595D">
        <w:rPr>
          <w:rFonts w:cs="Times New Roman"/>
        </w:rPr>
        <w:t>,</w:t>
      </w:r>
      <w:r w:rsidR="00C82428">
        <w:rPr>
          <w:rFonts w:cs="Times New Roman"/>
        </w:rPr>
        <w:t xml:space="preserve"> fresh</w:t>
      </w:r>
      <w:r w:rsidR="001F595D">
        <w:rPr>
          <w:rFonts w:cs="Times New Roman"/>
        </w:rPr>
        <w:t xml:space="preserve">er </w:t>
      </w:r>
      <w:r w:rsidR="00C82428">
        <w:rPr>
          <w:rFonts w:cs="Times New Roman"/>
        </w:rPr>
        <w:t>water</w:t>
      </w:r>
      <w:r w:rsidR="001F595D">
        <w:rPr>
          <w:rFonts w:cs="Times New Roman"/>
        </w:rPr>
        <w:t xml:space="preserve"> from the Columbia River (</w:t>
      </w:r>
      <w:r w:rsidR="001F595D" w:rsidRPr="005D449D">
        <w:rPr>
          <w:rFonts w:cs="Times New Roman"/>
          <w:b/>
        </w:rPr>
        <w:t xml:space="preserve">Fig. </w:t>
      </w:r>
      <w:r w:rsidR="001F595D">
        <w:rPr>
          <w:rFonts w:cs="Times New Roman"/>
          <w:b/>
        </w:rPr>
        <w:t>1</w:t>
      </w:r>
      <w:r w:rsidR="001F595D" w:rsidRPr="005D449D">
        <w:rPr>
          <w:rFonts w:cs="Times New Roman"/>
          <w:b/>
        </w:rPr>
        <w:t>A</w:t>
      </w:r>
      <w:r w:rsidR="001F595D">
        <w:rPr>
          <w:rFonts w:cs="Times New Roman"/>
        </w:rPr>
        <w:t>)</w:t>
      </w:r>
      <w:r w:rsidR="00C82428">
        <w:rPr>
          <w:rFonts w:cs="Times New Roman"/>
        </w:rPr>
        <w:t xml:space="preserve">. </w:t>
      </w:r>
      <w:r w:rsidR="003F11CC">
        <w:rPr>
          <w:rFonts w:cs="Times New Roman"/>
        </w:rPr>
        <w:t>The survey began and ended during neap tides (</w:t>
      </w:r>
      <w:r w:rsidR="00FB0F11">
        <w:rPr>
          <w:rFonts w:cs="Times New Roman"/>
        </w:rPr>
        <w:t>day 1-4, day 15-25</w:t>
      </w:r>
      <w:r w:rsidR="003F11CC">
        <w:rPr>
          <w:rFonts w:cs="Times New Roman"/>
        </w:rPr>
        <w:t xml:space="preserve">). </w:t>
      </w:r>
      <w:r w:rsidR="00900785">
        <w:rPr>
          <w:rFonts w:cs="Times New Roman"/>
        </w:rPr>
        <w:t>The s</w:t>
      </w:r>
      <w:r w:rsidR="00C619A6">
        <w:rPr>
          <w:rFonts w:cs="Times New Roman"/>
        </w:rPr>
        <w:t>pring tide</w:t>
      </w:r>
      <w:r w:rsidR="00B346EF">
        <w:rPr>
          <w:rFonts w:cs="Times New Roman"/>
        </w:rPr>
        <w:t xml:space="preserve">, which </w:t>
      </w:r>
      <w:r w:rsidR="00C619A6">
        <w:rPr>
          <w:rFonts w:cs="Times New Roman"/>
        </w:rPr>
        <w:t>occurred during the second week of the survey</w:t>
      </w:r>
      <w:r w:rsidR="00900785">
        <w:rPr>
          <w:rFonts w:cs="Times New Roman"/>
        </w:rPr>
        <w:t xml:space="preserve"> </w:t>
      </w:r>
      <w:r w:rsidR="00FB0F11">
        <w:rPr>
          <w:rFonts w:cs="Times New Roman"/>
        </w:rPr>
        <w:t>(day 7-11)</w:t>
      </w:r>
      <w:r w:rsidR="00B346EF">
        <w:rPr>
          <w:rFonts w:cs="Times New Roman"/>
        </w:rPr>
        <w:t>,</w:t>
      </w:r>
      <w:r w:rsidR="00FB0F11">
        <w:rPr>
          <w:rFonts w:cs="Times New Roman"/>
        </w:rPr>
        <w:t xml:space="preserve"> </w:t>
      </w:r>
      <w:r w:rsidR="00900785">
        <w:rPr>
          <w:rFonts w:cs="Times New Roman"/>
        </w:rPr>
        <w:t>coincided with</w:t>
      </w:r>
      <w:r w:rsidR="003F11CC">
        <w:rPr>
          <w:rFonts w:cs="Times New Roman"/>
        </w:rPr>
        <w:t xml:space="preserve"> the </w:t>
      </w:r>
      <w:r w:rsidR="001F595D">
        <w:rPr>
          <w:rFonts w:cs="Times New Roman"/>
        </w:rPr>
        <w:t xml:space="preserve">largest oscillations in </w:t>
      </w:r>
      <w:r w:rsidR="0004504F" w:rsidRPr="00FC5E5F">
        <w:rPr>
          <w:rFonts w:cs="Times New Roman"/>
        </w:rPr>
        <w:t xml:space="preserve">surface water salinity </w:t>
      </w:r>
      <w:r w:rsidR="0004504F">
        <w:rPr>
          <w:rFonts w:cs="Times New Roman"/>
        </w:rPr>
        <w:t xml:space="preserve">and temperature </w:t>
      </w:r>
      <w:r w:rsidR="00900785">
        <w:rPr>
          <w:rFonts w:cs="Times New Roman"/>
        </w:rPr>
        <w:t>observed during the survey</w:t>
      </w:r>
      <w:r w:rsidR="003F11CC">
        <w:rPr>
          <w:rFonts w:cs="Times New Roman"/>
        </w:rPr>
        <w:t>. T</w:t>
      </w:r>
      <w:r w:rsidRPr="00FC5E5F">
        <w:rPr>
          <w:rFonts w:cs="Times New Roman"/>
        </w:rPr>
        <w:t xml:space="preserve">he lowest </w:t>
      </w:r>
      <w:r w:rsidR="001F595D">
        <w:rPr>
          <w:rFonts w:cs="Times New Roman"/>
        </w:rPr>
        <w:t xml:space="preserve">average </w:t>
      </w:r>
      <w:r w:rsidRPr="00FC5E5F">
        <w:rPr>
          <w:rFonts w:cs="Times New Roman"/>
        </w:rPr>
        <w:t xml:space="preserve">salinity </w:t>
      </w:r>
      <w:r w:rsidR="0004504F">
        <w:rPr>
          <w:rFonts w:cs="Times New Roman"/>
        </w:rPr>
        <w:t>was observed on</w:t>
      </w:r>
      <w:r w:rsidR="003F11CC">
        <w:rPr>
          <w:rFonts w:cs="Times New Roman"/>
        </w:rPr>
        <w:t xml:space="preserve"> the </w:t>
      </w:r>
      <w:r w:rsidR="00FB0F11">
        <w:rPr>
          <w:rFonts w:cs="Times New Roman"/>
        </w:rPr>
        <w:t>last</w:t>
      </w:r>
      <w:r w:rsidR="003F11CC">
        <w:rPr>
          <w:rFonts w:cs="Times New Roman"/>
        </w:rPr>
        <w:t xml:space="preserve"> neap tide</w:t>
      </w:r>
      <w:r w:rsidR="00FB0F11">
        <w:rPr>
          <w:rFonts w:cs="Times New Roman"/>
        </w:rPr>
        <w:t xml:space="preserve"> (day 23-25)</w:t>
      </w:r>
      <w:r w:rsidR="0004504F">
        <w:rPr>
          <w:rFonts w:cs="Times New Roman"/>
        </w:rPr>
        <w:t>, with little variation in temperature</w:t>
      </w:r>
      <w:r w:rsidR="005D449D">
        <w:rPr>
          <w:rFonts w:cs="Times New Roman"/>
        </w:rPr>
        <w:t xml:space="preserve"> </w:t>
      </w:r>
      <w:r w:rsidR="0004504F">
        <w:rPr>
          <w:rFonts w:cs="Times New Roman"/>
        </w:rPr>
        <w:t xml:space="preserve">over the tidal cycle </w:t>
      </w:r>
      <w:r w:rsidR="005D449D">
        <w:rPr>
          <w:rFonts w:cs="Times New Roman"/>
        </w:rPr>
        <w:t>(</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Pr="00FC5E5F">
        <w:rPr>
          <w:rFonts w:cs="Times New Roman"/>
        </w:rPr>
        <w:t xml:space="preserve">. </w:t>
      </w:r>
      <w:r w:rsidR="00C82428">
        <w:rPr>
          <w:rFonts w:cs="Times New Roman"/>
        </w:rPr>
        <w:t>T</w:t>
      </w:r>
      <w:r w:rsidR="00C82428" w:rsidRPr="00FC5E5F">
        <w:rPr>
          <w:rFonts w:cs="Times New Roman"/>
        </w:rPr>
        <w:t xml:space="preserve">he average surface water temperature and salinity </w:t>
      </w:r>
      <w:r w:rsidR="0004504F">
        <w:rPr>
          <w:rFonts w:cs="Times New Roman"/>
        </w:rPr>
        <w:t xml:space="preserve">during the survey </w:t>
      </w:r>
      <w:r w:rsidR="00C82428" w:rsidRPr="00FC5E5F">
        <w:rPr>
          <w:rFonts w:cs="Times New Roman"/>
        </w:rPr>
        <w:t>w</w:t>
      </w:r>
      <w:r w:rsidR="00B346EF">
        <w:rPr>
          <w:rFonts w:cs="Times New Roman"/>
        </w:rPr>
        <w:t>as</w:t>
      </w:r>
      <w:r w:rsidR="00C82428" w:rsidRPr="00FC5E5F">
        <w:rPr>
          <w:rFonts w:cs="Times New Roman"/>
        </w:rPr>
        <w:t xml:space="preserve"> 17.5 °C and </w:t>
      </w:r>
      <w:r w:rsidR="00C82428">
        <w:rPr>
          <w:rFonts w:cs="Times New Roman"/>
        </w:rPr>
        <w:t>12</w:t>
      </w:r>
      <w:r w:rsidR="00C82428" w:rsidRPr="00FC5E5F">
        <w:rPr>
          <w:rFonts w:cs="Times New Roman"/>
        </w:rPr>
        <w:t xml:space="preserve"> psu, respectively. </w:t>
      </w:r>
    </w:p>
    <w:p w14:paraId="5F20925F" w14:textId="571661E3" w:rsidR="008D5305" w:rsidRPr="00FE75DC" w:rsidRDefault="001F595D" w:rsidP="004B52B9">
      <w:pPr>
        <w:spacing w:line="480" w:lineRule="auto"/>
        <w:ind w:firstLine="288"/>
        <w:jc w:val="both"/>
        <w:rPr>
          <w:rFonts w:cs="Times New Roman"/>
        </w:rPr>
      </w:pPr>
      <w:r>
        <w:rPr>
          <w:rFonts w:cs="Times New Roman"/>
        </w:rPr>
        <w:t xml:space="preserve">Surface pH ranged from 7.8 to 8.4 and was correlated with </w:t>
      </w:r>
      <w:r w:rsidRPr="000B5375">
        <w:rPr>
          <w:rFonts w:cs="Times New Roman"/>
        </w:rPr>
        <w:t>tidal cycles</w:t>
      </w:r>
      <w:r w:rsidR="00D72125">
        <w:rPr>
          <w:rFonts w:cs="Times New Roman"/>
        </w:rPr>
        <w:t xml:space="preserve"> (measured as water </w:t>
      </w:r>
      <w:r w:rsidR="00D72125">
        <w:rPr>
          <w:rFonts w:cs="Times New Roman"/>
        </w:rPr>
        <w:lastRenderedPageBreak/>
        <w:t>elevation</w:t>
      </w:r>
      <w:r>
        <w:rPr>
          <w:rFonts w:cs="Times New Roman"/>
        </w:rPr>
        <w:t xml:space="preserve">), with higher values corresponding to flood tides </w:t>
      </w:r>
      <w:r w:rsidR="0004504F">
        <w:rPr>
          <w:rFonts w:cs="Times New Roman"/>
        </w:rPr>
        <w:t>(</w:t>
      </w:r>
      <w:r w:rsidR="0004504F" w:rsidRPr="00521127">
        <w:rPr>
          <w:rFonts w:cs="Times New Roman"/>
          <w:b/>
        </w:rPr>
        <w:t xml:space="preserve">Fig. </w:t>
      </w:r>
      <w:r w:rsidR="006C617F">
        <w:rPr>
          <w:rFonts w:cs="Times New Roman"/>
          <w:b/>
        </w:rPr>
        <w:t>1</w:t>
      </w:r>
      <w:r w:rsidR="0004504F" w:rsidRPr="00521127">
        <w:rPr>
          <w:rFonts w:cs="Times New Roman"/>
          <w:b/>
        </w:rPr>
        <w:t>B</w:t>
      </w:r>
      <w:r w:rsidR="0004504F">
        <w:rPr>
          <w:rFonts w:cs="Times New Roman"/>
        </w:rPr>
        <w:t>)</w:t>
      </w:r>
      <w:r w:rsidR="008D5305">
        <w:rPr>
          <w:rFonts w:cs="Times New Roman"/>
        </w:rPr>
        <w:t xml:space="preserve">. The lowest </w:t>
      </w:r>
      <w:r w:rsidR="0004504F">
        <w:rPr>
          <w:rFonts w:cs="Times New Roman"/>
        </w:rPr>
        <w:t xml:space="preserve">pH </w:t>
      </w:r>
      <w:r w:rsidR="00114CA7">
        <w:rPr>
          <w:rFonts w:cs="Times New Roman"/>
        </w:rPr>
        <w:t>values were</w:t>
      </w:r>
      <w:r w:rsidR="008D5305">
        <w:rPr>
          <w:rFonts w:cs="Times New Roman"/>
        </w:rPr>
        <w:t xml:space="preserve"> observed </w:t>
      </w:r>
      <w:r w:rsidR="0004504F">
        <w:rPr>
          <w:rFonts w:cs="Times New Roman"/>
        </w:rPr>
        <w:t>at day 3</w:t>
      </w:r>
      <w:r w:rsidR="008D5305">
        <w:rPr>
          <w:rFonts w:cs="Times New Roman"/>
        </w:rPr>
        <w:t xml:space="preserve"> and increased progressively </w:t>
      </w:r>
      <w:r w:rsidR="00066A4C">
        <w:rPr>
          <w:rFonts w:cs="Times New Roman"/>
        </w:rPr>
        <w:t>during the survey</w:t>
      </w:r>
      <w:r w:rsidR="008D5305">
        <w:rPr>
          <w:rFonts w:cs="Times New Roman"/>
        </w:rPr>
        <w:t xml:space="preserve">. </w:t>
      </w:r>
      <w:r w:rsidR="00FB0F11">
        <w:rPr>
          <w:rFonts w:cs="Times New Roman"/>
        </w:rPr>
        <w:t>C</w:t>
      </w:r>
      <w:r w:rsidR="006C479E">
        <w:rPr>
          <w:rFonts w:cs="Times New Roman"/>
        </w:rPr>
        <w:t xml:space="preserve">oncentrations of </w:t>
      </w:r>
      <w:r w:rsidR="006C617F">
        <w:rPr>
          <w:rFonts w:cs="Times New Roman"/>
        </w:rPr>
        <w:t xml:space="preserve">dissolved inorganic </w:t>
      </w:r>
      <w:r w:rsidR="008D5305" w:rsidRPr="00FC5E5F">
        <w:rPr>
          <w:rFonts w:cs="Times New Roman"/>
        </w:rPr>
        <w:t xml:space="preserve">phosphate </w:t>
      </w:r>
      <w:r w:rsidR="006C617F">
        <w:rPr>
          <w:rFonts w:cs="Times New Roman"/>
        </w:rPr>
        <w:t xml:space="preserve">(DIP) </w:t>
      </w:r>
      <w:r w:rsidR="008D5305" w:rsidRPr="00FC5E5F">
        <w:rPr>
          <w:rFonts w:cs="Times New Roman"/>
        </w:rPr>
        <w:t xml:space="preserve">and </w:t>
      </w:r>
      <w:r w:rsidR="008D5305">
        <w:rPr>
          <w:rFonts w:cs="Times New Roman"/>
        </w:rPr>
        <w:t xml:space="preserve">nitrogen (DIN as the sum of </w:t>
      </w:r>
      <w:r w:rsidR="006C479E">
        <w:rPr>
          <w:rFonts w:cs="Times New Roman"/>
        </w:rPr>
        <w:t>nitrate, nitrite and ammonium)</w:t>
      </w:r>
      <w:r w:rsidR="00FB0F11">
        <w:rPr>
          <w:rFonts w:cs="Times New Roman"/>
        </w:rPr>
        <w:t xml:space="preserve"> were relatively high during the survey (&gt; 5 µM and &gt; 0.4</w:t>
      </w:r>
      <w:r w:rsidR="00FB0F11" w:rsidRPr="00FB0F11">
        <w:rPr>
          <w:rFonts w:cs="Times New Roman"/>
        </w:rPr>
        <w:t xml:space="preserve"> </w:t>
      </w:r>
      <w:r w:rsidR="00FB0F11">
        <w:rPr>
          <w:rFonts w:cs="Times New Roman"/>
        </w:rPr>
        <w:t>µM for DIN and DIP, respectively), with the highest values observed at day 7, which coincided with the start of the spring tide. DIP and DIN</w:t>
      </w:r>
      <w:r w:rsidR="00C34300" w:rsidRPr="00C34300">
        <w:rPr>
          <w:rFonts w:cs="Times New Roman"/>
        </w:rPr>
        <w:t xml:space="preserve"> </w:t>
      </w:r>
      <w:r w:rsidR="00C34300" w:rsidRPr="006C617F">
        <w:rPr>
          <w:rFonts w:cs="Times New Roman"/>
        </w:rPr>
        <w:t xml:space="preserve">concentrations </w:t>
      </w:r>
      <w:r w:rsidR="00C34300">
        <w:rPr>
          <w:rFonts w:cs="Times New Roman"/>
        </w:rPr>
        <w:t>co-varied</w:t>
      </w:r>
      <w:r w:rsidR="00C34300" w:rsidRPr="00FC5E5F">
        <w:rPr>
          <w:rFonts w:cs="Times New Roman"/>
        </w:rPr>
        <w:t xml:space="preserve"> throughout the </w:t>
      </w:r>
      <w:r w:rsidR="00C34300" w:rsidRPr="00FB0F11">
        <w:rPr>
          <w:rFonts w:cs="Times New Roman"/>
        </w:rPr>
        <w:t>survey (</w:t>
      </w:r>
      <w:r w:rsidR="00C34300" w:rsidRPr="00FB0F11">
        <w:rPr>
          <w:rFonts w:cs="Times New Roman"/>
          <w:b/>
          <w:bCs/>
        </w:rPr>
        <w:t>Fig. 1C</w:t>
      </w:r>
      <w:r w:rsidR="00C34300" w:rsidRPr="00FB0F11">
        <w:rPr>
          <w:rFonts w:cs="Times New Roman"/>
        </w:rPr>
        <w:t>)</w:t>
      </w:r>
      <w:r w:rsidR="00C34300">
        <w:rPr>
          <w:rFonts w:cs="Times New Roman"/>
        </w:rPr>
        <w:t xml:space="preserve"> and </w:t>
      </w:r>
      <w:r w:rsidR="00C34300" w:rsidRPr="006C617F">
        <w:rPr>
          <w:rFonts w:cs="Times New Roman"/>
        </w:rPr>
        <w:t>were negatively correlated with pH (R = 0.</w:t>
      </w:r>
      <w:r w:rsidR="00C01879">
        <w:rPr>
          <w:rFonts w:cs="Times New Roman"/>
        </w:rPr>
        <w:t>69</w:t>
      </w:r>
      <w:r w:rsidR="00C34300" w:rsidRPr="006C617F">
        <w:rPr>
          <w:rFonts w:cs="Times New Roman"/>
        </w:rPr>
        <w:t xml:space="preserve"> and 0.</w:t>
      </w:r>
      <w:r w:rsidR="00C01879">
        <w:rPr>
          <w:rFonts w:cs="Times New Roman"/>
        </w:rPr>
        <w:t>58</w:t>
      </w:r>
      <w:r w:rsidR="00C34300" w:rsidRPr="006C617F">
        <w:rPr>
          <w:rFonts w:cs="Times New Roman"/>
        </w:rPr>
        <w:t>, p&lt; 0.05, respectively) (</w:t>
      </w:r>
      <w:r w:rsidR="00C34300" w:rsidRPr="006C617F">
        <w:rPr>
          <w:rFonts w:cs="Times New Roman"/>
          <w:b/>
        </w:rPr>
        <w:t>Fig. S2</w:t>
      </w:r>
      <w:r w:rsidR="00C34300">
        <w:rPr>
          <w:rFonts w:cs="Times New Roman"/>
        </w:rPr>
        <w:t>).</w:t>
      </w:r>
      <w:r w:rsidR="008D5305" w:rsidRPr="006C617F">
        <w:rPr>
          <w:rFonts w:cs="Times New Roman"/>
        </w:rPr>
        <w:t xml:space="preserve"> </w:t>
      </w:r>
    </w:p>
    <w:p w14:paraId="6BA9C41F" w14:textId="1732109B" w:rsidR="0032147A" w:rsidRPr="00FE75DC" w:rsidRDefault="008D5305" w:rsidP="004B52B9">
      <w:pPr>
        <w:spacing w:line="480" w:lineRule="auto"/>
        <w:ind w:firstLine="288"/>
        <w:jc w:val="both"/>
        <w:rPr>
          <w:rFonts w:cs="Times New Roman"/>
        </w:rPr>
      </w:pPr>
      <w:r w:rsidRPr="00FC5E5F">
        <w:rPr>
          <w:rFonts w:cs="Times New Roman"/>
        </w:rPr>
        <w:tab/>
      </w:r>
      <w:r w:rsidR="0032147A">
        <w:rPr>
          <w:rFonts w:cs="Times New Roman"/>
        </w:rPr>
        <w:t xml:space="preserve">Total chlorophyll </w:t>
      </w:r>
      <w:r w:rsidR="0032147A" w:rsidRPr="0032147A">
        <w:rPr>
          <w:rFonts w:cs="Times New Roman"/>
          <w:i/>
        </w:rPr>
        <w:t>a</w:t>
      </w:r>
      <w:r w:rsidR="0032147A">
        <w:rPr>
          <w:rFonts w:cs="Times New Roman"/>
        </w:rPr>
        <w:t xml:space="preserve"> fluorescence, a proxy </w:t>
      </w:r>
      <w:r w:rsidR="00C01879">
        <w:rPr>
          <w:rFonts w:cs="Times New Roman"/>
        </w:rPr>
        <w:t>for</w:t>
      </w:r>
      <w:r w:rsidR="0032147A">
        <w:rPr>
          <w:rFonts w:cs="Times New Roman"/>
        </w:rPr>
        <w:t xml:space="preserve"> phytoplankton biomass, was low during neap tides (week 1, 3 and 4), and increased to its highest values during spring tide (week 3) (</w:t>
      </w:r>
      <w:r w:rsidR="0032147A" w:rsidRPr="0032147A">
        <w:rPr>
          <w:rFonts w:cs="Times New Roman"/>
          <w:b/>
        </w:rPr>
        <w:t>Fig. 1B</w:t>
      </w:r>
      <w:r w:rsidR="0032147A">
        <w:rPr>
          <w:rFonts w:cs="Times New Roman"/>
        </w:rPr>
        <w:t xml:space="preserve">). A positive correlation between </w:t>
      </w:r>
      <w:r w:rsidR="00D72125">
        <w:rPr>
          <w:rFonts w:cs="Times New Roman"/>
        </w:rPr>
        <w:t xml:space="preserve">chlorophyll </w:t>
      </w:r>
      <w:r w:rsidR="00D72125" w:rsidRPr="0032147A">
        <w:rPr>
          <w:rFonts w:cs="Times New Roman"/>
          <w:i/>
        </w:rPr>
        <w:t>a</w:t>
      </w:r>
      <w:r w:rsidR="00D72125">
        <w:rPr>
          <w:rFonts w:cs="Times New Roman"/>
        </w:rPr>
        <w:t xml:space="preserve"> </w:t>
      </w:r>
      <w:r w:rsidR="0032147A">
        <w:rPr>
          <w:rFonts w:cs="Times New Roman"/>
        </w:rPr>
        <w:t xml:space="preserve">fluorescence and </w:t>
      </w:r>
      <w:r w:rsidR="00D72125">
        <w:rPr>
          <w:rFonts w:cs="Times New Roman"/>
        </w:rPr>
        <w:t>tidal cycle</w:t>
      </w:r>
      <w:r w:rsidR="0032147A">
        <w:rPr>
          <w:rFonts w:cs="Times New Roman"/>
        </w:rPr>
        <w:t xml:space="preserve"> was observed during the survey (</w:t>
      </w:r>
      <w:r w:rsidR="0032147A">
        <w:rPr>
          <w:rFonts w:eastAsia="Calibri" w:cs="Times New Roman"/>
        </w:rPr>
        <w:t xml:space="preserve">R </w:t>
      </w:r>
      <w:r w:rsidR="0032147A" w:rsidRPr="00C44A8A">
        <w:rPr>
          <w:rFonts w:eastAsia="Calibri" w:cs="Times New Roman"/>
        </w:rPr>
        <w:t>= 0.</w:t>
      </w:r>
      <w:r w:rsidR="00C01879">
        <w:rPr>
          <w:rFonts w:eastAsia="Calibri" w:cs="Times New Roman"/>
        </w:rPr>
        <w:t>58</w:t>
      </w:r>
      <w:r w:rsidR="0032147A" w:rsidRPr="00C44A8A">
        <w:rPr>
          <w:rFonts w:eastAsia="Calibri" w:cs="Times New Roman"/>
        </w:rPr>
        <w:t>, p &lt; 0.</w:t>
      </w:r>
      <w:r w:rsidR="00C44A8A" w:rsidRPr="00C44A8A">
        <w:rPr>
          <w:rFonts w:eastAsia="Calibri" w:cs="Times New Roman"/>
        </w:rPr>
        <w:t>001</w:t>
      </w:r>
      <w:r w:rsidR="0032147A">
        <w:rPr>
          <w:rFonts w:cs="Times New Roman"/>
        </w:rPr>
        <w:t>), with high values increasing during flood tide.</w:t>
      </w:r>
      <w:r w:rsidR="00D72125">
        <w:rPr>
          <w:rFonts w:cs="Times New Roman"/>
        </w:rPr>
        <w:t xml:space="preserve"> Chlorophyll </w:t>
      </w:r>
      <w:r w:rsidR="00D72125" w:rsidRPr="0032147A">
        <w:rPr>
          <w:rFonts w:cs="Times New Roman"/>
          <w:i/>
        </w:rPr>
        <w:t>a</w:t>
      </w:r>
      <w:r w:rsidR="00D72125">
        <w:rPr>
          <w:rFonts w:cs="Times New Roman"/>
        </w:rPr>
        <w:t xml:space="preserve"> fluorescence was not correlated with pH, DIN or DIP.</w:t>
      </w:r>
    </w:p>
    <w:p w14:paraId="7F9C394C" w14:textId="77777777" w:rsidR="008D5305" w:rsidRPr="00FE75DC" w:rsidRDefault="008D5305" w:rsidP="004B52B9">
      <w:pPr>
        <w:spacing w:line="480" w:lineRule="auto"/>
        <w:ind w:firstLine="288"/>
        <w:jc w:val="both"/>
        <w:rPr>
          <w:rFonts w:cs="Times New Roman"/>
        </w:rPr>
      </w:pPr>
    </w:p>
    <w:p w14:paraId="274F234E" w14:textId="77777777" w:rsidR="008D5305" w:rsidRPr="00FE75DC" w:rsidRDefault="008D5305" w:rsidP="000B5375">
      <w:pPr>
        <w:spacing w:line="480" w:lineRule="auto"/>
        <w:ind w:firstLine="288"/>
        <w:jc w:val="both"/>
        <w:outlineLvl w:val="0"/>
        <w:rPr>
          <w:rFonts w:cs="Times New Roman"/>
        </w:rPr>
      </w:pPr>
      <w:r>
        <w:rPr>
          <w:rFonts w:cs="Times New Roman"/>
          <w:b/>
          <w:bCs/>
        </w:rPr>
        <w:t>Cell a</w:t>
      </w:r>
      <w:r w:rsidRPr="00FC5E5F">
        <w:rPr>
          <w:rFonts w:cs="Times New Roman"/>
          <w:b/>
          <w:bCs/>
        </w:rPr>
        <w:t>bundances</w:t>
      </w:r>
      <w:r>
        <w:rPr>
          <w:rFonts w:cs="Times New Roman"/>
          <w:b/>
          <w:bCs/>
        </w:rPr>
        <w:t xml:space="preserve"> </w:t>
      </w:r>
    </w:p>
    <w:p w14:paraId="2DB4BACD" w14:textId="788E11EA" w:rsidR="00D72125" w:rsidRPr="000B5375" w:rsidRDefault="00D72125" w:rsidP="00D72125">
      <w:pPr>
        <w:spacing w:line="480" w:lineRule="auto"/>
        <w:ind w:firstLine="288"/>
        <w:jc w:val="both"/>
        <w:rPr>
          <w:rFonts w:eastAsia="Calibri" w:cs="Times New Roman"/>
        </w:rPr>
      </w:pPr>
      <w:r>
        <w:rPr>
          <w:rFonts w:cstheme="minorBidi"/>
        </w:rPr>
        <w:t xml:space="preserve">Fixed samples of the putative cryptophyte populations with characteristic size and orange fluorescence were examined under a light microscope after sorting with a BD Influx flow cytometer. </w:t>
      </w:r>
      <w:r w:rsidR="008D5305" w:rsidRPr="00F562D2">
        <w:rPr>
          <w:rFonts w:cs="Times New Roman"/>
        </w:rPr>
        <w:t xml:space="preserve">The small size (&lt;5 µm in length) and teardrop shape of the </w:t>
      </w:r>
      <w:r>
        <w:rPr>
          <w:rFonts w:cs="Times New Roman"/>
        </w:rPr>
        <w:t xml:space="preserve">cells </w:t>
      </w:r>
      <w:r w:rsidR="008D5305" w:rsidRPr="00F562D2">
        <w:rPr>
          <w:rFonts w:cs="Times New Roman"/>
        </w:rPr>
        <w:t>(</w:t>
      </w:r>
      <w:r w:rsidR="006C617F">
        <w:rPr>
          <w:rFonts w:cs="Times New Roman"/>
          <w:b/>
        </w:rPr>
        <w:t xml:space="preserve">Fig. </w:t>
      </w:r>
      <w:r w:rsidR="00402A36">
        <w:rPr>
          <w:rFonts w:cs="Times New Roman"/>
          <w:b/>
        </w:rPr>
        <w:t>S3</w:t>
      </w:r>
      <w:r w:rsidR="008D5305" w:rsidRPr="00F562D2">
        <w:rPr>
          <w:rFonts w:cs="Times New Roman"/>
        </w:rPr>
        <w:t xml:space="preserve">) </w:t>
      </w:r>
      <w:r>
        <w:rPr>
          <w:rFonts w:cs="Times New Roman"/>
        </w:rPr>
        <w:t>corresponded</w:t>
      </w:r>
      <w:r w:rsidR="008D5305" w:rsidRPr="00F562D2">
        <w:rPr>
          <w:rFonts w:cs="Times New Roman"/>
        </w:rPr>
        <w:t xml:space="preserve"> with past observations of </w:t>
      </w:r>
      <w:r w:rsidR="000B5375">
        <w:rPr>
          <w:rFonts w:cs="Times New Roman"/>
          <w:bCs/>
          <w:i/>
        </w:rPr>
        <w:t>Teleaulax amphio</w:t>
      </w:r>
      <w:r w:rsidR="001235F6" w:rsidRPr="00FC5E5F">
        <w:rPr>
          <w:rFonts w:cs="Times New Roman"/>
          <w:bCs/>
          <w:i/>
        </w:rPr>
        <w:t>x</w:t>
      </w:r>
      <w:r w:rsidR="000B5375">
        <w:rPr>
          <w:rFonts w:cs="Times New Roman"/>
          <w:bCs/>
          <w:i/>
        </w:rPr>
        <w:t>ei</w:t>
      </w:r>
      <w:r w:rsidR="001235F6" w:rsidRPr="00FC5E5F">
        <w:rPr>
          <w:rFonts w:cs="Times New Roman"/>
          <w:bCs/>
          <w:i/>
        </w:rPr>
        <w:t xml:space="preserve">a </w:t>
      </w:r>
      <w:r w:rsidR="00663DA2" w:rsidRPr="00F562D2">
        <w:rPr>
          <w:rFonts w:cs="Times New Roman"/>
        </w:rPr>
        <w:t>cells</w:t>
      </w:r>
      <w:r w:rsidR="005E3B87">
        <w:rPr>
          <w:rFonts w:cs="Times New Roman"/>
        </w:rPr>
        <w:t xml:space="preserve"> (Peterson et al.</w:t>
      </w:r>
      <w:r w:rsidR="008D5305" w:rsidRPr="00F562D2">
        <w:rPr>
          <w:rFonts w:cs="Times New Roman"/>
        </w:rPr>
        <w:t xml:space="preserve"> 201</w:t>
      </w:r>
      <w:r w:rsidR="00493498">
        <w:rPr>
          <w:rFonts w:cs="Times New Roman"/>
        </w:rPr>
        <w:t>3</w:t>
      </w:r>
      <w:r w:rsidR="008D5305" w:rsidRPr="00F562D2">
        <w:rPr>
          <w:rFonts w:cs="Times New Roman"/>
        </w:rPr>
        <w:t>)</w:t>
      </w:r>
      <w:r>
        <w:rPr>
          <w:rFonts w:cs="Times New Roman"/>
        </w:rPr>
        <w:t>.</w:t>
      </w:r>
      <w:r w:rsidR="008D5305" w:rsidRPr="00FC5E5F">
        <w:rPr>
          <w:rFonts w:cs="Times New Roman"/>
        </w:rPr>
        <w:t xml:space="preserve"> </w:t>
      </w:r>
      <w:r w:rsidR="00F562D2">
        <w:rPr>
          <w:rFonts w:cs="Times New Roman"/>
        </w:rPr>
        <w:t xml:space="preserve">We therefore </w:t>
      </w:r>
      <w:r w:rsidR="001235F6">
        <w:rPr>
          <w:rFonts w:cs="Times New Roman"/>
        </w:rPr>
        <w:t xml:space="preserve">assumed that </w:t>
      </w:r>
      <w:r w:rsidR="00F562D2">
        <w:rPr>
          <w:rFonts w:cs="Times New Roman"/>
        </w:rPr>
        <w:t xml:space="preserve">the cryptophyte </w:t>
      </w:r>
      <w:r w:rsidR="001235F6">
        <w:rPr>
          <w:rFonts w:cs="Times New Roman"/>
        </w:rPr>
        <w:t xml:space="preserve">cell </w:t>
      </w:r>
      <w:r w:rsidR="00F562D2">
        <w:rPr>
          <w:rFonts w:cs="Times New Roman"/>
        </w:rPr>
        <w:t xml:space="preserve">population </w:t>
      </w:r>
      <w:r w:rsidR="001235F6">
        <w:rPr>
          <w:rFonts w:cs="Times New Roman"/>
        </w:rPr>
        <w:t xml:space="preserve">measured </w:t>
      </w:r>
      <w:r w:rsidR="00F562D2">
        <w:rPr>
          <w:rFonts w:cs="Times New Roman"/>
        </w:rPr>
        <w:t xml:space="preserve">by the SeaFlow </w:t>
      </w:r>
      <w:r w:rsidR="001235F6">
        <w:rPr>
          <w:rFonts w:cs="Times New Roman"/>
        </w:rPr>
        <w:t>represented</w:t>
      </w:r>
      <w:r w:rsidR="00B346EF">
        <w:rPr>
          <w:rFonts w:cs="Times New Roman"/>
        </w:rPr>
        <w:t xml:space="preserve"> a</w:t>
      </w:r>
      <w:r w:rsidR="001235F6">
        <w:rPr>
          <w:rFonts w:cs="Times New Roman"/>
        </w:rPr>
        <w:t xml:space="preserve"> </w:t>
      </w:r>
      <w:r w:rsidR="00B346EF">
        <w:rPr>
          <w:rFonts w:cs="Times New Roman"/>
          <w:bCs/>
          <w:i/>
        </w:rPr>
        <w:t>T.</w:t>
      </w:r>
      <w:r w:rsidR="001235F6" w:rsidRPr="00FC5E5F">
        <w:rPr>
          <w:rFonts w:cs="Times New Roman"/>
          <w:bCs/>
          <w:i/>
        </w:rPr>
        <w:t xml:space="preserve"> </w:t>
      </w:r>
      <w:r w:rsidR="000B5375">
        <w:rPr>
          <w:rFonts w:cs="Times New Roman"/>
          <w:bCs/>
          <w:i/>
        </w:rPr>
        <w:t>amphioxeia</w:t>
      </w:r>
      <w:r w:rsidR="001235F6" w:rsidRPr="00FC5E5F">
        <w:rPr>
          <w:rFonts w:cs="Times New Roman"/>
          <w:bCs/>
          <w:i/>
        </w:rPr>
        <w:t xml:space="preserve"> </w:t>
      </w:r>
      <w:r w:rsidR="001235F6">
        <w:rPr>
          <w:rFonts w:cs="Times New Roman"/>
        </w:rPr>
        <w:t>population during the survey.</w:t>
      </w:r>
      <w:r w:rsidRPr="00D72125">
        <w:rPr>
          <w:rFonts w:eastAsia="Calibri" w:cs="Times New Roman"/>
        </w:rPr>
        <w:t xml:space="preserve"> </w:t>
      </w:r>
      <w:r>
        <w:rPr>
          <w:rFonts w:eastAsia="Calibri" w:cs="Times New Roman"/>
        </w:rPr>
        <w:t>Surprisingly, t</w:t>
      </w:r>
      <w:r w:rsidRPr="00A357F5">
        <w:rPr>
          <w:rFonts w:cs="Times New Roman"/>
        </w:rPr>
        <w:t xml:space="preserve">he </w:t>
      </w:r>
      <w:r>
        <w:rPr>
          <w:rFonts w:cs="Times New Roman"/>
        </w:rPr>
        <w:t xml:space="preserve">contribution </w:t>
      </w:r>
      <w:r w:rsidRPr="00A357F5">
        <w:rPr>
          <w:rFonts w:cs="Times New Roman"/>
        </w:rPr>
        <w:t xml:space="preserve">of </w:t>
      </w:r>
      <w:r w:rsidRPr="00A357F5">
        <w:rPr>
          <w:rFonts w:cs="Times New Roman"/>
          <w:i/>
          <w:iCs/>
        </w:rPr>
        <w:t>T</w:t>
      </w:r>
      <w:r>
        <w:rPr>
          <w:rFonts w:cs="Times New Roman"/>
          <w:i/>
          <w:iCs/>
        </w:rPr>
        <w:t>.</w:t>
      </w:r>
      <w:r w:rsidRPr="00A357F5">
        <w:rPr>
          <w:rFonts w:cs="Times New Roman"/>
          <w:i/>
          <w:iCs/>
        </w:rPr>
        <w:t xml:space="preserve"> </w:t>
      </w:r>
      <w:r>
        <w:rPr>
          <w:rFonts w:cs="Times New Roman"/>
          <w:i/>
          <w:iCs/>
        </w:rPr>
        <w:t>amphioxeia</w:t>
      </w:r>
      <w:r>
        <w:rPr>
          <w:rFonts w:cs="Times New Roman"/>
        </w:rPr>
        <w:t xml:space="preserve"> to </w:t>
      </w:r>
      <w:r w:rsidRPr="00A357F5">
        <w:rPr>
          <w:rFonts w:cs="Times New Roman"/>
        </w:rPr>
        <w:t xml:space="preserve">the total cryptophytes </w:t>
      </w:r>
      <w:r>
        <w:rPr>
          <w:rFonts w:cs="Times New Roman"/>
        </w:rPr>
        <w:t>determined by qPCR was always less than 1% (</w:t>
      </w:r>
      <w:r w:rsidRPr="00A357F5">
        <w:rPr>
          <w:rFonts w:cs="Times New Roman"/>
        </w:rPr>
        <w:t xml:space="preserve">0.06% </w:t>
      </w:r>
      <w:r>
        <w:rPr>
          <w:rFonts w:cs="Times New Roman"/>
        </w:rPr>
        <w:t>to</w:t>
      </w:r>
      <w:r w:rsidRPr="00A357F5">
        <w:rPr>
          <w:rFonts w:cs="Times New Roman"/>
        </w:rPr>
        <w:t xml:space="preserve"> 0.</w:t>
      </w:r>
      <w:r>
        <w:rPr>
          <w:rFonts w:cs="Times New Roman"/>
        </w:rPr>
        <w:t>40</w:t>
      </w:r>
      <w:r w:rsidRPr="00A357F5">
        <w:rPr>
          <w:rFonts w:cs="Times New Roman"/>
        </w:rPr>
        <w:t>%</w:t>
      </w:r>
      <w:r>
        <w:rPr>
          <w:rFonts w:cs="Times New Roman"/>
        </w:rPr>
        <w:t xml:space="preserve">), with the highest and lowest percentages of </w:t>
      </w:r>
      <w:r w:rsidRPr="00A357F5">
        <w:rPr>
          <w:rFonts w:cs="Times New Roman"/>
          <w:i/>
          <w:iCs/>
        </w:rPr>
        <w:t xml:space="preserve">T. </w:t>
      </w:r>
      <w:r>
        <w:rPr>
          <w:rFonts w:cs="Times New Roman"/>
          <w:i/>
          <w:iCs/>
        </w:rPr>
        <w:t>amphioxeia</w:t>
      </w:r>
      <w:r>
        <w:rPr>
          <w:rFonts w:cs="Times New Roman"/>
        </w:rPr>
        <w:t xml:space="preserve"> occurring</w:t>
      </w:r>
      <w:r w:rsidRPr="00A357F5">
        <w:rPr>
          <w:rFonts w:cs="Times New Roman"/>
        </w:rPr>
        <w:t xml:space="preserve"> </w:t>
      </w:r>
      <w:r>
        <w:rPr>
          <w:rFonts w:cs="Times New Roman"/>
        </w:rPr>
        <w:t>during the first and second week of the survey, respectively (</w:t>
      </w:r>
      <w:r>
        <w:rPr>
          <w:rFonts w:cs="Times New Roman"/>
          <w:b/>
          <w:bCs/>
        </w:rPr>
        <w:t>T</w:t>
      </w:r>
      <w:r w:rsidRPr="00A357F5">
        <w:rPr>
          <w:rFonts w:cs="Times New Roman"/>
          <w:b/>
          <w:bCs/>
        </w:rPr>
        <w:t>able 1</w:t>
      </w:r>
      <w:r w:rsidRPr="00D72125">
        <w:rPr>
          <w:rFonts w:cs="Times New Roman"/>
          <w:bCs/>
        </w:rPr>
        <w:t>)</w:t>
      </w:r>
      <w:r>
        <w:rPr>
          <w:rFonts w:cs="Times New Roman"/>
          <w:bCs/>
        </w:rPr>
        <w:t xml:space="preserve">. This result indicated that &gt; 99% of cryptophyte detected by qPCR were not quantified by the cytometer, suggesting that these cryptophytes were larger than the size range of the </w:t>
      </w:r>
      <w:r w:rsidR="00866479">
        <w:rPr>
          <w:rFonts w:cs="Times New Roman"/>
          <w:bCs/>
        </w:rPr>
        <w:t xml:space="preserve">SeaFlow </w:t>
      </w:r>
      <w:r>
        <w:rPr>
          <w:rFonts w:cs="Times New Roman"/>
          <w:bCs/>
        </w:rPr>
        <w:t xml:space="preserve">instrument (0.5 to 15 </w:t>
      </w:r>
      <w:r w:rsidRPr="00F562D2">
        <w:rPr>
          <w:rFonts w:cs="Times New Roman"/>
        </w:rPr>
        <w:t>µm</w:t>
      </w:r>
      <w:r>
        <w:rPr>
          <w:rFonts w:cs="Times New Roman"/>
          <w:bCs/>
        </w:rPr>
        <w:t>).</w:t>
      </w:r>
      <w:r>
        <w:rPr>
          <w:rFonts w:cs="Times New Roman"/>
          <w:b/>
          <w:bCs/>
        </w:rPr>
        <w:t xml:space="preserve"> </w:t>
      </w:r>
    </w:p>
    <w:p w14:paraId="393AC0C8" w14:textId="62F42936" w:rsidR="008D5305" w:rsidRPr="00FE75DC" w:rsidRDefault="008D5305" w:rsidP="004B52B9">
      <w:pPr>
        <w:spacing w:line="480" w:lineRule="auto"/>
        <w:ind w:firstLine="288"/>
        <w:jc w:val="both"/>
        <w:rPr>
          <w:rFonts w:cs="Times New Roman"/>
        </w:rPr>
      </w:pPr>
    </w:p>
    <w:p w14:paraId="6FDB6336" w14:textId="5A2FEBAB" w:rsidR="008879DF" w:rsidRDefault="008D5305" w:rsidP="004B52B9">
      <w:pPr>
        <w:spacing w:line="480" w:lineRule="auto"/>
        <w:ind w:firstLine="288"/>
        <w:jc w:val="both"/>
        <w:rPr>
          <w:rFonts w:eastAsia="Calibri" w:cs="Times New Roman"/>
        </w:rPr>
      </w:pPr>
      <w:r>
        <w:rPr>
          <w:rFonts w:cs="Times New Roman"/>
        </w:rPr>
        <w:t>Hourly-averaged cell</w:t>
      </w:r>
      <w:r w:rsidR="00B113BF">
        <w:rPr>
          <w:rFonts w:cs="Times New Roman"/>
        </w:rPr>
        <w:t xml:space="preserve"> abundances of </w:t>
      </w:r>
      <w:r w:rsidR="00B113BF" w:rsidRPr="00A357F5">
        <w:rPr>
          <w:rFonts w:cs="Times New Roman"/>
          <w:i/>
          <w:iCs/>
        </w:rPr>
        <w:t>T</w:t>
      </w:r>
      <w:r w:rsidR="00B113BF">
        <w:rPr>
          <w:rFonts w:cs="Times New Roman"/>
          <w:i/>
          <w:iCs/>
        </w:rPr>
        <w:t>.</w:t>
      </w:r>
      <w:r w:rsidR="00B113BF" w:rsidRPr="00A357F5">
        <w:rPr>
          <w:rFonts w:cs="Times New Roman"/>
          <w:i/>
          <w:iCs/>
        </w:rPr>
        <w:t xml:space="preserve"> </w:t>
      </w:r>
      <w:r w:rsidR="00B113BF">
        <w:rPr>
          <w:rFonts w:cs="Times New Roman"/>
          <w:i/>
          <w:iCs/>
        </w:rPr>
        <w:t>amphioxeia</w:t>
      </w:r>
      <w:r w:rsidR="00B113BF">
        <w:rPr>
          <w:rFonts w:cs="Times New Roman"/>
          <w:iCs/>
        </w:rPr>
        <w:t>-</w:t>
      </w:r>
      <w:r w:rsidR="00B113BF" w:rsidRPr="00B113BF">
        <w:rPr>
          <w:rFonts w:cs="Times New Roman"/>
          <w:iCs/>
        </w:rPr>
        <w:t>like</w:t>
      </w:r>
      <w:r w:rsidR="00B113BF">
        <w:rPr>
          <w:rFonts w:cs="Times New Roman"/>
        </w:rPr>
        <w:t xml:space="preserve"> </w:t>
      </w:r>
      <w:r w:rsidR="00866479">
        <w:rPr>
          <w:rFonts w:cs="Times New Roman"/>
        </w:rPr>
        <w:t xml:space="preserve">cells </w:t>
      </w:r>
      <w:r>
        <w:rPr>
          <w:rFonts w:cs="Times New Roman"/>
        </w:rPr>
        <w:t xml:space="preserve">measured </w:t>
      </w:r>
      <w:r w:rsidR="00B113BF">
        <w:rPr>
          <w:rFonts w:cs="Times New Roman"/>
        </w:rPr>
        <w:t xml:space="preserve">continuously by flow cytometry </w:t>
      </w:r>
      <w:r>
        <w:rPr>
          <w:rFonts w:cs="Times New Roman"/>
        </w:rPr>
        <w:t xml:space="preserve">ranged from </w:t>
      </w:r>
      <w:r w:rsidRPr="00FC5E5F">
        <w:rPr>
          <w:rFonts w:cs="Times New Roman"/>
        </w:rPr>
        <w:t>0.0</w:t>
      </w:r>
      <w:r>
        <w:rPr>
          <w:rFonts w:cs="Times New Roman"/>
        </w:rPr>
        <w:t>2</w:t>
      </w:r>
      <w:r w:rsidRPr="008A0DAC">
        <w:rPr>
          <w:rFonts w:eastAsia="Calibri"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w:t>
      </w:r>
      <w:r>
        <w:rPr>
          <w:rFonts w:eastAsia="Calibri" w:cs="Times New Roman"/>
        </w:rPr>
        <w:t>to</w:t>
      </w:r>
      <w:r w:rsidRPr="00FC5E5F">
        <w:rPr>
          <w:rFonts w:cs="Times New Roman"/>
        </w:rPr>
        <w:t xml:space="preserve"> </w:t>
      </w:r>
      <w:r>
        <w:rPr>
          <w:rFonts w:cs="Times New Roman"/>
        </w:rPr>
        <w:t xml:space="preserve">1.8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Pr="00FC5E5F">
        <w:rPr>
          <w:rFonts w:cs="Times New Roman"/>
        </w:rPr>
        <w:t>, with an average of 0.2</w:t>
      </w:r>
      <w:r>
        <w:rPr>
          <w:rFonts w:cs="Times New Roman"/>
        </w:rPr>
        <w:t xml:space="preserve">9 </w:t>
      </w:r>
      <w:r w:rsidRPr="00FC5E5F">
        <w:rPr>
          <w:rFonts w:cs="Times New Roman"/>
        </w:rPr>
        <w:t>x</w:t>
      </w:r>
      <w:r>
        <w:rPr>
          <w:rFonts w:cs="Times New Roman"/>
        </w:rPr>
        <w:t xml:space="preserve"> </w:t>
      </w:r>
      <w:r w:rsidRPr="00FC5E5F">
        <w:rPr>
          <w:rFonts w:cs="Times New Roman"/>
        </w:rPr>
        <w:t>10</w:t>
      </w:r>
      <w:r w:rsidRPr="00FC5E5F">
        <w:rPr>
          <w:rFonts w:eastAsia="Calibri" w:cs="Times New Roman"/>
          <w:vertAlign w:val="superscript"/>
        </w:rPr>
        <w:t>6</w:t>
      </w:r>
      <w:r w:rsidRPr="00FC5E5F">
        <w:rPr>
          <w:rFonts w:eastAsia="Calibri" w:cs="Times New Roman"/>
        </w:rPr>
        <w:t xml:space="preserve"> cells L</w:t>
      </w:r>
      <w:r w:rsidRPr="00FC5E5F">
        <w:rPr>
          <w:rFonts w:eastAsia="Calibri" w:cs="Times New Roman"/>
          <w:vertAlign w:val="superscript"/>
        </w:rPr>
        <w:t>-1</w:t>
      </w:r>
      <w:r w:rsidRPr="00FC5E5F">
        <w:rPr>
          <w:rFonts w:cs="Times New Roman"/>
        </w:rPr>
        <w:t xml:space="preserve"> (</w:t>
      </w:r>
      <w:r>
        <w:rPr>
          <w:rFonts w:cs="Times New Roman"/>
          <w:b/>
          <w:bCs/>
        </w:rPr>
        <w:t>F</w:t>
      </w:r>
      <w:r w:rsidRPr="00FC5E5F">
        <w:rPr>
          <w:rFonts w:cs="Times New Roman"/>
          <w:b/>
          <w:bCs/>
        </w:rPr>
        <w:t xml:space="preserve">ig. </w:t>
      </w:r>
      <w:r w:rsidR="00402A36">
        <w:rPr>
          <w:rFonts w:cs="Times New Roman"/>
          <w:b/>
          <w:bCs/>
        </w:rPr>
        <w:t>2</w:t>
      </w:r>
      <w:r w:rsidRPr="00FC5E5F">
        <w:rPr>
          <w:rFonts w:cs="Times New Roman"/>
        </w:rPr>
        <w:t xml:space="preserve">). </w:t>
      </w:r>
      <w:r w:rsidR="006466E0">
        <w:rPr>
          <w:rFonts w:cs="Times New Roman"/>
        </w:rPr>
        <w:t>Cell abundance</w:t>
      </w:r>
      <w:r w:rsidR="00B346EF">
        <w:rPr>
          <w:rFonts w:cs="Times New Roman"/>
        </w:rPr>
        <w:t>s</w:t>
      </w:r>
      <w:r w:rsidR="006466E0">
        <w:rPr>
          <w:rFonts w:cs="Times New Roman"/>
        </w:rPr>
        <w:t xml:space="preserve"> obtained with </w:t>
      </w:r>
      <w:r w:rsidR="001235F6">
        <w:rPr>
          <w:rFonts w:cs="Times New Roman"/>
        </w:rPr>
        <w:t>the SeaFlow</w:t>
      </w:r>
      <w:r w:rsidRPr="00D06AC5">
        <w:rPr>
          <w:rFonts w:cs="Times New Roman"/>
        </w:rPr>
        <w:t xml:space="preserve"> were in excellent agreement with discrete samples analyzed by conventional flow cytometry </w:t>
      </w:r>
      <w:r>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Pr="00D06AC5">
        <w:rPr>
          <w:rFonts w:cs="Times New Roman"/>
          <w:b/>
        </w:rPr>
        <w:t>Fig. S</w:t>
      </w:r>
      <w:r w:rsidR="00402A36">
        <w:rPr>
          <w:rFonts w:cs="Times New Roman"/>
          <w:b/>
        </w:rPr>
        <w:t>4</w:t>
      </w:r>
      <w:r>
        <w:rPr>
          <w:rFonts w:cs="Times New Roman"/>
        </w:rPr>
        <w:t xml:space="preserve">). </w:t>
      </w:r>
      <w:r w:rsidR="004645A0">
        <w:rPr>
          <w:rFonts w:cs="Times New Roman"/>
        </w:rPr>
        <w:t xml:space="preserve">The highest abundances were observed during the first two days of the </w:t>
      </w:r>
      <w:r w:rsidR="00D20E0E">
        <w:rPr>
          <w:rFonts w:cs="Times New Roman"/>
        </w:rPr>
        <w:t>first neap tide</w:t>
      </w:r>
      <w:r w:rsidR="004645A0">
        <w:rPr>
          <w:rFonts w:cs="Times New Roman"/>
        </w:rPr>
        <w:t xml:space="preserve">, with </w:t>
      </w:r>
      <w:r w:rsidR="00151C96">
        <w:rPr>
          <w:rFonts w:cs="Times New Roman"/>
        </w:rPr>
        <w:t xml:space="preserve">a </w:t>
      </w:r>
      <w:r w:rsidR="000B5375">
        <w:rPr>
          <w:rFonts w:cs="Times New Roman"/>
        </w:rPr>
        <w:t xml:space="preserve">daily </w:t>
      </w:r>
      <w:r w:rsidR="004645A0">
        <w:rPr>
          <w:rFonts w:cs="Times New Roman"/>
        </w:rPr>
        <w:t>averaged</w:t>
      </w:r>
      <w:r w:rsidR="004645A0" w:rsidRPr="00FC5E5F">
        <w:rPr>
          <w:rFonts w:cs="Times New Roman"/>
        </w:rPr>
        <w:t xml:space="preserve"> abundance </w:t>
      </w:r>
      <w:r w:rsidR="004645A0">
        <w:rPr>
          <w:rFonts w:cs="Times New Roman"/>
        </w:rPr>
        <w:t>of</w:t>
      </w:r>
      <w:r w:rsidR="004645A0" w:rsidRPr="00FC5E5F">
        <w:rPr>
          <w:rFonts w:cs="Times New Roman"/>
        </w:rPr>
        <w:t xml:space="preserve"> 0.</w:t>
      </w:r>
      <w:r w:rsidR="004645A0" w:rsidRPr="005A2D88">
        <w:rPr>
          <w:rFonts w:cs="Times New Roman"/>
        </w:rPr>
        <w:t>52</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BA009A">
        <w:rPr>
          <w:rFonts w:cs="Times New Roman"/>
        </w:rPr>
        <w:t xml:space="preserve"> </w:t>
      </w:r>
      <w:r w:rsidR="004645A0" w:rsidRPr="008A0DAC">
        <w:rPr>
          <w:rFonts w:eastAsia="Calibri" w:cs="Times New Roman"/>
        </w:rPr>
        <w:t>cells L</w:t>
      </w:r>
      <w:r w:rsidR="004645A0" w:rsidRPr="008A0DAC">
        <w:rPr>
          <w:rFonts w:eastAsia="Calibri" w:cs="Times New Roman"/>
          <w:vertAlign w:val="superscript"/>
        </w:rPr>
        <w:t>-1</w:t>
      </w:r>
      <w:r w:rsidR="004645A0">
        <w:rPr>
          <w:rFonts w:cs="Times New Roman"/>
        </w:rPr>
        <w:t>, (</w:t>
      </w:r>
      <w:r w:rsidR="004645A0" w:rsidRPr="008136A1">
        <w:rPr>
          <w:rFonts w:cs="Times New Roman"/>
          <w:b/>
        </w:rPr>
        <w:t xml:space="preserve">Fig. </w:t>
      </w:r>
      <w:r w:rsidR="00402A36">
        <w:rPr>
          <w:rFonts w:cs="Times New Roman"/>
          <w:b/>
        </w:rPr>
        <w:t>2</w:t>
      </w:r>
      <w:r w:rsidR="004645A0" w:rsidRPr="008136A1">
        <w:rPr>
          <w:rFonts w:cs="Times New Roman"/>
          <w:b/>
        </w:rPr>
        <w:t>A</w:t>
      </w:r>
      <w:r w:rsidR="004645A0">
        <w:rPr>
          <w:rFonts w:cs="Times New Roman"/>
        </w:rPr>
        <w:t xml:space="preserve">). </w:t>
      </w:r>
      <w:r w:rsidR="00D20E0E">
        <w:rPr>
          <w:rFonts w:cs="Times New Roman"/>
        </w:rPr>
        <w:t>The spring tide</w:t>
      </w:r>
      <w:r w:rsidR="004645A0">
        <w:rPr>
          <w:rFonts w:cs="Times New Roman"/>
        </w:rPr>
        <w:t xml:space="preserve"> (day</w:t>
      </w:r>
      <w:r w:rsidR="000B5375">
        <w:rPr>
          <w:rFonts w:cs="Times New Roman"/>
        </w:rPr>
        <w:t>s</w:t>
      </w:r>
      <w:r w:rsidR="004645A0">
        <w:rPr>
          <w:rFonts w:cs="Times New Roman"/>
        </w:rPr>
        <w:t xml:space="preserve"> 7-10)</w:t>
      </w:r>
      <w:r w:rsidR="004645A0" w:rsidRPr="00FC5E5F">
        <w:rPr>
          <w:rFonts w:cs="Times New Roman"/>
        </w:rPr>
        <w:t xml:space="preserve"> and </w:t>
      </w:r>
      <w:r w:rsidR="00D20E0E">
        <w:rPr>
          <w:rFonts w:cs="Times New Roman"/>
        </w:rPr>
        <w:t xml:space="preserve">second neap tide </w:t>
      </w:r>
      <w:r w:rsidR="004645A0">
        <w:rPr>
          <w:rFonts w:cs="Times New Roman"/>
        </w:rPr>
        <w:t>(day</w:t>
      </w:r>
      <w:r w:rsidR="000B5375">
        <w:rPr>
          <w:rFonts w:cs="Times New Roman"/>
        </w:rPr>
        <w:t>s</w:t>
      </w:r>
      <w:r w:rsidR="004645A0">
        <w:rPr>
          <w:rFonts w:cs="Times New Roman"/>
        </w:rPr>
        <w:t xml:space="preserve"> 15-18) exhibited</w:t>
      </w:r>
      <w:r w:rsidR="004645A0" w:rsidRPr="00FC5E5F">
        <w:rPr>
          <w:rFonts w:cs="Times New Roman"/>
        </w:rPr>
        <w:t xml:space="preserve"> the lowest abundances</w:t>
      </w:r>
      <w:r w:rsidR="004645A0">
        <w:rPr>
          <w:rFonts w:cs="Times New Roman"/>
        </w:rPr>
        <w:t>,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402A36">
        <w:rPr>
          <w:rFonts w:cs="Times New Roman"/>
          <w:b/>
        </w:rPr>
        <w:t>2</w:t>
      </w:r>
      <w:r w:rsidR="004645A0">
        <w:rPr>
          <w:rFonts w:cs="Times New Roman"/>
          <w:b/>
        </w:rPr>
        <w:t>B and C</w:t>
      </w:r>
      <w:r w:rsidR="004645A0">
        <w:rPr>
          <w:rFonts w:cs="Times New Roman"/>
        </w:rPr>
        <w:t>)</w:t>
      </w:r>
      <w:r w:rsidR="004645A0">
        <w:rPr>
          <w:rFonts w:eastAsia="Calibri" w:cs="Times New Roman"/>
        </w:rPr>
        <w:t xml:space="preserve">. </w:t>
      </w:r>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w:t>
      </w:r>
      <w:r w:rsidR="00866479">
        <w:rPr>
          <w:rFonts w:cs="Times New Roman"/>
        </w:rPr>
        <w:t>change rapidly over a few hours</w:t>
      </w:r>
      <w:r w:rsidR="006466E0">
        <w:rPr>
          <w:rFonts w:cs="Times New Roman"/>
        </w:rPr>
        <w:t xml:space="preserve">, changes </w:t>
      </w:r>
      <w:r>
        <w:rPr>
          <w:rFonts w:cs="Times New Roman"/>
        </w:rPr>
        <w:t xml:space="preserve">in </w:t>
      </w:r>
      <w:r w:rsidR="00B113BF">
        <w:rPr>
          <w:rFonts w:cs="Times New Roman"/>
        </w:rPr>
        <w:t xml:space="preserve">the </w:t>
      </w:r>
      <w:r w:rsidRPr="0076654C">
        <w:rPr>
          <w:rFonts w:cs="Times New Roman"/>
        </w:rPr>
        <w:t xml:space="preserve">abundance </w:t>
      </w:r>
      <w:r w:rsidR="00B113BF">
        <w:rPr>
          <w:rFonts w:cs="Times New Roman"/>
        </w:rPr>
        <w:t xml:space="preserve">of </w:t>
      </w:r>
      <w:r w:rsidR="00B113BF" w:rsidRPr="00A357F5">
        <w:rPr>
          <w:rFonts w:cs="Times New Roman"/>
          <w:i/>
          <w:iCs/>
        </w:rPr>
        <w:t>T</w:t>
      </w:r>
      <w:r w:rsidR="00B113BF">
        <w:rPr>
          <w:rFonts w:cs="Times New Roman"/>
          <w:i/>
          <w:iCs/>
        </w:rPr>
        <w:t>.</w:t>
      </w:r>
      <w:r w:rsidR="00B113BF" w:rsidRPr="00A357F5">
        <w:rPr>
          <w:rFonts w:cs="Times New Roman"/>
          <w:i/>
          <w:iCs/>
        </w:rPr>
        <w:t xml:space="preserve"> </w:t>
      </w:r>
      <w:r w:rsidR="00B113BF">
        <w:rPr>
          <w:rFonts w:cs="Times New Roman"/>
          <w:i/>
          <w:iCs/>
        </w:rPr>
        <w:t>amphioxeia</w:t>
      </w:r>
      <w:r w:rsidR="00B113BF">
        <w:rPr>
          <w:rFonts w:cs="Times New Roman"/>
          <w:iCs/>
        </w:rPr>
        <w:t>-</w:t>
      </w:r>
      <w:r w:rsidR="00B113BF" w:rsidRPr="00B113BF">
        <w:rPr>
          <w:rFonts w:cs="Times New Roman"/>
          <w:iCs/>
        </w:rPr>
        <w:t>like</w:t>
      </w:r>
      <w:r w:rsidR="00B113BF">
        <w:rPr>
          <w:rFonts w:cs="Times New Roman"/>
        </w:rPr>
        <w:t xml:space="preserve"> cells </w:t>
      </w:r>
      <w:r w:rsidR="006466E0">
        <w:rPr>
          <w:rFonts w:cs="Times New Roman"/>
        </w:rPr>
        <w:t>did</w:t>
      </w:r>
      <w:r w:rsidR="006F2BC3">
        <w:rPr>
          <w:rFonts w:cs="Times New Roman"/>
        </w:rPr>
        <w:t xml:space="preserve"> not</w:t>
      </w:r>
      <w:r w:rsidRPr="0076654C">
        <w:rPr>
          <w:rFonts w:cs="Times New Roman"/>
        </w:rPr>
        <w:t xml:space="preserve"> </w:t>
      </w:r>
      <w:r w:rsidR="006466E0">
        <w:rPr>
          <w:rFonts w:cs="Times New Roman"/>
        </w:rPr>
        <w:t>coincide</w:t>
      </w:r>
      <w:r w:rsidRPr="0076654C">
        <w:rPr>
          <w:rFonts w:cs="Times New Roman"/>
        </w:rPr>
        <w:t xml:space="preserve"> with </w:t>
      </w:r>
      <w:r w:rsidR="006466E0">
        <w:rPr>
          <w:rFonts w:cs="Times New Roman"/>
        </w:rPr>
        <w:t xml:space="preserve">daily </w:t>
      </w:r>
      <w:r w:rsidRPr="0076654C">
        <w:rPr>
          <w:rFonts w:cs="Times New Roman"/>
        </w:rPr>
        <w:t>tidal cycle</w:t>
      </w:r>
      <w:r w:rsidR="004645A0">
        <w:rPr>
          <w:rFonts w:cs="Times New Roman"/>
        </w:rPr>
        <w:t xml:space="preserve"> or spring/neap tide cycle</w:t>
      </w:r>
      <w:r w:rsidR="006466E0">
        <w:rPr>
          <w:rFonts w:cs="Times New Roman"/>
        </w:rPr>
        <w:t xml:space="preserve">. </w:t>
      </w:r>
    </w:p>
    <w:p w14:paraId="77EB6806" w14:textId="2274B67C" w:rsidR="000B5375" w:rsidRDefault="00114CA7" w:rsidP="000B5375">
      <w:pPr>
        <w:spacing w:line="480" w:lineRule="auto"/>
        <w:ind w:firstLine="288"/>
        <w:jc w:val="both"/>
        <w:rPr>
          <w:rFonts w:eastAsia="Calibri" w:cs="Times New Roman"/>
        </w:rPr>
      </w:pPr>
      <w:r>
        <w:rPr>
          <w:rFonts w:cs="Times New Roman"/>
        </w:rPr>
        <w:t xml:space="preserve">The </w:t>
      </w:r>
      <w:r w:rsidR="008D5305">
        <w:rPr>
          <w:rFonts w:cs="Times New Roman"/>
        </w:rPr>
        <w:t>abundances of</w:t>
      </w:r>
      <w:r w:rsidR="008D5305" w:rsidRPr="005D614B">
        <w:rPr>
          <w:rFonts w:cs="Times New Roman"/>
        </w:rPr>
        <w:t xml:space="preserve"> </w:t>
      </w:r>
      <w:r w:rsidRPr="005D614B">
        <w:rPr>
          <w:rFonts w:cs="Times New Roman"/>
          <w:i/>
          <w:iCs/>
        </w:rPr>
        <w:t>M. major</w:t>
      </w:r>
      <w:r w:rsidR="005221E8" w:rsidRPr="005221E8">
        <w:rPr>
          <w:rFonts w:cs="Times New Roman"/>
        </w:rPr>
        <w:t xml:space="preserve"> </w:t>
      </w:r>
      <w:r w:rsidR="00866479">
        <w:rPr>
          <w:rFonts w:cs="Times New Roman"/>
        </w:rPr>
        <w:t xml:space="preserve">(measured only once a day at </w:t>
      </w:r>
      <w:r w:rsidR="005221E8">
        <w:rPr>
          <w:rFonts w:cs="Times New Roman"/>
        </w:rPr>
        <w:t>high-tide</w:t>
      </w:r>
      <w:r w:rsidR="00866479">
        <w:rPr>
          <w:rFonts w:cs="Times New Roman"/>
        </w:rPr>
        <w:t xml:space="preserve">) were on </w:t>
      </w:r>
      <w:r w:rsidR="00B113BF">
        <w:rPr>
          <w:rFonts w:cs="Times New Roman"/>
        </w:rPr>
        <w:t>the same order of magnitude</w:t>
      </w:r>
      <w:r w:rsidR="00866479">
        <w:rPr>
          <w:rFonts w:cs="Times New Roman"/>
          <w:bCs/>
          <w:i/>
        </w:rPr>
        <w:t xml:space="preserve">, </w:t>
      </w:r>
      <w:r w:rsidR="00866479">
        <w:rPr>
          <w:rFonts w:cs="Times New Roman"/>
          <w:bCs/>
        </w:rPr>
        <w:t>but typically lower than abundance</w:t>
      </w:r>
      <w:r w:rsidR="00B113BF">
        <w:rPr>
          <w:rFonts w:cs="Times New Roman"/>
          <w:bCs/>
        </w:rPr>
        <w:t xml:space="preserve">s of </w:t>
      </w:r>
      <w:r w:rsidR="00B113BF" w:rsidRPr="00A357F5">
        <w:rPr>
          <w:rFonts w:cs="Times New Roman"/>
          <w:i/>
          <w:iCs/>
        </w:rPr>
        <w:t>T</w:t>
      </w:r>
      <w:r w:rsidR="00B113BF">
        <w:rPr>
          <w:rFonts w:cs="Times New Roman"/>
          <w:i/>
          <w:iCs/>
        </w:rPr>
        <w:t>.</w:t>
      </w:r>
      <w:r w:rsidR="00B113BF" w:rsidRPr="00A357F5">
        <w:rPr>
          <w:rFonts w:cs="Times New Roman"/>
          <w:i/>
          <w:iCs/>
        </w:rPr>
        <w:t xml:space="preserve"> </w:t>
      </w:r>
      <w:r w:rsidR="00B113BF">
        <w:rPr>
          <w:rFonts w:cs="Times New Roman"/>
          <w:i/>
          <w:iCs/>
        </w:rPr>
        <w:t>amphioxeia</w:t>
      </w:r>
      <w:r w:rsidR="00B113BF">
        <w:rPr>
          <w:rFonts w:cs="Times New Roman"/>
          <w:iCs/>
        </w:rPr>
        <w:t>-</w:t>
      </w:r>
      <w:r w:rsidR="00B113BF" w:rsidRPr="00B113BF">
        <w:rPr>
          <w:rFonts w:cs="Times New Roman"/>
          <w:iCs/>
        </w:rPr>
        <w:t>like</w:t>
      </w:r>
      <w:r w:rsidR="00B113BF">
        <w:rPr>
          <w:rFonts w:cs="Times New Roman"/>
        </w:rPr>
        <w:t xml:space="preserve"> cells</w:t>
      </w:r>
      <w:r w:rsidR="008D5305">
        <w:rPr>
          <w:rFonts w:cs="Times New Roman"/>
        </w:rPr>
        <w:t xml:space="preserve">, with values </w:t>
      </w:r>
      <w:r w:rsidR="006525FE">
        <w:rPr>
          <w:rFonts w:cs="Times New Roman"/>
        </w:rPr>
        <w:t>varying</w:t>
      </w:r>
      <w:r w:rsidR="008D5305">
        <w:rPr>
          <w:rFonts w:cs="Times New Roman"/>
        </w:rPr>
        <w:t xml:space="preserve"> from 0.0</w:t>
      </w:r>
      <w:r w:rsidR="008D5305" w:rsidRPr="005D614B">
        <w:rPr>
          <w:rFonts w:cs="Times New Roman"/>
        </w:rPr>
        <w:t>21</w:t>
      </w:r>
      <w:r w:rsidR="008D5305" w:rsidRPr="00BA009A">
        <w:rPr>
          <w:rFonts w:cs="Times New Roman"/>
        </w:rPr>
        <w:t xml:space="preserve"> </w:t>
      </w:r>
      <w:r w:rsidR="008D5305">
        <w:rPr>
          <w:rFonts w:cs="Times New Roman"/>
        </w:rPr>
        <w:t>x 10</w:t>
      </w:r>
      <w:r w:rsidR="008D5305" w:rsidRPr="00FC5E5F">
        <w:rPr>
          <w:rFonts w:cs="Times New Roman"/>
          <w:vertAlign w:val="superscript"/>
        </w:rPr>
        <w:t>6</w:t>
      </w:r>
      <w:r w:rsidR="008D5305" w:rsidRPr="005D614B">
        <w:rPr>
          <w:rFonts w:cs="Times New Roman"/>
        </w:rPr>
        <w:t xml:space="preserve"> </w:t>
      </w:r>
      <w:r w:rsidR="008D5305">
        <w:rPr>
          <w:rFonts w:cs="Times New Roman"/>
        </w:rPr>
        <w:t>to 0.32 x 10</w:t>
      </w:r>
      <w:r w:rsidR="008D5305" w:rsidRPr="00FC5E5F">
        <w:rPr>
          <w:rFonts w:cs="Times New Roman"/>
          <w:vertAlign w:val="superscript"/>
        </w:rPr>
        <w:t>6</w:t>
      </w:r>
      <w:r w:rsidR="008D5305" w:rsidRPr="005D614B">
        <w:rPr>
          <w:rFonts w:cs="Times New Roman"/>
        </w:rPr>
        <w:t xml:space="preserve"> cells </w:t>
      </w:r>
      <w:r w:rsidR="008D5305" w:rsidRPr="005D614B">
        <w:rPr>
          <w:rFonts w:eastAsia="Calibri" w:cs="Times New Roman"/>
        </w:rPr>
        <w:t>L</w:t>
      </w:r>
      <w:r w:rsidR="008D5305" w:rsidRPr="008A0DAC">
        <w:rPr>
          <w:rFonts w:eastAsia="Calibri" w:cs="Times New Roman"/>
          <w:vertAlign w:val="superscript"/>
        </w:rPr>
        <w:t>-</w:t>
      </w:r>
      <w:r w:rsidR="008D5305" w:rsidRPr="005D614B">
        <w:rPr>
          <w:rFonts w:eastAsia="Calibri" w:cs="Times New Roman"/>
        </w:rPr>
        <w:t>¹</w:t>
      </w:r>
      <w:r w:rsidR="00F65A6A">
        <w:rPr>
          <w:rFonts w:eastAsia="Calibri" w:cs="Times New Roman"/>
        </w:rPr>
        <w:t xml:space="preserve"> </w:t>
      </w:r>
      <w:r w:rsidR="00136ED5">
        <w:rPr>
          <w:rFonts w:eastAsia="Calibri" w:cs="Times New Roman"/>
        </w:rPr>
        <w:t>during the survey</w:t>
      </w:r>
      <w:r w:rsidR="00136ED5">
        <w:rPr>
          <w:rFonts w:cs="Times New Roman"/>
        </w:rPr>
        <w:t xml:space="preserve"> </w:t>
      </w:r>
      <w:r w:rsidR="008D5305" w:rsidRPr="00FC5E5F">
        <w:rPr>
          <w:rFonts w:cs="Times New Roman"/>
        </w:rPr>
        <w:t>(</w:t>
      </w:r>
      <w:r w:rsidR="008D5305">
        <w:rPr>
          <w:rFonts w:cs="Times New Roman"/>
          <w:b/>
          <w:bCs/>
        </w:rPr>
        <w:t>F</w:t>
      </w:r>
      <w:r w:rsidR="008D5305" w:rsidRPr="00FC5E5F">
        <w:rPr>
          <w:rFonts w:cs="Times New Roman"/>
          <w:b/>
          <w:bCs/>
        </w:rPr>
        <w:t xml:space="preserve">ig. </w:t>
      </w:r>
      <w:r w:rsidR="00402A36">
        <w:rPr>
          <w:rFonts w:cs="Times New Roman"/>
          <w:b/>
          <w:bCs/>
        </w:rPr>
        <w:t>2</w:t>
      </w:r>
      <w:r w:rsidR="008D5305" w:rsidRPr="00FC5E5F">
        <w:rPr>
          <w:rFonts w:cs="Times New Roman"/>
        </w:rPr>
        <w:t>)</w:t>
      </w:r>
      <w:r w:rsidR="008D5305">
        <w:rPr>
          <w:rFonts w:eastAsia="Calibri" w:cs="Times New Roman"/>
        </w:rPr>
        <w:t>. A positive co</w:t>
      </w:r>
      <w:r w:rsidR="00B113BF">
        <w:rPr>
          <w:rFonts w:eastAsia="Calibri" w:cs="Times New Roman"/>
        </w:rPr>
        <w:t xml:space="preserve">rrelation between abundances of cryptophytes </w:t>
      </w:r>
      <w:r w:rsidR="008D5305">
        <w:rPr>
          <w:rFonts w:eastAsia="Calibri" w:cs="Times New Roman"/>
        </w:rPr>
        <w:t xml:space="preserve">and </w:t>
      </w:r>
      <w:r w:rsidR="008D5305" w:rsidRPr="004B24FD">
        <w:rPr>
          <w:rFonts w:eastAsia="Calibri" w:cs="Times New Roman"/>
          <w:i/>
        </w:rPr>
        <w:t>M. major</w:t>
      </w:r>
      <w:r w:rsidR="008D5305">
        <w:rPr>
          <w:rFonts w:eastAsia="Calibri" w:cs="Times New Roman"/>
        </w:rPr>
        <w:t xml:space="preserve"> was observed during the survey (R = 0.</w:t>
      </w:r>
      <w:r w:rsidR="000B5375">
        <w:rPr>
          <w:rFonts w:eastAsia="Calibri" w:cs="Times New Roman"/>
        </w:rPr>
        <w:t>71</w:t>
      </w:r>
      <w:r w:rsidR="008D5305">
        <w:rPr>
          <w:rFonts w:eastAsia="Calibri" w:cs="Times New Roman"/>
        </w:rPr>
        <w:t>, p &lt; 0.0</w:t>
      </w:r>
      <w:r w:rsidR="008D5305" w:rsidRPr="00505188">
        <w:rPr>
          <w:rFonts w:eastAsia="Calibri" w:cs="Times New Roman"/>
        </w:rPr>
        <w:t>1</w:t>
      </w:r>
      <w:r w:rsidR="008D5305">
        <w:rPr>
          <w:rFonts w:eastAsia="Calibri" w:cs="Times New Roman"/>
        </w:rPr>
        <w:t>) (</w:t>
      </w:r>
      <w:r w:rsidR="008D5305" w:rsidRPr="00FC5E5F">
        <w:rPr>
          <w:rFonts w:eastAsia="Calibri" w:cs="Times New Roman"/>
          <w:b/>
        </w:rPr>
        <w:t xml:space="preserve">Fig. </w:t>
      </w:r>
      <w:r w:rsidR="009D3EE8">
        <w:rPr>
          <w:rFonts w:eastAsia="Calibri" w:cs="Times New Roman"/>
          <w:b/>
        </w:rPr>
        <w:t>3</w:t>
      </w:r>
      <w:r w:rsidR="006525FE">
        <w:rPr>
          <w:rFonts w:eastAsia="Calibri" w:cs="Times New Roman"/>
        </w:rPr>
        <w:t>)</w:t>
      </w:r>
      <w:r w:rsidR="006525FE">
        <w:rPr>
          <w:rFonts w:cs="Times New Roman"/>
        </w:rPr>
        <w:t xml:space="preserve">. </w:t>
      </w:r>
      <w:r w:rsidR="00136ED5">
        <w:rPr>
          <w:rFonts w:eastAsia="Calibri" w:cs="Times New Roman"/>
        </w:rPr>
        <w:t xml:space="preserve">Abundances of </w:t>
      </w:r>
      <w:r w:rsidR="005228AD" w:rsidRPr="004B24FD">
        <w:rPr>
          <w:rFonts w:eastAsia="Calibri" w:cs="Times New Roman"/>
          <w:i/>
        </w:rPr>
        <w:t>M. major</w:t>
      </w:r>
      <w:r w:rsidR="005228AD">
        <w:rPr>
          <w:rFonts w:eastAsia="Calibri" w:cs="Times New Roman"/>
          <w:i/>
        </w:rPr>
        <w:t xml:space="preserve"> </w:t>
      </w:r>
      <w:r w:rsidR="00866479">
        <w:rPr>
          <w:rFonts w:eastAsia="Calibri" w:cs="Times New Roman"/>
        </w:rPr>
        <w:t xml:space="preserve">and </w:t>
      </w:r>
      <w:r w:rsidR="00B113BF" w:rsidRPr="00A357F5">
        <w:rPr>
          <w:rFonts w:cs="Times New Roman"/>
          <w:i/>
          <w:iCs/>
        </w:rPr>
        <w:t>T</w:t>
      </w:r>
      <w:r w:rsidR="00B113BF">
        <w:rPr>
          <w:rFonts w:cs="Times New Roman"/>
          <w:i/>
          <w:iCs/>
        </w:rPr>
        <w:t>.</w:t>
      </w:r>
      <w:r w:rsidR="00B113BF" w:rsidRPr="00A357F5">
        <w:rPr>
          <w:rFonts w:cs="Times New Roman"/>
          <w:i/>
          <w:iCs/>
        </w:rPr>
        <w:t xml:space="preserve"> </w:t>
      </w:r>
      <w:r w:rsidR="00B113BF">
        <w:rPr>
          <w:rFonts w:cs="Times New Roman"/>
          <w:i/>
          <w:iCs/>
        </w:rPr>
        <w:t>amphioxeia</w:t>
      </w:r>
      <w:r w:rsidR="00B113BF">
        <w:rPr>
          <w:rFonts w:cs="Times New Roman"/>
          <w:iCs/>
        </w:rPr>
        <w:t>-</w:t>
      </w:r>
      <w:r w:rsidR="00B113BF" w:rsidRPr="00B113BF">
        <w:rPr>
          <w:rFonts w:cs="Times New Roman"/>
          <w:iCs/>
        </w:rPr>
        <w:t>like</w:t>
      </w:r>
      <w:r w:rsidR="00B113BF">
        <w:rPr>
          <w:rFonts w:cs="Times New Roman"/>
        </w:rPr>
        <w:t xml:space="preserve"> cells</w:t>
      </w:r>
      <w:r w:rsidR="00866479" w:rsidRPr="00B113BF">
        <w:rPr>
          <w:rFonts w:eastAsia="Calibri" w:cs="Times New Roman"/>
        </w:rPr>
        <w:t xml:space="preserve"> </w:t>
      </w:r>
      <w:r w:rsidR="00136ED5">
        <w:rPr>
          <w:rFonts w:eastAsia="Calibri" w:cs="Times New Roman"/>
        </w:rPr>
        <w:t>were not significantly correlated with environmental conditions such as</w:t>
      </w:r>
      <w:r w:rsidR="00C34300">
        <w:rPr>
          <w:rFonts w:eastAsia="Calibri" w:cs="Times New Roman"/>
        </w:rPr>
        <w:t xml:space="preserve"> salinity,</w:t>
      </w:r>
      <w:r w:rsidR="00136ED5">
        <w:rPr>
          <w:rFonts w:eastAsia="Calibri" w:cs="Times New Roman"/>
        </w:rPr>
        <w:t xml:space="preserve"> nutrient concentrations </w:t>
      </w:r>
      <w:r w:rsidR="00C34300">
        <w:rPr>
          <w:rFonts w:cs="Times New Roman"/>
        </w:rPr>
        <w:t>or spring/neap tide cycle</w:t>
      </w:r>
      <w:r w:rsidR="00C34300">
        <w:rPr>
          <w:rFonts w:eastAsia="Calibri" w:cs="Times New Roman"/>
        </w:rPr>
        <w:t xml:space="preserve"> </w:t>
      </w:r>
      <w:r w:rsidR="00866479">
        <w:rPr>
          <w:rFonts w:eastAsia="Calibri" w:cs="Times New Roman"/>
        </w:rPr>
        <w:t xml:space="preserve">during the survey </w:t>
      </w:r>
      <w:r w:rsidR="00136ED5">
        <w:rPr>
          <w:rFonts w:eastAsia="Calibri" w:cs="Times New Roman"/>
        </w:rPr>
        <w:t xml:space="preserve">(data not </w:t>
      </w:r>
      <w:r w:rsidR="006466E0">
        <w:rPr>
          <w:rFonts w:eastAsia="Calibri" w:cs="Times New Roman"/>
        </w:rPr>
        <w:t>shown</w:t>
      </w:r>
      <w:r w:rsidR="00136ED5">
        <w:rPr>
          <w:rFonts w:eastAsia="Calibri" w:cs="Times New Roman"/>
        </w:rPr>
        <w:t>)</w:t>
      </w:r>
      <w:r w:rsidR="00136ED5" w:rsidRPr="005D614B">
        <w:rPr>
          <w:rFonts w:eastAsia="Calibri" w:cs="Times New Roman"/>
        </w:rPr>
        <w:t>.</w:t>
      </w:r>
    </w:p>
    <w:p w14:paraId="44AACC77" w14:textId="77777777" w:rsidR="008879DF" w:rsidRPr="00FE75DC" w:rsidRDefault="008879DF" w:rsidP="004B52B9">
      <w:pPr>
        <w:spacing w:line="480" w:lineRule="auto"/>
        <w:ind w:firstLine="288"/>
        <w:jc w:val="both"/>
        <w:rPr>
          <w:rFonts w:cs="Times New Roman"/>
        </w:rPr>
      </w:pPr>
    </w:p>
    <w:p w14:paraId="30255873" w14:textId="7F442947" w:rsidR="008D5305" w:rsidRPr="00B63E78" w:rsidRDefault="008D5305" w:rsidP="000B5375">
      <w:pPr>
        <w:spacing w:line="480" w:lineRule="auto"/>
        <w:ind w:firstLine="288"/>
        <w:jc w:val="both"/>
        <w:outlineLvl w:val="0"/>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9466EC2" w14:textId="60850956" w:rsidR="005D449D" w:rsidRPr="00B63D44" w:rsidRDefault="00B63E78" w:rsidP="004B52B9">
      <w:pPr>
        <w:spacing w:line="480" w:lineRule="auto"/>
        <w:ind w:firstLine="288"/>
        <w:jc w:val="both"/>
        <w:rPr>
          <w:rFonts w:cs="Times New Roman"/>
          <w:highlight w:val="yellow"/>
        </w:rPr>
      </w:pPr>
      <w:r w:rsidRPr="00B63E78">
        <w:rPr>
          <w:rFonts w:cs="Times New Roman"/>
        </w:rPr>
        <w:t>To establish the accuracy of size distribution-based division rate estimates using SeaFlow measurements of forward-angle light scattering converted to cell volume using an empirical relationship (Ribalet et al. 2015), we compared size-based estimates of division rates (h</w:t>
      </w:r>
      <w:r w:rsidRPr="00B63E78">
        <w:rPr>
          <w:rFonts w:cs="Times New Roman"/>
          <w:vertAlign w:val="superscript"/>
        </w:rPr>
        <w:t>-1</w:t>
      </w:r>
      <w:r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the cryptophyte </w:t>
      </w:r>
      <w:r w:rsidR="008C64E5" w:rsidRPr="008C64E5">
        <w:rPr>
          <w:rFonts w:cs="Times New Roman"/>
          <w:i/>
        </w:rPr>
        <w:t>Rhodomonas</w:t>
      </w:r>
      <w:r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both cell cycle analysis and the model 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9D3EE8">
        <w:rPr>
          <w:rFonts w:cs="Times New Roman"/>
          <w:b/>
        </w:rPr>
        <w:t>4</w:t>
      </w:r>
      <w:r w:rsidR="0069766C">
        <w:rPr>
          <w:rFonts w:cs="Times New Roman"/>
        </w:rPr>
        <w:t>)</w:t>
      </w:r>
      <w:r w:rsidR="00057AFB">
        <w:rPr>
          <w:rFonts w:cs="Times New Roman"/>
        </w:rPr>
        <w:t xml:space="preserve">, although </w:t>
      </w:r>
      <w:r w:rsidR="00FC6A5D">
        <w:rPr>
          <w:rFonts w:cs="Times New Roman"/>
        </w:rPr>
        <w:t>some discrepancies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w:t>
      </w:r>
      <w:r w:rsidR="005D449D" w:rsidRPr="00505188">
        <w:rPr>
          <w:rFonts w:cs="Times New Roman"/>
        </w:rPr>
        <w:lastRenderedPageBreak/>
        <w:t>coefficient of determination R</w:t>
      </w:r>
      <w:r w:rsidR="005D449D" w:rsidRPr="00505188">
        <w:rPr>
          <w:rFonts w:cs="Times New Roman"/>
          <w:vertAlign w:val="superscript"/>
        </w:rPr>
        <w:t>2</w:t>
      </w:r>
      <w:r w:rsidR="005D449D" w:rsidRPr="00505188">
        <w:rPr>
          <w:rFonts w:cs="Times New Roman"/>
        </w:rPr>
        <w:t xml:space="preserve"> = 0.60 (p &lt; 0.001) </w:t>
      </w:r>
      <w:r w:rsidR="00057AFB" w:rsidRPr="00505188">
        <w:rPr>
          <w:rFonts w:cs="Times New Roman"/>
        </w:rPr>
        <w:t>(</w:t>
      </w:r>
      <w:r w:rsidR="00057AFB" w:rsidRPr="00E9004E">
        <w:rPr>
          <w:rFonts w:cs="Times New Roman"/>
          <w:b/>
        </w:rPr>
        <w:t>Fig.</w:t>
      </w:r>
      <w:r w:rsidR="00057AFB" w:rsidRPr="00505188">
        <w:rPr>
          <w:rFonts w:cs="Times New Roman"/>
        </w:rPr>
        <w:t xml:space="preserve"> </w:t>
      </w:r>
      <w:r w:rsidR="00057AFB" w:rsidRPr="00E9004E">
        <w:rPr>
          <w:rFonts w:cs="Times New Roman"/>
          <w:b/>
        </w:rPr>
        <w:t>S</w:t>
      </w:r>
      <w:r w:rsidR="009D3EE8">
        <w:rPr>
          <w:rFonts w:cs="Times New Roman"/>
          <w:b/>
        </w:rPr>
        <w:t>5</w:t>
      </w:r>
      <w:r w:rsidR="00057AFB" w:rsidRPr="00505188">
        <w:rPr>
          <w:rFonts w:cs="Times New Roman"/>
        </w:rPr>
        <w:t>)</w:t>
      </w:r>
      <w:r w:rsidR="00057AFB">
        <w:rPr>
          <w:rFonts w:cs="Times New Roman"/>
        </w:rPr>
        <w:t xml:space="preserve"> </w:t>
      </w:r>
      <w:r w:rsidR="005D449D" w:rsidRPr="00505188">
        <w:rPr>
          <w:rFonts w:cs="Times New Roman"/>
        </w:rPr>
        <w:t>indicate</w:t>
      </w:r>
      <w:r w:rsidR="000B5375">
        <w:rPr>
          <w:rFonts w:cs="Times New Roman"/>
        </w:rPr>
        <w:t>d</w:t>
      </w:r>
      <w:r w:rsidR="005D449D" w:rsidRPr="00505188">
        <w:rPr>
          <w:rFonts w:cs="Times New Roman"/>
        </w:rPr>
        <w:t xml:space="preserve"> that the model </w:t>
      </w:r>
      <w:r w:rsidR="00057AFB">
        <w:rPr>
          <w:rFonts w:cs="Times New Roman"/>
        </w:rPr>
        <w:t>provide</w:t>
      </w:r>
      <w:r w:rsidR="000B5375">
        <w:rPr>
          <w:rFonts w:cs="Times New Roman"/>
        </w:rPr>
        <w:t>d</w:t>
      </w:r>
      <w:r w:rsidR="00057AFB">
        <w:rPr>
          <w:rFonts w:cs="Times New Roman"/>
        </w:rPr>
        <w:t xml:space="preserve"> reasonable estimates of division rate</w:t>
      </w:r>
      <w:r w:rsidR="000B5375">
        <w:rPr>
          <w:rFonts w:cs="Times New Roman"/>
        </w:rPr>
        <w:t>s</w:t>
      </w:r>
      <w:r w:rsidR="00057AFB">
        <w:rPr>
          <w:rFonts w:cs="Times New Roman"/>
        </w:rPr>
        <w:t xml:space="preserve"> for the cryptophyte</w:t>
      </w:r>
      <w:r w:rsidR="008C64E5">
        <w:rPr>
          <w:rFonts w:cs="Times New Roman"/>
        </w:rPr>
        <w:t xml:space="preserve"> </w:t>
      </w:r>
      <w:r w:rsidR="008C64E5" w:rsidRPr="008C64E5">
        <w:rPr>
          <w:rFonts w:cs="Times New Roman"/>
          <w:i/>
        </w:rPr>
        <w:t>Rhodomonas</w:t>
      </w:r>
      <w:r w:rsidR="00336F7D">
        <w:rPr>
          <w:rFonts w:cs="Times New Roman"/>
        </w:rPr>
        <w:t xml:space="preserve"> in culture</w:t>
      </w:r>
      <w:r w:rsidR="008C64E5">
        <w:rPr>
          <w:rFonts w:cs="Times New Roman"/>
          <w:i/>
        </w:rPr>
        <w:t>.</w:t>
      </w:r>
      <w:r w:rsidR="00336F7D">
        <w:rPr>
          <w:rFonts w:cs="Times New Roman"/>
        </w:rPr>
        <w:t xml:space="preserve"> In the field, our limited access to the sampling site </w:t>
      </w:r>
      <w:r w:rsidR="00336F7D" w:rsidRPr="00336F7D">
        <w:rPr>
          <w:rFonts w:cs="Times New Roman"/>
        </w:rPr>
        <w:t xml:space="preserve">prevented </w:t>
      </w:r>
      <w:r w:rsidR="00B346EF">
        <w:rPr>
          <w:rFonts w:cs="Times New Roman"/>
        </w:rPr>
        <w:t xml:space="preserve">the </w:t>
      </w:r>
      <w:r w:rsidR="00336F7D">
        <w:rPr>
          <w:rFonts w:cs="Times New Roman"/>
        </w:rPr>
        <w:t>use</w:t>
      </w:r>
      <w:r w:rsidR="00336F7D" w:rsidRPr="00336F7D">
        <w:rPr>
          <w:rFonts w:cs="Times New Roman"/>
        </w:rPr>
        <w:t xml:space="preserve"> </w:t>
      </w:r>
      <w:r w:rsidR="000F2FA3">
        <w:rPr>
          <w:rFonts w:cs="Times New Roman"/>
        </w:rPr>
        <w:t xml:space="preserve">of </w:t>
      </w:r>
      <w:r w:rsidR="00336F7D" w:rsidRPr="00336F7D">
        <w:rPr>
          <w:rFonts w:cs="Times New Roman"/>
        </w:rPr>
        <w:t>the cell-cycle method to validate our model-based</w:t>
      </w:r>
      <w:r w:rsidR="0083552D">
        <w:rPr>
          <w:rFonts w:cs="Times New Roman"/>
        </w:rPr>
        <w:t xml:space="preserve"> estimates of division rates for the cryptophyte population</w:t>
      </w:r>
      <w:r w:rsidR="00336F7D" w:rsidRPr="001A3350">
        <w:rPr>
          <w:rFonts w:cs="Times New Roman"/>
        </w:rPr>
        <w:t>.</w:t>
      </w:r>
      <w:r w:rsidR="00D319F2" w:rsidRPr="001A3350">
        <w:rPr>
          <w:rFonts w:cs="Times New Roman"/>
        </w:rPr>
        <w:t xml:space="preserve"> </w:t>
      </w:r>
      <w:r w:rsidR="001A3350" w:rsidRPr="00B63D44">
        <w:rPr>
          <w:rFonts w:cs="Times New Roman"/>
        </w:rPr>
        <w:t>D</w:t>
      </w:r>
      <w:r w:rsidR="005B3DC4" w:rsidRPr="00B63D44">
        <w:rPr>
          <w:rFonts w:cs="Times New Roman"/>
        </w:rPr>
        <w:t>ur</w:t>
      </w:r>
      <w:r w:rsidR="001A3350" w:rsidRPr="00B63D44">
        <w:rPr>
          <w:rFonts w:cs="Times New Roman"/>
        </w:rPr>
        <w:t xml:space="preserve">ing the </w:t>
      </w:r>
      <w:r w:rsidR="00C34300" w:rsidRPr="00B63D44">
        <w:rPr>
          <w:rFonts w:cs="Times New Roman"/>
        </w:rPr>
        <w:t>entire</w:t>
      </w:r>
      <w:r w:rsidR="001A3350" w:rsidRPr="00B63D44">
        <w:rPr>
          <w:rFonts w:cs="Times New Roman"/>
        </w:rPr>
        <w:t xml:space="preserve"> survey, </w:t>
      </w:r>
      <w:r w:rsidR="0083552D">
        <w:rPr>
          <w:rFonts w:cs="Times New Roman"/>
        </w:rPr>
        <w:t>the median size of the cryptophyte population</w:t>
      </w:r>
      <w:r w:rsidR="000F2FA3" w:rsidRPr="00B63D44">
        <w:rPr>
          <w:rFonts w:cs="Times New Roman"/>
        </w:rPr>
        <w:t xml:space="preserve"> </w:t>
      </w:r>
      <w:r w:rsidR="000F2FA3">
        <w:rPr>
          <w:rFonts w:cs="Times New Roman"/>
        </w:rPr>
        <w:t xml:space="preserve">increased </w:t>
      </w:r>
      <w:r w:rsidR="00C34300" w:rsidRPr="00B63D44">
        <w:rPr>
          <w:rFonts w:cs="Times New Roman"/>
        </w:rPr>
        <w:t>during daylight and decrease</w:t>
      </w:r>
      <w:r w:rsidR="000F2FA3">
        <w:rPr>
          <w:rFonts w:cs="Times New Roman"/>
        </w:rPr>
        <w:t>d</w:t>
      </w:r>
      <w:r w:rsidR="00C34300" w:rsidRPr="00B63D44">
        <w:rPr>
          <w:rFonts w:cs="Times New Roman"/>
        </w:rPr>
        <w:t xml:space="preserve"> at night</w:t>
      </w:r>
      <w:r w:rsidR="0083552D">
        <w:rPr>
          <w:rFonts w:cs="Times New Roman"/>
        </w:rPr>
        <w:t>, regardless of the tidal cycle</w:t>
      </w:r>
      <w:r w:rsidR="00B63D44" w:rsidRPr="00B63D44">
        <w:rPr>
          <w:rFonts w:cs="Times New Roman"/>
        </w:rPr>
        <w:t xml:space="preserve"> (</w:t>
      </w:r>
      <w:r w:rsidR="00B63D44" w:rsidRPr="00B63D44">
        <w:rPr>
          <w:rFonts w:cs="Times New Roman"/>
          <w:b/>
        </w:rPr>
        <w:t>Fig.</w:t>
      </w:r>
      <w:r w:rsidR="00B63D44" w:rsidRPr="00B63D44">
        <w:rPr>
          <w:rFonts w:cs="Times New Roman"/>
        </w:rPr>
        <w:t xml:space="preserve"> </w:t>
      </w:r>
      <w:r w:rsidR="009D3EE8">
        <w:rPr>
          <w:rFonts w:cs="Times New Roman"/>
          <w:b/>
        </w:rPr>
        <w:t>5</w:t>
      </w:r>
      <w:r w:rsidR="00B63D44" w:rsidRPr="00B63D44">
        <w:rPr>
          <w:rFonts w:cs="Times New Roman"/>
          <w:b/>
        </w:rPr>
        <w:t>A</w:t>
      </w:r>
      <w:r w:rsidR="00B63D44" w:rsidRPr="00B63D44">
        <w:rPr>
          <w:rFonts w:cs="Times New Roman"/>
        </w:rPr>
        <w:t xml:space="preserve">), </w:t>
      </w:r>
      <w:r w:rsidR="0083552D">
        <w:rPr>
          <w:rFonts w:cs="Times New Roman"/>
        </w:rPr>
        <w:t xml:space="preserve">which is </w:t>
      </w:r>
      <w:r w:rsidR="00B63D44" w:rsidRPr="00B63D44">
        <w:rPr>
          <w:rFonts w:cs="Times New Roman"/>
        </w:rPr>
        <w:t xml:space="preserve">consistent with the model assumptions that photosynthesis and cell division are the main factors influencing the change of cell volume over a 24-h period (Sosik et al. 2003). </w:t>
      </w:r>
    </w:p>
    <w:p w14:paraId="45D4284B" w14:textId="354E5EA7" w:rsidR="0091553D" w:rsidRDefault="008D5305" w:rsidP="004B52B9">
      <w:pPr>
        <w:spacing w:line="480" w:lineRule="auto"/>
        <w:ind w:firstLine="288"/>
        <w:jc w:val="both"/>
        <w:rPr>
          <w:rFonts w:cs="Times New Roman"/>
        </w:rPr>
      </w:pPr>
      <w:r>
        <w:rPr>
          <w:rFonts w:cs="Times New Roman"/>
        </w:rPr>
        <w:t>E</w:t>
      </w:r>
      <w:r w:rsidRPr="00FC5E5F">
        <w:rPr>
          <w:rFonts w:cs="Times New Roman"/>
        </w:rPr>
        <w:t>stimates of the daily division rate</w:t>
      </w:r>
      <w:r>
        <w:rPr>
          <w:rFonts w:cs="Times New Roman"/>
        </w:rPr>
        <w:t>s</w:t>
      </w:r>
      <w:r w:rsidRPr="00FC5E5F">
        <w:rPr>
          <w:rFonts w:cs="Times New Roman"/>
        </w:rPr>
        <w:t xml:space="preserve"> of </w:t>
      </w:r>
      <w:r w:rsidR="00194CA4" w:rsidRPr="00194CA4">
        <w:rPr>
          <w:rFonts w:cs="Times New Roman"/>
          <w:iCs/>
        </w:rPr>
        <w:t>cryptophyte</w:t>
      </w:r>
      <w:r w:rsidR="00194CA4" w:rsidRPr="00194CA4">
        <w:rPr>
          <w:rFonts w:cs="Times New Roman"/>
        </w:rPr>
        <w:t xml:space="preserve"> population</w:t>
      </w:r>
      <w:r w:rsidRPr="0083552D" w:rsidDel="001F5A8D">
        <w:rPr>
          <w:rFonts w:cs="Times New Roman"/>
        </w:rPr>
        <w:t xml:space="preserve"> </w:t>
      </w:r>
      <w:r w:rsidR="00B63D44" w:rsidRPr="0083552D">
        <w:rPr>
          <w:rFonts w:cs="Times New Roman"/>
        </w:rPr>
        <w:t>during</w:t>
      </w:r>
      <w:r w:rsidR="00B63D44">
        <w:rPr>
          <w:rFonts w:cs="Times New Roman"/>
        </w:rPr>
        <w:t xml:space="preserve"> the survey </w:t>
      </w:r>
      <w:r w:rsidRPr="00FC5E5F">
        <w:rPr>
          <w:rFonts w:cs="Times New Roman"/>
        </w:rPr>
        <w:t>ranged from 0.</w:t>
      </w:r>
      <w:r w:rsidR="003C6127">
        <w:rPr>
          <w:rFonts w:cs="Times New Roman"/>
        </w:rPr>
        <w:t>2</w:t>
      </w:r>
      <w:r>
        <w:rPr>
          <w:rFonts w:cs="Times New Roman"/>
        </w:rPr>
        <w:t xml:space="preserve"> ± 0.</w:t>
      </w:r>
      <w:r w:rsidR="005C18E0">
        <w:rPr>
          <w:rFonts w:cs="Times New Roman"/>
        </w:rPr>
        <w:t>1</w:t>
      </w:r>
      <w:r w:rsidRPr="00FC5E5F">
        <w:rPr>
          <w:rFonts w:cs="Times New Roman"/>
        </w:rPr>
        <w:t xml:space="preserve"> </w:t>
      </w:r>
      <w:r>
        <w:rPr>
          <w:rFonts w:cs="Times New Roman"/>
        </w:rPr>
        <w:t>d</w:t>
      </w:r>
      <w:r w:rsidRPr="008A0DAC">
        <w:rPr>
          <w:rFonts w:cs="Times New Roman"/>
          <w:vertAlign w:val="superscript"/>
        </w:rPr>
        <w:t>-1</w:t>
      </w:r>
      <w:r>
        <w:rPr>
          <w:rFonts w:cs="Times New Roman"/>
        </w:rPr>
        <w:t xml:space="preserve"> </w:t>
      </w:r>
      <w:r w:rsidRPr="00FC5E5F">
        <w:rPr>
          <w:rFonts w:cs="Times New Roman"/>
        </w:rPr>
        <w:t xml:space="preserve">to </w:t>
      </w:r>
      <w:r>
        <w:rPr>
          <w:rFonts w:cs="Times New Roman"/>
        </w:rPr>
        <w:t>1.</w:t>
      </w:r>
      <w:r w:rsidR="005C18E0">
        <w:rPr>
          <w:rFonts w:cs="Times New Roman"/>
        </w:rPr>
        <w:t>5</w:t>
      </w:r>
      <w:r>
        <w:rPr>
          <w:rFonts w:cs="Times New Roman"/>
        </w:rPr>
        <w:t xml:space="preserve"> ± 0.1 d</w:t>
      </w:r>
      <w:r w:rsidRPr="00FC5E5F">
        <w:rPr>
          <w:rFonts w:cs="Times New Roman"/>
          <w:vertAlign w:val="superscript"/>
        </w:rPr>
        <w:t>-1</w:t>
      </w:r>
      <w:r>
        <w:rPr>
          <w:rFonts w:cs="Times New Roman"/>
        </w:rPr>
        <w:t xml:space="preserve"> </w:t>
      </w:r>
      <w:r w:rsidRPr="008A0DAC">
        <w:rPr>
          <w:rFonts w:cs="Times New Roman"/>
        </w:rPr>
        <w:t>(</w:t>
      </w:r>
      <w:r>
        <w:rPr>
          <w:rFonts w:cs="Times New Roman"/>
          <w:b/>
          <w:bCs/>
        </w:rPr>
        <w:t>F</w:t>
      </w:r>
      <w:r w:rsidRPr="008A0DAC">
        <w:rPr>
          <w:rFonts w:cs="Times New Roman"/>
          <w:b/>
          <w:bCs/>
        </w:rPr>
        <w:t xml:space="preserve">ig. </w:t>
      </w:r>
      <w:r w:rsidR="00402A36">
        <w:rPr>
          <w:rFonts w:cs="Times New Roman"/>
          <w:b/>
          <w:bCs/>
        </w:rPr>
        <w:t>4</w:t>
      </w:r>
      <w:r w:rsidRPr="008A0DAC">
        <w:rPr>
          <w:rFonts w:cs="Times New Roman"/>
        </w:rPr>
        <w:t>)</w:t>
      </w:r>
      <w:r>
        <w:rPr>
          <w:rFonts w:cs="Times New Roman"/>
        </w:rPr>
        <w:t>, which correspond to 0.</w:t>
      </w:r>
      <w:r w:rsidR="003C6127">
        <w:rPr>
          <w:rFonts w:cs="Times New Roman"/>
        </w:rPr>
        <w:t>3</w:t>
      </w:r>
      <w:r>
        <w:rPr>
          <w:rFonts w:cs="Times New Roman"/>
        </w:rPr>
        <w:t xml:space="preserve"> and 2.</w:t>
      </w:r>
      <w:r w:rsidR="003C6127">
        <w:rPr>
          <w:rFonts w:cs="Times New Roman"/>
        </w:rPr>
        <w:t>1</w:t>
      </w:r>
      <w:r>
        <w:rPr>
          <w:rFonts w:cs="Times New Roman"/>
        </w:rPr>
        <w:t xml:space="preserve"> division per day, respectively</w:t>
      </w:r>
      <w:r w:rsidR="003746BA">
        <w:rPr>
          <w:rFonts w:cs="Times New Roman"/>
        </w:rPr>
        <w:t>. The highest division rate was</w:t>
      </w:r>
      <w:r>
        <w:rPr>
          <w:rFonts w:cs="Times New Roman"/>
        </w:rPr>
        <w:t xml:space="preserve"> observed at day 3</w:t>
      </w:r>
      <w:r w:rsidR="003746BA">
        <w:rPr>
          <w:rFonts w:cs="Times New Roman"/>
        </w:rPr>
        <w:t xml:space="preserve"> and </w:t>
      </w:r>
      <w:r>
        <w:rPr>
          <w:rFonts w:cs="Times New Roman"/>
        </w:rPr>
        <w:t xml:space="preserve">coincided with the lowest </w:t>
      </w:r>
      <w:r w:rsidR="003746BA">
        <w:rPr>
          <w:rFonts w:cs="Times New Roman"/>
        </w:rPr>
        <w:t xml:space="preserve">pH </w:t>
      </w:r>
      <w:r>
        <w:rPr>
          <w:rFonts w:cs="Times New Roman"/>
        </w:rPr>
        <w:t>values</w:t>
      </w:r>
      <w:r w:rsidR="003746BA">
        <w:rPr>
          <w:rFonts w:cs="Times New Roman"/>
        </w:rPr>
        <w:t xml:space="preserve"> (</w:t>
      </w:r>
      <w:r w:rsidR="003746BA" w:rsidRPr="003746BA">
        <w:rPr>
          <w:rFonts w:cs="Times New Roman"/>
          <w:b/>
        </w:rPr>
        <w:t>Fig. 2C</w:t>
      </w:r>
      <w:r w:rsidR="003746BA">
        <w:rPr>
          <w:rFonts w:cs="Times New Roman"/>
        </w:rPr>
        <w:t>)</w:t>
      </w:r>
      <w:r>
        <w:rPr>
          <w:rFonts w:cs="Times New Roman"/>
        </w:rPr>
        <w:t xml:space="preserve">. </w:t>
      </w:r>
      <w:r w:rsidR="004F035C">
        <w:rPr>
          <w:rFonts w:cs="Times New Roman"/>
        </w:rPr>
        <w:t xml:space="preserve">Division rates were </w:t>
      </w:r>
      <w:r w:rsidR="003C6127">
        <w:rPr>
          <w:rFonts w:cs="Times New Roman"/>
        </w:rPr>
        <w:t>positively correlated with concentrations of dissolved inorganic nutrients (R = 0.</w:t>
      </w:r>
      <w:r w:rsidR="000F2FA3">
        <w:rPr>
          <w:rFonts w:cs="Times New Roman"/>
        </w:rPr>
        <w:t>66</w:t>
      </w:r>
      <w:r w:rsidR="003C6127">
        <w:rPr>
          <w:rFonts w:cs="Times New Roman"/>
        </w:rPr>
        <w:t xml:space="preserve"> and 0.</w:t>
      </w:r>
      <w:r w:rsidR="000F2FA3">
        <w:rPr>
          <w:rFonts w:cs="Times New Roman"/>
        </w:rPr>
        <w:t>55</w:t>
      </w:r>
      <w:r w:rsidR="003C6127">
        <w:rPr>
          <w:rFonts w:cs="Times New Roman"/>
        </w:rPr>
        <w:t xml:space="preserve">, p &lt; 0.05, for DIP and DI, respectively) and </w:t>
      </w:r>
      <w:r w:rsidR="004F035C">
        <w:rPr>
          <w:rFonts w:cs="Times New Roman"/>
        </w:rPr>
        <w:t xml:space="preserve">negatively correlated with pH during the survey (R = </w:t>
      </w:r>
      <w:r w:rsidR="000F2FA3">
        <w:rPr>
          <w:rFonts w:cs="Times New Roman"/>
        </w:rPr>
        <w:t>-0.64</w:t>
      </w:r>
      <w:r w:rsidR="004F035C">
        <w:rPr>
          <w:rFonts w:cs="Times New Roman"/>
        </w:rPr>
        <w:t>, p &lt; 0.05) (</w:t>
      </w:r>
      <w:r w:rsidR="004F035C" w:rsidRPr="00A33782">
        <w:rPr>
          <w:rFonts w:cs="Times New Roman"/>
          <w:b/>
        </w:rPr>
        <w:t xml:space="preserve">Fig. </w:t>
      </w:r>
      <w:r w:rsidR="003A4248">
        <w:rPr>
          <w:rFonts w:cs="Times New Roman"/>
          <w:b/>
        </w:rPr>
        <w:t>S</w:t>
      </w:r>
      <w:r w:rsidR="00402A36">
        <w:rPr>
          <w:rFonts w:cs="Times New Roman"/>
          <w:b/>
        </w:rPr>
        <w:t>7</w:t>
      </w:r>
      <w:r w:rsidR="004F035C">
        <w:rPr>
          <w:rFonts w:cs="Times New Roman"/>
        </w:rPr>
        <w:t>), with decreasing division rates observed with daily-averaged pH &gt; 8.0.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w:t>
      </w:r>
      <w:r w:rsidR="00B346EF">
        <w:rPr>
          <w:rFonts w:cs="Times New Roman"/>
        </w:rPr>
        <w:t>,</w:t>
      </w:r>
      <w:r w:rsidR="005F094A">
        <w:rPr>
          <w:rFonts w:cs="Times New Roman"/>
        </w:rPr>
        <w:t xml:space="preserve"> </w:t>
      </w:r>
      <w:r w:rsidR="00364417">
        <w:rPr>
          <w:rFonts w:cs="Times New Roman"/>
        </w:rPr>
        <w:t xml:space="preserve">such as </w:t>
      </w:r>
      <w:r w:rsidR="00336F7D">
        <w:rPr>
          <w:rFonts w:cs="Times New Roman"/>
        </w:rPr>
        <w:t>temperature</w:t>
      </w:r>
      <w:r w:rsidR="003746BA">
        <w:rPr>
          <w:rFonts w:cs="Times New Roman"/>
        </w:rPr>
        <w:t xml:space="preserve"> (data not shown)</w:t>
      </w:r>
      <w:r w:rsidR="00412412">
        <w:rPr>
          <w:rFonts w:cs="Times New Roman"/>
        </w:rPr>
        <w:t>.</w:t>
      </w:r>
      <w:r w:rsidR="0091553D">
        <w:rPr>
          <w:rFonts w:cs="Times New Roman"/>
        </w:rPr>
        <w:t xml:space="preserve"> </w:t>
      </w:r>
    </w:p>
    <w:p w14:paraId="22D90745" w14:textId="77777777" w:rsidR="008879DF" w:rsidRDefault="008879DF" w:rsidP="004B52B9">
      <w:pPr>
        <w:spacing w:line="480" w:lineRule="auto"/>
        <w:ind w:firstLine="288"/>
        <w:jc w:val="both"/>
        <w:rPr>
          <w:rFonts w:cs="Times New Roman"/>
        </w:rPr>
      </w:pPr>
    </w:p>
    <w:p w14:paraId="7DDAF829" w14:textId="77777777" w:rsidR="008D5305" w:rsidRDefault="008D5305" w:rsidP="000B5375">
      <w:pPr>
        <w:spacing w:line="480" w:lineRule="auto"/>
        <w:ind w:firstLine="288"/>
        <w:jc w:val="both"/>
        <w:outlineLvl w:val="0"/>
        <w:rPr>
          <w:rFonts w:cs="Times New Roman"/>
          <w:b/>
          <w:bCs/>
        </w:rPr>
      </w:pPr>
      <w:r>
        <w:rPr>
          <w:rFonts w:cs="Times New Roman"/>
          <w:b/>
          <w:bCs/>
        </w:rPr>
        <w:t>DISCUSSION</w:t>
      </w:r>
    </w:p>
    <w:p w14:paraId="533285E9" w14:textId="1CAE36CE" w:rsidR="008D5305" w:rsidRPr="00BD2C01" w:rsidRDefault="008D5305" w:rsidP="000B5375">
      <w:pPr>
        <w:spacing w:line="480" w:lineRule="auto"/>
        <w:ind w:firstLine="288"/>
        <w:jc w:val="both"/>
        <w:outlineLvl w:val="0"/>
        <w:rPr>
          <w:rFonts w:cs="Times New Roman"/>
          <w:b/>
        </w:rPr>
      </w:pPr>
      <w:r>
        <w:rPr>
          <w:rFonts w:cs="Times New Roman"/>
          <w:b/>
        </w:rPr>
        <w:t xml:space="preserve">Ecophysiology of </w:t>
      </w:r>
      <w:r w:rsidRPr="00BD2C01">
        <w:rPr>
          <w:rFonts w:cs="Times New Roman"/>
          <w:b/>
        </w:rPr>
        <w:t xml:space="preserve">the </w:t>
      </w:r>
      <w:r w:rsidR="00493498" w:rsidRPr="00493498">
        <w:rPr>
          <w:rFonts w:cs="Times New Roman"/>
          <w:b/>
          <w:i/>
        </w:rPr>
        <w:t xml:space="preserve">Teleaulax </w:t>
      </w:r>
      <w:r w:rsidR="000B5375">
        <w:rPr>
          <w:rFonts w:cs="Times New Roman"/>
          <w:b/>
          <w:i/>
        </w:rPr>
        <w:t>amphioxeia</w:t>
      </w:r>
      <w:r w:rsidR="00493498">
        <w:rPr>
          <w:rFonts w:cs="Times New Roman"/>
        </w:rPr>
        <w:t xml:space="preserve"> </w:t>
      </w:r>
      <w:r>
        <w:rPr>
          <w:rFonts w:cs="Times New Roman"/>
          <w:b/>
        </w:rPr>
        <w:t>during the survey</w:t>
      </w:r>
    </w:p>
    <w:p w14:paraId="6F3CBE86" w14:textId="293C5952" w:rsidR="000F2FA3" w:rsidRDefault="008D5305" w:rsidP="000F2FA3">
      <w:pPr>
        <w:spacing w:line="480" w:lineRule="auto"/>
        <w:ind w:firstLine="288"/>
        <w:jc w:val="both"/>
        <w:rPr>
          <w:rFonts w:cs="Times New Roman"/>
        </w:rPr>
      </w:pPr>
      <w:r>
        <w:rPr>
          <w:rFonts w:cs="Times New Roman"/>
        </w:rPr>
        <w:tab/>
        <w:t xml:space="preserve">The cryptophyte </w:t>
      </w:r>
      <w:r w:rsidRPr="00FC5E5F">
        <w:rPr>
          <w:rFonts w:cs="Times New Roman"/>
          <w:i/>
        </w:rPr>
        <w:t xml:space="preserve">Teleaulax </w:t>
      </w:r>
      <w:r w:rsidR="000B5375">
        <w:rPr>
          <w:rFonts w:cs="Times New Roman"/>
          <w:i/>
        </w:rPr>
        <w:t>amphioxeia</w:t>
      </w:r>
      <w:r>
        <w:rPr>
          <w:rFonts w:cs="Times New Roman"/>
        </w:rPr>
        <w:t xml:space="preserve"> is a </w:t>
      </w:r>
      <w:r w:rsidR="000F2FA3">
        <w:rPr>
          <w:rFonts w:cs="Times New Roman"/>
        </w:rPr>
        <w:t xml:space="preserve">cosmopolitan </w:t>
      </w:r>
      <w:r>
        <w:rPr>
          <w:rFonts w:cs="Times New Roman"/>
        </w:rPr>
        <w:t xml:space="preserve">marine species </w:t>
      </w:r>
      <w:r w:rsidR="000F2FA3">
        <w:rPr>
          <w:rFonts w:cs="Times New Roman"/>
        </w:rPr>
        <w:t xml:space="preserve">that is widely </w:t>
      </w:r>
      <w:r>
        <w:rPr>
          <w:rFonts w:cs="Times New Roman"/>
        </w:rPr>
        <w:t xml:space="preserve">distributed in coastal habitats worldwide. During our survey, no consistent increase in </w:t>
      </w:r>
      <w:r w:rsidR="00194CA4">
        <w:rPr>
          <w:rFonts w:cs="Times New Roman"/>
        </w:rPr>
        <w:t xml:space="preserve">cryptophyte </w:t>
      </w:r>
      <w:r w:rsidR="00663DA2">
        <w:rPr>
          <w:rFonts w:cs="Times New Roman"/>
        </w:rPr>
        <w:t xml:space="preserve">cell </w:t>
      </w:r>
      <w:r>
        <w:rPr>
          <w:rFonts w:cs="Times New Roman"/>
        </w:rPr>
        <w:t xml:space="preserve">abundance was observed with </w:t>
      </w:r>
      <w:r w:rsidR="00493498">
        <w:rPr>
          <w:rFonts w:cs="Times New Roman"/>
        </w:rPr>
        <w:t>seawater intrusion,</w:t>
      </w:r>
      <w:r>
        <w:rPr>
          <w:rFonts w:cs="Times New Roman"/>
        </w:rPr>
        <w:t xml:space="preserve"> and variations in abundances were not </w:t>
      </w:r>
      <w:r w:rsidR="00F526BF">
        <w:rPr>
          <w:rFonts w:cs="Times New Roman"/>
        </w:rPr>
        <w:t xml:space="preserve">directly </w:t>
      </w:r>
      <w:r>
        <w:rPr>
          <w:rFonts w:cs="Times New Roman"/>
        </w:rPr>
        <w:t xml:space="preserve">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or spring/neap tide cycle</w:t>
      </w:r>
      <w:r>
        <w:rPr>
          <w:rFonts w:cs="Times New Roman"/>
        </w:rPr>
        <w:t xml:space="preserve">. </w:t>
      </w:r>
      <w:r w:rsidR="009607C1" w:rsidRPr="00D00863">
        <w:rPr>
          <w:rFonts w:cs="Times New Roman"/>
        </w:rPr>
        <w:t xml:space="preserve">The lack of a relationship between </w:t>
      </w:r>
      <w:r w:rsidR="00194CA4">
        <w:rPr>
          <w:rFonts w:cs="Times New Roman"/>
        </w:rPr>
        <w:t xml:space="preserve">cryptophyte </w:t>
      </w:r>
      <w:r w:rsidR="009607C1" w:rsidRPr="00D00863">
        <w:rPr>
          <w:rFonts w:cs="Times New Roman"/>
        </w:rPr>
        <w:t xml:space="preserve">cell abundance and salinity is in direct contrast with our measurements of red fluorescence, which suggested that seawater intrusions bring </w:t>
      </w:r>
      <w:r w:rsidR="00194CA4" w:rsidRPr="00D00863">
        <w:rPr>
          <w:rFonts w:cs="Times New Roman"/>
        </w:rPr>
        <w:t xml:space="preserve">into the estuary </w:t>
      </w:r>
      <w:r w:rsidR="009607C1" w:rsidRPr="00D00863">
        <w:rPr>
          <w:rFonts w:cs="Times New Roman"/>
        </w:rPr>
        <w:t xml:space="preserve">many phytoplankton cells of marine origin. </w:t>
      </w:r>
      <w:r w:rsidR="00194CA4">
        <w:rPr>
          <w:rFonts w:cs="Times New Roman"/>
        </w:rPr>
        <w:lastRenderedPageBreak/>
        <w:t>Cryptophyte a</w:t>
      </w:r>
      <w:r w:rsidR="000F2FA3">
        <w:rPr>
          <w:rFonts w:cs="Times New Roman"/>
        </w:rPr>
        <w:t xml:space="preserve">bundances shifted dramatically over the course of just a few hours. These results suggest that </w:t>
      </w:r>
      <w:r w:rsidR="000F2FA3" w:rsidRPr="00FC5E5F">
        <w:rPr>
          <w:rFonts w:cs="Times New Roman"/>
          <w:bCs/>
          <w:i/>
        </w:rPr>
        <w:t>T</w:t>
      </w:r>
      <w:r w:rsidR="000F2FA3">
        <w:rPr>
          <w:rFonts w:cs="Times New Roman"/>
          <w:bCs/>
          <w:i/>
        </w:rPr>
        <w:t>.</w:t>
      </w:r>
      <w:r w:rsidR="000F2FA3" w:rsidRPr="00FC5E5F">
        <w:rPr>
          <w:rFonts w:cs="Times New Roman"/>
          <w:bCs/>
          <w:i/>
        </w:rPr>
        <w:t xml:space="preserve"> </w:t>
      </w:r>
      <w:r w:rsidR="000F2FA3">
        <w:rPr>
          <w:rFonts w:cs="Times New Roman"/>
          <w:bCs/>
          <w:i/>
        </w:rPr>
        <w:t>amphio</w:t>
      </w:r>
      <w:r w:rsidR="000F2FA3" w:rsidRPr="00FC5E5F">
        <w:rPr>
          <w:rFonts w:cs="Times New Roman"/>
          <w:bCs/>
          <w:i/>
        </w:rPr>
        <w:t>x</w:t>
      </w:r>
      <w:r w:rsidR="000F2FA3">
        <w:rPr>
          <w:rFonts w:cs="Times New Roman"/>
          <w:bCs/>
          <w:i/>
        </w:rPr>
        <w:t>ei</w:t>
      </w:r>
      <w:r w:rsidR="000F2FA3" w:rsidRPr="00FC5E5F">
        <w:rPr>
          <w:rFonts w:cs="Times New Roman"/>
          <w:bCs/>
          <w:i/>
        </w:rPr>
        <w:t>a</w:t>
      </w:r>
      <w:r w:rsidR="000F2FA3">
        <w:rPr>
          <w:rFonts w:cs="Times New Roman"/>
        </w:rPr>
        <w:t xml:space="preserve"> distribution is very patchy</w:t>
      </w:r>
      <w:r w:rsidR="000F2FA3" w:rsidRPr="00D36109">
        <w:rPr>
          <w:rFonts w:cs="Times New Roman"/>
        </w:rPr>
        <w:t xml:space="preserve"> </w:t>
      </w:r>
      <w:r w:rsidR="000F2FA3">
        <w:rPr>
          <w:rFonts w:cs="Times New Roman"/>
        </w:rPr>
        <w:t xml:space="preserve">within the CRE, and highlight the importance of physical transport in the dynamics of </w:t>
      </w:r>
      <w:r w:rsidR="000F2FA3" w:rsidRPr="00FC5E5F">
        <w:rPr>
          <w:rFonts w:cs="Times New Roman"/>
          <w:bCs/>
          <w:i/>
        </w:rPr>
        <w:t>T</w:t>
      </w:r>
      <w:r w:rsidR="000F2FA3">
        <w:rPr>
          <w:rFonts w:cs="Times New Roman"/>
          <w:bCs/>
          <w:i/>
        </w:rPr>
        <w:t>.</w:t>
      </w:r>
      <w:r w:rsidR="000F2FA3" w:rsidRPr="00FC5E5F">
        <w:rPr>
          <w:rFonts w:cs="Times New Roman"/>
          <w:bCs/>
          <w:i/>
        </w:rPr>
        <w:t xml:space="preserve"> </w:t>
      </w:r>
      <w:r w:rsidR="000F2FA3">
        <w:rPr>
          <w:rFonts w:cs="Times New Roman"/>
          <w:bCs/>
          <w:i/>
        </w:rPr>
        <w:t>amphio</w:t>
      </w:r>
      <w:r w:rsidR="000F2FA3" w:rsidRPr="00FC5E5F">
        <w:rPr>
          <w:rFonts w:cs="Times New Roman"/>
          <w:bCs/>
          <w:i/>
        </w:rPr>
        <w:t>x</w:t>
      </w:r>
      <w:r w:rsidR="000F2FA3">
        <w:rPr>
          <w:rFonts w:cs="Times New Roman"/>
          <w:bCs/>
          <w:i/>
        </w:rPr>
        <w:t>ei</w:t>
      </w:r>
      <w:r w:rsidR="000F2FA3" w:rsidRPr="00FC5E5F">
        <w:rPr>
          <w:rFonts w:cs="Times New Roman"/>
          <w:bCs/>
          <w:i/>
        </w:rPr>
        <w:t>a</w:t>
      </w:r>
      <w:r w:rsidR="000F2FA3">
        <w:rPr>
          <w:rFonts w:cs="Times New Roman"/>
        </w:rPr>
        <w:t xml:space="preserve"> in the estuary.</w:t>
      </w:r>
      <w:r w:rsidR="000F2FA3" w:rsidRPr="00493498">
        <w:rPr>
          <w:rFonts w:cs="Times New Roman"/>
        </w:rPr>
        <w:t xml:space="preserve"> </w:t>
      </w:r>
      <w:r w:rsidR="000F2FA3">
        <w:rPr>
          <w:rFonts w:cs="Times New Roman"/>
        </w:rPr>
        <w:t>Such variability in cell abundance should be taken into consideration when interpreting results from abundance data extrapolated from a small number of data points, and emphasizes the importance of continuous measurements for monitoring phytoplankton in the CRE.</w:t>
      </w:r>
    </w:p>
    <w:p w14:paraId="2D78A900" w14:textId="77777777" w:rsidR="000F2FA3" w:rsidRDefault="000F2FA3" w:rsidP="004B52B9">
      <w:pPr>
        <w:spacing w:line="480" w:lineRule="auto"/>
        <w:ind w:firstLine="288"/>
        <w:jc w:val="both"/>
        <w:rPr>
          <w:rFonts w:cs="Times New Roman"/>
        </w:rPr>
      </w:pPr>
    </w:p>
    <w:p w14:paraId="20CD6618" w14:textId="77777777" w:rsidR="00074038" w:rsidRDefault="008D5305" w:rsidP="00074038">
      <w:pPr>
        <w:spacing w:line="480" w:lineRule="auto"/>
        <w:ind w:firstLine="288"/>
        <w:jc w:val="both"/>
        <w:rPr>
          <w:rFonts w:cs="Times New Roman"/>
        </w:rPr>
      </w:pPr>
      <w:r w:rsidRPr="00FC5E5F">
        <w:rPr>
          <w:rFonts w:cs="Times New Roman"/>
        </w:rPr>
        <w:tab/>
      </w:r>
      <w:r>
        <w:rPr>
          <w:rFonts w:cs="Times New Roman"/>
        </w:rPr>
        <w:t>To the best of our knowledge, this study is the first to estimate division</w:t>
      </w:r>
      <w:r w:rsidRPr="00FC5E5F">
        <w:rPr>
          <w:rFonts w:cs="Times New Roman"/>
        </w:rPr>
        <w:t xml:space="preserve"> rates </w:t>
      </w:r>
      <w:r>
        <w:rPr>
          <w:rFonts w:cs="Times New Roman"/>
        </w:rPr>
        <w:t xml:space="preserve">of </w:t>
      </w:r>
      <w:r w:rsidR="00493498" w:rsidRPr="00493498">
        <w:rPr>
          <w:rFonts w:cs="Times New Roman"/>
        </w:rPr>
        <w:t>cryptophyte</w:t>
      </w:r>
      <w:r w:rsidRPr="00493498">
        <w:rPr>
          <w:rFonts w:cs="Times New Roman"/>
        </w:rPr>
        <w:t xml:space="preserve"> </w:t>
      </w:r>
      <w:r>
        <w:rPr>
          <w:rFonts w:cs="Times New Roman"/>
        </w:rPr>
        <w:t xml:space="preserve">species in the field. </w:t>
      </w:r>
      <w:r w:rsidR="009607C1">
        <w:rPr>
          <w:rFonts w:cs="Times New Roman"/>
        </w:rPr>
        <w:t>These estimates are based on a size</w:t>
      </w:r>
      <w:r w:rsidR="00FB7D9C">
        <w:rPr>
          <w:rFonts w:cs="Times New Roman"/>
        </w:rPr>
        <w:t>-</w:t>
      </w:r>
      <w:r w:rsidR="009607C1">
        <w:rPr>
          <w:rFonts w:cs="Times New Roman"/>
        </w:rPr>
        <w:t>structured</w:t>
      </w:r>
      <w:r w:rsidR="00FB7D9C">
        <w:rPr>
          <w:rFonts w:cs="Times New Roman"/>
        </w:rPr>
        <w:t xml:space="preserve"> matrix</w:t>
      </w:r>
      <w:r w:rsidR="009607C1">
        <w:rPr>
          <w:rFonts w:cs="Times New Roman"/>
        </w:rPr>
        <w:t xml:space="preserve"> model that </w:t>
      </w:r>
      <w:r w:rsidR="00FB7D9C">
        <w:rPr>
          <w:rFonts w:cs="Times New Roman"/>
        </w:rPr>
        <w:t>assumes</w:t>
      </w:r>
      <w:r w:rsidR="009607C1">
        <w:rPr>
          <w:rFonts w:cs="Times New Roman"/>
        </w:rPr>
        <w:t xml:space="preserve"> that </w:t>
      </w:r>
      <w:r w:rsidR="007F063D">
        <w:rPr>
          <w:rFonts w:cs="Times New Roman"/>
        </w:rPr>
        <w:t>cell</w:t>
      </w:r>
      <w:r w:rsidR="009607C1">
        <w:rPr>
          <w:rFonts w:cs="Times New Roman"/>
        </w:rPr>
        <w:t>s</w:t>
      </w:r>
      <w:r w:rsidR="007F063D">
        <w:rPr>
          <w:rFonts w:cs="Times New Roman"/>
        </w:rPr>
        <w:t xml:space="preserve"> </w:t>
      </w:r>
      <w:r w:rsidR="009561CF">
        <w:rPr>
          <w:rFonts w:cs="Times New Roman"/>
        </w:rPr>
        <w:t xml:space="preserve">can only </w:t>
      </w:r>
      <w:r w:rsidR="007F063D">
        <w:rPr>
          <w:rFonts w:cs="Times New Roman"/>
        </w:rPr>
        <w:t>g</w:t>
      </w:r>
      <w:r w:rsidR="003C4127">
        <w:rPr>
          <w:rFonts w:cs="Times New Roman"/>
        </w:rPr>
        <w:t>row</w:t>
      </w:r>
      <w:r w:rsidR="007F063D">
        <w:rPr>
          <w:rFonts w:cs="Times New Roman"/>
        </w:rPr>
        <w:t xml:space="preserve"> </w:t>
      </w:r>
      <w:r w:rsidR="009561CF">
        <w:rPr>
          <w:rFonts w:cs="Times New Roman"/>
        </w:rPr>
        <w:t>via photosynthesis and not by other processes</w:t>
      </w:r>
      <w:r w:rsidR="003C4127">
        <w:rPr>
          <w:rFonts w:cs="Times New Roman"/>
        </w:rPr>
        <w:t>,</w:t>
      </w:r>
      <w:r w:rsidR="009561CF">
        <w:rPr>
          <w:rFonts w:cs="Times New Roman"/>
        </w:rPr>
        <w:t xml:space="preserve"> such as phagotrophy</w:t>
      </w:r>
      <w:r w:rsidR="007F063D">
        <w:rPr>
          <w:rFonts w:cs="Times New Roman"/>
        </w:rPr>
        <w:t xml:space="preserve">. </w:t>
      </w:r>
      <w:r w:rsidR="00FB7D9C">
        <w:rPr>
          <w:rFonts w:cstheme="minorBidi"/>
        </w:rPr>
        <w:t xml:space="preserve">We confirmed that the size-structured matrix model accurately predicts division rates </w:t>
      </w:r>
      <w:r w:rsidR="009607C1">
        <w:rPr>
          <w:rFonts w:cs="Times New Roman"/>
        </w:rPr>
        <w:t xml:space="preserve">for the cryptophyte </w:t>
      </w:r>
      <w:r w:rsidR="009607C1" w:rsidRPr="008C64E5">
        <w:rPr>
          <w:rFonts w:cs="Times New Roman"/>
          <w:i/>
        </w:rPr>
        <w:t>Rhodomonas</w:t>
      </w:r>
      <w:r w:rsidR="009607C1">
        <w:rPr>
          <w:rFonts w:cs="Times New Roman"/>
        </w:rPr>
        <w:t xml:space="preserve"> grown under laboratory conditions (</w:t>
      </w:r>
      <w:r w:rsidR="009607C1" w:rsidRPr="009607C1">
        <w:rPr>
          <w:rFonts w:cs="Times New Roman"/>
          <w:b/>
        </w:rPr>
        <w:t>Fig. S</w:t>
      </w:r>
      <w:r w:rsidR="00402A36">
        <w:rPr>
          <w:rFonts w:cs="Times New Roman"/>
          <w:b/>
        </w:rPr>
        <w:t>6</w:t>
      </w:r>
      <w:r w:rsidR="00074038">
        <w:rPr>
          <w:rFonts w:cs="Times New Roman"/>
        </w:rPr>
        <w:t>)</w:t>
      </w:r>
      <w:r w:rsidR="007F063D" w:rsidRPr="00B63E78">
        <w:rPr>
          <w:rFonts w:cs="Times New Roman"/>
        </w:rPr>
        <w:t>.</w:t>
      </w:r>
      <w:r w:rsidR="009561CF">
        <w:rPr>
          <w:rFonts w:cs="Times New Roman"/>
        </w:rPr>
        <w:t xml:space="preserve"> </w:t>
      </w:r>
      <w:r w:rsidR="00074038">
        <w:rPr>
          <w:rFonts w:cs="Times New Roman"/>
        </w:rPr>
        <w:t xml:space="preserve">Additionally, we observed that cryptophyte populations increased mean cell volume </w:t>
      </w:r>
      <w:r w:rsidR="00074038">
        <w:rPr>
          <w:rFonts w:cs="Times New Roman"/>
          <w:bCs/>
        </w:rPr>
        <w:t xml:space="preserve">only during daylight and decreased mean cell volume at night, consistent with the model assumption that </w:t>
      </w:r>
      <w:r w:rsidR="00074038">
        <w:rPr>
          <w:rFonts w:cs="Times New Roman"/>
        </w:rPr>
        <w:t xml:space="preserve">photosynthesis is the main factor driving the growth and division of the population over a diel cycle. </w:t>
      </w:r>
    </w:p>
    <w:p w14:paraId="4AD8F697" w14:textId="0B8EA5E1" w:rsidR="00017CDC" w:rsidRDefault="00074038" w:rsidP="004B52B9">
      <w:pPr>
        <w:spacing w:line="480" w:lineRule="auto"/>
        <w:ind w:firstLine="288"/>
        <w:jc w:val="both"/>
        <w:rPr>
          <w:rFonts w:cs="Times New Roman"/>
        </w:rPr>
      </w:pPr>
      <w:r>
        <w:rPr>
          <w:rFonts w:cs="Times New Roman"/>
        </w:rPr>
        <w:t xml:space="preserve">The highest estimates of cryptophyte </w:t>
      </w:r>
      <w:r w:rsidR="00411F45">
        <w:rPr>
          <w:rFonts w:cs="Times New Roman"/>
        </w:rPr>
        <w:t>division rates reached 1.5 d</w:t>
      </w:r>
      <w:r w:rsidR="00411F45" w:rsidRPr="00411F45">
        <w:rPr>
          <w:rFonts w:cs="Times New Roman"/>
          <w:vertAlign w:val="superscript"/>
        </w:rPr>
        <w:t>-</w:t>
      </w:r>
      <w:r w:rsidR="00411F45">
        <w:rPr>
          <w:rFonts w:cs="Times New Roman"/>
          <w:vertAlign w:val="superscript"/>
        </w:rPr>
        <w:t>1</w:t>
      </w:r>
      <w:r w:rsidR="00411F45">
        <w:rPr>
          <w:rFonts w:cs="Times New Roman"/>
        </w:rPr>
        <w:t xml:space="preserve"> during the survey (day 3), which is consistent with</w:t>
      </w:r>
      <w:r w:rsidR="008D5305" w:rsidRPr="00903232">
        <w:rPr>
          <w:rFonts w:cs="Times New Roman"/>
          <w:i/>
        </w:rPr>
        <w:t xml:space="preserve">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493498">
        <w:rPr>
          <w:rFonts w:cs="Times New Roman"/>
        </w:rPr>
        <w:t xml:space="preserve"> </w:t>
      </w:r>
      <w:r w:rsidR="00411F45">
        <w:rPr>
          <w:rFonts w:cs="Times New Roman"/>
        </w:rPr>
        <w:t>isolates grown in the laboratory</w:t>
      </w:r>
      <w:r w:rsidR="008D5305" w:rsidRPr="00FC5E5F">
        <w:rPr>
          <w:rFonts w:cs="Times New Roman"/>
        </w:rPr>
        <w:t xml:space="preserve"> </w:t>
      </w:r>
      <w:r w:rsidR="008D5305">
        <w:rPr>
          <w:rFonts w:cs="Times New Roman"/>
        </w:rPr>
        <w:t>under nutrient replete conditions (Nishitani et al.</w:t>
      </w:r>
      <w:r w:rsidR="005E3B87">
        <w:rPr>
          <w:rFonts w:cs="Times New Roman"/>
        </w:rPr>
        <w:t xml:space="preserve"> 2008,</w:t>
      </w:r>
      <w:r w:rsidR="008D5305">
        <w:rPr>
          <w:rFonts w:cs="Times New Roman"/>
        </w:rPr>
        <w:t xml:space="preserve"> Berge et al.</w:t>
      </w:r>
      <w:r w:rsidR="005E3B87">
        <w:rPr>
          <w:rFonts w:cs="Times New Roman"/>
        </w:rPr>
        <w:t xml:space="preserve"> 2010,</w:t>
      </w:r>
      <w:r w:rsidR="008D5305">
        <w:rPr>
          <w:rFonts w:cs="Times New Roman"/>
        </w:rPr>
        <w:t xml:space="preserve"> Rial et al. 2012</w:t>
      </w:r>
      <w:r w:rsidR="00411F45">
        <w:rPr>
          <w:rFonts w:cs="Times New Roman"/>
        </w:rPr>
        <w:t>)</w:t>
      </w:r>
      <w:r w:rsidR="008D5305">
        <w:rPr>
          <w:rFonts w:cs="Times New Roman"/>
        </w:rPr>
        <w:t xml:space="preserve">, suggesting that cells at that time were growing near optimal growth conditions. </w:t>
      </w:r>
      <w:r>
        <w:rPr>
          <w:rFonts w:cs="Times New Roman"/>
        </w:rPr>
        <w:t xml:space="preserve">Lower division rates of cryptophyte </w:t>
      </w:r>
      <w:r w:rsidR="00411F45">
        <w:rPr>
          <w:rFonts w:cs="Times New Roman"/>
          <w:bCs/>
        </w:rPr>
        <w:t>during the survey were correlated with</w:t>
      </w:r>
      <w:r>
        <w:rPr>
          <w:rFonts w:cs="Times New Roman"/>
          <w:bCs/>
        </w:rPr>
        <w:t xml:space="preserve"> low nutrient concentrations and</w:t>
      </w:r>
      <w:r w:rsidR="00411F45">
        <w:rPr>
          <w:rFonts w:cs="Times New Roman"/>
          <w:bCs/>
        </w:rPr>
        <w:t xml:space="preserve"> pH</w:t>
      </w:r>
      <w:r w:rsidR="00411F45">
        <w:rPr>
          <w:rFonts w:cs="Times New Roman"/>
        </w:rPr>
        <w:t xml:space="preserve"> value lower than 8. The negative effect of pH on the division rates of </w:t>
      </w:r>
      <w:r w:rsidR="00411F45" w:rsidRPr="00FC5E5F">
        <w:rPr>
          <w:rFonts w:cs="Times New Roman"/>
          <w:bCs/>
          <w:i/>
        </w:rPr>
        <w:t>T</w:t>
      </w:r>
      <w:r w:rsidR="00411F45">
        <w:rPr>
          <w:rFonts w:cs="Times New Roman"/>
          <w:bCs/>
          <w:i/>
        </w:rPr>
        <w:t>.</w:t>
      </w:r>
      <w:r w:rsidR="00411F45" w:rsidRPr="00FC5E5F">
        <w:rPr>
          <w:rFonts w:cs="Times New Roman"/>
          <w:bCs/>
          <w:i/>
        </w:rPr>
        <w:t xml:space="preserve"> </w:t>
      </w:r>
      <w:r w:rsidR="00411F45">
        <w:rPr>
          <w:rFonts w:cs="Times New Roman"/>
          <w:bCs/>
          <w:i/>
        </w:rPr>
        <w:t>amphio</w:t>
      </w:r>
      <w:r w:rsidR="00411F45" w:rsidRPr="00FC5E5F">
        <w:rPr>
          <w:rFonts w:cs="Times New Roman"/>
          <w:bCs/>
          <w:i/>
        </w:rPr>
        <w:t>x</w:t>
      </w:r>
      <w:r w:rsidR="00411F45">
        <w:rPr>
          <w:rFonts w:cs="Times New Roman"/>
          <w:bCs/>
          <w:i/>
        </w:rPr>
        <w:t>ei</w:t>
      </w:r>
      <w:r w:rsidR="00411F45" w:rsidRPr="00FC5E5F">
        <w:rPr>
          <w:rFonts w:cs="Times New Roman"/>
          <w:bCs/>
          <w:i/>
        </w:rPr>
        <w:t>a</w:t>
      </w:r>
      <w:r w:rsidR="00411F45">
        <w:rPr>
          <w:rFonts w:cs="Times New Roman"/>
        </w:rPr>
        <w:t xml:space="preserve"> was unexpected considering that a previous study showed that their growth was </w:t>
      </w:r>
      <w:r w:rsidR="006D2932">
        <w:rPr>
          <w:rFonts w:cs="Times New Roman"/>
        </w:rPr>
        <w:t xml:space="preserve">only </w:t>
      </w:r>
      <w:r w:rsidR="00411F45">
        <w:rPr>
          <w:rFonts w:cs="Times New Roman"/>
        </w:rPr>
        <w:t>affected by pH values &lt; 6.1</w:t>
      </w:r>
      <w:r w:rsidR="006D2932">
        <w:rPr>
          <w:rFonts w:cs="Times New Roman"/>
        </w:rPr>
        <w:t xml:space="preserve">, with no significant effect at </w:t>
      </w:r>
      <w:r w:rsidR="005E3B87">
        <w:rPr>
          <w:rFonts w:cs="Times New Roman"/>
        </w:rPr>
        <w:t>pH &gt; 8.0 (Berge et al.</w:t>
      </w:r>
      <w:r w:rsidR="00411F45">
        <w:rPr>
          <w:rFonts w:cs="Times New Roman"/>
        </w:rPr>
        <w:t xml:space="preserve"> 2010).</w:t>
      </w:r>
      <w:r w:rsidR="006D2932">
        <w:rPr>
          <w:rFonts w:cs="Times New Roman"/>
        </w:rPr>
        <w:t xml:space="preserve"> </w:t>
      </w:r>
      <w:commentRangeStart w:id="4"/>
      <w:r w:rsidR="006D2932">
        <w:rPr>
          <w:rFonts w:cs="Times New Roman"/>
        </w:rPr>
        <w:t xml:space="preserve">One parsimonious hypothesis </w:t>
      </w:r>
      <w:r w:rsidR="00411F45">
        <w:rPr>
          <w:rFonts w:cs="Times New Roman"/>
        </w:rPr>
        <w:t>for this apparent discrepancy could be that nutrient avai</w:t>
      </w:r>
      <w:r w:rsidR="006D2932">
        <w:rPr>
          <w:rFonts w:cs="Times New Roman"/>
        </w:rPr>
        <w:t xml:space="preserve">lability was depleted in surface waters at low pH (&lt; 8) </w:t>
      </w:r>
      <w:r w:rsidR="00A0463D">
        <w:rPr>
          <w:rFonts w:cs="Times New Roman"/>
        </w:rPr>
        <w:t>limiting the growth</w:t>
      </w:r>
      <w:r w:rsidR="006D2932">
        <w:rPr>
          <w:rFonts w:cs="Times New Roman"/>
        </w:rPr>
        <w:t xml:space="preserve"> </w:t>
      </w:r>
      <w:r w:rsidR="00A0463D" w:rsidRPr="00FC5E5F">
        <w:rPr>
          <w:rFonts w:cs="Times New Roman"/>
          <w:i/>
        </w:rPr>
        <w:t>T</w:t>
      </w:r>
      <w:r w:rsidR="00A0463D">
        <w:rPr>
          <w:rFonts w:cs="Times New Roman"/>
          <w:i/>
        </w:rPr>
        <w:t>.</w:t>
      </w:r>
      <w:r w:rsidR="00A0463D" w:rsidRPr="00FC5E5F">
        <w:rPr>
          <w:rFonts w:cs="Times New Roman"/>
          <w:i/>
        </w:rPr>
        <w:t xml:space="preserve"> amphioxeia</w:t>
      </w:r>
      <w:r w:rsidR="00A0463D">
        <w:rPr>
          <w:rFonts w:cs="Times New Roman"/>
          <w:i/>
        </w:rPr>
        <w:t xml:space="preserve"> </w:t>
      </w:r>
      <w:r w:rsidR="00A0463D">
        <w:rPr>
          <w:rFonts w:cs="Times New Roman"/>
        </w:rPr>
        <w:t xml:space="preserve">during the survey, </w:t>
      </w:r>
      <w:r w:rsidR="006D2932">
        <w:rPr>
          <w:rFonts w:cs="Times New Roman"/>
        </w:rPr>
        <w:t xml:space="preserve">while </w:t>
      </w:r>
      <w:r w:rsidR="00A0463D">
        <w:rPr>
          <w:rFonts w:cs="Times New Roman"/>
        </w:rPr>
        <w:t xml:space="preserve">nutrient concentrations </w:t>
      </w:r>
      <w:r w:rsidR="006D2932">
        <w:rPr>
          <w:rFonts w:cs="Times New Roman"/>
        </w:rPr>
        <w:t xml:space="preserve">remained in excess under culture conditions </w:t>
      </w:r>
      <w:r w:rsidR="00A0463D">
        <w:rPr>
          <w:rFonts w:cs="Times New Roman"/>
        </w:rPr>
        <w:t xml:space="preserve">despite </w:t>
      </w:r>
      <w:r w:rsidR="00411F45">
        <w:rPr>
          <w:rFonts w:cs="Times New Roman"/>
        </w:rPr>
        <w:t xml:space="preserve">reduced </w:t>
      </w:r>
      <w:r w:rsidR="006D2932">
        <w:rPr>
          <w:rFonts w:cs="Times New Roman"/>
        </w:rPr>
        <w:t xml:space="preserve">nutrient </w:t>
      </w:r>
      <w:r w:rsidR="00411F45">
        <w:rPr>
          <w:rFonts w:cs="Times New Roman"/>
        </w:rPr>
        <w:t>solubility</w:t>
      </w:r>
      <w:r w:rsidR="00A0463D">
        <w:rPr>
          <w:rFonts w:cs="Times New Roman"/>
        </w:rPr>
        <w:t xml:space="preserve">. </w:t>
      </w:r>
      <w:commentRangeEnd w:id="4"/>
      <w:r w:rsidR="00C2308E">
        <w:rPr>
          <w:rStyle w:val="CommentReference"/>
        </w:rPr>
        <w:lastRenderedPageBreak/>
        <w:commentReference w:id="4"/>
      </w:r>
      <w:r w:rsidR="00A0463D">
        <w:rPr>
          <w:rFonts w:cs="Times New Roman"/>
        </w:rPr>
        <w:t xml:space="preserve">The potential effect of nutrient availability on </w:t>
      </w:r>
      <w:r w:rsidR="00A0463D" w:rsidRPr="00FC5E5F">
        <w:rPr>
          <w:rFonts w:cs="Times New Roman"/>
          <w:i/>
        </w:rPr>
        <w:t>T</w:t>
      </w:r>
      <w:r w:rsidR="00A0463D">
        <w:rPr>
          <w:rFonts w:cs="Times New Roman"/>
          <w:i/>
        </w:rPr>
        <w:t>.</w:t>
      </w:r>
      <w:r w:rsidR="00A0463D" w:rsidRPr="00FC5E5F">
        <w:rPr>
          <w:rFonts w:cs="Times New Roman"/>
          <w:i/>
        </w:rPr>
        <w:t xml:space="preserve"> amphioxeia</w:t>
      </w:r>
      <w:r w:rsidR="00A0463D">
        <w:rPr>
          <w:rFonts w:cs="Times New Roman"/>
          <w:i/>
        </w:rPr>
        <w:t xml:space="preserve"> </w:t>
      </w:r>
      <w:r w:rsidR="00A0463D">
        <w:rPr>
          <w:rFonts w:cs="Times New Roman"/>
        </w:rPr>
        <w:t>growth is unexpected i</w:t>
      </w:r>
      <w:r w:rsidR="008D5305" w:rsidRPr="00FC5E5F">
        <w:rPr>
          <w:rFonts w:cs="Times New Roman"/>
        </w:rPr>
        <w:t xml:space="preserve">n the turbid waters of the Columbia River </w:t>
      </w:r>
      <w:r w:rsidR="000F2FA3">
        <w:rPr>
          <w:rFonts w:cs="Times New Roman"/>
        </w:rPr>
        <w:t>e</w:t>
      </w:r>
      <w:r w:rsidR="008D5305" w:rsidRPr="00FC5E5F">
        <w:rPr>
          <w:rFonts w:cs="Times New Roman"/>
        </w:rPr>
        <w:t xml:space="preserve">stuary, </w:t>
      </w:r>
      <w:r w:rsidR="00A0463D">
        <w:rPr>
          <w:rFonts w:cs="Times New Roman"/>
        </w:rPr>
        <w:t xml:space="preserve">where </w:t>
      </w:r>
      <w:r w:rsidR="008D5305" w:rsidRPr="00FC5E5F">
        <w:rPr>
          <w:rFonts w:cs="Times New Roman"/>
        </w:rPr>
        <w:t xml:space="preserve">light is generally considered to be </w:t>
      </w:r>
      <w:r w:rsidR="008D5305">
        <w:rPr>
          <w:rFonts w:cs="Times New Roman"/>
        </w:rPr>
        <w:t>an important factor</w:t>
      </w:r>
      <w:r w:rsidR="008D5305" w:rsidRPr="00FC5E5F">
        <w:rPr>
          <w:rFonts w:cs="Times New Roman"/>
        </w:rPr>
        <w:t xml:space="preserve"> limiting phytoplankton growth (</w:t>
      </w:r>
      <w:r w:rsidR="00915B32">
        <w:rPr>
          <w:rFonts w:cs="Times New Roman"/>
        </w:rPr>
        <w:t xml:space="preserve">Small </w:t>
      </w:r>
      <w:r w:rsidR="005E3B87">
        <w:rPr>
          <w:rFonts w:cs="Times New Roman"/>
        </w:rPr>
        <w:t>et al.</w:t>
      </w:r>
      <w:r w:rsidR="00915B32">
        <w:rPr>
          <w:rFonts w:cs="Times New Roman"/>
        </w:rPr>
        <w:t xml:space="preserve"> 1990</w:t>
      </w:r>
      <w:r w:rsidR="008D5305" w:rsidRPr="00FC5E5F">
        <w:rPr>
          <w:rFonts w:cs="Times New Roman"/>
        </w:rPr>
        <w:t xml:space="preserve">). </w:t>
      </w:r>
      <w:r w:rsidR="00A0463D">
        <w:rPr>
          <w:rFonts w:cs="Times New Roman"/>
        </w:rPr>
        <w:t>No</w:t>
      </w:r>
      <w:r w:rsidR="008D5305">
        <w:rPr>
          <w:rFonts w:cs="Times New Roman"/>
        </w:rPr>
        <w:t xml:space="preserve"> significant correlation between</w:t>
      </w:r>
      <w:r w:rsidR="008D5305" w:rsidRPr="00D5420F">
        <w:rPr>
          <w:rFonts w:cs="Times New Roman"/>
        </w:rPr>
        <w:t xml:space="preserve"> </w:t>
      </w:r>
      <w:r w:rsidR="00915B32">
        <w:rPr>
          <w:rFonts w:cs="Times New Roman"/>
        </w:rPr>
        <w:t>irradiance</w:t>
      </w:r>
      <w:r w:rsidR="008D5305">
        <w:rPr>
          <w:rFonts w:cs="Times New Roman"/>
        </w:rPr>
        <w:t xml:space="preserve"> and </w:t>
      </w:r>
      <w:r w:rsidR="00915B32" w:rsidRPr="00FC5E5F">
        <w:rPr>
          <w:rFonts w:cs="Times New Roman"/>
          <w:bCs/>
          <w:i/>
        </w:rPr>
        <w:t>T</w:t>
      </w:r>
      <w:r w:rsidR="00915B32">
        <w:rPr>
          <w:rFonts w:cs="Times New Roman"/>
          <w:bCs/>
          <w:i/>
        </w:rPr>
        <w:t>.</w:t>
      </w:r>
      <w:r w:rsidR="00915B32" w:rsidRPr="00FC5E5F">
        <w:rPr>
          <w:rFonts w:cs="Times New Roman"/>
          <w:bCs/>
          <w:i/>
        </w:rPr>
        <w:t xml:space="preserve"> </w:t>
      </w:r>
      <w:r w:rsidR="00915B32">
        <w:rPr>
          <w:rFonts w:cs="Times New Roman"/>
          <w:bCs/>
          <w:i/>
        </w:rPr>
        <w:t>amphio</w:t>
      </w:r>
      <w:r w:rsidR="00915B32" w:rsidRPr="00FC5E5F">
        <w:rPr>
          <w:rFonts w:cs="Times New Roman"/>
          <w:bCs/>
          <w:i/>
        </w:rPr>
        <w:t>x</w:t>
      </w:r>
      <w:r w:rsidR="00915B32">
        <w:rPr>
          <w:rFonts w:cs="Times New Roman"/>
          <w:bCs/>
          <w:i/>
        </w:rPr>
        <w:t>ei</w:t>
      </w:r>
      <w:r w:rsidR="00915B32" w:rsidRPr="00FC5E5F">
        <w:rPr>
          <w:rFonts w:cs="Times New Roman"/>
          <w:bCs/>
          <w:i/>
        </w:rPr>
        <w:t>a</w:t>
      </w:r>
      <w:r w:rsidR="00915B32">
        <w:rPr>
          <w:rFonts w:cs="Times New Roman"/>
        </w:rPr>
        <w:t xml:space="preserve"> </w:t>
      </w:r>
      <w:r w:rsidR="008D5305">
        <w:rPr>
          <w:rFonts w:cs="Times New Roman"/>
        </w:rPr>
        <w:t xml:space="preserve">division rates </w:t>
      </w:r>
      <w:r w:rsidR="00A0463D">
        <w:rPr>
          <w:rFonts w:cs="Times New Roman"/>
        </w:rPr>
        <w:t>was observed</w:t>
      </w:r>
      <w:r w:rsidR="008D5305">
        <w:rPr>
          <w:rFonts w:cs="Times New Roman"/>
        </w:rPr>
        <w:t xml:space="preserve"> during the survey</w:t>
      </w:r>
      <w:r w:rsidR="00C2308E">
        <w:rPr>
          <w:rFonts w:cs="Times New Roman"/>
        </w:rPr>
        <w:t xml:space="preserve"> (data not shown)</w:t>
      </w:r>
      <w:r w:rsidR="008D5305">
        <w:rPr>
          <w:rFonts w:cs="Times New Roman"/>
        </w:rPr>
        <w:t xml:space="preserve">, which support previous studies that </w:t>
      </w:r>
      <w:r w:rsidR="00A0463D">
        <w:rPr>
          <w:rFonts w:cs="Times New Roman"/>
        </w:rPr>
        <w:t xml:space="preserve">hypothesized that </w:t>
      </w:r>
      <w:r w:rsidR="008D5305">
        <w:rPr>
          <w:rFonts w:cs="Times New Roman"/>
        </w:rPr>
        <w:t>the</w:t>
      </w:r>
      <w:r w:rsidR="008D5305" w:rsidRPr="00FC5E5F">
        <w:rPr>
          <w:rFonts w:cs="Times New Roman"/>
        </w:rPr>
        <w:t xml:space="preserve"> photosyn</w:t>
      </w:r>
      <w:r w:rsidR="008D5305">
        <w:rPr>
          <w:rFonts w:cs="Times New Roman"/>
        </w:rPr>
        <w:t>thetic machinery of cryptophytes is</w:t>
      </w:r>
      <w:r w:rsidR="008D5305" w:rsidRPr="00FC5E5F">
        <w:rPr>
          <w:rFonts w:cs="Times New Roman"/>
        </w:rPr>
        <w:t xml:space="preserve"> well adapted to </w:t>
      </w:r>
      <w:r w:rsidR="008D5305">
        <w:rPr>
          <w:rFonts w:cs="Times New Roman"/>
        </w:rPr>
        <w:t>low</w:t>
      </w:r>
      <w:r w:rsidR="00915B32">
        <w:rPr>
          <w:rFonts w:cs="Times New Roman"/>
        </w:rPr>
        <w:t>-</w:t>
      </w:r>
      <w:r w:rsidR="008D5305">
        <w:rPr>
          <w:rFonts w:cs="Times New Roman"/>
        </w:rPr>
        <w:t xml:space="preserve">light </w:t>
      </w:r>
      <w:r w:rsidR="008D5305" w:rsidRPr="00FC5E5F">
        <w:rPr>
          <w:rFonts w:cs="Times New Roman"/>
        </w:rPr>
        <w:t>co</w:t>
      </w:r>
      <w:r w:rsidR="005E3B87">
        <w:rPr>
          <w:rFonts w:cs="Times New Roman"/>
        </w:rPr>
        <w:t>nditions (Bergman et al.</w:t>
      </w:r>
      <w:r w:rsidR="008D5305" w:rsidRPr="00FC5E5F">
        <w:rPr>
          <w:rFonts w:cs="Times New Roman"/>
        </w:rPr>
        <w:t xml:space="preserve"> 2004</w:t>
      </w:r>
      <w:r w:rsidR="008D5305">
        <w:rPr>
          <w:rFonts w:cs="Times New Roman"/>
        </w:rPr>
        <w:t xml:space="preserve">). </w:t>
      </w:r>
    </w:p>
    <w:p w14:paraId="39000EFF" w14:textId="319561E2" w:rsidR="008D5305" w:rsidRDefault="008D5305" w:rsidP="004B52B9">
      <w:pPr>
        <w:spacing w:line="480" w:lineRule="auto"/>
        <w:ind w:firstLine="288"/>
        <w:jc w:val="both"/>
        <w:rPr>
          <w:rFonts w:cs="Times New Roman"/>
          <w:b/>
        </w:rPr>
      </w:pPr>
      <w:bookmarkStart w:id="5" w:name="_GoBack"/>
      <w:bookmarkEnd w:id="5"/>
    </w:p>
    <w:p w14:paraId="524C16E4" w14:textId="461B7EA0" w:rsidR="008D5305" w:rsidRPr="0012451E" w:rsidRDefault="008D5305" w:rsidP="000B5375">
      <w:pPr>
        <w:spacing w:line="480" w:lineRule="auto"/>
        <w:ind w:firstLine="288"/>
        <w:jc w:val="both"/>
        <w:outlineLvl w:val="0"/>
        <w:rPr>
          <w:rFonts w:cs="Times New Roman"/>
          <w:b/>
        </w:rPr>
      </w:pPr>
      <w:r w:rsidRPr="00BD2C01">
        <w:rPr>
          <w:rFonts w:cs="Times New Roman"/>
          <w:b/>
        </w:rPr>
        <w:t>I</w:t>
      </w:r>
      <w:r w:rsidR="000F2FA3">
        <w:rPr>
          <w:rFonts w:cs="Times New Roman"/>
          <w:b/>
        </w:rPr>
        <w:t>nfluence</w:t>
      </w:r>
      <w:r w:rsidRPr="00BD2C01">
        <w:rPr>
          <w:rFonts w:cs="Times New Roman"/>
          <w:b/>
        </w:rPr>
        <w:t xml:space="preserve"> of </w:t>
      </w:r>
      <w:r w:rsidRPr="00BD2C01">
        <w:rPr>
          <w:rFonts w:cs="Times New Roman"/>
          <w:b/>
          <w:i/>
        </w:rPr>
        <w:t>Teleaulax</w:t>
      </w:r>
      <w:r w:rsidRPr="00BD2C01">
        <w:rPr>
          <w:rFonts w:cs="Times New Roman"/>
          <w:b/>
        </w:rPr>
        <w:t xml:space="preserve"> cryptophyte </w:t>
      </w:r>
      <w:r>
        <w:rPr>
          <w:rFonts w:cs="Times New Roman"/>
          <w:b/>
        </w:rPr>
        <w:t xml:space="preserve">abundances </w:t>
      </w:r>
      <w:r w:rsidR="000F2FA3">
        <w:rPr>
          <w:rFonts w:cs="Times New Roman"/>
          <w:b/>
        </w:rPr>
        <w:t xml:space="preserve">on </w:t>
      </w:r>
      <w:r w:rsidR="000F2FA3" w:rsidRPr="000F2FA3">
        <w:rPr>
          <w:rFonts w:cs="Times New Roman"/>
          <w:b/>
          <w:i/>
        </w:rPr>
        <w:t>M. major</w:t>
      </w:r>
      <w:r w:rsidRPr="000F2FA3">
        <w:rPr>
          <w:rFonts w:cs="Times New Roman"/>
          <w:i/>
        </w:rPr>
        <w:tab/>
      </w:r>
      <w:r w:rsidRPr="00FC5E5F">
        <w:rPr>
          <w:rFonts w:cs="Times New Roman"/>
        </w:rPr>
        <w:t xml:space="preserve"> </w:t>
      </w:r>
    </w:p>
    <w:p w14:paraId="481F8DF1" w14:textId="7606C242" w:rsidR="00427A71" w:rsidRDefault="008D5305" w:rsidP="00427A71">
      <w:pPr>
        <w:spacing w:line="480" w:lineRule="auto"/>
        <w:ind w:firstLine="288"/>
        <w:jc w:val="both"/>
        <w:rPr>
          <w:rFonts w:cs="Times New Roman"/>
        </w:rPr>
      </w:pPr>
      <w:r>
        <w:rPr>
          <w:rFonts w:cs="Times New Roman"/>
        </w:rPr>
        <w:tab/>
        <w:t xml:space="preserve">The </w:t>
      </w:r>
      <w:r w:rsidRPr="00FC5E5F">
        <w:rPr>
          <w:rFonts w:cs="Times New Roman"/>
        </w:rPr>
        <w:t xml:space="preserve">abundances of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sidR="00C2308E">
        <w:rPr>
          <w:rFonts w:cs="Times New Roman"/>
          <w:bCs/>
          <w:i/>
        </w:rPr>
        <w:t>-</w:t>
      </w:r>
      <w:r w:rsidR="00C2308E">
        <w:rPr>
          <w:rFonts w:cs="Times New Roman"/>
          <w:bCs/>
        </w:rPr>
        <w:t>like cells</w:t>
      </w:r>
      <w:r w:rsidR="00017CDC">
        <w:rPr>
          <w:rFonts w:cs="Times New Roman"/>
        </w:rPr>
        <w:t xml:space="preserve"> </w:t>
      </w:r>
      <w:r>
        <w:rPr>
          <w:rFonts w:cs="Times New Roman"/>
        </w:rPr>
        <w:t xml:space="preserve">were </w:t>
      </w:r>
      <w:r w:rsidR="005C5FFF">
        <w:rPr>
          <w:rFonts w:cs="Times New Roman"/>
        </w:rPr>
        <w:t>comparable to those</w:t>
      </w:r>
      <w:r>
        <w:rPr>
          <w:rFonts w:cs="Times New Roman"/>
        </w:rPr>
        <w:t xml:space="preserve"> of </w:t>
      </w:r>
      <w:r w:rsidRPr="00F51FF4">
        <w:rPr>
          <w:rFonts w:cs="Times New Roman"/>
          <w:i/>
        </w:rPr>
        <w:t xml:space="preserve">M. </w:t>
      </w:r>
      <w:r>
        <w:rPr>
          <w:rFonts w:cs="Times New Roman"/>
          <w:i/>
        </w:rPr>
        <w:t>major</w:t>
      </w:r>
      <w:r>
        <w:rPr>
          <w:rFonts w:cs="Times New Roman"/>
        </w:rPr>
        <w:t xml:space="preserve">. Assuming </w:t>
      </w:r>
      <w:r w:rsidRPr="00FC5E5F">
        <w:rPr>
          <w:rFonts w:cs="Times New Roman"/>
        </w:rPr>
        <w:t>ingestion rates between ~3.5 and 8.9 cryptophytes ciliate</w:t>
      </w:r>
      <w:r w:rsidRPr="008A0DAC">
        <w:rPr>
          <w:rFonts w:eastAsia="Calibri" w:cs="Times New Roman"/>
          <w:vertAlign w:val="superscript"/>
        </w:rPr>
        <w:t>-</w:t>
      </w:r>
      <w:r w:rsidRPr="00FC5E5F">
        <w:rPr>
          <w:rFonts w:eastAsia="Calibri" w:cs="Times New Roman"/>
        </w:rPr>
        <w:t>¹</w:t>
      </w:r>
      <w:r w:rsidRPr="00FC5E5F">
        <w:rPr>
          <w:rFonts w:cs="Times New Roman"/>
        </w:rPr>
        <w:t xml:space="preserve"> day</w:t>
      </w:r>
      <w:r w:rsidRPr="008A0DAC">
        <w:rPr>
          <w:rFonts w:eastAsia="Calibri" w:cs="Times New Roman"/>
          <w:vertAlign w:val="superscript"/>
        </w:rPr>
        <w:t>-</w:t>
      </w:r>
      <w:r w:rsidRPr="00FC5E5F">
        <w:rPr>
          <w:rFonts w:eastAsia="Calibri" w:cs="Times New Roman"/>
        </w:rPr>
        <w:t xml:space="preserve">¹ </w:t>
      </w:r>
      <w:r>
        <w:rPr>
          <w:rFonts w:eastAsia="Calibri" w:cs="Times New Roman"/>
        </w:rPr>
        <w:t xml:space="preserve">by </w:t>
      </w:r>
      <w:r w:rsidRPr="00F51FF4">
        <w:rPr>
          <w:rFonts w:eastAsia="Calibri" w:cs="Times New Roman"/>
          <w:i/>
        </w:rPr>
        <w:t xml:space="preserve">M. </w:t>
      </w:r>
      <w:r>
        <w:rPr>
          <w:rFonts w:eastAsia="Calibri" w:cs="Times New Roman"/>
          <w:i/>
        </w:rPr>
        <w:t>major</w:t>
      </w:r>
      <w:r>
        <w:rPr>
          <w:rFonts w:eastAsia="Calibri" w:cs="Times New Roman"/>
        </w:rPr>
        <w:t xml:space="preserve"> </w:t>
      </w:r>
      <w:r w:rsidR="005E3B87">
        <w:rPr>
          <w:rFonts w:eastAsia="Calibri" w:cs="Times New Roman"/>
        </w:rPr>
        <w:t>(Yih et al. 2004, Hansen and Fenchel</w:t>
      </w:r>
      <w:r w:rsidRPr="00FC5E5F">
        <w:rPr>
          <w:rFonts w:eastAsia="Calibri" w:cs="Times New Roman"/>
        </w:rPr>
        <w:t xml:space="preserve"> 2006)</w:t>
      </w:r>
      <w:r>
        <w:rPr>
          <w:rFonts w:eastAsia="Calibri" w:cs="Times New Roman"/>
        </w:rPr>
        <w:t xml:space="preserve">, </w:t>
      </w:r>
      <w:r w:rsidR="000F2FA3">
        <w:rPr>
          <w:rFonts w:eastAsia="Calibri" w:cs="Times New Roman"/>
        </w:rPr>
        <w:t>the</w:t>
      </w:r>
      <w:r>
        <w:rPr>
          <w:rFonts w:eastAsia="Calibri" w:cs="Times New Roman"/>
        </w:rPr>
        <w:t xml:space="preserve"> result</w:t>
      </w:r>
      <w:r w:rsidR="005C5FFF">
        <w:rPr>
          <w:rFonts w:eastAsia="Calibri" w:cs="Times New Roman"/>
        </w:rPr>
        <w:t>s</w:t>
      </w:r>
      <w:r>
        <w:rPr>
          <w:rFonts w:eastAsia="Calibri" w:cs="Times New Roman"/>
        </w:rPr>
        <w:t xml:space="preserve"> </w:t>
      </w:r>
      <w:r w:rsidR="00B31A0A">
        <w:rPr>
          <w:rFonts w:eastAsia="Calibri" w:cs="Times New Roman"/>
        </w:rPr>
        <w:t xml:space="preserve">would indicate </w:t>
      </w:r>
      <w:r>
        <w:rPr>
          <w:rFonts w:eastAsia="Calibri" w:cs="Times New Roman"/>
        </w:rPr>
        <w:t xml:space="preserve">that abundances of </w:t>
      </w:r>
      <w:commentRangeStart w:id="6"/>
      <w:r>
        <w:rPr>
          <w:rFonts w:eastAsia="Calibri" w:cs="Times New Roman"/>
        </w:rPr>
        <w:t xml:space="preserve">free-living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Pr>
          <w:rFonts w:cs="Times New Roman"/>
          <w:iCs/>
        </w:rPr>
        <w:t xml:space="preserve"> </w:t>
      </w:r>
      <w:commentRangeEnd w:id="6"/>
      <w:r w:rsidR="00C2308E">
        <w:rPr>
          <w:rStyle w:val="CommentReference"/>
        </w:rPr>
        <w:commentReference w:id="6"/>
      </w:r>
      <w:r>
        <w:rPr>
          <w:rFonts w:cs="Times New Roman"/>
          <w:iCs/>
        </w:rPr>
        <w:t xml:space="preserve">were </w:t>
      </w:r>
      <w:r w:rsidR="000F2FA3">
        <w:rPr>
          <w:rFonts w:cs="Times New Roman"/>
          <w:iCs/>
        </w:rPr>
        <w:t xml:space="preserve">low enough to potentially limit the growth of </w:t>
      </w:r>
      <w:r w:rsidRPr="00F51FF4">
        <w:rPr>
          <w:rFonts w:cs="Times New Roman"/>
          <w:i/>
        </w:rPr>
        <w:t>M</w:t>
      </w:r>
      <w:r>
        <w:rPr>
          <w:rFonts w:cs="Times New Roman"/>
          <w:i/>
        </w:rPr>
        <w:t>. major</w:t>
      </w:r>
      <w:r>
        <w:rPr>
          <w:rFonts w:cs="Times New Roman"/>
        </w:rPr>
        <w:t xml:space="preserve">. </w:t>
      </w:r>
      <w:r w:rsidR="00730EE3" w:rsidRPr="00427A71">
        <w:rPr>
          <w:rFonts w:cs="Times New Roman"/>
          <w:highlight w:val="yellow"/>
        </w:rPr>
        <w:t xml:space="preserve">The positive correlation between the abundances of </w:t>
      </w:r>
      <w:r w:rsidR="00730EE3" w:rsidRPr="00427A71">
        <w:rPr>
          <w:rFonts w:cs="Times New Roman"/>
          <w:bCs/>
          <w:i/>
          <w:highlight w:val="yellow"/>
        </w:rPr>
        <w:t>T. amphioxeia</w:t>
      </w:r>
      <w:r w:rsidR="00730EE3" w:rsidRPr="00427A71">
        <w:rPr>
          <w:rFonts w:cs="Times New Roman"/>
          <w:iCs/>
          <w:highlight w:val="yellow"/>
        </w:rPr>
        <w:t xml:space="preserve"> </w:t>
      </w:r>
      <w:r w:rsidR="00730EE3" w:rsidRPr="00427A71">
        <w:rPr>
          <w:rFonts w:cs="Times New Roman"/>
          <w:highlight w:val="yellow"/>
        </w:rPr>
        <w:t xml:space="preserve">and </w:t>
      </w:r>
      <w:r w:rsidR="00730EE3" w:rsidRPr="00427A71">
        <w:rPr>
          <w:rFonts w:cs="Times New Roman"/>
          <w:i/>
          <w:highlight w:val="yellow"/>
        </w:rPr>
        <w:t>M. major</w:t>
      </w:r>
      <w:r w:rsidR="00730EE3" w:rsidRPr="00427A71">
        <w:rPr>
          <w:rFonts w:cs="Times New Roman"/>
          <w:highlight w:val="yellow"/>
        </w:rPr>
        <w:t xml:space="preserve"> supports this hypothesis.</w:t>
      </w:r>
      <w:r w:rsidR="00B31A0A" w:rsidRPr="00B31A0A">
        <w:rPr>
          <w:rFonts w:eastAsia="Calibri" w:cs="Times New Roman"/>
        </w:rPr>
        <w:t xml:space="preserve"> </w:t>
      </w:r>
      <w:r w:rsidR="00B31A0A">
        <w:rPr>
          <w:rFonts w:eastAsia="Calibri" w:cs="Times New Roman"/>
        </w:rPr>
        <w:t xml:space="preserve">Using a FISH probe for the </w:t>
      </w:r>
      <w:r w:rsidR="00B31A0A" w:rsidRPr="00F51FF4">
        <w:rPr>
          <w:rFonts w:cs="Times New Roman"/>
          <w:i/>
        </w:rPr>
        <w:t>T</w:t>
      </w:r>
      <w:r w:rsidR="00B31A0A">
        <w:rPr>
          <w:rFonts w:cs="Times New Roman"/>
          <w:i/>
        </w:rPr>
        <w:t>.</w:t>
      </w:r>
      <w:r w:rsidR="00B31A0A" w:rsidRPr="00FC5E5F">
        <w:rPr>
          <w:rFonts w:eastAsia="Calibri" w:cs="Times New Roman"/>
          <w:i/>
          <w:iCs/>
        </w:rPr>
        <w:t xml:space="preserve"> </w:t>
      </w:r>
      <w:r w:rsidR="000B5375">
        <w:rPr>
          <w:rFonts w:eastAsia="Calibri" w:cs="Times New Roman"/>
          <w:i/>
          <w:iCs/>
        </w:rPr>
        <w:t>amphioxeia</w:t>
      </w:r>
      <w:r w:rsidR="00B31A0A">
        <w:rPr>
          <w:rFonts w:eastAsia="Calibri" w:cs="Times New Roman"/>
          <w:i/>
          <w:iCs/>
        </w:rPr>
        <w:t xml:space="preserve"> </w:t>
      </w:r>
      <w:r w:rsidR="00B31A0A">
        <w:rPr>
          <w:rFonts w:eastAsia="Calibri" w:cs="Times New Roman"/>
          <w:iCs/>
        </w:rPr>
        <w:t>28S DNA</w:t>
      </w:r>
      <w:r w:rsidR="00B31A0A" w:rsidRPr="00FC5E5F">
        <w:rPr>
          <w:rFonts w:eastAsia="Calibri" w:cs="Times New Roman"/>
        </w:rPr>
        <w:t xml:space="preserve">, </w:t>
      </w:r>
      <w:r w:rsidR="00B31A0A">
        <w:rPr>
          <w:rFonts w:eastAsia="Calibri" w:cs="Times New Roman"/>
        </w:rPr>
        <w:t xml:space="preserve">up to &gt;20 </w:t>
      </w:r>
      <w:r w:rsidR="00B31A0A" w:rsidRPr="00FC5E5F">
        <w:rPr>
          <w:rFonts w:eastAsia="Calibri" w:cs="Times New Roman"/>
          <w:i/>
          <w:iCs/>
        </w:rPr>
        <w:t xml:space="preserve">T. </w:t>
      </w:r>
      <w:r w:rsidR="000B5375">
        <w:rPr>
          <w:rFonts w:eastAsia="Calibri" w:cs="Times New Roman"/>
          <w:i/>
          <w:iCs/>
        </w:rPr>
        <w:t>amphioxeia</w:t>
      </w:r>
      <w:r w:rsidR="00B31A0A" w:rsidRPr="00FC5E5F">
        <w:rPr>
          <w:rFonts w:eastAsia="Calibri" w:cs="Times New Roman"/>
        </w:rPr>
        <w:t xml:space="preserve"> </w:t>
      </w:r>
      <w:r w:rsidR="00B31A0A">
        <w:rPr>
          <w:rFonts w:eastAsia="Calibri" w:cs="Times New Roman"/>
        </w:rPr>
        <w:t xml:space="preserve">cells were observed </w:t>
      </w:r>
      <w:r w:rsidR="00B31A0A" w:rsidRPr="00FC5E5F">
        <w:rPr>
          <w:rFonts w:eastAsia="Calibri" w:cs="Times New Roman"/>
        </w:rPr>
        <w:t>within</w:t>
      </w:r>
      <w:r w:rsidR="00B31A0A">
        <w:rPr>
          <w:rFonts w:eastAsia="Calibri" w:cs="Times New Roman"/>
        </w:rPr>
        <w:t xml:space="preserve"> </w:t>
      </w:r>
      <w:r w:rsidR="00B31A0A" w:rsidRPr="00FC5E5F">
        <w:rPr>
          <w:rFonts w:eastAsia="Calibri" w:cs="Times New Roman"/>
        </w:rPr>
        <w:t xml:space="preserve">a single </w:t>
      </w:r>
      <w:r w:rsidR="00B31A0A" w:rsidRPr="00FC5E5F">
        <w:rPr>
          <w:rFonts w:eastAsia="Calibri" w:cs="Times New Roman"/>
          <w:i/>
          <w:iCs/>
        </w:rPr>
        <w:t>M. major</w:t>
      </w:r>
      <w:r w:rsidR="00B31A0A" w:rsidRPr="00FC5E5F">
        <w:rPr>
          <w:rFonts w:eastAsia="Calibri" w:cs="Times New Roman"/>
        </w:rPr>
        <w:t xml:space="preserve"> cell (</w:t>
      </w:r>
      <w:r w:rsidR="00B31A0A">
        <w:rPr>
          <w:rFonts w:eastAsia="Calibri" w:cs="Times New Roman"/>
        </w:rPr>
        <w:t>P. Zuber, unpublished data</w:t>
      </w:r>
      <w:r w:rsidR="00B31A0A" w:rsidRPr="00FC5E5F">
        <w:rPr>
          <w:rFonts w:eastAsia="Calibri" w:cs="Times New Roman"/>
        </w:rPr>
        <w:t>)</w:t>
      </w:r>
      <w:r w:rsidR="00B31A0A">
        <w:rPr>
          <w:rFonts w:eastAsia="Calibri" w:cs="Times New Roman"/>
        </w:rPr>
        <w:t xml:space="preserve">. </w:t>
      </w:r>
      <w:r w:rsidR="00427A71">
        <w:rPr>
          <w:rFonts w:cs="Times New Roman"/>
        </w:rPr>
        <w:t xml:space="preserve">Given its prevalence within </w:t>
      </w:r>
      <w:r w:rsidR="00427A71" w:rsidRPr="000F6440">
        <w:rPr>
          <w:rFonts w:cs="Times New Roman"/>
          <w:i/>
        </w:rPr>
        <w:t>M. major</w:t>
      </w:r>
      <w:r w:rsidR="00427A71">
        <w:rPr>
          <w:rFonts w:cs="Times New Roman"/>
        </w:rPr>
        <w:t xml:space="preserve"> cells during red water blooms, </w:t>
      </w:r>
      <w:commentRangeStart w:id="7"/>
      <w:r w:rsidR="00427A71">
        <w:rPr>
          <w:rFonts w:cs="Times New Roman"/>
        </w:rPr>
        <w:t xml:space="preserve">free-living </w:t>
      </w:r>
      <w:r w:rsidR="00427A71" w:rsidRPr="00D00863">
        <w:rPr>
          <w:rFonts w:cs="Times New Roman"/>
          <w:i/>
        </w:rPr>
        <w:t>T. amphioxeia</w:t>
      </w:r>
      <w:r w:rsidR="00427A71" w:rsidRPr="00D00863">
        <w:rPr>
          <w:rFonts w:cs="Times New Roman"/>
        </w:rPr>
        <w:t xml:space="preserve"> </w:t>
      </w:r>
      <w:r w:rsidR="00427A71">
        <w:rPr>
          <w:rFonts w:cs="Times New Roman"/>
        </w:rPr>
        <w:t>surprisingly accounted</w:t>
      </w:r>
      <w:r w:rsidR="00427A71" w:rsidRPr="00D00863">
        <w:rPr>
          <w:rFonts w:cs="Times New Roman"/>
        </w:rPr>
        <w:t xml:space="preserve"> </w:t>
      </w:r>
      <w:r w:rsidR="00427A71">
        <w:rPr>
          <w:rFonts w:cs="Times New Roman"/>
        </w:rPr>
        <w:t>for &lt;</w:t>
      </w:r>
      <w:r w:rsidR="00427A71" w:rsidRPr="00D00863">
        <w:rPr>
          <w:rFonts w:cs="Times New Roman"/>
        </w:rPr>
        <w:t>1% of total cryptophyte</w:t>
      </w:r>
      <w:r w:rsidR="00427A71">
        <w:rPr>
          <w:rFonts w:cs="Times New Roman"/>
        </w:rPr>
        <w:t xml:space="preserve"> population</w:t>
      </w:r>
      <w:r w:rsidR="00427A71" w:rsidRPr="00D00863">
        <w:rPr>
          <w:rFonts w:cs="Times New Roman"/>
        </w:rPr>
        <w:t>s</w:t>
      </w:r>
      <w:r w:rsidR="00427A71">
        <w:rPr>
          <w:rFonts w:cs="Times New Roman"/>
        </w:rPr>
        <w:t xml:space="preserve"> during our survey</w:t>
      </w:r>
      <w:commentRangeEnd w:id="7"/>
      <w:r w:rsidR="00427A71">
        <w:rPr>
          <w:rStyle w:val="CommentReference"/>
        </w:rPr>
        <w:commentReference w:id="7"/>
      </w:r>
      <w:r w:rsidR="00427A71">
        <w:rPr>
          <w:rFonts w:cs="Times New Roman"/>
        </w:rPr>
        <w:t xml:space="preserve">. </w:t>
      </w:r>
      <w:commentRangeStart w:id="8"/>
      <w:r w:rsidR="00B31A0A">
        <w:rPr>
          <w:rFonts w:cs="Times New Roman"/>
        </w:rPr>
        <w:t xml:space="preserve">While the ability of </w:t>
      </w:r>
      <w:r w:rsidR="00B31A0A" w:rsidRPr="00F51FF4">
        <w:rPr>
          <w:rFonts w:cs="Times New Roman"/>
          <w:i/>
        </w:rPr>
        <w:t>T</w:t>
      </w:r>
      <w:r w:rsidR="00B31A0A">
        <w:rPr>
          <w:rFonts w:cs="Times New Roman"/>
          <w:i/>
        </w:rPr>
        <w:t>.</w:t>
      </w:r>
      <w:r w:rsidR="00B31A0A" w:rsidRPr="00FC5E5F">
        <w:rPr>
          <w:rFonts w:eastAsia="Calibri" w:cs="Times New Roman"/>
          <w:i/>
          <w:iCs/>
        </w:rPr>
        <w:t xml:space="preserve"> </w:t>
      </w:r>
      <w:r w:rsidR="000B5375">
        <w:rPr>
          <w:rFonts w:eastAsia="Calibri" w:cs="Times New Roman"/>
          <w:i/>
          <w:iCs/>
        </w:rPr>
        <w:t>amphioxeia</w:t>
      </w:r>
      <w:r w:rsidR="00B31A0A">
        <w:rPr>
          <w:rFonts w:cs="Times New Roman"/>
        </w:rPr>
        <w:t xml:space="preserve"> to divide inside </w:t>
      </w:r>
      <w:r w:rsidR="00B31A0A" w:rsidRPr="00293040">
        <w:rPr>
          <w:rFonts w:cs="Times New Roman"/>
          <w:i/>
        </w:rPr>
        <w:t xml:space="preserve">M. </w:t>
      </w:r>
      <w:r w:rsidR="00B31A0A">
        <w:rPr>
          <w:rFonts w:cs="Times New Roman"/>
          <w:i/>
        </w:rPr>
        <w:t xml:space="preserve">major </w:t>
      </w:r>
      <w:r w:rsidR="00B31A0A">
        <w:rPr>
          <w:rFonts w:cs="Times New Roman"/>
        </w:rPr>
        <w:t>has not yet been demonstrated in cultures, it has been observed in other single-celled endosymbiont-bearing organisms</w:t>
      </w:r>
      <w:r w:rsidR="003C4127">
        <w:rPr>
          <w:rFonts w:cs="Times New Roman"/>
        </w:rPr>
        <w:t>,</w:t>
      </w:r>
      <w:r w:rsidR="00B31A0A">
        <w:rPr>
          <w:rFonts w:cs="Times New Roman"/>
        </w:rPr>
        <w:t xml:space="preserve"> such as the ciliate </w:t>
      </w:r>
      <w:r w:rsidR="00B31A0A" w:rsidRPr="007B0C42">
        <w:rPr>
          <w:rFonts w:cs="Times New Roman"/>
          <w:i/>
        </w:rPr>
        <w:t>Paramecium bursaria</w:t>
      </w:r>
      <w:r w:rsidR="005E3B87">
        <w:rPr>
          <w:rFonts w:cs="Times New Roman"/>
        </w:rPr>
        <w:t xml:space="preserve"> (Kodama and Fujishima 2009, Johnson</w:t>
      </w:r>
      <w:r w:rsidR="00B31A0A">
        <w:rPr>
          <w:rFonts w:cs="Times New Roman"/>
        </w:rPr>
        <w:t xml:space="preserve"> 2011). </w:t>
      </w:r>
      <w:commentRangeEnd w:id="8"/>
      <w:r w:rsidR="00F0271A">
        <w:rPr>
          <w:rStyle w:val="CommentReference"/>
        </w:rPr>
        <w:commentReference w:id="8"/>
      </w:r>
      <w:r w:rsidR="00427A71" w:rsidRPr="009C3985">
        <w:rPr>
          <w:rFonts w:cs="Times New Roman"/>
          <w:highlight w:val="yellow"/>
        </w:rPr>
        <w:t>&lt;expand on the idea that the high # of chloroplasts despite very low abundances of preferred prey could arise either from intra-cellular division of the chloroplasts (i.e., within Mesodinium) or from the persistence of organelles for long periods of time.&gt;</w:t>
      </w:r>
    </w:p>
    <w:p w14:paraId="401A5A43" w14:textId="5079655C" w:rsidR="00A62B51" w:rsidRDefault="00427A71" w:rsidP="004B52B9">
      <w:pPr>
        <w:spacing w:line="480" w:lineRule="auto"/>
        <w:ind w:firstLine="288"/>
        <w:jc w:val="both"/>
        <w:rPr>
          <w:ins w:id="9" w:author="Francois Ribalet" w:date="2016-01-15T09:35:00Z"/>
          <w:rFonts w:cs="Times New Roman"/>
          <w:bCs/>
        </w:rPr>
      </w:pPr>
      <w:r>
        <w:rPr>
          <w:rFonts w:cs="Times New Roman"/>
        </w:rPr>
        <w:t>W</w:t>
      </w:r>
      <w:r w:rsidR="00B31A0A">
        <w:rPr>
          <w:rFonts w:cs="Times New Roman"/>
        </w:rPr>
        <w:t xml:space="preserve">ithout a cultured representative of </w:t>
      </w:r>
      <w:r w:rsidR="00B31A0A" w:rsidRPr="00893A63">
        <w:rPr>
          <w:rFonts w:cs="Times New Roman"/>
          <w:i/>
        </w:rPr>
        <w:t>M. major</w:t>
      </w:r>
      <w:r w:rsidR="00B31A0A">
        <w:rPr>
          <w:rFonts w:cs="Times New Roman"/>
        </w:rPr>
        <w:t xml:space="preserve">, the fate of </w:t>
      </w:r>
      <w:r w:rsidR="00B31A0A" w:rsidRPr="00893A63">
        <w:rPr>
          <w:rFonts w:cs="Times New Roman"/>
          <w:i/>
        </w:rPr>
        <w:t xml:space="preserve">T. </w:t>
      </w:r>
      <w:r w:rsidR="000B5375">
        <w:rPr>
          <w:rFonts w:cs="Times New Roman"/>
          <w:i/>
        </w:rPr>
        <w:t>amphioxeia</w:t>
      </w:r>
      <w:r w:rsidR="00B31A0A">
        <w:rPr>
          <w:rFonts w:cs="Times New Roman"/>
        </w:rPr>
        <w:t>, either as a whole endosymbiont or as sequestered organelles, inside the ciliate remain</w:t>
      </w:r>
      <w:r>
        <w:rPr>
          <w:rFonts w:cs="Times New Roman"/>
        </w:rPr>
        <w:t>s</w:t>
      </w:r>
      <w:r w:rsidR="00B31A0A">
        <w:rPr>
          <w:rFonts w:cs="Times New Roman"/>
        </w:rPr>
        <w:t xml:space="preserve"> speculative. Future studies would benefit from the combined use of molecular methodologies and high-resolution sampling to examine </w:t>
      </w:r>
      <w:r w:rsidR="00B31A0A">
        <w:rPr>
          <w:rFonts w:cs="Times New Roman"/>
        </w:rPr>
        <w:lastRenderedPageBreak/>
        <w:t xml:space="preserve">the interactions between the captured cryptophyte prey and its ciliate predator, </w:t>
      </w:r>
      <w:r w:rsidR="00B31A0A" w:rsidRPr="00662EBB">
        <w:rPr>
          <w:rFonts w:cs="Times New Roman"/>
          <w:i/>
        </w:rPr>
        <w:t>in situ</w:t>
      </w:r>
      <w:r w:rsidR="00B31A0A">
        <w:rPr>
          <w:rFonts w:cs="Times New Roman"/>
        </w:rPr>
        <w:t>.</w:t>
      </w:r>
    </w:p>
    <w:p w14:paraId="0D70F193" w14:textId="77777777" w:rsidR="00A62B51" w:rsidRDefault="00A62B51" w:rsidP="004B52B9">
      <w:pPr>
        <w:spacing w:line="480" w:lineRule="auto"/>
        <w:ind w:firstLine="288"/>
        <w:jc w:val="both"/>
        <w:rPr>
          <w:ins w:id="10" w:author="Francois Ribalet" w:date="2016-01-15T09:35:00Z"/>
          <w:rFonts w:cs="Times New Roman"/>
        </w:rPr>
      </w:pPr>
    </w:p>
    <w:p w14:paraId="1B1B586B" w14:textId="77777777" w:rsidR="00A62B51" w:rsidRDefault="00A62B51">
      <w:pPr>
        <w:spacing w:line="480" w:lineRule="auto"/>
        <w:ind w:firstLine="288"/>
        <w:jc w:val="both"/>
        <w:rPr>
          <w:ins w:id="11" w:author="Francois Ribalet" w:date="2016-01-15T09:35:00Z"/>
          <w:rFonts w:cs="Times New Roman"/>
          <w:bCs/>
        </w:rPr>
        <w:pPrChange w:id="12" w:author="Francois Ribalet" w:date="2016-01-15T09:35:00Z">
          <w:pPr>
            <w:widowControl/>
            <w:tabs>
              <w:tab w:val="clear" w:pos="709"/>
            </w:tabs>
            <w:suppressAutoHyphens w:val="0"/>
            <w:ind w:firstLine="288"/>
            <w:jc w:val="both"/>
          </w:pPr>
        </w:pPrChange>
      </w:pPr>
      <w:ins w:id="13" w:author="Francois Ribalet" w:date="2016-01-15T09:35:00Z">
        <w:r>
          <w:rPr>
            <w:rFonts w:cs="Times New Roman"/>
            <w:bCs/>
          </w:rPr>
          <w:t>--please check to make sure that cryptophyte population sizes as estimated by SeaFlow are realistic; it looks from the graphs like total cryptophytes could be as high as 10,000,000 cells L-1, if T. amphioxeia account for ~1%. This needs to be ironed out (unless I missed something?)</w:t>
        </w:r>
      </w:ins>
    </w:p>
    <w:p w14:paraId="6A1AFF91" w14:textId="031BCA4E" w:rsidR="00A62B51" w:rsidRDefault="00A62B51">
      <w:pPr>
        <w:spacing w:line="480" w:lineRule="auto"/>
        <w:ind w:firstLine="288"/>
        <w:jc w:val="both"/>
        <w:rPr>
          <w:ins w:id="14" w:author="Francois Ribalet" w:date="2016-01-15T09:35:00Z"/>
          <w:rFonts w:cs="Times New Roman"/>
          <w:bCs/>
        </w:rPr>
        <w:pPrChange w:id="15" w:author="Francois Ribalet" w:date="2016-01-15T09:35:00Z">
          <w:pPr>
            <w:widowControl/>
            <w:tabs>
              <w:tab w:val="clear" w:pos="709"/>
            </w:tabs>
            <w:suppressAutoHyphens w:val="0"/>
            <w:ind w:firstLine="288"/>
            <w:jc w:val="both"/>
          </w:pPr>
        </w:pPrChange>
      </w:pPr>
      <w:ins w:id="16" w:author="Francois Ribalet" w:date="2016-01-15T09:35:00Z">
        <w:r>
          <w:rPr>
            <w:rFonts w:cs="Times New Roman"/>
            <w:bCs/>
          </w:rPr>
          <w:t>--enrich the discussion to address the interesting observation that T. amphioxeia appears to account for such a small proportion of total cryptophytes (which indicates either that the chloroplasts are being retained for quite a long time within the Mesodinium cells, or that they are actively being replicated)</w:t>
        </w:r>
      </w:ins>
    </w:p>
    <w:p w14:paraId="25AC5C08" w14:textId="77777777" w:rsidR="00427A71" w:rsidRDefault="00427A71" w:rsidP="000B5375">
      <w:pPr>
        <w:widowControl/>
        <w:tabs>
          <w:tab w:val="clear" w:pos="709"/>
        </w:tabs>
        <w:suppressAutoHyphens w:val="0"/>
        <w:spacing w:line="480" w:lineRule="auto"/>
        <w:ind w:firstLine="288"/>
        <w:jc w:val="both"/>
        <w:outlineLvl w:val="0"/>
        <w:rPr>
          <w:rFonts w:cs="Times New Roman"/>
          <w:b/>
          <w:bCs/>
        </w:rPr>
      </w:pPr>
    </w:p>
    <w:p w14:paraId="31BDBEFE" w14:textId="72C8FCEA" w:rsidR="008D5305" w:rsidRDefault="00017CDC" w:rsidP="000B5375">
      <w:pPr>
        <w:widowControl/>
        <w:tabs>
          <w:tab w:val="clear" w:pos="709"/>
        </w:tabs>
        <w:suppressAutoHyphens w:val="0"/>
        <w:spacing w:line="480" w:lineRule="auto"/>
        <w:ind w:firstLine="288"/>
        <w:jc w:val="both"/>
        <w:outlineLvl w:val="0"/>
        <w:rPr>
          <w:rFonts w:cs="Times New Roman"/>
          <w:b/>
          <w:bCs/>
        </w:rPr>
      </w:pPr>
      <w:r>
        <w:rPr>
          <w:rFonts w:cs="Times New Roman"/>
          <w:b/>
          <w:bCs/>
        </w:rPr>
        <w:t>Acknowledg</w:t>
      </w:r>
      <w:r w:rsidR="008D5305">
        <w:rPr>
          <w:rFonts w:cs="Times New Roman"/>
          <w:b/>
          <w:bCs/>
        </w:rPr>
        <w:t>ments</w:t>
      </w:r>
    </w:p>
    <w:p w14:paraId="493258DD" w14:textId="77777777" w:rsidR="004645A0" w:rsidRDefault="004645A0" w:rsidP="004B52B9">
      <w:pPr>
        <w:widowControl/>
        <w:tabs>
          <w:tab w:val="clear" w:pos="709"/>
        </w:tabs>
        <w:suppressAutoHyphens w:val="0"/>
        <w:spacing w:line="480" w:lineRule="auto"/>
        <w:ind w:firstLine="288"/>
        <w:jc w:val="both"/>
        <w:rPr>
          <w:rFonts w:cs="Times New Roman"/>
          <w:bCs/>
        </w:rPr>
      </w:pPr>
      <w:r>
        <w:rPr>
          <w:rFonts w:cs="Times New Roman"/>
          <w:bCs/>
        </w:rPr>
        <w:t>All the SeaFlow fans without whom life would be meaningless.</w:t>
      </w:r>
    </w:p>
    <w:p w14:paraId="5754EB04" w14:textId="41426F65" w:rsidR="008D5305" w:rsidRPr="00685834" w:rsidRDefault="00B31A0A" w:rsidP="004B52B9">
      <w:pPr>
        <w:widowControl/>
        <w:tabs>
          <w:tab w:val="clear" w:pos="709"/>
        </w:tabs>
        <w:suppressAutoHyphens w:val="0"/>
        <w:spacing w:line="480" w:lineRule="auto"/>
        <w:ind w:firstLine="288"/>
        <w:jc w:val="both"/>
        <w:rPr>
          <w:rFonts w:cs="Times New Roman"/>
          <w:bCs/>
        </w:rPr>
      </w:pPr>
      <w:r>
        <w:rPr>
          <w:rFonts w:cs="Times New Roman"/>
          <w:bCs/>
        </w:rPr>
        <w:t>CMOPers</w:t>
      </w:r>
      <w:r w:rsidR="004645A0">
        <w:rPr>
          <w:rFonts w:cs="Times New Roman"/>
          <w:bCs/>
        </w:rPr>
        <w:t>, Michael</w:t>
      </w:r>
      <w:r>
        <w:rPr>
          <w:rFonts w:cs="Times New Roman"/>
          <w:bCs/>
        </w:rPr>
        <w:t xml:space="preserve"> Wilkins and co</w:t>
      </w:r>
      <w:r w:rsidR="004645A0">
        <w:rPr>
          <w:rFonts w:cs="Times New Roman"/>
          <w:bCs/>
        </w:rPr>
        <w:t>.</w:t>
      </w:r>
      <w:r w:rsidR="008D5305" w:rsidRPr="00685834">
        <w:rPr>
          <w:rFonts w:cs="Times New Roman"/>
          <w:bCs/>
        </w:rPr>
        <w:br w:type="page"/>
      </w:r>
    </w:p>
    <w:p w14:paraId="6FC8E300" w14:textId="77777777" w:rsidR="008D5305" w:rsidRDefault="008D5305" w:rsidP="000B5375">
      <w:pPr>
        <w:widowControl/>
        <w:tabs>
          <w:tab w:val="clear" w:pos="709"/>
        </w:tabs>
        <w:suppressAutoHyphens w:val="0"/>
        <w:jc w:val="both"/>
        <w:outlineLvl w:val="0"/>
        <w:rPr>
          <w:rFonts w:cs="Times New Roman"/>
          <w:b/>
          <w:bCs/>
        </w:rPr>
      </w:pPr>
      <w:r>
        <w:rPr>
          <w:rFonts w:cs="Times New Roman"/>
          <w:b/>
          <w:bCs/>
        </w:rPr>
        <w:lastRenderedPageBreak/>
        <w:t>References</w:t>
      </w:r>
    </w:p>
    <w:p w14:paraId="0A36FF02" w14:textId="77777777" w:rsidR="00BF5F93" w:rsidRDefault="00BF5F93" w:rsidP="00BF5F93">
      <w:pPr>
        <w:widowControl/>
        <w:tabs>
          <w:tab w:val="clear" w:pos="709"/>
        </w:tabs>
        <w:suppressAutoHyphens w:val="0"/>
        <w:jc w:val="both"/>
        <w:rPr>
          <w:rFonts w:cs="Times New Roman"/>
          <w:bCs/>
        </w:rPr>
      </w:pPr>
    </w:p>
    <w:p w14:paraId="210CF84B" w14:textId="582DC2CD" w:rsidR="005A39A9" w:rsidRDefault="005A39A9" w:rsidP="00BF5F93">
      <w:pPr>
        <w:widowControl/>
        <w:tabs>
          <w:tab w:val="clear" w:pos="709"/>
        </w:tabs>
        <w:suppressAutoHyphens w:val="0"/>
        <w:jc w:val="both"/>
        <w:rPr>
          <w:rFonts w:cs="Times New Roman"/>
          <w:bCs/>
        </w:rPr>
      </w:pPr>
      <w:r>
        <w:rPr>
          <w:rFonts w:cs="Times New Roman"/>
          <w:bCs/>
        </w:rPr>
        <w:t>Baptista AM, Seaton C, Wilkin MP, Riseman SF, Needoba JA, Maier D, Turner PJ et al. (2015) Infrastructure for collaborative science and societal applications in the Columbia River estuary. Frontiers of Earth Science 9:659-682</w:t>
      </w:r>
    </w:p>
    <w:p w14:paraId="41AC507B" w14:textId="77777777" w:rsidR="005A39A9" w:rsidRDefault="005A39A9" w:rsidP="00BF5F93">
      <w:pPr>
        <w:widowControl/>
        <w:tabs>
          <w:tab w:val="clear" w:pos="709"/>
        </w:tabs>
        <w:suppressAutoHyphens w:val="0"/>
        <w:jc w:val="both"/>
        <w:rPr>
          <w:rFonts w:cs="Times New Roman"/>
          <w:bCs/>
        </w:rPr>
      </w:pPr>
    </w:p>
    <w:p w14:paraId="78F234D6" w14:textId="334FB1ED" w:rsidR="00834FDA" w:rsidRPr="00834FDA" w:rsidRDefault="00834FDA" w:rsidP="00834FDA">
      <w:pPr>
        <w:widowControl/>
        <w:tabs>
          <w:tab w:val="clear" w:pos="709"/>
        </w:tabs>
        <w:suppressAutoHyphens w:val="0"/>
        <w:jc w:val="both"/>
        <w:rPr>
          <w:rFonts w:cs="Times New Roman"/>
          <w:bCs/>
        </w:rPr>
      </w:pPr>
      <w:r>
        <w:rPr>
          <w:rFonts w:cs="Times New Roman"/>
          <w:bCs/>
        </w:rPr>
        <w:t>Berge T, Daugbjerg N, Andersen</w:t>
      </w:r>
      <w:r w:rsidRPr="00834FDA">
        <w:rPr>
          <w:rFonts w:cs="Times New Roman"/>
          <w:bCs/>
        </w:rPr>
        <w:t xml:space="preserve"> </w:t>
      </w:r>
      <w:r>
        <w:rPr>
          <w:rFonts w:cs="Times New Roman"/>
          <w:bCs/>
        </w:rPr>
        <w:t xml:space="preserve">BB, </w:t>
      </w:r>
      <w:r w:rsidRPr="00834FDA">
        <w:rPr>
          <w:rFonts w:cs="Times New Roman"/>
          <w:bCs/>
        </w:rPr>
        <w:t>Hansen</w:t>
      </w:r>
      <w:r>
        <w:rPr>
          <w:rFonts w:cs="Times New Roman"/>
          <w:bCs/>
        </w:rPr>
        <w:t xml:space="preserve"> PJ (2010)</w:t>
      </w:r>
      <w:r w:rsidRPr="00834FDA">
        <w:rPr>
          <w:rFonts w:cs="Times New Roman"/>
          <w:bCs/>
        </w:rPr>
        <w:t xml:space="preserve"> Effect of lowered pH on marine phytoplankton growth rates. Marine Ecology Progress Series </w:t>
      </w:r>
      <w:r w:rsidRPr="00834FDA">
        <w:rPr>
          <w:rFonts w:cs="Times New Roman"/>
          <w:bCs/>
          <w:iCs/>
        </w:rPr>
        <w:t>416</w:t>
      </w:r>
      <w:r>
        <w:rPr>
          <w:rFonts w:cs="Times New Roman"/>
          <w:bCs/>
        </w:rPr>
        <w:t>:</w:t>
      </w:r>
      <w:r w:rsidRPr="00834FDA">
        <w:rPr>
          <w:rFonts w:cs="Times New Roman"/>
          <w:bCs/>
        </w:rPr>
        <w:t>79-91</w:t>
      </w:r>
    </w:p>
    <w:p w14:paraId="1F7CDD6A" w14:textId="77777777" w:rsidR="00834FDA" w:rsidRDefault="00834FDA" w:rsidP="00BF5F93">
      <w:pPr>
        <w:widowControl/>
        <w:tabs>
          <w:tab w:val="clear" w:pos="709"/>
        </w:tabs>
        <w:suppressAutoHyphens w:val="0"/>
        <w:jc w:val="both"/>
        <w:rPr>
          <w:rFonts w:cs="Times New Roman"/>
          <w:bCs/>
        </w:rPr>
      </w:pPr>
    </w:p>
    <w:p w14:paraId="34A4C220" w14:textId="767B0F28" w:rsidR="0072758D" w:rsidRDefault="0072758D" w:rsidP="00BF5F93">
      <w:pPr>
        <w:widowControl/>
        <w:tabs>
          <w:tab w:val="clear" w:pos="709"/>
        </w:tabs>
        <w:suppressAutoHyphens w:val="0"/>
        <w:jc w:val="both"/>
        <w:rPr>
          <w:rFonts w:cs="Times New Roman"/>
          <w:bCs/>
        </w:rPr>
      </w:pPr>
      <w:r>
        <w:rPr>
          <w:rFonts w:cs="Times New Roman"/>
          <w:bCs/>
        </w:rPr>
        <w:t>Bergman T</w:t>
      </w:r>
      <w:r w:rsidRPr="0072758D">
        <w:rPr>
          <w:rFonts w:cs="Times New Roman"/>
          <w:bCs/>
        </w:rPr>
        <w:t>, Fahnenstiel</w:t>
      </w:r>
      <w:r>
        <w:rPr>
          <w:rFonts w:cs="Times New Roman"/>
          <w:bCs/>
        </w:rPr>
        <w:t xml:space="preserve"> G</w:t>
      </w:r>
      <w:r w:rsidRPr="0072758D">
        <w:rPr>
          <w:rFonts w:cs="Times New Roman"/>
          <w:bCs/>
        </w:rPr>
        <w:t>, Lohrenz</w:t>
      </w:r>
      <w:r>
        <w:rPr>
          <w:rFonts w:cs="Times New Roman"/>
          <w:bCs/>
        </w:rPr>
        <w:t xml:space="preserve"> S</w:t>
      </w:r>
      <w:r w:rsidRPr="0072758D">
        <w:rPr>
          <w:rFonts w:cs="Times New Roman"/>
          <w:bCs/>
        </w:rPr>
        <w:t>, Millie</w:t>
      </w:r>
      <w:r>
        <w:rPr>
          <w:rFonts w:cs="Times New Roman"/>
          <w:bCs/>
        </w:rPr>
        <w:t xml:space="preserve"> D</w:t>
      </w:r>
      <w:r w:rsidRPr="0072758D">
        <w:rPr>
          <w:rFonts w:cs="Times New Roman"/>
          <w:bCs/>
        </w:rPr>
        <w:t xml:space="preserve">, </w:t>
      </w:r>
      <w:r>
        <w:rPr>
          <w:rFonts w:cs="Times New Roman"/>
          <w:bCs/>
        </w:rPr>
        <w:t>Schofield O (2004)</w:t>
      </w:r>
      <w:r w:rsidRPr="0072758D">
        <w:rPr>
          <w:rFonts w:cs="Times New Roman"/>
          <w:bCs/>
        </w:rPr>
        <w:t xml:space="preserve"> The impacts of a recurrent resuspension event and variable phytoplankton community compos</w:t>
      </w:r>
      <w:r>
        <w:rPr>
          <w:rFonts w:cs="Times New Roman"/>
          <w:bCs/>
        </w:rPr>
        <w:t>ition on remote sensing reflec</w:t>
      </w:r>
      <w:r w:rsidRPr="0072758D">
        <w:rPr>
          <w:rFonts w:cs="Times New Roman"/>
          <w:bCs/>
        </w:rPr>
        <w:t>tance. Journal of Geophysical Research 109: 1–12</w:t>
      </w:r>
    </w:p>
    <w:p w14:paraId="695355AB" w14:textId="77777777" w:rsidR="0072758D" w:rsidRPr="009E4A7F" w:rsidRDefault="0072758D" w:rsidP="00BF5F93">
      <w:pPr>
        <w:widowControl/>
        <w:tabs>
          <w:tab w:val="clear" w:pos="709"/>
        </w:tabs>
        <w:suppressAutoHyphens w:val="0"/>
        <w:jc w:val="both"/>
        <w:rPr>
          <w:rFonts w:cs="Times New Roman"/>
          <w:bCs/>
        </w:rPr>
      </w:pPr>
    </w:p>
    <w:p w14:paraId="63EB9636" w14:textId="39BB8926" w:rsidR="009E4A7F" w:rsidRPr="009E4A7F" w:rsidRDefault="009E4A7F" w:rsidP="009E4A7F">
      <w:pPr>
        <w:widowControl/>
        <w:tabs>
          <w:tab w:val="clear" w:pos="709"/>
        </w:tabs>
        <w:suppressAutoHyphens w:val="0"/>
        <w:jc w:val="both"/>
        <w:rPr>
          <w:rFonts w:cs="Times New Roman"/>
          <w:bCs/>
        </w:rPr>
      </w:pPr>
      <w:r>
        <w:rPr>
          <w:rFonts w:cs="Times New Roman"/>
          <w:bCs/>
        </w:rPr>
        <w:t>Carpenter E, Chang J (1988)</w:t>
      </w:r>
      <w:r w:rsidRPr="009E4A7F">
        <w:rPr>
          <w:rFonts w:cs="Times New Roman"/>
          <w:bCs/>
        </w:rPr>
        <w:t xml:space="preserve"> Species-specific phytoplankton growth rates via diel DNA synthesis c</w:t>
      </w:r>
      <w:r>
        <w:rPr>
          <w:rFonts w:cs="Times New Roman"/>
          <w:bCs/>
        </w:rPr>
        <w:t>ycles. I. Concept of the method</w:t>
      </w:r>
      <w:r w:rsidRPr="009E4A7F">
        <w:rPr>
          <w:rFonts w:cs="Times New Roman"/>
          <w:bCs/>
        </w:rPr>
        <w:t>. Marine Ecology Progress Series </w:t>
      </w:r>
      <w:r>
        <w:rPr>
          <w:rFonts w:cs="Times New Roman"/>
          <w:bCs/>
          <w:iCs/>
        </w:rPr>
        <w:t>43:</w:t>
      </w:r>
      <w:r>
        <w:rPr>
          <w:rFonts w:cs="Times New Roman"/>
          <w:bCs/>
        </w:rPr>
        <w:t>105-111</w:t>
      </w:r>
    </w:p>
    <w:p w14:paraId="19D3709F" w14:textId="77777777" w:rsidR="009E4A7F" w:rsidRDefault="009E4A7F" w:rsidP="00BF5F93">
      <w:pPr>
        <w:widowControl/>
        <w:tabs>
          <w:tab w:val="clear" w:pos="709"/>
        </w:tabs>
        <w:suppressAutoHyphens w:val="0"/>
        <w:jc w:val="both"/>
        <w:rPr>
          <w:rFonts w:cs="Times New Roman"/>
          <w:b/>
          <w:bCs/>
        </w:rPr>
      </w:pPr>
    </w:p>
    <w:p w14:paraId="40F5EFE8" w14:textId="77777777" w:rsidR="00101237" w:rsidRPr="00101237" w:rsidRDefault="00101237" w:rsidP="00B73BD9">
      <w:pPr>
        <w:widowControl/>
        <w:tabs>
          <w:tab w:val="clear" w:pos="709"/>
        </w:tabs>
        <w:suppressAutoHyphens w:val="0"/>
        <w:jc w:val="both"/>
        <w:rPr>
          <w:rFonts w:cs="Times New Roman"/>
          <w:bCs/>
        </w:rPr>
      </w:pPr>
      <w:r w:rsidRPr="00101237">
        <w:rPr>
          <w:rFonts w:cs="Times New Roman"/>
          <w:bCs/>
        </w:rPr>
        <w:t>Chawla A, Jay D, Baptista J, Wilkin, Seaton (2008) Seasonal variability and estuary-shelf interactions in circulation dynamics of the river-dominated estuary. Estuaries and Coast 31:269-288</w:t>
      </w:r>
    </w:p>
    <w:p w14:paraId="722A1AC6" w14:textId="77777777" w:rsidR="00B73BD9" w:rsidRDefault="00B73BD9" w:rsidP="00B73BD9">
      <w:pPr>
        <w:widowControl/>
        <w:tabs>
          <w:tab w:val="clear" w:pos="709"/>
        </w:tabs>
        <w:suppressAutoHyphens w:val="0"/>
        <w:ind w:firstLine="288"/>
        <w:jc w:val="both"/>
        <w:rPr>
          <w:rFonts w:cs="Times New Roman"/>
          <w:bCs/>
        </w:rPr>
      </w:pPr>
    </w:p>
    <w:p w14:paraId="53199A16" w14:textId="77777777" w:rsidR="00B73BD9" w:rsidRDefault="00B73BD9" w:rsidP="00B73BD9">
      <w:pPr>
        <w:widowControl/>
        <w:tabs>
          <w:tab w:val="clear" w:pos="709"/>
        </w:tabs>
        <w:suppressAutoHyphens w:val="0"/>
        <w:jc w:val="both"/>
        <w:rPr>
          <w:rFonts w:cs="Times New Roman"/>
          <w:bCs/>
        </w:rPr>
      </w:pPr>
      <w:r w:rsidRPr="00B73BD9">
        <w:rPr>
          <w:rFonts w:cs="Times New Roman"/>
          <w:bCs/>
        </w:rPr>
        <w:t xml:space="preserve">Crawford D (1989) </w:t>
      </w:r>
      <w:r w:rsidRPr="00B73BD9">
        <w:rPr>
          <w:rFonts w:cs="Times New Roman"/>
          <w:bCs/>
          <w:i/>
        </w:rPr>
        <w:t>Mesodinium rubrum</w:t>
      </w:r>
      <w:r w:rsidRPr="00B73BD9">
        <w:rPr>
          <w:rFonts w:cs="Times New Roman"/>
          <w:bCs/>
        </w:rPr>
        <w:t>: the phytoplankter that wasnʼt . Marine Ecology Progress Series </w:t>
      </w:r>
      <w:r w:rsidRPr="00B73BD9">
        <w:rPr>
          <w:rFonts w:cs="Times New Roman"/>
          <w:bCs/>
          <w:iCs/>
        </w:rPr>
        <w:t>58</w:t>
      </w:r>
      <w:r w:rsidRPr="00B73BD9">
        <w:rPr>
          <w:rFonts w:cs="Times New Roman"/>
          <w:bCs/>
        </w:rPr>
        <w:t>:161-174</w:t>
      </w:r>
    </w:p>
    <w:p w14:paraId="04624A78" w14:textId="77777777" w:rsidR="00B73BD9" w:rsidRDefault="00B73BD9" w:rsidP="00B73BD9">
      <w:pPr>
        <w:widowControl/>
        <w:tabs>
          <w:tab w:val="clear" w:pos="709"/>
        </w:tabs>
        <w:suppressAutoHyphens w:val="0"/>
        <w:jc w:val="both"/>
        <w:rPr>
          <w:rFonts w:cs="Times New Roman"/>
          <w:bCs/>
        </w:rPr>
      </w:pPr>
    </w:p>
    <w:p w14:paraId="2DF5F970" w14:textId="77777777" w:rsidR="00B73BD9" w:rsidRPr="00B73BD9" w:rsidRDefault="00B73BD9" w:rsidP="00B73BD9">
      <w:pPr>
        <w:widowControl/>
        <w:tabs>
          <w:tab w:val="clear" w:pos="709"/>
        </w:tabs>
        <w:suppressAutoHyphens w:val="0"/>
        <w:jc w:val="both"/>
        <w:rPr>
          <w:rFonts w:cs="Times New Roman"/>
          <w:bCs/>
        </w:rPr>
      </w:pPr>
      <w:r w:rsidRPr="00B73BD9">
        <w:rPr>
          <w:rFonts w:cs="Times New Roman"/>
          <w:bCs/>
        </w:rPr>
        <w:t xml:space="preserve">Hansen PJ,  Fenchel T (2006) The bloom-forming ciliate </w:t>
      </w:r>
      <w:r w:rsidRPr="00B73BD9">
        <w:rPr>
          <w:rFonts w:cs="Times New Roman"/>
          <w:bCs/>
          <w:i/>
        </w:rPr>
        <w:t xml:space="preserve">Mesodinium rubrum </w:t>
      </w:r>
      <w:r w:rsidRPr="00B73BD9">
        <w:rPr>
          <w:rFonts w:cs="Times New Roman"/>
          <w:bCs/>
        </w:rPr>
        <w:t>harbours a single permanent endosymbiont. Marine Biology Research </w:t>
      </w:r>
      <w:r w:rsidRPr="00B73BD9">
        <w:rPr>
          <w:rFonts w:cs="Times New Roman"/>
          <w:bCs/>
          <w:i/>
          <w:iCs/>
        </w:rPr>
        <w:t>2</w:t>
      </w:r>
      <w:r w:rsidRPr="00B73BD9">
        <w:rPr>
          <w:rFonts w:cs="Times New Roman"/>
          <w:bCs/>
        </w:rPr>
        <w:t>:169-177</w:t>
      </w:r>
    </w:p>
    <w:p w14:paraId="5AD50A7C" w14:textId="77777777" w:rsidR="00B73BD9" w:rsidRDefault="00B73BD9" w:rsidP="00B73BD9">
      <w:pPr>
        <w:widowControl/>
        <w:tabs>
          <w:tab w:val="clear" w:pos="709"/>
        </w:tabs>
        <w:suppressAutoHyphens w:val="0"/>
        <w:jc w:val="both"/>
        <w:rPr>
          <w:rFonts w:cs="Times New Roman"/>
          <w:bCs/>
        </w:rPr>
      </w:pPr>
    </w:p>
    <w:p w14:paraId="1F85A713" w14:textId="77777777" w:rsidR="00B73BD9" w:rsidRPr="00B73BD9" w:rsidRDefault="00B73BD9" w:rsidP="00B73BD9">
      <w:pPr>
        <w:widowControl/>
        <w:tabs>
          <w:tab w:val="clear" w:pos="709"/>
        </w:tabs>
        <w:suppressAutoHyphens w:val="0"/>
        <w:jc w:val="both"/>
        <w:rPr>
          <w:rFonts w:cs="Times New Roman"/>
          <w:bCs/>
        </w:rPr>
      </w:pPr>
      <w:r w:rsidRPr="00B73BD9">
        <w:rPr>
          <w:rFonts w:cs="Times New Roman"/>
          <w:bCs/>
        </w:rPr>
        <w:t xml:space="preserve">Herfort L, Peterson TD, Campbell V, Futrell S, Zuber P (2011) </w:t>
      </w:r>
      <w:r w:rsidRPr="00B73BD9">
        <w:rPr>
          <w:rFonts w:cs="Times New Roman"/>
          <w:bCs/>
          <w:i/>
        </w:rPr>
        <w:t>Myrionecta rubra</w:t>
      </w:r>
      <w:r w:rsidRPr="00B73BD9">
        <w:rPr>
          <w:rFonts w:cs="Times New Roman"/>
          <w:bCs/>
        </w:rPr>
        <w:t xml:space="preserve"> (</w:t>
      </w:r>
      <w:r w:rsidRPr="00B73BD9">
        <w:rPr>
          <w:rFonts w:cs="Times New Roman"/>
          <w:bCs/>
          <w:i/>
        </w:rPr>
        <w:t>Mesodinium rubrum</w:t>
      </w:r>
      <w:r w:rsidRPr="00B73BD9">
        <w:rPr>
          <w:rFonts w:cs="Times New Roman"/>
          <w:bCs/>
        </w:rPr>
        <w:t xml:space="preserve">) bloom initiation in the Columbia River estuary. Estuarine, Coastal and Shelf Science 95:440-446 </w:t>
      </w:r>
    </w:p>
    <w:p w14:paraId="0666A00D" w14:textId="77777777" w:rsidR="00B73BD9" w:rsidRDefault="00B73BD9" w:rsidP="00B73BD9">
      <w:pPr>
        <w:widowControl/>
        <w:tabs>
          <w:tab w:val="clear" w:pos="709"/>
        </w:tabs>
        <w:suppressAutoHyphens w:val="0"/>
        <w:jc w:val="both"/>
        <w:rPr>
          <w:rFonts w:cs="Times New Roman"/>
          <w:bCs/>
        </w:rPr>
      </w:pPr>
    </w:p>
    <w:p w14:paraId="30118377" w14:textId="77777777" w:rsidR="00B73BD9" w:rsidRPr="00B73BD9" w:rsidRDefault="00B73BD9" w:rsidP="00B73BD9">
      <w:pPr>
        <w:widowControl/>
        <w:tabs>
          <w:tab w:val="clear" w:pos="709"/>
        </w:tabs>
        <w:suppressAutoHyphens w:val="0"/>
        <w:jc w:val="both"/>
        <w:rPr>
          <w:rFonts w:cs="Times New Roman"/>
          <w:bCs/>
        </w:rPr>
      </w:pPr>
      <w:r w:rsidRPr="00B73BD9">
        <w:rPr>
          <w:rFonts w:cs="Times New Roman"/>
          <w:bCs/>
        </w:rPr>
        <w:t xml:space="preserve">Herfort L, Peterson TD, McCue LA, Crump BC, Prahl FG, Baptista AM, Campbell V, Warnick R, Selby M, Roegner GC, Zuber P (2011) </w:t>
      </w:r>
      <w:r w:rsidRPr="00B73BD9">
        <w:rPr>
          <w:rFonts w:cs="Times New Roman"/>
          <w:bCs/>
          <w:i/>
        </w:rPr>
        <w:t>Myrionecta rubra</w:t>
      </w:r>
      <w:r w:rsidRPr="00B73BD9">
        <w:rPr>
          <w:rFonts w:cs="Times New Roman"/>
          <w:bCs/>
        </w:rPr>
        <w:t xml:space="preserve"> population genetic diversity and its cryptophyte chloroplast specificity in recurrent red tides in the Columbia River estuary. Aquatic Microbial Ecology 62:85-97</w:t>
      </w:r>
    </w:p>
    <w:p w14:paraId="0EEFAD40" w14:textId="77777777" w:rsidR="00B73BD9" w:rsidRDefault="00B73BD9" w:rsidP="00B73BD9">
      <w:pPr>
        <w:widowControl/>
        <w:tabs>
          <w:tab w:val="clear" w:pos="709"/>
        </w:tabs>
        <w:suppressAutoHyphens w:val="0"/>
        <w:jc w:val="both"/>
        <w:rPr>
          <w:rFonts w:cs="Times New Roman"/>
          <w:bCs/>
        </w:rPr>
      </w:pPr>
    </w:p>
    <w:p w14:paraId="688DDBE0" w14:textId="740AD8EB" w:rsidR="00B73BD9" w:rsidRDefault="00B73BD9" w:rsidP="00B73BD9">
      <w:pPr>
        <w:widowControl/>
        <w:tabs>
          <w:tab w:val="clear" w:pos="709"/>
        </w:tabs>
        <w:suppressAutoHyphens w:val="0"/>
        <w:jc w:val="both"/>
        <w:rPr>
          <w:rFonts w:cs="Times New Roman"/>
          <w:bCs/>
        </w:rPr>
      </w:pPr>
      <w:r w:rsidRPr="00B73BD9">
        <w:rPr>
          <w:rFonts w:cs="Times New Roman"/>
          <w:bCs/>
        </w:rPr>
        <w:t>Herfort</w:t>
      </w:r>
      <w:r w:rsidR="00EB03C5">
        <w:rPr>
          <w:rFonts w:cs="Times New Roman"/>
          <w:bCs/>
        </w:rPr>
        <w:t xml:space="preserve"> L</w:t>
      </w:r>
      <w:r w:rsidRPr="00B73BD9">
        <w:rPr>
          <w:rFonts w:cs="Times New Roman"/>
          <w:bCs/>
        </w:rPr>
        <w:t xml:space="preserve">, Peterson TD, Prahl FG, McCue LA, Needoba JA, Crump BC, Roegner GC, Campbell V, Zuber P (2012) Red Waters of </w:t>
      </w:r>
      <w:r w:rsidRPr="00B73BD9">
        <w:rPr>
          <w:rFonts w:cs="Times New Roman"/>
          <w:bCs/>
          <w:i/>
        </w:rPr>
        <w:t>Myrionecta rubra</w:t>
      </w:r>
      <w:r w:rsidRPr="00B73BD9">
        <w:rPr>
          <w:rFonts w:cs="Times New Roman"/>
          <w:bCs/>
        </w:rPr>
        <w:t xml:space="preserve"> are Biogeochemical Hotspots for the Columbia River Estuary with Impacts on Primary/Secondary Productions and Nutrient Cycles. Estuaries and Coasts 35:878-891</w:t>
      </w:r>
    </w:p>
    <w:p w14:paraId="07E044ED" w14:textId="77777777" w:rsidR="00EB03C5" w:rsidRDefault="00EB03C5" w:rsidP="00B73BD9">
      <w:pPr>
        <w:widowControl/>
        <w:tabs>
          <w:tab w:val="clear" w:pos="709"/>
        </w:tabs>
        <w:suppressAutoHyphens w:val="0"/>
        <w:jc w:val="both"/>
        <w:rPr>
          <w:rFonts w:cs="Times New Roman"/>
          <w:bCs/>
        </w:rPr>
      </w:pPr>
    </w:p>
    <w:p w14:paraId="09BDC357" w14:textId="026E5613" w:rsidR="00EB03C5" w:rsidRDefault="00EB03C5" w:rsidP="00B73BD9">
      <w:pPr>
        <w:widowControl/>
        <w:tabs>
          <w:tab w:val="clear" w:pos="709"/>
        </w:tabs>
        <w:suppressAutoHyphens w:val="0"/>
        <w:jc w:val="both"/>
        <w:rPr>
          <w:rFonts w:cs="Times New Roman"/>
          <w:bCs/>
        </w:rPr>
      </w:pPr>
      <w:r>
        <w:rPr>
          <w:rFonts w:cs="Times New Roman"/>
          <w:bCs/>
        </w:rPr>
        <w:t>Hunter-Cevera</w:t>
      </w:r>
      <w:r w:rsidRPr="00EB03C5">
        <w:rPr>
          <w:rFonts w:cs="Times New Roman"/>
          <w:bCs/>
        </w:rPr>
        <w:t xml:space="preserve"> </w:t>
      </w:r>
      <w:r>
        <w:rPr>
          <w:rFonts w:cs="Times New Roman"/>
          <w:bCs/>
        </w:rPr>
        <w:t>KR, Neubert</w:t>
      </w:r>
      <w:r w:rsidRPr="00EB03C5">
        <w:rPr>
          <w:rFonts w:cs="Times New Roman"/>
          <w:bCs/>
        </w:rPr>
        <w:t xml:space="preserve"> </w:t>
      </w:r>
      <w:r>
        <w:rPr>
          <w:rFonts w:cs="Times New Roman"/>
          <w:bCs/>
        </w:rPr>
        <w:t>MG,</w:t>
      </w:r>
      <w:r w:rsidRPr="00EB03C5">
        <w:rPr>
          <w:rFonts w:cs="Times New Roman"/>
          <w:bCs/>
        </w:rPr>
        <w:t xml:space="preserve"> Solow</w:t>
      </w:r>
      <w:r>
        <w:rPr>
          <w:rFonts w:cs="Times New Roman"/>
          <w:bCs/>
        </w:rPr>
        <w:t xml:space="preserve"> AR, </w:t>
      </w:r>
      <w:r w:rsidRPr="00EB03C5">
        <w:rPr>
          <w:rFonts w:cs="Times New Roman"/>
          <w:bCs/>
        </w:rPr>
        <w:t>Olson</w:t>
      </w:r>
      <w:r>
        <w:rPr>
          <w:rFonts w:cs="Times New Roman"/>
          <w:bCs/>
        </w:rPr>
        <w:t xml:space="preserve"> RJ</w:t>
      </w:r>
      <w:r w:rsidRPr="00EB03C5">
        <w:rPr>
          <w:rFonts w:cs="Times New Roman"/>
          <w:bCs/>
        </w:rPr>
        <w:t>, Shalapyonok</w:t>
      </w:r>
      <w:r>
        <w:rPr>
          <w:rFonts w:cs="Times New Roman"/>
          <w:bCs/>
        </w:rPr>
        <w:t xml:space="preserve"> A, Sosik HM (2014)</w:t>
      </w:r>
      <w:r w:rsidRPr="00EB03C5">
        <w:rPr>
          <w:rFonts w:cs="Times New Roman"/>
          <w:bCs/>
        </w:rPr>
        <w:t xml:space="preserve"> Diel size distributions reveal seasonal growth dynamics of a coastal phytoplankter. </w:t>
      </w:r>
      <w:r>
        <w:rPr>
          <w:rFonts w:cs="Times New Roman"/>
          <w:bCs/>
        </w:rPr>
        <w:t>PNAS</w:t>
      </w:r>
      <w:r w:rsidR="00164C6F">
        <w:rPr>
          <w:rFonts w:cs="Times New Roman"/>
          <w:bCs/>
        </w:rPr>
        <w:t xml:space="preserve"> </w:t>
      </w:r>
      <w:r w:rsidR="00164C6F" w:rsidRPr="00164C6F">
        <w:rPr>
          <w:rFonts w:cs="Times New Roman"/>
          <w:bCs/>
        </w:rPr>
        <w:t>111(27): 9852–9857</w:t>
      </w:r>
    </w:p>
    <w:p w14:paraId="7530844F" w14:textId="77777777" w:rsidR="00694E2B" w:rsidRDefault="00694E2B" w:rsidP="00B73BD9">
      <w:pPr>
        <w:widowControl/>
        <w:tabs>
          <w:tab w:val="clear" w:pos="709"/>
        </w:tabs>
        <w:suppressAutoHyphens w:val="0"/>
        <w:jc w:val="both"/>
        <w:rPr>
          <w:rFonts w:cs="Times New Roman"/>
          <w:bCs/>
        </w:rPr>
      </w:pPr>
    </w:p>
    <w:p w14:paraId="6F016D3B" w14:textId="436FBF29" w:rsidR="00694E2B" w:rsidRDefault="00694E2B" w:rsidP="00B73BD9">
      <w:pPr>
        <w:widowControl/>
        <w:tabs>
          <w:tab w:val="clear" w:pos="709"/>
        </w:tabs>
        <w:suppressAutoHyphens w:val="0"/>
        <w:jc w:val="both"/>
        <w:rPr>
          <w:rFonts w:cs="Times New Roman"/>
          <w:bCs/>
        </w:rPr>
      </w:pPr>
      <w:r w:rsidRPr="00694E2B">
        <w:rPr>
          <w:rFonts w:cs="Times New Roman"/>
          <w:bCs/>
        </w:rPr>
        <w:t>Jay DA (1984) Circulatory processes in the Columbia River Estuary. Columbia River Estuary Study Taskforce, Astoria, OR</w:t>
      </w:r>
    </w:p>
    <w:p w14:paraId="26872C71" w14:textId="77777777" w:rsidR="006D1BFD" w:rsidRDefault="006D1BFD" w:rsidP="00B73BD9">
      <w:pPr>
        <w:widowControl/>
        <w:tabs>
          <w:tab w:val="clear" w:pos="709"/>
        </w:tabs>
        <w:suppressAutoHyphens w:val="0"/>
        <w:jc w:val="both"/>
        <w:rPr>
          <w:rFonts w:cs="Times New Roman"/>
          <w:bCs/>
        </w:rPr>
      </w:pPr>
    </w:p>
    <w:p w14:paraId="7D329AAE" w14:textId="58612B5A" w:rsidR="006D1BFD" w:rsidRDefault="006D1BFD" w:rsidP="006D1BFD">
      <w:pPr>
        <w:widowControl/>
        <w:tabs>
          <w:tab w:val="clear" w:pos="709"/>
        </w:tabs>
        <w:suppressAutoHyphens w:val="0"/>
        <w:jc w:val="both"/>
        <w:rPr>
          <w:rFonts w:cs="Times New Roman"/>
          <w:bCs/>
        </w:rPr>
      </w:pPr>
      <w:r w:rsidRPr="006D1BFD">
        <w:rPr>
          <w:rFonts w:cs="Times New Roman"/>
          <w:bCs/>
        </w:rPr>
        <w:t>Johnson</w:t>
      </w:r>
      <w:r>
        <w:rPr>
          <w:rFonts w:cs="Times New Roman"/>
          <w:bCs/>
        </w:rPr>
        <w:t xml:space="preserve"> MD (2011)</w:t>
      </w:r>
      <w:r w:rsidRPr="006D1BFD">
        <w:rPr>
          <w:rFonts w:cs="Times New Roman"/>
          <w:bCs/>
        </w:rPr>
        <w:t xml:space="preserve"> The acquisition of phototrophy: adaptive strategies of hosting endosymbionts and organelles. Photosynthetic Research </w:t>
      </w:r>
      <w:r>
        <w:rPr>
          <w:rFonts w:cs="Times New Roman"/>
          <w:bCs/>
          <w:iCs/>
        </w:rPr>
        <w:t>107:</w:t>
      </w:r>
      <w:r>
        <w:rPr>
          <w:rFonts w:cs="Times New Roman"/>
          <w:bCs/>
        </w:rPr>
        <w:t>117-132</w:t>
      </w:r>
    </w:p>
    <w:p w14:paraId="6888B7B5" w14:textId="77777777" w:rsidR="005A39A9" w:rsidRDefault="005A39A9" w:rsidP="006D1BFD">
      <w:pPr>
        <w:widowControl/>
        <w:tabs>
          <w:tab w:val="clear" w:pos="709"/>
        </w:tabs>
        <w:suppressAutoHyphens w:val="0"/>
        <w:jc w:val="both"/>
        <w:rPr>
          <w:rFonts w:cs="Times New Roman"/>
          <w:bCs/>
        </w:rPr>
      </w:pPr>
    </w:p>
    <w:p w14:paraId="3CE8D6DA" w14:textId="3361A9C6" w:rsidR="005A39A9" w:rsidRPr="006D1BFD" w:rsidRDefault="005A39A9" w:rsidP="000B5375">
      <w:pPr>
        <w:widowControl/>
        <w:tabs>
          <w:tab w:val="clear" w:pos="709"/>
        </w:tabs>
        <w:suppressAutoHyphens w:val="0"/>
        <w:jc w:val="both"/>
        <w:outlineLvl w:val="0"/>
        <w:rPr>
          <w:rFonts w:cs="Times New Roman"/>
          <w:bCs/>
        </w:rPr>
      </w:pPr>
      <w:r>
        <w:rPr>
          <w:rFonts w:cs="Times New Roman"/>
          <w:bCs/>
        </w:rPr>
        <w:t xml:space="preserve">Kahn et al. </w:t>
      </w:r>
    </w:p>
    <w:p w14:paraId="4F52BE59" w14:textId="77777777" w:rsidR="00B73BD9" w:rsidRDefault="00B73BD9" w:rsidP="00B73BD9">
      <w:pPr>
        <w:widowControl/>
        <w:tabs>
          <w:tab w:val="clear" w:pos="709"/>
        </w:tabs>
        <w:suppressAutoHyphens w:val="0"/>
        <w:jc w:val="both"/>
        <w:rPr>
          <w:rFonts w:cs="Times New Roman"/>
          <w:bCs/>
        </w:rPr>
      </w:pPr>
    </w:p>
    <w:p w14:paraId="271149A7" w14:textId="715959DF" w:rsidR="003C064D" w:rsidRDefault="003C064D" w:rsidP="00B73BD9">
      <w:pPr>
        <w:widowControl/>
        <w:tabs>
          <w:tab w:val="clear" w:pos="709"/>
        </w:tabs>
        <w:suppressAutoHyphens w:val="0"/>
        <w:jc w:val="both"/>
        <w:rPr>
          <w:rFonts w:cs="Times New Roman"/>
          <w:bCs/>
        </w:rPr>
      </w:pPr>
      <w:r w:rsidRPr="003C064D">
        <w:rPr>
          <w:rFonts w:cs="Times New Roman"/>
          <w:bCs/>
        </w:rPr>
        <w:lastRenderedPageBreak/>
        <w:t>Kodama Y, Fujishima M (2009) Timing of perialgal vacuole membrane differentiation from digestive vacuole membrane in infection of symbiotic algae Chlorella vulgaris of the ciliate Paramecium bursaria. Protist 160:65–74</w:t>
      </w:r>
    </w:p>
    <w:p w14:paraId="778CB13F" w14:textId="77777777" w:rsidR="005A39A9" w:rsidRDefault="005A39A9" w:rsidP="00B73BD9">
      <w:pPr>
        <w:widowControl/>
        <w:tabs>
          <w:tab w:val="clear" w:pos="709"/>
        </w:tabs>
        <w:suppressAutoHyphens w:val="0"/>
        <w:jc w:val="both"/>
        <w:rPr>
          <w:rFonts w:cs="Times New Roman"/>
          <w:bCs/>
        </w:rPr>
      </w:pPr>
    </w:p>
    <w:p w14:paraId="771EC873" w14:textId="7014E055" w:rsidR="00B94BFB" w:rsidRDefault="00B94BFB" w:rsidP="000B5375">
      <w:pPr>
        <w:widowControl/>
        <w:tabs>
          <w:tab w:val="clear" w:pos="709"/>
        </w:tabs>
        <w:suppressAutoHyphens w:val="0"/>
        <w:jc w:val="both"/>
        <w:outlineLvl w:val="0"/>
        <w:rPr>
          <w:rFonts w:cs="Times New Roman"/>
          <w:bCs/>
        </w:rPr>
      </w:pPr>
      <w:r>
        <w:rPr>
          <w:rFonts w:cs="Times New Roman"/>
          <w:bCs/>
        </w:rPr>
        <w:t>Laws 2012</w:t>
      </w:r>
    </w:p>
    <w:p w14:paraId="0D92777D" w14:textId="77777777" w:rsidR="00B94BFB" w:rsidRDefault="00B94BFB" w:rsidP="00B73BD9">
      <w:pPr>
        <w:widowControl/>
        <w:tabs>
          <w:tab w:val="clear" w:pos="709"/>
        </w:tabs>
        <w:suppressAutoHyphens w:val="0"/>
        <w:jc w:val="both"/>
        <w:rPr>
          <w:rFonts w:cs="Times New Roman"/>
          <w:bCs/>
        </w:rPr>
      </w:pPr>
    </w:p>
    <w:p w14:paraId="5818A310" w14:textId="692E4C68" w:rsidR="005A39A9" w:rsidRDefault="005A39A9" w:rsidP="000B5375">
      <w:pPr>
        <w:widowControl/>
        <w:tabs>
          <w:tab w:val="clear" w:pos="709"/>
        </w:tabs>
        <w:suppressAutoHyphens w:val="0"/>
        <w:jc w:val="both"/>
        <w:outlineLvl w:val="0"/>
        <w:rPr>
          <w:rFonts w:cs="Times New Roman"/>
          <w:bCs/>
        </w:rPr>
      </w:pPr>
      <w:r>
        <w:rPr>
          <w:rFonts w:cs="Times New Roman"/>
          <w:bCs/>
        </w:rPr>
        <w:t xml:space="preserve">Li et al. </w:t>
      </w:r>
    </w:p>
    <w:p w14:paraId="25F5B07B" w14:textId="77777777" w:rsidR="003C064D" w:rsidRDefault="003C064D" w:rsidP="00B73BD9">
      <w:pPr>
        <w:widowControl/>
        <w:tabs>
          <w:tab w:val="clear" w:pos="709"/>
        </w:tabs>
        <w:suppressAutoHyphens w:val="0"/>
        <w:jc w:val="both"/>
        <w:rPr>
          <w:rFonts w:cs="Times New Roman"/>
          <w:bCs/>
        </w:rPr>
      </w:pPr>
    </w:p>
    <w:p w14:paraId="1C737627" w14:textId="77777777" w:rsidR="00B73BD9" w:rsidRDefault="00B73BD9" w:rsidP="00B73BD9">
      <w:pPr>
        <w:widowControl/>
        <w:tabs>
          <w:tab w:val="clear" w:pos="709"/>
        </w:tabs>
        <w:suppressAutoHyphens w:val="0"/>
        <w:jc w:val="both"/>
        <w:rPr>
          <w:rFonts w:cs="Times New Roman"/>
          <w:bCs/>
        </w:rPr>
      </w:pPr>
      <w:r w:rsidRPr="00B73BD9">
        <w:rPr>
          <w:rFonts w:cs="Times New Roman"/>
          <w:bCs/>
        </w:rPr>
        <w:t xml:space="preserve">Lohmann H (1908) Untersuchungen zur Feststellung des vollstandigen Gehaltes des Meeres an Plankton. Wiss. Meeresunters. 10: 129-370 </w:t>
      </w:r>
    </w:p>
    <w:p w14:paraId="004D504F" w14:textId="77777777" w:rsidR="00B7274E" w:rsidRDefault="00B7274E" w:rsidP="00B73BD9">
      <w:pPr>
        <w:widowControl/>
        <w:tabs>
          <w:tab w:val="clear" w:pos="709"/>
        </w:tabs>
        <w:suppressAutoHyphens w:val="0"/>
        <w:jc w:val="both"/>
        <w:rPr>
          <w:rFonts w:cs="Times New Roman"/>
          <w:bCs/>
        </w:rPr>
      </w:pPr>
    </w:p>
    <w:p w14:paraId="760EDE16" w14:textId="3D2A0082" w:rsidR="00B7274E" w:rsidRDefault="00B7274E" w:rsidP="00B73BD9">
      <w:pPr>
        <w:widowControl/>
        <w:tabs>
          <w:tab w:val="clear" w:pos="709"/>
        </w:tabs>
        <w:suppressAutoHyphens w:val="0"/>
        <w:jc w:val="both"/>
        <w:rPr>
          <w:rFonts w:cs="Times New Roman"/>
          <w:bCs/>
        </w:rPr>
      </w:pPr>
      <w:r w:rsidRPr="00B7274E">
        <w:rPr>
          <w:rFonts w:cs="Times New Roman"/>
          <w:bCs/>
        </w:rPr>
        <w:t>Neal VT (1972) Physical aspects of the Columbia River and its estuary. In: Pruter AT, Alverson DL (eds) The Columbia River estuary and adjacent ocean waters. University of Washington Press, Seattle, WA, p 19–40</w:t>
      </w:r>
    </w:p>
    <w:p w14:paraId="41975EE9" w14:textId="77777777" w:rsidR="00013C98" w:rsidRDefault="00013C98" w:rsidP="00B73BD9">
      <w:pPr>
        <w:widowControl/>
        <w:tabs>
          <w:tab w:val="clear" w:pos="709"/>
        </w:tabs>
        <w:suppressAutoHyphens w:val="0"/>
        <w:jc w:val="both"/>
        <w:rPr>
          <w:rFonts w:cs="Times New Roman"/>
          <w:bCs/>
        </w:rPr>
      </w:pPr>
    </w:p>
    <w:p w14:paraId="4AAE2023" w14:textId="7249EAEE" w:rsidR="00013C98" w:rsidRPr="00B73BD9" w:rsidRDefault="00013C98" w:rsidP="00B73BD9">
      <w:pPr>
        <w:widowControl/>
        <w:tabs>
          <w:tab w:val="clear" w:pos="709"/>
        </w:tabs>
        <w:suppressAutoHyphens w:val="0"/>
        <w:jc w:val="both"/>
        <w:rPr>
          <w:rFonts w:cs="Times New Roman"/>
          <w:bCs/>
        </w:rPr>
      </w:pPr>
      <w:r w:rsidRPr="00013C98">
        <w:rPr>
          <w:rFonts w:cs="Times New Roman"/>
          <w:bCs/>
        </w:rPr>
        <w:t>Nishitani G, Nagai S, Takano Y, Sakiyama S, Baba K et al (2008) Growth characteristics and phylogenetic analysis of the marine dinoflagellate Dinophysis infundibulus (Dinophyceae). Aquat Microb Ecol 52:209–221</w:t>
      </w:r>
    </w:p>
    <w:p w14:paraId="7F7A2E17" w14:textId="77777777" w:rsidR="00B73BD9" w:rsidRDefault="00B73BD9" w:rsidP="00B73BD9">
      <w:pPr>
        <w:widowControl/>
        <w:tabs>
          <w:tab w:val="clear" w:pos="709"/>
        </w:tabs>
        <w:suppressAutoHyphens w:val="0"/>
        <w:jc w:val="both"/>
        <w:rPr>
          <w:rFonts w:cs="Times New Roman"/>
          <w:bCs/>
        </w:rPr>
      </w:pPr>
    </w:p>
    <w:p w14:paraId="6BF5B234" w14:textId="6F8D10C7" w:rsidR="005E7931" w:rsidRDefault="005E7931" w:rsidP="005E7931">
      <w:pPr>
        <w:widowControl/>
        <w:tabs>
          <w:tab w:val="clear" w:pos="709"/>
        </w:tabs>
        <w:suppressAutoHyphens w:val="0"/>
        <w:jc w:val="both"/>
        <w:rPr>
          <w:rFonts w:cs="Times New Roman"/>
          <w:bCs/>
        </w:rPr>
      </w:pPr>
      <w:r w:rsidRPr="005E7931">
        <w:rPr>
          <w:rFonts w:cs="Times New Roman"/>
          <w:bCs/>
        </w:rPr>
        <w:t xml:space="preserve">Peterson TD, Golda RL, Garcia ML, Li B, Maier MA, Needoba JA, Zuber P </w:t>
      </w:r>
      <w:r>
        <w:rPr>
          <w:rFonts w:cs="Times New Roman"/>
          <w:bCs/>
        </w:rPr>
        <w:t>(2013</w:t>
      </w:r>
      <w:r w:rsidRPr="005E7931">
        <w:rPr>
          <w:rFonts w:cs="Times New Roman"/>
          <w:bCs/>
        </w:rPr>
        <w:t xml:space="preserve">) Associations between </w:t>
      </w:r>
      <w:r w:rsidRPr="005E7931">
        <w:rPr>
          <w:rFonts w:cs="Times New Roman"/>
          <w:bCs/>
          <w:i/>
        </w:rPr>
        <w:t>Mesodinium rubrum</w:t>
      </w:r>
      <w:r w:rsidRPr="005E7931">
        <w:rPr>
          <w:rFonts w:cs="Times New Roman"/>
          <w:bCs/>
        </w:rPr>
        <w:t xml:space="preserve"> and cryptophyte algae in the Columbia River estuary. Aquatic Microbial Ecology 68:117-130</w:t>
      </w:r>
    </w:p>
    <w:p w14:paraId="63E6B774" w14:textId="77777777" w:rsidR="00046D1A" w:rsidRDefault="00046D1A" w:rsidP="005E7931">
      <w:pPr>
        <w:widowControl/>
        <w:tabs>
          <w:tab w:val="clear" w:pos="709"/>
        </w:tabs>
        <w:suppressAutoHyphens w:val="0"/>
        <w:jc w:val="both"/>
        <w:rPr>
          <w:rFonts w:cs="Times New Roman"/>
          <w:bCs/>
        </w:rPr>
      </w:pPr>
    </w:p>
    <w:p w14:paraId="6327F347" w14:textId="1AFB5A69" w:rsidR="00961AD3" w:rsidRPr="00961AD3" w:rsidRDefault="00961AD3" w:rsidP="00961AD3">
      <w:pPr>
        <w:widowControl/>
        <w:tabs>
          <w:tab w:val="clear" w:pos="709"/>
        </w:tabs>
        <w:suppressAutoHyphens w:val="0"/>
        <w:jc w:val="both"/>
        <w:rPr>
          <w:rFonts w:cs="Times New Roman"/>
          <w:bCs/>
        </w:rPr>
      </w:pPr>
      <w:r>
        <w:rPr>
          <w:rFonts w:cs="Times New Roman"/>
          <w:bCs/>
        </w:rPr>
        <w:t>Rial P</w:t>
      </w:r>
      <w:r w:rsidRPr="00961AD3">
        <w:rPr>
          <w:rFonts w:cs="Times New Roman"/>
          <w:bCs/>
        </w:rPr>
        <w:t>, Garrido</w:t>
      </w:r>
      <w:r>
        <w:rPr>
          <w:rFonts w:cs="Times New Roman"/>
          <w:bCs/>
        </w:rPr>
        <w:t xml:space="preserve"> JL, Jaén D, Rodríguez F (2013)</w:t>
      </w:r>
      <w:r w:rsidRPr="00961AD3">
        <w:rPr>
          <w:rFonts w:cs="Times New Roman"/>
          <w:bCs/>
        </w:rPr>
        <w:t xml:space="preserve"> Pigment composition in three Dinophysis species (Dinophyceae) and the associated cultures of Mesodinium rubrum and Teleaulax amphioxeia. Journal of Plankton Research</w:t>
      </w:r>
      <w:r>
        <w:rPr>
          <w:rFonts w:cs="Times New Roman"/>
          <w:bCs/>
          <w:i/>
          <w:iCs/>
        </w:rPr>
        <w:t xml:space="preserve"> </w:t>
      </w:r>
      <w:r>
        <w:rPr>
          <w:rFonts w:cs="Times New Roman"/>
          <w:bCs/>
        </w:rPr>
        <w:t>35:</w:t>
      </w:r>
      <w:r w:rsidRPr="00961AD3">
        <w:rPr>
          <w:rFonts w:cs="Times New Roman"/>
          <w:bCs/>
        </w:rPr>
        <w:t>433-437</w:t>
      </w:r>
    </w:p>
    <w:p w14:paraId="71573770" w14:textId="77777777" w:rsidR="00961AD3" w:rsidRDefault="00961AD3" w:rsidP="005E7931">
      <w:pPr>
        <w:widowControl/>
        <w:tabs>
          <w:tab w:val="clear" w:pos="709"/>
        </w:tabs>
        <w:suppressAutoHyphens w:val="0"/>
        <w:jc w:val="both"/>
        <w:rPr>
          <w:rFonts w:cs="Times New Roman"/>
          <w:bCs/>
        </w:rPr>
      </w:pPr>
    </w:p>
    <w:p w14:paraId="03FCFBA1" w14:textId="339D2A56" w:rsidR="00164C6F" w:rsidRDefault="00164C6F" w:rsidP="00164C6F">
      <w:pPr>
        <w:widowControl/>
        <w:tabs>
          <w:tab w:val="clear" w:pos="709"/>
        </w:tabs>
        <w:suppressAutoHyphens w:val="0"/>
        <w:jc w:val="both"/>
        <w:rPr>
          <w:rFonts w:cs="Times New Roman"/>
          <w:bCs/>
        </w:rPr>
      </w:pPr>
      <w:r w:rsidRPr="00164C6F">
        <w:rPr>
          <w:rFonts w:cs="Times New Roman"/>
          <w:bCs/>
        </w:rPr>
        <w:t>Ri</w:t>
      </w:r>
      <w:r>
        <w:rPr>
          <w:rFonts w:cs="Times New Roman"/>
          <w:bCs/>
        </w:rPr>
        <w:t>balet F, Swalwell J, Clayton S, Jiménez V, Sudek S, Lin Y, Johnson</w:t>
      </w:r>
      <w:r w:rsidRPr="00164C6F">
        <w:rPr>
          <w:rFonts w:cs="Times New Roman"/>
          <w:bCs/>
        </w:rPr>
        <w:t xml:space="preserve"> </w:t>
      </w:r>
      <w:r>
        <w:rPr>
          <w:rFonts w:cs="Times New Roman"/>
          <w:bCs/>
        </w:rPr>
        <w:t>ZI,</w:t>
      </w:r>
      <w:r w:rsidR="008E62A6">
        <w:rPr>
          <w:rFonts w:cs="Times New Roman"/>
          <w:bCs/>
        </w:rPr>
        <w:t xml:space="preserve"> Worden</w:t>
      </w:r>
      <w:r w:rsidRPr="00164C6F">
        <w:rPr>
          <w:rFonts w:cs="Times New Roman"/>
          <w:bCs/>
        </w:rPr>
        <w:t xml:space="preserve"> </w:t>
      </w:r>
      <w:r w:rsidR="008E62A6">
        <w:rPr>
          <w:rFonts w:cs="Times New Roman"/>
          <w:bCs/>
        </w:rPr>
        <w:t xml:space="preserve">AZ, </w:t>
      </w:r>
      <w:r>
        <w:rPr>
          <w:rFonts w:cs="Times New Roman"/>
          <w:bCs/>
        </w:rPr>
        <w:t>Armbrust</w:t>
      </w:r>
      <w:r w:rsidR="008E62A6">
        <w:rPr>
          <w:rFonts w:cs="Times New Roman"/>
          <w:bCs/>
        </w:rPr>
        <w:t xml:space="preserve"> EV</w:t>
      </w:r>
      <w:r>
        <w:rPr>
          <w:rFonts w:cs="Times New Roman"/>
          <w:bCs/>
        </w:rPr>
        <w:t xml:space="preserve"> (2015)</w:t>
      </w:r>
      <w:r w:rsidRPr="00164C6F">
        <w:rPr>
          <w:rFonts w:cs="Times New Roman"/>
          <w:bCs/>
        </w:rPr>
        <w:t xml:space="preserve"> Light-driven synchrony of Prochlorococcus growth and mortality in the subtropical Pacific gyre. </w:t>
      </w:r>
      <w:r>
        <w:rPr>
          <w:rFonts w:cs="Times New Roman"/>
          <w:bCs/>
        </w:rPr>
        <w:t xml:space="preserve">PNAS </w:t>
      </w:r>
      <w:r w:rsidRPr="00164C6F">
        <w:rPr>
          <w:rFonts w:cs="Times New Roman"/>
          <w:bCs/>
          <w:iCs/>
        </w:rPr>
        <w:t>112</w:t>
      </w:r>
      <w:r>
        <w:rPr>
          <w:rFonts w:cs="Times New Roman"/>
          <w:bCs/>
        </w:rPr>
        <w:t>:</w:t>
      </w:r>
      <w:r w:rsidRPr="00164C6F">
        <w:rPr>
          <w:rFonts w:cs="Times New Roman"/>
          <w:bCs/>
        </w:rPr>
        <w:t>8008-8112</w:t>
      </w:r>
    </w:p>
    <w:p w14:paraId="621386F2" w14:textId="77777777" w:rsidR="005A39A9" w:rsidRDefault="005A39A9" w:rsidP="00164C6F">
      <w:pPr>
        <w:widowControl/>
        <w:tabs>
          <w:tab w:val="clear" w:pos="709"/>
        </w:tabs>
        <w:suppressAutoHyphens w:val="0"/>
        <w:jc w:val="both"/>
        <w:rPr>
          <w:rFonts w:cs="Times New Roman"/>
          <w:bCs/>
        </w:rPr>
      </w:pPr>
    </w:p>
    <w:p w14:paraId="727B762D" w14:textId="78F274EB" w:rsidR="005A39A9" w:rsidRPr="00164C6F" w:rsidRDefault="005A39A9" w:rsidP="000B5375">
      <w:pPr>
        <w:widowControl/>
        <w:tabs>
          <w:tab w:val="clear" w:pos="709"/>
        </w:tabs>
        <w:suppressAutoHyphens w:val="0"/>
        <w:jc w:val="both"/>
        <w:outlineLvl w:val="0"/>
        <w:rPr>
          <w:rFonts w:cs="Times New Roman"/>
          <w:bCs/>
        </w:rPr>
      </w:pPr>
      <w:r>
        <w:rPr>
          <w:rFonts w:cs="Times New Roman"/>
          <w:bCs/>
        </w:rPr>
        <w:t>Small (1990)</w:t>
      </w:r>
    </w:p>
    <w:p w14:paraId="1783D60F" w14:textId="77777777" w:rsidR="00164C6F" w:rsidRDefault="00164C6F" w:rsidP="005E7931">
      <w:pPr>
        <w:widowControl/>
        <w:tabs>
          <w:tab w:val="clear" w:pos="709"/>
        </w:tabs>
        <w:suppressAutoHyphens w:val="0"/>
        <w:jc w:val="both"/>
        <w:rPr>
          <w:rFonts w:cs="Times New Roman"/>
          <w:bCs/>
        </w:rPr>
      </w:pPr>
    </w:p>
    <w:p w14:paraId="075C85CB" w14:textId="6BE1D1B0" w:rsidR="00046D1A" w:rsidRPr="005E7931" w:rsidRDefault="00046D1A" w:rsidP="005E7931">
      <w:pPr>
        <w:widowControl/>
        <w:tabs>
          <w:tab w:val="clear" w:pos="709"/>
        </w:tabs>
        <w:suppressAutoHyphens w:val="0"/>
        <w:jc w:val="both"/>
        <w:rPr>
          <w:rFonts w:cs="Times New Roman"/>
          <w:bCs/>
        </w:rPr>
      </w:pPr>
      <w:r>
        <w:rPr>
          <w:rFonts w:cs="Times New Roman"/>
          <w:bCs/>
        </w:rPr>
        <w:t>Sosik HM, Olson RJ, Neubert MG, Shalapyonok A (2003) Growth rates of coastal phytoplankton from time-series measurements with a submersible flow cytometer. Limnology and Oceanography 48:1756-1765</w:t>
      </w:r>
    </w:p>
    <w:p w14:paraId="4352D310" w14:textId="77777777" w:rsidR="005E7931" w:rsidRDefault="005E7931" w:rsidP="00B73BD9">
      <w:pPr>
        <w:widowControl/>
        <w:tabs>
          <w:tab w:val="clear" w:pos="709"/>
        </w:tabs>
        <w:suppressAutoHyphens w:val="0"/>
        <w:jc w:val="both"/>
        <w:rPr>
          <w:rFonts w:cs="Times New Roman"/>
          <w:bCs/>
        </w:rPr>
      </w:pPr>
    </w:p>
    <w:p w14:paraId="5194952A" w14:textId="2EA07A87" w:rsidR="005E7931" w:rsidRDefault="008149A1" w:rsidP="005E7931">
      <w:pPr>
        <w:widowControl/>
        <w:tabs>
          <w:tab w:val="clear" w:pos="709"/>
        </w:tabs>
        <w:suppressAutoHyphens w:val="0"/>
        <w:jc w:val="both"/>
        <w:rPr>
          <w:rFonts w:cs="Times New Roman"/>
          <w:bCs/>
        </w:rPr>
      </w:pPr>
      <w:r>
        <w:rPr>
          <w:rFonts w:cs="Times New Roman"/>
          <w:bCs/>
        </w:rPr>
        <w:t>Stoecker DK, et al. (1989)</w:t>
      </w:r>
      <w:r w:rsidR="005E7931" w:rsidRPr="005E7931">
        <w:rPr>
          <w:rFonts w:cs="Times New Roman"/>
          <w:bCs/>
        </w:rPr>
        <w:t xml:space="preserve"> Abundance of autotrophic, mixotrophic, and heterotrophic planktonic ciliates in shelf and slope waters. Marine Ecology Progress Series 50:241-254</w:t>
      </w:r>
    </w:p>
    <w:p w14:paraId="3E2951FF" w14:textId="77777777" w:rsidR="009E4A7F" w:rsidRDefault="009E4A7F" w:rsidP="005E7931">
      <w:pPr>
        <w:widowControl/>
        <w:tabs>
          <w:tab w:val="clear" w:pos="709"/>
        </w:tabs>
        <w:suppressAutoHyphens w:val="0"/>
        <w:jc w:val="both"/>
        <w:rPr>
          <w:rFonts w:cs="Times New Roman"/>
          <w:bCs/>
        </w:rPr>
      </w:pPr>
    </w:p>
    <w:p w14:paraId="6321497C" w14:textId="624CF256" w:rsidR="009E4A7F" w:rsidRPr="005E7931" w:rsidRDefault="009E4A7F" w:rsidP="005E7931">
      <w:pPr>
        <w:widowControl/>
        <w:tabs>
          <w:tab w:val="clear" w:pos="709"/>
        </w:tabs>
        <w:suppressAutoHyphens w:val="0"/>
        <w:jc w:val="both"/>
        <w:rPr>
          <w:rFonts w:cs="Times New Roman"/>
          <w:bCs/>
        </w:rPr>
      </w:pPr>
      <w:r>
        <w:rPr>
          <w:rFonts w:cs="Times New Roman"/>
          <w:bCs/>
        </w:rPr>
        <w:t>Swalwell JE, Ribalet F, Armbrust EV (2011) SeaFlow: A novel underway flow-cytometer for continuous observations of phytoplankton in the ocean. Limnology and Oceanography: Methods 9:466-477</w:t>
      </w:r>
    </w:p>
    <w:p w14:paraId="2CB23431" w14:textId="77777777" w:rsidR="005E7931" w:rsidRDefault="005E7931" w:rsidP="00B73BD9">
      <w:pPr>
        <w:widowControl/>
        <w:tabs>
          <w:tab w:val="clear" w:pos="709"/>
        </w:tabs>
        <w:suppressAutoHyphens w:val="0"/>
        <w:jc w:val="both"/>
        <w:rPr>
          <w:rFonts w:cs="Times New Roman"/>
          <w:bCs/>
        </w:rPr>
      </w:pPr>
    </w:p>
    <w:p w14:paraId="2E121934" w14:textId="5889C49F" w:rsidR="008149A1" w:rsidRPr="008149A1" w:rsidRDefault="008149A1" w:rsidP="008149A1">
      <w:pPr>
        <w:widowControl/>
        <w:tabs>
          <w:tab w:val="clear" w:pos="709"/>
        </w:tabs>
        <w:suppressAutoHyphens w:val="0"/>
        <w:jc w:val="both"/>
        <w:rPr>
          <w:rFonts w:cs="Times New Roman"/>
          <w:bCs/>
        </w:rPr>
      </w:pPr>
      <w:r>
        <w:rPr>
          <w:rFonts w:cs="Times New Roman"/>
          <w:bCs/>
        </w:rPr>
        <w:t>van den Hoff J,  Bell, E (2015)</w:t>
      </w:r>
      <w:r w:rsidRPr="008149A1">
        <w:rPr>
          <w:rFonts w:cs="Times New Roman"/>
          <w:bCs/>
        </w:rPr>
        <w:t xml:space="preserve"> The ciliate Mesodinium rubrum and its cryptophyte prey in Antarctic aquatic environments. Polar Biology </w:t>
      </w:r>
      <w:r w:rsidRPr="008149A1">
        <w:rPr>
          <w:rFonts w:cs="Times New Roman"/>
          <w:bCs/>
          <w:iCs/>
        </w:rPr>
        <w:t>38</w:t>
      </w:r>
      <w:r>
        <w:rPr>
          <w:rFonts w:cs="Times New Roman"/>
          <w:bCs/>
        </w:rPr>
        <w:t>:</w:t>
      </w:r>
      <w:r w:rsidRPr="008149A1">
        <w:rPr>
          <w:rFonts w:cs="Times New Roman"/>
          <w:bCs/>
        </w:rPr>
        <w:t>1305-1310</w:t>
      </w:r>
    </w:p>
    <w:p w14:paraId="2AD53402" w14:textId="77777777" w:rsidR="00A13124" w:rsidRDefault="00A13124" w:rsidP="00B73BD9">
      <w:pPr>
        <w:widowControl/>
        <w:tabs>
          <w:tab w:val="clear" w:pos="709"/>
        </w:tabs>
        <w:suppressAutoHyphens w:val="0"/>
        <w:jc w:val="both"/>
        <w:rPr>
          <w:rFonts w:cs="Times New Roman"/>
          <w:bCs/>
        </w:rPr>
      </w:pPr>
    </w:p>
    <w:p w14:paraId="39BC774D" w14:textId="6B88E7F1" w:rsidR="00B73BD9" w:rsidRPr="00FE305E" w:rsidRDefault="00A13124" w:rsidP="00B73BD9">
      <w:pPr>
        <w:widowControl/>
        <w:tabs>
          <w:tab w:val="clear" w:pos="709"/>
        </w:tabs>
        <w:suppressAutoHyphens w:val="0"/>
        <w:jc w:val="both"/>
        <w:rPr>
          <w:rFonts w:cs="Times New Roman"/>
          <w:bCs/>
        </w:rPr>
      </w:pPr>
      <w:r w:rsidRPr="00A13124">
        <w:rPr>
          <w:rFonts w:cs="Times New Roman"/>
          <w:bCs/>
        </w:rPr>
        <w:t>Yih</w:t>
      </w:r>
      <w:r>
        <w:rPr>
          <w:rFonts w:cs="Times New Roman"/>
          <w:bCs/>
        </w:rPr>
        <w:t xml:space="preserve"> </w:t>
      </w:r>
      <w:r w:rsidRPr="00A13124">
        <w:rPr>
          <w:rFonts w:cs="Times New Roman"/>
          <w:bCs/>
        </w:rPr>
        <w:t>W, Kim HS, Jeong HJ, Myung G, Kim YG (2004</w:t>
      </w:r>
      <w:r>
        <w:rPr>
          <w:rFonts w:cs="Times New Roman"/>
          <w:bCs/>
        </w:rPr>
        <w:t>) Inges</w:t>
      </w:r>
      <w:r w:rsidRPr="00A13124">
        <w:rPr>
          <w:rFonts w:cs="Times New Roman"/>
          <w:bCs/>
        </w:rPr>
        <w:t>tion of cryptophyte cells by the marine photosynthetic ciliate Mesodinium rubrum. Aquat Microb Ecol 36: 165−170</w:t>
      </w:r>
      <w:r w:rsidR="008D5305" w:rsidRPr="00FE305E">
        <w:rPr>
          <w:rFonts w:cs="Times New Roman"/>
          <w:bCs/>
        </w:rPr>
        <w:br w:type="page"/>
      </w:r>
    </w:p>
    <w:p w14:paraId="59C5F379" w14:textId="77777777" w:rsidR="00280AF2" w:rsidRPr="0015514D" w:rsidRDefault="008D5305" w:rsidP="000B5375">
      <w:pPr>
        <w:widowControl/>
        <w:tabs>
          <w:tab w:val="clear" w:pos="709"/>
        </w:tabs>
        <w:suppressAutoHyphens w:val="0"/>
        <w:spacing w:line="480" w:lineRule="auto"/>
        <w:ind w:firstLine="288"/>
        <w:jc w:val="both"/>
        <w:outlineLvl w:val="0"/>
        <w:rPr>
          <w:rFonts w:cs="Times New Roman"/>
          <w:b/>
          <w:bCs/>
        </w:rPr>
      </w:pPr>
      <w:r w:rsidRPr="0015514D">
        <w:rPr>
          <w:rFonts w:cs="Times New Roman"/>
          <w:b/>
          <w:bCs/>
        </w:rPr>
        <w:lastRenderedPageBreak/>
        <w:t>Table</w:t>
      </w:r>
    </w:p>
    <w:p w14:paraId="622B92C5" w14:textId="77777777" w:rsidR="00280AF2" w:rsidRDefault="00280AF2" w:rsidP="004B52B9">
      <w:pPr>
        <w:widowControl/>
        <w:tabs>
          <w:tab w:val="clear" w:pos="709"/>
        </w:tabs>
        <w:suppressAutoHyphens w:val="0"/>
        <w:spacing w:line="480" w:lineRule="auto"/>
        <w:ind w:firstLine="288"/>
        <w:jc w:val="both"/>
        <w:rPr>
          <w:rFonts w:cs="Times New Roman"/>
          <w:bCs/>
        </w:rPr>
      </w:pPr>
    </w:p>
    <w:p w14:paraId="3A6EE54E" w14:textId="77777777" w:rsidR="00427A71" w:rsidRPr="00280AF2" w:rsidRDefault="008D5305" w:rsidP="00427A71">
      <w:pPr>
        <w:widowControl/>
        <w:tabs>
          <w:tab w:val="clear" w:pos="709"/>
        </w:tabs>
        <w:suppressAutoHyphens w:val="0"/>
        <w:spacing w:line="480" w:lineRule="auto"/>
        <w:ind w:firstLine="288"/>
        <w:jc w:val="both"/>
        <w:rPr>
          <w:rFonts w:cs="Times New Roman"/>
          <w:bCs/>
        </w:rPr>
      </w:pPr>
      <w:r w:rsidRPr="00685834">
        <w:rPr>
          <w:rFonts w:cs="Times New Roman"/>
          <w:b/>
        </w:rPr>
        <w:t>Table 1.</w:t>
      </w:r>
      <w:r>
        <w:rPr>
          <w:rFonts w:cs="Times New Roman"/>
        </w:rPr>
        <w:t xml:space="preserve"> </w:t>
      </w:r>
      <w:r w:rsidR="00280AF2">
        <w:rPr>
          <w:rFonts w:cs="Times New Roman"/>
        </w:rPr>
        <w:t xml:space="preserve">Percent of </w:t>
      </w:r>
      <w:r w:rsidR="00280AF2">
        <w:rPr>
          <w:rFonts w:cs="Times New Roman"/>
          <w:i/>
          <w:iCs/>
        </w:rPr>
        <w:t xml:space="preserve">Teleaulax amphioxeia </w:t>
      </w:r>
      <w:r w:rsidR="00280AF2">
        <w:rPr>
          <w:rFonts w:cs="Times New Roman"/>
        </w:rPr>
        <w:t xml:space="preserve">to the total cryptophytes during the </w:t>
      </w:r>
      <w:commentRangeStart w:id="17"/>
      <w:commentRangeStart w:id="18"/>
      <w:r w:rsidR="00280AF2">
        <w:rPr>
          <w:rFonts w:cs="Times New Roman"/>
        </w:rPr>
        <w:t>survey</w:t>
      </w:r>
      <w:commentRangeEnd w:id="17"/>
      <w:r w:rsidR="00427A71">
        <w:rPr>
          <w:rStyle w:val="CommentReference"/>
        </w:rPr>
        <w:commentReference w:id="17"/>
      </w:r>
      <w:commentRangeEnd w:id="18"/>
      <w:r w:rsidR="00427A71">
        <w:rPr>
          <w:rStyle w:val="CommentReference"/>
        </w:rPr>
        <w:commentReference w:id="18"/>
      </w:r>
      <w:r w:rsidR="00280AF2">
        <w:rPr>
          <w:rFonts w:cs="Times New Roman"/>
        </w:rPr>
        <w:t xml:space="preserve">. </w:t>
      </w:r>
      <w:r w:rsidR="00427A71" w:rsidRPr="00427A71">
        <w:rPr>
          <w:rFonts w:cs="Times New Roman"/>
          <w:highlight w:val="yellow"/>
        </w:rPr>
        <w:t>&lt;clarify what is being shown here; these data come from a comparison of amplicons from the LSU D2 region (USE) (correct?), and are not equivalent to cells exactly, but copy numbers</w:t>
      </w:r>
    </w:p>
    <w:p w14:paraId="479657FC" w14:textId="6D5E1696" w:rsidR="00280AF2" w:rsidRPr="00280AF2" w:rsidRDefault="00280AF2" w:rsidP="004B52B9">
      <w:pPr>
        <w:widowControl/>
        <w:tabs>
          <w:tab w:val="clear" w:pos="709"/>
        </w:tabs>
        <w:suppressAutoHyphens w:val="0"/>
        <w:spacing w:line="480" w:lineRule="auto"/>
        <w:ind w:firstLine="288"/>
        <w:jc w:val="both"/>
        <w:rPr>
          <w:rFonts w:cs="Times New Roman"/>
          <w:bCs/>
        </w:rPr>
      </w:pPr>
    </w:p>
    <w:p w14:paraId="631050C7" w14:textId="1553B6BE" w:rsidR="008D5305" w:rsidRDefault="008D5305" w:rsidP="004B52B9">
      <w:pPr>
        <w:widowControl/>
        <w:tabs>
          <w:tab w:val="clear" w:pos="709"/>
        </w:tabs>
        <w:suppressAutoHyphens w:val="0"/>
        <w:spacing w:line="480" w:lineRule="auto"/>
        <w:ind w:firstLine="288"/>
        <w:jc w:val="both"/>
        <w:rPr>
          <w:rFonts w:cs="Times New Roman"/>
          <w:b/>
          <w:bCs/>
        </w:rPr>
      </w:pPr>
    </w:p>
    <w:tbl>
      <w:tblPr>
        <w:tblStyle w:val="LightShading"/>
        <w:tblW w:w="0" w:type="auto"/>
        <w:jc w:val="center"/>
        <w:tblLook w:val="0000" w:firstRow="0" w:lastRow="0" w:firstColumn="0" w:lastColumn="0" w:noHBand="0" w:noVBand="0"/>
      </w:tblPr>
      <w:tblGrid>
        <w:gridCol w:w="1298"/>
        <w:gridCol w:w="2448"/>
      </w:tblGrid>
      <w:tr w:rsidR="008D5305" w14:paraId="11DA3AAA"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03F7BB63" w14:textId="77777777" w:rsidR="008D5305" w:rsidRDefault="008D5305" w:rsidP="004B52B9">
            <w:pPr>
              <w:pStyle w:val="TableContents"/>
              <w:ind w:firstLine="288"/>
              <w:jc w:val="both"/>
            </w:pPr>
            <w:r>
              <w:rPr>
                <w:rFonts w:ascii="Calibri" w:hAnsi="Calibri"/>
              </w:rPr>
              <w:t>Date</w:t>
            </w:r>
          </w:p>
        </w:tc>
        <w:tc>
          <w:tcPr>
            <w:tcW w:w="2448" w:type="dxa"/>
          </w:tcPr>
          <w:p w14:paraId="51DC7751" w14:textId="283FC01A"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 xml:space="preserve">%  </w:t>
            </w:r>
            <w:r>
              <w:rPr>
                <w:rFonts w:ascii="Calibri" w:hAnsi="Calibri"/>
                <w:i/>
                <w:iCs/>
              </w:rPr>
              <w:t xml:space="preserve">T. </w:t>
            </w:r>
            <w:r w:rsidR="000B5375">
              <w:rPr>
                <w:rFonts w:ascii="Calibri" w:hAnsi="Calibri"/>
                <w:i/>
                <w:iCs/>
              </w:rPr>
              <w:t>amphioxeia</w:t>
            </w:r>
            <w:r>
              <w:rPr>
                <w:rFonts w:ascii="Calibri" w:hAnsi="Calibri"/>
              </w:rPr>
              <w:t xml:space="preserve"> to total cryptophytes </w:t>
            </w:r>
          </w:p>
        </w:tc>
      </w:tr>
      <w:tr w:rsidR="008D5305" w14:paraId="24FB7B7E"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7C09563C" w14:textId="77777777" w:rsidR="008D5305" w:rsidRDefault="008D5305" w:rsidP="004B52B9">
            <w:pPr>
              <w:pStyle w:val="TableContents"/>
              <w:ind w:firstLine="288"/>
              <w:jc w:val="both"/>
            </w:pPr>
            <w:r>
              <w:rPr>
                <w:rFonts w:ascii="Calibri" w:hAnsi="Calibri"/>
              </w:rPr>
              <w:t>9/11/13</w:t>
            </w:r>
          </w:p>
        </w:tc>
        <w:tc>
          <w:tcPr>
            <w:tcW w:w="2448" w:type="dxa"/>
          </w:tcPr>
          <w:p w14:paraId="0D3E2AC5"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0.40</w:t>
            </w:r>
          </w:p>
        </w:tc>
      </w:tr>
      <w:tr w:rsidR="008D5305" w14:paraId="09121C09"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5EBD65E4" w14:textId="77777777" w:rsidR="008D5305" w:rsidRDefault="008D5305" w:rsidP="004B52B9">
            <w:pPr>
              <w:pStyle w:val="TableContents"/>
              <w:ind w:firstLine="288"/>
              <w:jc w:val="both"/>
            </w:pPr>
            <w:r>
              <w:rPr>
                <w:rFonts w:ascii="Calibri" w:hAnsi="Calibri"/>
              </w:rPr>
              <w:t>9/13/13</w:t>
            </w:r>
          </w:p>
        </w:tc>
        <w:tc>
          <w:tcPr>
            <w:tcW w:w="2448" w:type="dxa"/>
          </w:tcPr>
          <w:p w14:paraId="22FAC2DB" w14:textId="77777777"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0.18</w:t>
            </w:r>
          </w:p>
        </w:tc>
      </w:tr>
      <w:tr w:rsidR="008D5305" w14:paraId="2F8E7D3F"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16CA3BE5" w14:textId="77777777" w:rsidR="008D5305" w:rsidRDefault="008D5305" w:rsidP="004B52B9">
            <w:pPr>
              <w:pStyle w:val="TableContents"/>
              <w:ind w:firstLine="288"/>
              <w:jc w:val="both"/>
            </w:pPr>
            <w:r>
              <w:rPr>
                <w:rFonts w:ascii="Calibri" w:hAnsi="Calibri"/>
              </w:rPr>
              <w:t>9/20/13</w:t>
            </w:r>
          </w:p>
        </w:tc>
        <w:tc>
          <w:tcPr>
            <w:tcW w:w="2448" w:type="dxa"/>
          </w:tcPr>
          <w:p w14:paraId="676883A0"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0.06</w:t>
            </w:r>
          </w:p>
        </w:tc>
      </w:tr>
      <w:tr w:rsidR="008D5305" w14:paraId="69D7BBE6"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0867B7DA" w14:textId="77777777" w:rsidR="008D5305" w:rsidRDefault="008D5305" w:rsidP="004B52B9">
            <w:pPr>
              <w:pStyle w:val="TableContents"/>
              <w:ind w:firstLine="288"/>
              <w:jc w:val="both"/>
            </w:pPr>
            <w:r>
              <w:rPr>
                <w:rFonts w:ascii="Calibri" w:hAnsi="Calibri"/>
              </w:rPr>
              <w:t>9/24/13</w:t>
            </w:r>
          </w:p>
        </w:tc>
        <w:tc>
          <w:tcPr>
            <w:tcW w:w="2448" w:type="dxa"/>
          </w:tcPr>
          <w:p w14:paraId="0E04D122" w14:textId="77777777"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0.08</w:t>
            </w:r>
          </w:p>
        </w:tc>
      </w:tr>
      <w:tr w:rsidR="008D5305" w14:paraId="3DBE500E"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14504963" w14:textId="77777777" w:rsidR="008D5305" w:rsidRDefault="008D5305" w:rsidP="004B52B9">
            <w:pPr>
              <w:pStyle w:val="TableContents"/>
              <w:ind w:firstLine="288"/>
              <w:jc w:val="both"/>
            </w:pPr>
            <w:r>
              <w:rPr>
                <w:rFonts w:ascii="Calibri" w:hAnsi="Calibri"/>
              </w:rPr>
              <w:t>10/1/13</w:t>
            </w:r>
          </w:p>
        </w:tc>
        <w:tc>
          <w:tcPr>
            <w:tcW w:w="2448" w:type="dxa"/>
          </w:tcPr>
          <w:p w14:paraId="671C24D8"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0.23</w:t>
            </w:r>
          </w:p>
        </w:tc>
      </w:tr>
    </w:tbl>
    <w:p w14:paraId="4911FDE8" w14:textId="77777777" w:rsidR="008D5305" w:rsidRDefault="008D5305" w:rsidP="004B52B9">
      <w:pPr>
        <w:widowControl/>
        <w:tabs>
          <w:tab w:val="clear" w:pos="709"/>
        </w:tabs>
        <w:suppressAutoHyphens w:val="0"/>
        <w:ind w:firstLine="288"/>
        <w:jc w:val="both"/>
        <w:rPr>
          <w:rFonts w:cs="Times New Roman"/>
          <w:b/>
          <w:bCs/>
        </w:rPr>
      </w:pPr>
    </w:p>
    <w:p w14:paraId="5246786F" w14:textId="77777777" w:rsidR="008D5305" w:rsidRDefault="008D5305" w:rsidP="004B52B9">
      <w:pPr>
        <w:widowControl/>
        <w:tabs>
          <w:tab w:val="clear" w:pos="709"/>
        </w:tabs>
        <w:suppressAutoHyphens w:val="0"/>
        <w:ind w:firstLine="288"/>
        <w:jc w:val="both"/>
        <w:rPr>
          <w:rFonts w:cs="Times New Roman"/>
          <w:b/>
          <w:bCs/>
        </w:rPr>
      </w:pPr>
      <w:r>
        <w:rPr>
          <w:rFonts w:cs="Times New Roman"/>
          <w:b/>
          <w:bCs/>
        </w:rPr>
        <w:br w:type="page"/>
      </w:r>
    </w:p>
    <w:p w14:paraId="74871B47" w14:textId="60249CB0" w:rsidR="008D5305" w:rsidRDefault="008D5305" w:rsidP="000B5375">
      <w:pPr>
        <w:spacing w:line="480" w:lineRule="auto"/>
        <w:ind w:firstLine="288"/>
        <w:jc w:val="both"/>
        <w:outlineLvl w:val="0"/>
        <w:rPr>
          <w:rFonts w:cs="Times New Roman"/>
          <w:b/>
          <w:bCs/>
        </w:rPr>
      </w:pPr>
      <w:r w:rsidRPr="00FC5E5F">
        <w:rPr>
          <w:rFonts w:cs="Times New Roman"/>
          <w:b/>
          <w:bCs/>
        </w:rPr>
        <w:lastRenderedPageBreak/>
        <w:t>Figure</w:t>
      </w:r>
      <w:r w:rsidR="0015514D">
        <w:rPr>
          <w:rFonts w:cs="Times New Roman"/>
          <w:b/>
          <w:bCs/>
        </w:rPr>
        <w:t xml:space="preserve">s </w:t>
      </w:r>
    </w:p>
    <w:p w14:paraId="748413A0" w14:textId="006E2977" w:rsidR="008D5305" w:rsidRDefault="008D5305" w:rsidP="004B52B9">
      <w:pPr>
        <w:widowControl/>
        <w:tabs>
          <w:tab w:val="clear" w:pos="709"/>
        </w:tabs>
        <w:suppressAutoHyphens w:val="0"/>
        <w:ind w:firstLine="288"/>
        <w:jc w:val="both"/>
        <w:rPr>
          <w:rFonts w:cs="Times New Roman"/>
        </w:rPr>
      </w:pPr>
    </w:p>
    <w:p w14:paraId="09F1E0CE" w14:textId="19382265" w:rsidR="008D5305" w:rsidRPr="00FE75DC" w:rsidRDefault="00D72125" w:rsidP="004B52B9">
      <w:pPr>
        <w:spacing w:line="480" w:lineRule="auto"/>
        <w:jc w:val="both"/>
        <w:rPr>
          <w:rFonts w:cs="Times New Roman"/>
        </w:rPr>
      </w:pPr>
      <w:r>
        <w:rPr>
          <w:rFonts w:cs="Times New Roman"/>
          <w:noProof/>
          <w:lang w:eastAsia="en-US" w:bidi="ar-SA"/>
        </w:rPr>
        <w:drawing>
          <wp:inline distT="0" distB="0" distL="0" distR="0" wp14:anchorId="37BC6E52" wp14:editId="735EDC58">
            <wp:extent cx="6322695" cy="4747260"/>
            <wp:effectExtent l="0" t="0" r="1905" b="2540"/>
            <wp:docPr id="2" name="Picture 2" descr="Macintosh HD:Users:francois:Documents:DATA:SeaFlow:CMOP:CMOP_git:manuscript:manuscript_V2:manuscript_Rcode: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2:manuscript_Rcode:Figure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22695" cy="4747260"/>
                    </a:xfrm>
                    <a:prstGeom prst="rect">
                      <a:avLst/>
                    </a:prstGeom>
                    <a:noFill/>
                    <a:ln>
                      <a:noFill/>
                    </a:ln>
                  </pic:spPr>
                </pic:pic>
              </a:graphicData>
            </a:graphic>
          </wp:inline>
        </w:drawing>
      </w:r>
    </w:p>
    <w:p w14:paraId="3E0C8A7D" w14:textId="60A2F265" w:rsidR="00563AD1" w:rsidRDefault="008D5305" w:rsidP="004B52B9">
      <w:pPr>
        <w:widowControl/>
        <w:tabs>
          <w:tab w:val="clear" w:pos="709"/>
        </w:tabs>
        <w:suppressAutoHyphens w:val="0"/>
        <w:spacing w:line="480" w:lineRule="auto"/>
        <w:jc w:val="both"/>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w:t>
      </w:r>
      <w:r w:rsidR="00427A71">
        <w:rPr>
          <w:rFonts w:cstheme="minorBidi"/>
        </w:rPr>
        <w:t>graphic</w:t>
      </w:r>
      <w:r w:rsidR="00280AF2">
        <w:rPr>
          <w:rFonts w:cstheme="minorBidi"/>
        </w:rPr>
        <w:t xml:space="preserve"> conditions during the 4 week-survey in the CRE</w:t>
      </w:r>
      <w:r w:rsidR="000C1147" w:rsidRPr="000C1147">
        <w:rPr>
          <w:rFonts w:cstheme="minorBidi"/>
        </w:rPr>
        <w:t xml:space="preserve"> </w:t>
      </w:r>
      <w:r w:rsidR="000C1147">
        <w:rPr>
          <w:rFonts w:cstheme="minorBidi"/>
        </w:rPr>
        <w:t>at 2.4 m depth</w:t>
      </w:r>
      <w:r w:rsidR="00280AF2">
        <w:rPr>
          <w:rFonts w:cstheme="minorBidi"/>
        </w:rPr>
        <w:t>. A) Salinity (psu, black line) and temperature (ºC, grey line)</w:t>
      </w:r>
      <w:r w:rsidR="00C1327B">
        <w:rPr>
          <w:rFonts w:cstheme="minorBidi"/>
        </w:rPr>
        <w:t>. Red fluorescence (bla</w:t>
      </w:r>
      <w:r w:rsidR="000C1147">
        <w:rPr>
          <w:rFonts w:cstheme="minorBidi"/>
        </w:rPr>
        <w:t>ck line, relative fluorescence unit, rfu</w:t>
      </w:r>
      <w:r w:rsidR="00280AF2">
        <w:rPr>
          <w:rFonts w:cstheme="minorBidi"/>
        </w:rPr>
        <w:t xml:space="preserve"> and pH (grey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ranges of the mean nutrient concentration.</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p>
    <w:p w14:paraId="2FF8800B" w14:textId="77777777" w:rsidR="00563AD1" w:rsidRDefault="00563AD1" w:rsidP="004B52B9">
      <w:pPr>
        <w:widowControl/>
        <w:tabs>
          <w:tab w:val="clear" w:pos="709"/>
        </w:tabs>
        <w:suppressAutoHyphens w:val="0"/>
        <w:jc w:val="both"/>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34124B4C" w14:textId="72872664" w:rsidR="008D5305" w:rsidRDefault="008D5305" w:rsidP="004B52B9">
      <w:pPr>
        <w:widowControl/>
        <w:tabs>
          <w:tab w:val="clear" w:pos="709"/>
        </w:tabs>
        <w:suppressAutoHyphens w:val="0"/>
        <w:ind w:firstLine="288"/>
        <w:jc w:val="both"/>
        <w:rPr>
          <w:rFonts w:cs="Times New Roman"/>
        </w:rPr>
      </w:pPr>
    </w:p>
    <w:p w14:paraId="3CDF7242" w14:textId="17390254" w:rsidR="008D5305" w:rsidRPr="00FE75DC" w:rsidRDefault="00ED6CD6" w:rsidP="004B52B9">
      <w:pPr>
        <w:spacing w:line="480" w:lineRule="auto"/>
        <w:jc w:val="both"/>
        <w:rPr>
          <w:rFonts w:cs="Times New Roman"/>
        </w:rPr>
      </w:pPr>
      <w:r>
        <w:rPr>
          <w:rFonts w:cs="Times New Roman"/>
          <w:noProof/>
          <w:lang w:eastAsia="en-US" w:bidi="ar-SA"/>
        </w:rPr>
        <w:drawing>
          <wp:inline distT="0" distB="0" distL="0" distR="0" wp14:anchorId="0E2C0418" wp14:editId="24CAE828">
            <wp:extent cx="6328410" cy="4744085"/>
            <wp:effectExtent l="0" t="0" r="0" b="5715"/>
            <wp:docPr id="23" name="Picture 23" descr="Macintosh HD:Users:francois:Documents:DATA:SeaFlow:CMOP:CMOP_git:manuscript:manuscript_V2:manuscript_Rcode: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rancois:Documents:DATA:SeaFlow:CMOP:CMOP_git:manuscript:manuscript_V2:manuscript_Rcode:Figure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632F2B09" w14:textId="0D4D9959" w:rsidR="008D5305" w:rsidRDefault="008D5305" w:rsidP="004B52B9">
      <w:pPr>
        <w:spacing w:line="480" w:lineRule="auto"/>
        <w:ind w:firstLine="288"/>
        <w:jc w:val="both"/>
        <w:rPr>
          <w:rFonts w:cs="Times New Roman"/>
        </w:rPr>
      </w:pPr>
      <w:r w:rsidRPr="00FC5E5F">
        <w:rPr>
          <w:rFonts w:cs="Times New Roman"/>
          <w:b/>
          <w:bCs/>
        </w:rPr>
        <w:t xml:space="preserve">Fig. </w:t>
      </w:r>
      <w:r w:rsidR="00427A71">
        <w:rPr>
          <w:rFonts w:cs="Times New Roman"/>
          <w:b/>
          <w:bCs/>
        </w:rPr>
        <w:t>2</w:t>
      </w:r>
      <w:r w:rsidRPr="00FC5E5F">
        <w:rPr>
          <w:rFonts w:cs="Times New Roman"/>
        </w:rPr>
        <w:t xml:space="preserve"> </w:t>
      </w:r>
      <w:r>
        <w:rPr>
          <w:rFonts w:cs="Times New Roman"/>
        </w:rPr>
        <w:t xml:space="preserve">Hourly-averaged cell abundances of </w:t>
      </w:r>
      <w:r w:rsidR="00B113BF" w:rsidRPr="00B113BF">
        <w:rPr>
          <w:rFonts w:cs="Times New Roman"/>
          <w:iCs/>
        </w:rPr>
        <w:t>cryptophyte</w:t>
      </w:r>
      <w:r w:rsidR="00B113BF">
        <w:rPr>
          <w:rFonts w:cs="Times New Roman"/>
          <w:iCs/>
        </w:rPr>
        <w:t>s</w:t>
      </w:r>
      <w:r w:rsidR="00280AF2">
        <w:rPr>
          <w:rFonts w:cs="Times New Roman"/>
          <w:i/>
          <w:iCs/>
        </w:rPr>
        <w:t xml:space="preserve"> </w:t>
      </w:r>
      <w:r>
        <w:rPr>
          <w:rFonts w:cs="Times New Roman"/>
        </w:rPr>
        <w:t>(</w:t>
      </w:r>
      <w:r w:rsidR="00760EA7">
        <w:rPr>
          <w:rFonts w:cs="Times New Roman"/>
        </w:rPr>
        <w:t xml:space="preserve">grey circles and </w:t>
      </w:r>
      <w:r w:rsidR="00663DA2">
        <w:rPr>
          <w:rFonts w:cs="Times New Roman"/>
        </w:rPr>
        <w:t>black line,</w:t>
      </w:r>
      <w:r>
        <w:rPr>
          <w:rFonts w:cs="Times New Roman"/>
        </w:rPr>
        <w:t xml:space="preserve"> 10</w:t>
      </w:r>
      <w:r w:rsidRPr="00FC5E5F">
        <w:rPr>
          <w:rFonts w:cs="Times New Roman"/>
          <w:vertAlign w:val="superscript"/>
        </w:rPr>
        <w:t>6</w:t>
      </w:r>
      <w:r>
        <w:rPr>
          <w:rFonts w:cs="Times New Roman"/>
        </w:rPr>
        <w:t xml:space="preserve"> cells L</w:t>
      </w:r>
      <w:r w:rsidRPr="00FC5E5F">
        <w:rPr>
          <w:rFonts w:cs="Times New Roman"/>
          <w:vertAlign w:val="superscript"/>
        </w:rPr>
        <w:t>-1</w:t>
      </w:r>
      <w:r>
        <w:rPr>
          <w:rFonts w:cs="Times New Roman"/>
        </w:rPr>
        <w:t xml:space="preserve">) </w:t>
      </w:r>
      <w:r w:rsidR="00402A36">
        <w:rPr>
          <w:rFonts w:cs="Times New Roman"/>
        </w:rPr>
        <w:t xml:space="preserve">determined by continuous flow cytometry </w:t>
      </w:r>
      <w:r>
        <w:rPr>
          <w:rFonts w:cs="Times New Roman"/>
        </w:rPr>
        <w:t xml:space="preserve">and abundance of </w:t>
      </w:r>
      <w:r w:rsidRPr="00FC5E5F">
        <w:rPr>
          <w:rFonts w:cs="Times New Roman"/>
          <w:i/>
        </w:rPr>
        <w:t>Mesodinium major</w:t>
      </w:r>
      <w:r>
        <w:rPr>
          <w:rFonts w:cs="Times New Roman"/>
        </w:rPr>
        <w:t xml:space="preserve"> (</w:t>
      </w:r>
      <w:r w:rsidR="006F2BC3">
        <w:rPr>
          <w:rFonts w:cs="Times New Roman"/>
        </w:rPr>
        <w:t xml:space="preserve">black circles,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00760EA7">
        <w:rPr>
          <w:rFonts w:cs="Times New Roman"/>
        </w:rPr>
        <w:t xml:space="preserve">) </w:t>
      </w:r>
      <w:r w:rsidR="00402A36">
        <w:rPr>
          <w:rFonts w:cs="Times New Roman"/>
        </w:rPr>
        <w:t xml:space="preserve">determined from discrete samples taken </w:t>
      </w:r>
      <w:r w:rsidR="00760EA7">
        <w:rPr>
          <w:rFonts w:cs="Times New Roman"/>
        </w:rPr>
        <w:t>during the 4-week</w:t>
      </w:r>
      <w:r>
        <w:rPr>
          <w:rFonts w:cs="Times New Roman"/>
        </w:rPr>
        <w:t xml:space="preserve"> survey in the CRE</w:t>
      </w:r>
      <w:r w:rsidR="00760EA7">
        <w:rPr>
          <w:rFonts w:cs="Times New Roman"/>
        </w:rPr>
        <w:t xml:space="preserve"> (A-D)</w:t>
      </w:r>
      <w:r>
        <w:rPr>
          <w:rFonts w:cs="Times New Roman"/>
        </w:rPr>
        <w:t>. Vertical bars represent the standard deviation of the hourly-mean cell abundance (n=20)</w:t>
      </w:r>
      <w:r w:rsidRPr="00FC5E5F">
        <w:rPr>
          <w:rFonts w:cs="Times New Roman"/>
        </w:rPr>
        <w:t xml:space="preserve">. </w:t>
      </w:r>
      <w:r>
        <w:rPr>
          <w:rFonts w:cs="Times New Roman"/>
        </w:rPr>
        <w:t xml:space="preserve">Grey regions represent flood tide. </w:t>
      </w:r>
      <w:r w:rsidR="00280AF2">
        <w:rPr>
          <w:rFonts w:cs="Times New Roman"/>
        </w:rPr>
        <w:t>The discontinuity</w:t>
      </w:r>
      <w:r w:rsidRPr="00760EA7">
        <w:rPr>
          <w:rFonts w:cs="Times New Roman"/>
        </w:rPr>
        <w:t xml:space="preserve"> </w:t>
      </w:r>
      <w:r w:rsidR="00280AF2">
        <w:rPr>
          <w:rFonts w:cs="Times New Roman"/>
        </w:rPr>
        <w:t>of</w:t>
      </w:r>
      <w:r w:rsidRPr="00760EA7">
        <w:rPr>
          <w:rFonts w:cs="Times New Roman"/>
        </w:rPr>
        <w:t xml:space="preserve"> the </w:t>
      </w:r>
      <w:r w:rsidR="00B113BF" w:rsidRPr="00B113BF">
        <w:rPr>
          <w:rFonts w:cs="Times New Roman"/>
          <w:iCs/>
        </w:rPr>
        <w:t>cryptophyte</w:t>
      </w:r>
      <w:r w:rsidR="00B113BF">
        <w:rPr>
          <w:rFonts w:cs="Times New Roman"/>
          <w:iCs/>
        </w:rPr>
        <w:t xml:space="preserve"> </w:t>
      </w:r>
      <w:r w:rsidR="00663DA2" w:rsidRPr="00760EA7">
        <w:rPr>
          <w:rFonts w:cs="Times New Roman"/>
        </w:rPr>
        <w:t xml:space="preserve">cell abundance </w:t>
      </w:r>
      <w:r w:rsidR="00B113BF">
        <w:rPr>
          <w:rFonts w:cs="Times New Roman"/>
        </w:rPr>
        <w:t>wa</w:t>
      </w:r>
      <w:r w:rsidR="00280AF2">
        <w:rPr>
          <w:rFonts w:cs="Times New Roman"/>
        </w:rPr>
        <w:t xml:space="preserve">s the result of frequent clogging of </w:t>
      </w:r>
      <w:r w:rsidRPr="00760EA7">
        <w:rPr>
          <w:rFonts w:cs="Times New Roman"/>
        </w:rPr>
        <w:t xml:space="preserve">the flow cytometer </w:t>
      </w:r>
      <w:r w:rsidR="00760EA7" w:rsidRPr="00760EA7">
        <w:rPr>
          <w:rFonts w:cs="Times New Roman"/>
        </w:rPr>
        <w:t>due to</w:t>
      </w:r>
      <w:r w:rsidRPr="00760EA7">
        <w:rPr>
          <w:rFonts w:cs="Times New Roman"/>
        </w:rPr>
        <w:t xml:space="preserve"> high concentrations of suspended particle in the water.</w:t>
      </w:r>
    </w:p>
    <w:p w14:paraId="13CA4C83" w14:textId="4729BFBA" w:rsidR="009D3EE8" w:rsidRDefault="00B113BF" w:rsidP="009D3EE8">
      <w:pPr>
        <w:spacing w:line="480" w:lineRule="auto"/>
        <w:ind w:firstLine="288"/>
        <w:jc w:val="center"/>
        <w:rPr>
          <w:rFonts w:cs="Times New Roman"/>
          <w:b/>
          <w:bCs/>
        </w:rPr>
      </w:pPr>
      <w:r>
        <w:rPr>
          <w:rFonts w:cs="Times New Roman"/>
          <w:b/>
          <w:bCs/>
          <w:noProof/>
          <w:lang w:eastAsia="en-US" w:bidi="ar-SA"/>
        </w:rPr>
        <w:lastRenderedPageBreak/>
        <w:drawing>
          <wp:inline distT="0" distB="0" distL="0" distR="0" wp14:anchorId="303CBFF6" wp14:editId="20D7EE94">
            <wp:extent cx="3475558" cy="3475558"/>
            <wp:effectExtent l="0" t="0" r="4445" b="4445"/>
            <wp:docPr id="4" name="Picture 4" descr="Macintosh HD:Users:francois:Desktop: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esktop:FigureS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75558" cy="3475558"/>
                    </a:xfrm>
                    <a:prstGeom prst="rect">
                      <a:avLst/>
                    </a:prstGeom>
                    <a:noFill/>
                    <a:ln>
                      <a:noFill/>
                    </a:ln>
                  </pic:spPr>
                </pic:pic>
              </a:graphicData>
            </a:graphic>
          </wp:inline>
        </w:drawing>
      </w:r>
    </w:p>
    <w:p w14:paraId="52E608AB" w14:textId="0930B660" w:rsidR="009D3EE8" w:rsidRPr="00FE75DC" w:rsidRDefault="009D3EE8" w:rsidP="009D3EE8">
      <w:pPr>
        <w:spacing w:line="480" w:lineRule="auto"/>
        <w:ind w:firstLine="288"/>
        <w:jc w:val="both"/>
        <w:rPr>
          <w:rFonts w:cs="Times New Roman"/>
        </w:rPr>
      </w:pPr>
      <w:r>
        <w:rPr>
          <w:rFonts w:cs="Times New Roman"/>
          <w:b/>
          <w:bCs/>
        </w:rPr>
        <w:t>Fig. 3.</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B113BF" w:rsidRPr="00B113BF">
        <w:rPr>
          <w:rFonts w:cs="Times New Roman"/>
          <w:iCs/>
        </w:rPr>
        <w:t>cryptophyte</w:t>
      </w:r>
      <w:r w:rsidR="00B113BF">
        <w:rPr>
          <w:rFonts w:cs="Times New Roman"/>
          <w:iCs/>
        </w:rPr>
        <w:t>s</w:t>
      </w:r>
      <w:r w:rsidR="00B113BF">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w:t>
      </w:r>
      <w:r w:rsidRPr="00FC5E5F">
        <w:rPr>
          <w:rFonts w:cs="Times New Roman"/>
          <w:i/>
        </w:rPr>
        <w:t>Mesodinium major</w:t>
      </w:r>
      <w:r w:rsidRPr="00C20035">
        <w:rPr>
          <w:rFonts w:cs="Times New Roman"/>
        </w:rPr>
        <w:t xml:space="preserve">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w:t>
      </w:r>
      <w:r w:rsidR="00B113BF">
        <w:rPr>
          <w:rFonts w:cs="Times New Roman"/>
        </w:rPr>
        <w:t>olumbia River estuary.</w:t>
      </w:r>
      <w:r w:rsidRPr="00783B9A">
        <w:rPr>
          <w:rFonts w:cs="Times New Roman"/>
        </w:rPr>
        <w:t xml:space="preserve">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6EB710E9" w14:textId="77777777" w:rsidR="009D3EE8" w:rsidRPr="00FE75DC" w:rsidRDefault="009D3EE8" w:rsidP="004B52B9">
      <w:pPr>
        <w:spacing w:line="480" w:lineRule="auto"/>
        <w:ind w:firstLine="288"/>
        <w:jc w:val="both"/>
        <w:rPr>
          <w:rFonts w:cs="Times New Roman"/>
        </w:rPr>
      </w:pPr>
    </w:p>
    <w:p w14:paraId="48AF7989" w14:textId="77777777" w:rsidR="008D77E7" w:rsidRDefault="008D77E7" w:rsidP="004B52B9">
      <w:pPr>
        <w:spacing w:line="480" w:lineRule="auto"/>
        <w:ind w:firstLine="288"/>
        <w:jc w:val="both"/>
        <w:rPr>
          <w:rFonts w:cs="Times New Roman"/>
          <w:b/>
        </w:rPr>
      </w:pPr>
      <w:r>
        <w:rPr>
          <w:rFonts w:cs="Times New Roman"/>
          <w:b/>
          <w:noProof/>
          <w:lang w:eastAsia="en-US" w:bidi="ar-SA"/>
        </w:rPr>
        <w:lastRenderedPageBreak/>
        <w:drawing>
          <wp:inline distT="0" distB="0" distL="0" distR="0" wp14:anchorId="52073659" wp14:editId="79BCDD61">
            <wp:extent cx="6323965" cy="4360244"/>
            <wp:effectExtent l="0" t="0" r="635" b="8890"/>
            <wp:docPr id="10" name="Picture 10" descr="Macintosh HD:Users:francois:Documents:DATA:SeaFlow:CMOP:CMOP_git:manuscript:manuscript_V1: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rancois:Documents:DATA:SeaFlow:CMOP:CMOP_git:manuscript:manuscript_V1:FigureS3.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31052"/>
                    <a:stretch/>
                  </pic:blipFill>
                  <pic:spPr bwMode="auto">
                    <a:xfrm>
                      <a:off x="0" y="0"/>
                      <a:ext cx="6323965" cy="4360244"/>
                    </a:xfrm>
                    <a:prstGeom prst="rect">
                      <a:avLst/>
                    </a:prstGeom>
                    <a:noFill/>
                    <a:ln>
                      <a:noFill/>
                    </a:ln>
                    <a:extLst>
                      <a:ext uri="{53640926-AAD7-44d8-BBD7-CCE9431645EC}">
                        <a14:shadowObscured xmlns:a14="http://schemas.microsoft.com/office/drawing/2010/main"/>
                      </a:ext>
                    </a:extLst>
                  </pic:spPr>
                </pic:pic>
              </a:graphicData>
            </a:graphic>
          </wp:inline>
        </w:drawing>
      </w:r>
    </w:p>
    <w:p w14:paraId="0ED665AC" w14:textId="4F307ABC" w:rsidR="008D77E7" w:rsidRPr="00F2360F" w:rsidRDefault="008D77E7" w:rsidP="004B52B9">
      <w:pPr>
        <w:spacing w:line="480" w:lineRule="auto"/>
        <w:ind w:firstLine="288"/>
        <w:jc w:val="both"/>
        <w:rPr>
          <w:rFonts w:cs="Times New Roman"/>
        </w:rPr>
      </w:pPr>
      <w:r w:rsidRPr="00F2360F">
        <w:rPr>
          <w:rFonts w:cs="Times New Roman"/>
          <w:b/>
        </w:rPr>
        <w:t xml:space="preserve">Fig. </w:t>
      </w:r>
      <w:r w:rsidR="009D3EE8">
        <w:rPr>
          <w:rFonts w:cs="Times New Roman"/>
          <w:b/>
        </w:rPr>
        <w:t>4</w:t>
      </w:r>
      <w:r w:rsidRPr="00F2360F">
        <w:rPr>
          <w:rFonts w:cs="Times New Roman"/>
          <w:b/>
        </w:rPr>
        <w:t>.</w:t>
      </w:r>
      <w:r>
        <w:rPr>
          <w:rFonts w:cs="Times New Roman"/>
        </w:rPr>
        <w:t xml:space="preserve"> </w:t>
      </w:r>
      <w:r w:rsidRPr="00F2360F">
        <w:rPr>
          <w:rFonts w:cs="Times New Roman"/>
        </w:rPr>
        <w:t>V</w:t>
      </w:r>
      <w:r w:rsidRPr="00F2360F">
        <w:rPr>
          <w:rFonts w:cs="Times New Roman"/>
          <w:bCs/>
        </w:rPr>
        <w:t xml:space="preserve">alidation of the size-based division rate model with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abundances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(10</w:t>
      </w:r>
      <w:r w:rsidRPr="00222A2A">
        <w:rPr>
          <w:rFonts w:cs="Times New Roman"/>
          <w:vertAlign w:val="superscript"/>
        </w:rPr>
        <w:t>6</w:t>
      </w:r>
      <w:r w:rsidRPr="00F2360F">
        <w:rPr>
          <w:rFonts w:cs="Times New Roman"/>
        </w:rPr>
        <w:t xml:space="preserve"> cells L</w:t>
      </w:r>
      <w:r w:rsidRPr="00F2360F">
        <w:rPr>
          <w:rFonts w:cs="Times New Roman"/>
          <w:vertAlign w:val="superscript"/>
        </w:rPr>
        <w:t>-1</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Pr>
          <w:rFonts w:cs="Times New Roman"/>
        </w:rPr>
        <w:t>red</w:t>
      </w:r>
      <w:r w:rsidRPr="00F2360F">
        <w:rPr>
          <w:rFonts w:cs="Times New Roman"/>
        </w:rPr>
        <w:t xml:space="preserve"> line), and </w:t>
      </w:r>
      <w:r>
        <w:rPr>
          <w:rFonts w:cs="Times New Roman"/>
        </w:rPr>
        <w:t>S+</w:t>
      </w:r>
      <w:r w:rsidRPr="00F2360F">
        <w:rPr>
          <w:rFonts w:cs="Times New Roman"/>
        </w:rPr>
        <w:t>G2</w:t>
      </w:r>
      <w:r>
        <w:rPr>
          <w:rFonts w:cs="Times New Roman"/>
        </w:rPr>
        <w:t xml:space="preserve"> </w:t>
      </w:r>
      <w:r w:rsidRPr="00F2360F">
        <w:rPr>
          <w:rFonts w:cs="Times New Roman"/>
        </w:rPr>
        <w:t>(</w:t>
      </w:r>
      <w:r>
        <w:rPr>
          <w:rFonts w:cs="Times New Roman"/>
        </w:rPr>
        <w:t>green</w:t>
      </w:r>
      <w:r w:rsidRPr="00F2360F">
        <w:rPr>
          <w:rFonts w:cs="Times New Roman"/>
        </w:rPr>
        <w:t xml:space="preserve"> line)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based on the relative pro</w:t>
      </w:r>
      <w:r w:rsidRPr="00F2360F">
        <w:rPr>
          <w:rFonts w:cs="Times New Roman"/>
        </w:rPr>
        <w:t>portions of cells in S+G2 phases (red line) and based on the size distribution (</w:t>
      </w:r>
      <w:r>
        <w:rPr>
          <w:rFonts w:cs="Times New Roman"/>
        </w:rPr>
        <w:t>black</w:t>
      </w:r>
      <w:r w:rsidRPr="00F2360F">
        <w:rPr>
          <w:rFonts w:cs="Times New Roman"/>
        </w:rPr>
        <w:t xml:space="preserve"> line). The grey regions indicate night. Vertical bars represent standard deviations (n=20 for abundances,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4B52B9">
      <w:pPr>
        <w:widowControl/>
        <w:tabs>
          <w:tab w:val="clear" w:pos="709"/>
        </w:tabs>
        <w:suppressAutoHyphens w:val="0"/>
        <w:ind w:firstLine="288"/>
        <w:jc w:val="both"/>
        <w:rPr>
          <w:rFonts w:cs="Times New Roman"/>
          <w:b/>
          <w:bCs/>
        </w:rPr>
      </w:pPr>
      <w:r>
        <w:rPr>
          <w:rFonts w:cs="Times New Roman"/>
          <w:b/>
          <w:bCs/>
        </w:rPr>
        <w:br w:type="page"/>
      </w:r>
    </w:p>
    <w:p w14:paraId="1B7C8A79" w14:textId="77777777" w:rsidR="008D5305" w:rsidRPr="00FE75DC" w:rsidRDefault="008D5305" w:rsidP="004B52B9">
      <w:pPr>
        <w:spacing w:line="480" w:lineRule="auto"/>
        <w:ind w:firstLine="288"/>
        <w:jc w:val="both"/>
        <w:rPr>
          <w:rFonts w:cs="Times New Roman"/>
        </w:rPr>
      </w:pPr>
    </w:p>
    <w:p w14:paraId="13D9024D" w14:textId="016CD234" w:rsidR="008D5305" w:rsidRPr="00FE75DC" w:rsidRDefault="001238E5" w:rsidP="004B52B9">
      <w:pPr>
        <w:spacing w:line="480" w:lineRule="auto"/>
        <w:jc w:val="both"/>
        <w:rPr>
          <w:rFonts w:cs="Times New Roman"/>
        </w:rPr>
      </w:pPr>
      <w:r>
        <w:rPr>
          <w:rFonts w:cs="Times New Roman"/>
          <w:noProof/>
          <w:lang w:eastAsia="en-US" w:bidi="ar-SA"/>
        </w:rPr>
        <w:drawing>
          <wp:inline distT="0" distB="0" distL="0" distR="0" wp14:anchorId="3BA58F5D" wp14:editId="7556DC70">
            <wp:extent cx="6319520" cy="4309450"/>
            <wp:effectExtent l="0" t="0" r="5080" b="8890"/>
            <wp:docPr id="21" name="Picture 21" descr="Macintosh HD:Users:francois:Documents:DATA:SeaFlow:CMOP:CMOP_git:manuscript:manuscript_V1: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1:Figure5.png"/>
                    <pic:cNvPicPr>
                      <a:picLocks noChangeAspect="1" noChangeArrowheads="1"/>
                    </pic:cNvPicPr>
                  </pic:nvPicPr>
                  <pic:blipFill rotWithShape="1">
                    <a:blip r:embed="rId14">
                      <a:extLst>
                        <a:ext uri="{28A0092B-C50C-407E-A947-70E740481C1C}">
                          <a14:useLocalDpi xmlns:a14="http://schemas.microsoft.com/office/drawing/2010/main" val="0"/>
                        </a:ext>
                      </a:extLst>
                    </a:blip>
                    <a:srcRect b="31808"/>
                    <a:stretch/>
                  </pic:blipFill>
                  <pic:spPr bwMode="auto">
                    <a:xfrm>
                      <a:off x="0" y="0"/>
                      <a:ext cx="6319520" cy="4309450"/>
                    </a:xfrm>
                    <a:prstGeom prst="rect">
                      <a:avLst/>
                    </a:prstGeom>
                    <a:noFill/>
                    <a:ln>
                      <a:noFill/>
                    </a:ln>
                    <a:extLst>
                      <a:ext uri="{53640926-AAD7-44d8-BBD7-CCE9431645EC}">
                        <a14:shadowObscured xmlns:a14="http://schemas.microsoft.com/office/drawing/2010/main"/>
                      </a:ext>
                    </a:extLst>
                  </pic:spPr>
                </pic:pic>
              </a:graphicData>
            </a:graphic>
          </wp:inline>
        </w:drawing>
      </w:r>
    </w:p>
    <w:p w14:paraId="1C79388F" w14:textId="1B860342" w:rsidR="008D5305" w:rsidRDefault="00563AD1" w:rsidP="004B52B9">
      <w:pPr>
        <w:spacing w:line="480" w:lineRule="auto"/>
        <w:ind w:firstLine="288"/>
        <w:jc w:val="both"/>
        <w:rPr>
          <w:rFonts w:cs="Times New Roman"/>
        </w:rPr>
      </w:pPr>
      <w:r w:rsidRPr="007D1E2D">
        <w:rPr>
          <w:rFonts w:cs="Times New Roman"/>
          <w:b/>
        </w:rPr>
        <w:t xml:space="preserve">Fig. </w:t>
      </w:r>
      <w:r w:rsidR="009D3EE8">
        <w:rPr>
          <w:rFonts w:cs="Times New Roman"/>
          <w:b/>
        </w:rPr>
        <w:t>5</w:t>
      </w:r>
      <w:r w:rsidRPr="007D1E2D">
        <w:rPr>
          <w:rFonts w:cs="Times New Roman"/>
          <w:b/>
        </w:rPr>
        <w:t>.</w:t>
      </w:r>
      <w:r>
        <w:rPr>
          <w:rFonts w:cs="Times New Roman"/>
        </w:rPr>
        <w:t xml:space="preserve"> A) Hourly-averaged cell volumes of </w:t>
      </w:r>
      <w:r>
        <w:rPr>
          <w:rFonts w:cs="Times New Roman"/>
          <w:i/>
          <w:iCs/>
        </w:rPr>
        <w:t>Teleaulax amphioxeia</w:t>
      </w:r>
      <w:r w:rsidRPr="008A0DAC">
        <w:rPr>
          <w:rFonts w:cs="Times New Roman"/>
        </w:rPr>
        <w:t xml:space="preserve"> </w:t>
      </w:r>
      <w:r>
        <w:rPr>
          <w:rFonts w:cs="Times New Roman"/>
        </w:rPr>
        <w:t>(µm</w:t>
      </w:r>
      <w:r w:rsidRPr="00090513">
        <w:rPr>
          <w:rFonts w:cs="Times New Roman"/>
          <w:vertAlign w:val="superscript"/>
        </w:rPr>
        <w:t>3</w:t>
      </w:r>
      <w:r>
        <w:rPr>
          <w:rFonts w:cs="Times New Roman"/>
        </w:rPr>
        <w:t xml:space="preserve">) estimated by SeaFlow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Pr>
          <w:rFonts w:cs="Times New Roman"/>
          <w:i/>
          <w:iCs/>
        </w:rPr>
        <w:t>Teleaulax amphioxeia</w:t>
      </w:r>
      <w:r w:rsidRPr="008A0DAC">
        <w:rPr>
          <w:rFonts w:cs="Times New Roman"/>
        </w:rPr>
        <w:t xml:space="preserve"> </w:t>
      </w:r>
      <w:r>
        <w:rPr>
          <w:rFonts w:cs="Times New Roman"/>
        </w:rPr>
        <w:t>during the survey in the CRE</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6A39F137" w14:textId="77777777" w:rsidR="00491A27" w:rsidRDefault="00491A27" w:rsidP="004B52B9">
      <w:pPr>
        <w:widowControl/>
        <w:tabs>
          <w:tab w:val="clear" w:pos="709"/>
        </w:tabs>
        <w:suppressAutoHyphens w:val="0"/>
        <w:jc w:val="both"/>
        <w:rPr>
          <w:rFonts w:cs="Times New Roman"/>
          <w:i/>
        </w:rPr>
      </w:pPr>
      <w:r>
        <w:rPr>
          <w:rFonts w:cs="Times New Roman"/>
          <w:i/>
        </w:rPr>
        <w:br w:type="page"/>
      </w:r>
    </w:p>
    <w:p w14:paraId="20A72EEB" w14:textId="3409777E" w:rsidR="00BC5B00" w:rsidRDefault="00BC5B00" w:rsidP="000B5375">
      <w:pPr>
        <w:spacing w:line="480" w:lineRule="auto"/>
        <w:ind w:firstLine="288"/>
        <w:jc w:val="both"/>
        <w:outlineLvl w:val="0"/>
        <w:rPr>
          <w:rFonts w:cs="Times New Roman"/>
          <w:i/>
        </w:rPr>
      </w:pPr>
      <w:r w:rsidRPr="00C30CC1">
        <w:rPr>
          <w:rFonts w:cs="Times New Roman"/>
          <w:i/>
        </w:rPr>
        <w:lastRenderedPageBreak/>
        <w:t>The following supplement accompanies the article</w:t>
      </w:r>
    </w:p>
    <w:p w14:paraId="1AAE0EFA" w14:textId="77777777" w:rsidR="00C30CC1" w:rsidRDefault="00C30CC1" w:rsidP="004B52B9">
      <w:pPr>
        <w:spacing w:line="360" w:lineRule="auto"/>
        <w:ind w:firstLine="288"/>
        <w:jc w:val="both"/>
        <w:rPr>
          <w:rFonts w:cs="Times New Roman"/>
          <w:i/>
        </w:rPr>
      </w:pPr>
    </w:p>
    <w:p w14:paraId="37576032" w14:textId="520C90CD" w:rsidR="00C30CC1" w:rsidRDefault="00C30CC1" w:rsidP="004B52B9">
      <w:pPr>
        <w:spacing w:line="360" w:lineRule="auto"/>
        <w:ind w:firstLine="288"/>
        <w:jc w:val="both"/>
        <w:rPr>
          <w:rFonts w:cs="Times New Roman"/>
          <w:b/>
          <w:sz w:val="32"/>
          <w:szCs w:val="32"/>
        </w:rPr>
      </w:pPr>
      <w:r w:rsidRPr="00C30CC1">
        <w:rPr>
          <w:rFonts w:cs="Times New Roman"/>
          <w:b/>
          <w:sz w:val="32"/>
          <w:szCs w:val="32"/>
        </w:rPr>
        <w:t xml:space="preserve">Dynamics of </w:t>
      </w:r>
      <w:r w:rsidRPr="00C30CC1">
        <w:rPr>
          <w:rFonts w:cs="Times New Roman"/>
          <w:b/>
          <w:i/>
          <w:sz w:val="32"/>
          <w:szCs w:val="32"/>
        </w:rPr>
        <w:t>Teleaulax</w:t>
      </w:r>
      <w:r w:rsidRPr="00C30CC1">
        <w:rPr>
          <w:rFonts w:cs="Times New Roman"/>
          <w:b/>
          <w:sz w:val="32"/>
          <w:szCs w:val="32"/>
        </w:rPr>
        <w:t xml:space="preserve"> cryptophytes during red water blooms in the Columbia River Estuary</w:t>
      </w:r>
    </w:p>
    <w:p w14:paraId="7A17AD9F" w14:textId="77777777" w:rsidR="00B00F1E" w:rsidRPr="00C30CC1" w:rsidRDefault="00B00F1E" w:rsidP="004B52B9">
      <w:pPr>
        <w:spacing w:line="360" w:lineRule="auto"/>
        <w:ind w:firstLine="288"/>
        <w:jc w:val="both"/>
        <w:rPr>
          <w:rFonts w:cs="Times New Roman"/>
          <w:b/>
          <w:sz w:val="32"/>
          <w:szCs w:val="32"/>
        </w:rPr>
      </w:pPr>
    </w:p>
    <w:p w14:paraId="0B96B491" w14:textId="71EE947C" w:rsidR="00C30CC1" w:rsidRPr="00C30CC1" w:rsidRDefault="00C30CC1" w:rsidP="004B52B9">
      <w:pPr>
        <w:spacing w:line="360" w:lineRule="auto"/>
        <w:ind w:firstLine="288"/>
        <w:jc w:val="both"/>
        <w:rPr>
          <w:rFonts w:cs="Times New Roman"/>
          <w:b/>
          <w:bCs/>
        </w:rPr>
      </w:pPr>
      <w:r w:rsidRPr="00C30CC1">
        <w:rPr>
          <w:rFonts w:cs="Times New Roman"/>
          <w:b/>
          <w:bCs/>
        </w:rPr>
        <w:t xml:space="preserve">Maria Hamilton, Joseph Nedoba, Katie Maxey, Rhonda Morales, Tawnya Peterson, Megan Schatz, Jarred Swalwell, Peter Zuber, E. Virginia Armbrust, Francois Ribalet </w:t>
      </w:r>
      <w:r w:rsidRPr="00C30CC1">
        <w:rPr>
          <w:rFonts w:cs="Times New Roman"/>
          <w:b/>
          <w:bCs/>
          <w:vertAlign w:val="superscript"/>
        </w:rPr>
        <w:t>*</w:t>
      </w:r>
    </w:p>
    <w:p w14:paraId="28D80B09" w14:textId="77777777" w:rsidR="00C30CC1" w:rsidRPr="00FC5E5F" w:rsidRDefault="00C30CC1" w:rsidP="004B52B9">
      <w:pPr>
        <w:widowControl/>
        <w:tabs>
          <w:tab w:val="clear" w:pos="709"/>
        </w:tabs>
        <w:suppressAutoHyphens w:val="0"/>
        <w:spacing w:line="360" w:lineRule="auto"/>
        <w:ind w:firstLine="288"/>
        <w:jc w:val="both"/>
        <w:rPr>
          <w:rFonts w:cs="Times New Roman"/>
          <w:bCs/>
          <w:vertAlign w:val="superscript"/>
        </w:rPr>
      </w:pPr>
    </w:p>
    <w:p w14:paraId="16C9A192" w14:textId="256A2169" w:rsidR="00C30CC1" w:rsidRDefault="00C30CC1" w:rsidP="004B52B9">
      <w:pPr>
        <w:widowControl/>
        <w:tabs>
          <w:tab w:val="clear" w:pos="709"/>
        </w:tabs>
        <w:suppressAutoHyphens w:val="0"/>
        <w:spacing w:line="360" w:lineRule="auto"/>
        <w:ind w:firstLine="288"/>
        <w:jc w:val="both"/>
        <w:rPr>
          <w:rFonts w:cs="Times New Roman"/>
          <w:bCs/>
        </w:rPr>
      </w:pPr>
      <w:r>
        <w:rPr>
          <w:rFonts w:cs="Times New Roman"/>
          <w:bCs/>
        </w:rPr>
        <w:t>* Corresponding author</w:t>
      </w:r>
      <w:r w:rsidRPr="00FC5E5F">
        <w:rPr>
          <w:rFonts w:cs="Times New Roman"/>
          <w:bCs/>
        </w:rPr>
        <w:t xml:space="preserve">: </w:t>
      </w:r>
      <w:hyperlink r:id="rId15" w:history="1">
        <w:r w:rsidRPr="000F480B">
          <w:rPr>
            <w:rStyle w:val="Hyperlink"/>
            <w:rFonts w:cs="Times New Roman"/>
            <w:bCs/>
          </w:rPr>
          <w:t>ribalet@uw.edu</w:t>
        </w:r>
      </w:hyperlink>
    </w:p>
    <w:p w14:paraId="1C9CC963" w14:textId="401019EA" w:rsidR="00C30CC1" w:rsidRDefault="00C30CC1" w:rsidP="004B52B9">
      <w:pPr>
        <w:pStyle w:val="NormalWeb"/>
        <w:pBdr>
          <w:bottom w:val="single" w:sz="4" w:space="1" w:color="auto"/>
        </w:pBdr>
        <w:spacing w:line="360" w:lineRule="auto"/>
        <w:ind w:firstLine="288"/>
        <w:jc w:val="both"/>
        <w:rPr>
          <w:bCs/>
        </w:rPr>
      </w:pPr>
      <w:r w:rsidRPr="00C30CC1">
        <w:rPr>
          <w:i/>
          <w:iCs/>
        </w:rPr>
        <w:t xml:space="preserve">Marine Ecology Progress Series </w:t>
      </w:r>
      <w:r>
        <w:rPr>
          <w:i/>
          <w:iCs/>
        </w:rPr>
        <w:t>XXX</w:t>
      </w:r>
      <w:r w:rsidRPr="00C30CC1">
        <w:rPr>
          <w:i/>
          <w:iCs/>
        </w:rPr>
        <w:t xml:space="preserve">: </w:t>
      </w:r>
      <w:r>
        <w:rPr>
          <w:i/>
          <w:iCs/>
        </w:rPr>
        <w:t>XX–XX</w:t>
      </w:r>
      <w:r w:rsidRPr="00C30CC1">
        <w:rPr>
          <w:i/>
          <w:iCs/>
        </w:rPr>
        <w:t xml:space="preserve"> (201</w:t>
      </w:r>
      <w:r>
        <w:rPr>
          <w:i/>
          <w:iCs/>
        </w:rPr>
        <w:t>X</w:t>
      </w:r>
      <w:r w:rsidRPr="00C30CC1">
        <w:rPr>
          <w:i/>
          <w:iCs/>
        </w:rPr>
        <w:t>)</w:t>
      </w:r>
    </w:p>
    <w:p w14:paraId="717B8C4E" w14:textId="483F0697" w:rsidR="008D5305" w:rsidRDefault="00C30CC1" w:rsidP="000B5375">
      <w:pPr>
        <w:spacing w:line="480" w:lineRule="auto"/>
        <w:ind w:firstLine="288"/>
        <w:jc w:val="both"/>
        <w:outlineLvl w:val="0"/>
        <w:rPr>
          <w:rFonts w:cs="Times New Roman"/>
          <w:b/>
        </w:rPr>
      </w:pPr>
      <w:r>
        <w:rPr>
          <w:rFonts w:cs="Times New Roman"/>
          <w:b/>
        </w:rPr>
        <w:t>Supplement.</w:t>
      </w:r>
    </w:p>
    <w:p w14:paraId="0E00D67F" w14:textId="77777777" w:rsidR="00563AD1" w:rsidRPr="00FE75DC" w:rsidRDefault="00563AD1" w:rsidP="004B52B9">
      <w:pPr>
        <w:spacing w:line="480" w:lineRule="auto"/>
        <w:ind w:firstLine="288"/>
        <w:jc w:val="both"/>
        <w:rPr>
          <w:rFonts w:cs="Times New Roman"/>
        </w:rPr>
      </w:pPr>
    </w:p>
    <w:p w14:paraId="513189DF" w14:textId="77777777" w:rsidR="00563AD1" w:rsidRPr="00FE75DC" w:rsidRDefault="00563AD1" w:rsidP="004B52B9">
      <w:pPr>
        <w:spacing w:line="480" w:lineRule="auto"/>
        <w:ind w:firstLine="288"/>
        <w:jc w:val="both"/>
        <w:rPr>
          <w:rFonts w:cs="Times New Roman"/>
        </w:rPr>
      </w:pPr>
      <w:r>
        <w:rPr>
          <w:rFonts w:cs="Times New Roman"/>
          <w:noProof/>
          <w:lang w:eastAsia="en-US" w:bidi="ar-SA"/>
        </w:rPr>
        <w:lastRenderedPageBreak/>
        <w:drawing>
          <wp:inline distT="0" distB="0" distL="0" distR="0" wp14:anchorId="6348B46A" wp14:editId="773E3FD0">
            <wp:extent cx="6050280" cy="6050280"/>
            <wp:effectExtent l="0" t="0" r="0" b="0"/>
            <wp:docPr id="1" name="Picture 1" descr="Macintosh HD:Users:francois:Documents:DATA:SeaFlow:CMOP:CMOP_git:manuscript:manuscript_V1: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1:Figure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0280" cy="6050280"/>
                    </a:xfrm>
                    <a:prstGeom prst="rect">
                      <a:avLst/>
                    </a:prstGeom>
                    <a:noFill/>
                    <a:ln>
                      <a:noFill/>
                    </a:ln>
                  </pic:spPr>
                </pic:pic>
              </a:graphicData>
            </a:graphic>
          </wp:inline>
        </w:drawing>
      </w:r>
    </w:p>
    <w:p w14:paraId="748311A4" w14:textId="58FA4E81" w:rsidR="00563AD1" w:rsidRPr="00FE75DC" w:rsidRDefault="00563AD1" w:rsidP="000B5375">
      <w:pPr>
        <w:spacing w:line="480" w:lineRule="auto"/>
        <w:ind w:firstLine="288"/>
        <w:jc w:val="both"/>
        <w:outlineLvl w:val="0"/>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stuary with the sampling site location marked</w:t>
      </w:r>
      <w:r>
        <w:rPr>
          <w:rFonts w:cs="Times New Roman"/>
        </w:rPr>
        <w:t xml:space="preserve">  by the black dot</w:t>
      </w:r>
      <w:r w:rsidRPr="00FC5E5F">
        <w:rPr>
          <w:rFonts w:cs="Times New Roman"/>
        </w:rPr>
        <w:t xml:space="preserve">. </w:t>
      </w:r>
    </w:p>
    <w:p w14:paraId="24E6F211" w14:textId="77777777" w:rsidR="00563AD1" w:rsidRDefault="00563AD1" w:rsidP="004B52B9">
      <w:pPr>
        <w:spacing w:line="480" w:lineRule="auto"/>
        <w:ind w:firstLine="288"/>
        <w:jc w:val="both"/>
        <w:rPr>
          <w:rFonts w:cs="Times New Roman"/>
          <w:b/>
        </w:rPr>
      </w:pPr>
    </w:p>
    <w:p w14:paraId="588E261A" w14:textId="20C1F752" w:rsidR="006852D0" w:rsidRDefault="00ED6CD6" w:rsidP="004B52B9">
      <w:pPr>
        <w:spacing w:line="480" w:lineRule="auto"/>
        <w:jc w:val="both"/>
        <w:rPr>
          <w:rFonts w:cs="Times New Roman"/>
          <w:b/>
          <w:bCs/>
        </w:rPr>
      </w:pPr>
      <w:r>
        <w:rPr>
          <w:rFonts w:cs="Times New Roman"/>
          <w:b/>
          <w:bCs/>
          <w:noProof/>
          <w:lang w:eastAsia="en-US" w:bidi="ar-SA"/>
        </w:rPr>
        <w:lastRenderedPageBreak/>
        <w:drawing>
          <wp:inline distT="0" distB="0" distL="0" distR="0" wp14:anchorId="250BCB7E" wp14:editId="3F685642">
            <wp:extent cx="6328410" cy="3159760"/>
            <wp:effectExtent l="0" t="0" r="0" b="0"/>
            <wp:docPr id="25" name="Picture 25" descr="Macintosh HD:Users:francois:Documents:DATA:SeaFlow:CMOP:CMOP_git:manuscript:manuscript_V2:manuscript_Rcode: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rancois:Documents:DATA:SeaFlow:CMOP:CMOP_git:manuscript:manuscript_V2:manuscript_Rcode:FigureS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8410" cy="3159760"/>
                    </a:xfrm>
                    <a:prstGeom prst="rect">
                      <a:avLst/>
                    </a:prstGeom>
                    <a:noFill/>
                    <a:ln>
                      <a:noFill/>
                    </a:ln>
                  </pic:spPr>
                </pic:pic>
              </a:graphicData>
            </a:graphic>
          </wp:inline>
        </w:drawing>
      </w:r>
    </w:p>
    <w:p w14:paraId="605887BD" w14:textId="09BA9F7E" w:rsidR="006852D0" w:rsidRPr="00FE75DC" w:rsidRDefault="006852D0" w:rsidP="004B52B9">
      <w:pPr>
        <w:spacing w:line="480" w:lineRule="auto"/>
        <w:ind w:firstLine="288"/>
        <w:jc w:val="both"/>
        <w:rPr>
          <w:rFonts w:cs="Times New Roman"/>
        </w:rPr>
      </w:pPr>
      <w:r w:rsidRPr="00FC5E5F">
        <w:rPr>
          <w:rFonts w:cs="Times New Roman"/>
          <w:b/>
          <w:bCs/>
        </w:rPr>
        <w:t xml:space="preserve">Fig. </w:t>
      </w:r>
      <w:r>
        <w:rPr>
          <w:rFonts w:cs="Times New Roman"/>
          <w:b/>
          <w:bCs/>
        </w:rPr>
        <w:t>S</w:t>
      </w:r>
      <w:r w:rsidR="00563AD1">
        <w:rPr>
          <w:rFonts w:cs="Times New Roman"/>
          <w:b/>
          <w:bCs/>
        </w:rPr>
        <w:t>2</w:t>
      </w:r>
      <w:r w:rsidRPr="00FC5E5F">
        <w:rPr>
          <w:rFonts w:cs="Times New Roman"/>
        </w:rPr>
        <w:t xml:space="preserve"> </w:t>
      </w:r>
      <w:r>
        <w:rPr>
          <w:rFonts w:cs="Times New Roman"/>
        </w:rPr>
        <w:t xml:space="preserve">Relationship between pH and concentrations of </w:t>
      </w:r>
      <w:r w:rsidR="001E6AB1">
        <w:rPr>
          <w:rFonts w:cs="Times New Roman"/>
        </w:rPr>
        <w:t xml:space="preserve">A) dissolved inorganic phosphate (DIP, µM ), and ) </w:t>
      </w:r>
      <w:r>
        <w:rPr>
          <w:rFonts w:cs="Times New Roman"/>
        </w:rPr>
        <w:t xml:space="preserve">dissolved inorganic nitrogen (DIN, as the sum of ammonium, nitrate and nitrite, µM).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00228775" w14:textId="639FFC75" w:rsidR="00402A36" w:rsidRDefault="00402A36">
      <w:pPr>
        <w:widowControl/>
        <w:tabs>
          <w:tab w:val="clear" w:pos="709"/>
        </w:tabs>
        <w:suppressAutoHyphens w:val="0"/>
        <w:rPr>
          <w:rFonts w:cs="Times New Roman"/>
          <w:b/>
        </w:rPr>
      </w:pPr>
      <w:r>
        <w:rPr>
          <w:rFonts w:cs="Times New Roman"/>
          <w:b/>
        </w:rPr>
        <w:br w:type="page"/>
      </w:r>
    </w:p>
    <w:p w14:paraId="0BA4FE75" w14:textId="77777777" w:rsidR="006852D0" w:rsidRPr="00505188" w:rsidRDefault="006852D0" w:rsidP="004B52B9">
      <w:pPr>
        <w:spacing w:line="480" w:lineRule="auto"/>
        <w:ind w:firstLine="288"/>
        <w:jc w:val="both"/>
        <w:rPr>
          <w:rFonts w:cs="Times New Roman"/>
          <w:b/>
        </w:rPr>
      </w:pPr>
    </w:p>
    <w:p w14:paraId="136F8B90" w14:textId="77777777" w:rsidR="00427A71" w:rsidRDefault="00427A71" w:rsidP="00402A36">
      <w:pPr>
        <w:spacing w:line="480" w:lineRule="auto"/>
        <w:ind w:firstLine="288"/>
        <w:jc w:val="center"/>
        <w:rPr>
          <w:rFonts w:cs="Times New Roman"/>
        </w:rPr>
      </w:pPr>
      <w:r>
        <w:rPr>
          <w:rFonts w:cs="Times New Roman"/>
          <w:noProof/>
          <w:lang w:eastAsia="en-US" w:bidi="ar-SA"/>
        </w:rPr>
        <w:drawing>
          <wp:inline distT="0" distB="0" distL="0" distR="0" wp14:anchorId="0586174A" wp14:editId="043817A7">
            <wp:extent cx="3596489" cy="1678940"/>
            <wp:effectExtent l="0" t="0" r="10795" b="0"/>
            <wp:docPr id="13" name="Picture 13" descr="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5909" cy="1683338"/>
                    </a:xfrm>
                    <a:prstGeom prst="rect">
                      <a:avLst/>
                    </a:prstGeom>
                    <a:noFill/>
                    <a:ln>
                      <a:noFill/>
                    </a:ln>
                  </pic:spPr>
                </pic:pic>
              </a:graphicData>
            </a:graphic>
          </wp:inline>
        </w:drawing>
      </w:r>
    </w:p>
    <w:p w14:paraId="3949BEB2" w14:textId="25C0E64A" w:rsidR="00427A71" w:rsidRPr="00760EA7" w:rsidRDefault="00427A71" w:rsidP="00427A71">
      <w:pPr>
        <w:spacing w:line="480" w:lineRule="auto"/>
        <w:ind w:firstLine="288"/>
        <w:jc w:val="both"/>
        <w:rPr>
          <w:rFonts w:cs="Times New Roman"/>
        </w:rPr>
      </w:pPr>
      <w:r>
        <w:rPr>
          <w:rFonts w:cs="Times New Roman"/>
          <w:b/>
        </w:rPr>
        <w:t xml:space="preserve">Fig. </w:t>
      </w:r>
      <w:r w:rsidR="00402A36">
        <w:rPr>
          <w:rFonts w:cs="Times New Roman"/>
          <w:b/>
        </w:rPr>
        <w:t>S3</w:t>
      </w:r>
      <w:r w:rsidRPr="00760EA7">
        <w:rPr>
          <w:rFonts w:cs="Times New Roman"/>
          <w:b/>
        </w:rPr>
        <w:t xml:space="preserve">. </w:t>
      </w:r>
      <w:r w:rsidRPr="00760EA7">
        <w:rPr>
          <w:rFonts w:cs="Times New Roman"/>
        </w:rPr>
        <w:t xml:space="preserve">Micrograph </w:t>
      </w:r>
      <w:r>
        <w:rPr>
          <w:rFonts w:cs="Times New Roman"/>
        </w:rPr>
        <w:t xml:space="preserve">of glutaraldehyde-fixed </w:t>
      </w:r>
      <w:r>
        <w:rPr>
          <w:rFonts w:cs="Times New Roman"/>
          <w:i/>
          <w:iCs/>
        </w:rPr>
        <w:t>Teleaulax amphioxeia</w:t>
      </w:r>
      <w:r w:rsidRPr="008A0DAC">
        <w:rPr>
          <w:rFonts w:cs="Times New Roman"/>
        </w:rPr>
        <w:t xml:space="preserve"> </w:t>
      </w:r>
      <w:r>
        <w:rPr>
          <w:rFonts w:cs="Times New Roman"/>
        </w:rPr>
        <w:t>cells using transmitted-light (A) and epifluorescence (B) microscopy after cell sorting by flow cytometry. Scale bar is 5 µm.</w:t>
      </w:r>
    </w:p>
    <w:p w14:paraId="33F0EBC3" w14:textId="77777777" w:rsidR="00CF6B35" w:rsidRDefault="00CF6B35" w:rsidP="004B52B9">
      <w:pPr>
        <w:widowControl/>
        <w:tabs>
          <w:tab w:val="clear" w:pos="709"/>
        </w:tabs>
        <w:suppressAutoHyphens w:val="0"/>
        <w:ind w:firstLine="288"/>
        <w:jc w:val="both"/>
        <w:rPr>
          <w:rFonts w:cs="Times New Roman"/>
        </w:rPr>
      </w:pPr>
      <w:r>
        <w:rPr>
          <w:rFonts w:cs="Times New Roman"/>
        </w:rPr>
        <w:br w:type="page"/>
      </w:r>
    </w:p>
    <w:p w14:paraId="4EC4DE5B" w14:textId="77777777" w:rsidR="008D5305" w:rsidRDefault="008D5305" w:rsidP="004B52B9">
      <w:pPr>
        <w:spacing w:line="480" w:lineRule="auto"/>
        <w:ind w:firstLine="288"/>
        <w:jc w:val="both"/>
        <w:rPr>
          <w:rFonts w:cs="Times New Roman"/>
        </w:rPr>
      </w:pPr>
    </w:p>
    <w:p w14:paraId="4E1F972B" w14:textId="77777777" w:rsidR="000B08CC" w:rsidRDefault="000B08CC" w:rsidP="004B52B9">
      <w:pPr>
        <w:spacing w:line="480" w:lineRule="auto"/>
        <w:ind w:firstLine="288"/>
        <w:jc w:val="both"/>
        <w:rPr>
          <w:rFonts w:cs="Times New Roman"/>
        </w:rPr>
      </w:pPr>
      <w:r>
        <w:rPr>
          <w:rFonts w:cs="Times New Roman"/>
          <w:noProof/>
          <w:lang w:eastAsia="en-US" w:bidi="ar-SA"/>
        </w:rPr>
        <w:drawing>
          <wp:inline distT="0" distB="0" distL="0" distR="0" wp14:anchorId="2124A6D3" wp14:editId="1620A4A0">
            <wp:extent cx="6323965" cy="6323965"/>
            <wp:effectExtent l="0" t="0" r="635" b="635"/>
            <wp:docPr id="9" name="Picture 9" descr="Macintosh HD:Users:francois:Documents:DATA:SeaFlow:CMOP:CMOP_git:manuscript:manuscript_V1: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1:FigureS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23965" cy="6323965"/>
                    </a:xfrm>
                    <a:prstGeom prst="rect">
                      <a:avLst/>
                    </a:prstGeom>
                    <a:noFill/>
                    <a:ln>
                      <a:noFill/>
                    </a:ln>
                  </pic:spPr>
                </pic:pic>
              </a:graphicData>
            </a:graphic>
          </wp:inline>
        </w:drawing>
      </w:r>
    </w:p>
    <w:p w14:paraId="518DCE8B" w14:textId="468E1598" w:rsidR="008D5305" w:rsidRDefault="000B08CC" w:rsidP="009D3EE8">
      <w:pPr>
        <w:spacing w:line="480" w:lineRule="auto"/>
        <w:ind w:firstLine="288"/>
        <w:jc w:val="both"/>
        <w:rPr>
          <w:rFonts w:cs="Times New Roman"/>
        </w:rPr>
      </w:pPr>
      <w:r w:rsidRPr="007A2CF9">
        <w:rPr>
          <w:rFonts w:cs="Times New Roman"/>
          <w:b/>
        </w:rPr>
        <w:t>Fig. S</w:t>
      </w:r>
      <w:r w:rsidR="00402A36">
        <w:rPr>
          <w:rFonts w:cs="Times New Roman"/>
          <w:b/>
        </w:rPr>
        <w:t>4</w:t>
      </w:r>
      <w:r w:rsidRPr="007A2CF9">
        <w:rPr>
          <w:rFonts w:cs="Times New Roman"/>
          <w:b/>
        </w:rPr>
        <w:t>.</w:t>
      </w:r>
      <w:r>
        <w:rPr>
          <w:rFonts w:cs="Times New Roman"/>
        </w:rPr>
        <w:t xml:space="preserve"> Comparison of cell counts. A) Cell abundances of </w:t>
      </w:r>
      <w:r w:rsidR="00213FD4">
        <w:rPr>
          <w:rFonts w:cs="Times New Roman"/>
          <w:i/>
          <w:iCs/>
        </w:rPr>
        <w:t>Teleaulax amphioxeia</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xml:space="preserve">) during the survey measured with the SeaFlow instrument (black line) and measured with a BD Influx cell sorter (red circles). B) Correlation of cell abundances measured by the two instruments.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r w:rsidR="008D5305">
        <w:rPr>
          <w:rFonts w:cs="Times New Roman"/>
        </w:rPr>
        <w:br w:type="page"/>
      </w:r>
    </w:p>
    <w:p w14:paraId="4839896E" w14:textId="7EF6DB84" w:rsidR="008D5305" w:rsidRPr="00F2360F" w:rsidRDefault="0083552D" w:rsidP="00402A36">
      <w:pPr>
        <w:spacing w:line="480" w:lineRule="auto"/>
        <w:ind w:firstLine="288"/>
        <w:jc w:val="center"/>
        <w:rPr>
          <w:rFonts w:cs="Times New Roman"/>
        </w:rPr>
      </w:pPr>
      <w:r>
        <w:rPr>
          <w:rFonts w:cs="Times New Roman"/>
          <w:noProof/>
          <w:lang w:eastAsia="en-US" w:bidi="ar-SA"/>
        </w:rPr>
        <w:lastRenderedPageBreak/>
        <w:drawing>
          <wp:inline distT="0" distB="0" distL="0" distR="0" wp14:anchorId="69B861B0" wp14:editId="3C68CCC5">
            <wp:extent cx="3793585" cy="3793585"/>
            <wp:effectExtent l="0" t="0" r="0" b="0"/>
            <wp:docPr id="3" name="Picture 3" descr="Macintosh HD:Users:francois:Documents:DATA:SeaFlow:CMOP:CMOP_git:manuscript:manuscript_V2:manuscript_Rcode: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ocuments:DATA:SeaFlow:CMOP:CMOP_git:manuscript:manuscript_V2:manuscript_Rcode:FigureS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93831" cy="3793831"/>
                    </a:xfrm>
                    <a:prstGeom prst="rect">
                      <a:avLst/>
                    </a:prstGeom>
                    <a:noFill/>
                    <a:ln>
                      <a:noFill/>
                    </a:ln>
                  </pic:spPr>
                </pic:pic>
              </a:graphicData>
            </a:graphic>
          </wp:inline>
        </w:drawing>
      </w:r>
    </w:p>
    <w:p w14:paraId="625A201E" w14:textId="014F439B" w:rsidR="000B08CC" w:rsidRDefault="008D5305" w:rsidP="004B52B9">
      <w:pPr>
        <w:spacing w:line="480" w:lineRule="auto"/>
        <w:ind w:firstLine="288"/>
        <w:jc w:val="both"/>
        <w:rPr>
          <w:rFonts w:cs="Times New Roman"/>
        </w:rPr>
      </w:pPr>
      <w:r w:rsidRPr="00F2360F">
        <w:rPr>
          <w:rFonts w:cs="Times New Roman"/>
          <w:b/>
        </w:rPr>
        <w:t>Fig. S</w:t>
      </w:r>
      <w:r w:rsidR="009D3EE8">
        <w:rPr>
          <w:rFonts w:cs="Times New Roman"/>
          <w:b/>
        </w:rPr>
        <w:t>5</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course of 28-hr.</w:t>
      </w:r>
      <w:r w:rsidRPr="00F2360F">
        <w:rPr>
          <w:rFonts w:cs="Times New Roman"/>
        </w:rPr>
        <w:t xml:space="preserve">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p>
    <w:p w14:paraId="0FC7CF98" w14:textId="77777777" w:rsidR="000B08CC" w:rsidRDefault="000B08CC" w:rsidP="004B52B9">
      <w:pPr>
        <w:widowControl/>
        <w:tabs>
          <w:tab w:val="clear" w:pos="709"/>
        </w:tabs>
        <w:suppressAutoHyphens w:val="0"/>
        <w:ind w:firstLine="288"/>
        <w:jc w:val="both"/>
        <w:rPr>
          <w:rFonts w:cs="Times New Roman"/>
        </w:rPr>
      </w:pPr>
      <w:r>
        <w:rPr>
          <w:rFonts w:cs="Times New Roman"/>
        </w:rPr>
        <w:br w:type="page"/>
      </w:r>
    </w:p>
    <w:p w14:paraId="10741809" w14:textId="77777777" w:rsidR="008D5305" w:rsidRDefault="008D5305" w:rsidP="004B52B9">
      <w:pPr>
        <w:spacing w:line="480" w:lineRule="auto"/>
        <w:ind w:firstLine="288"/>
        <w:jc w:val="both"/>
        <w:rPr>
          <w:rFonts w:cs="Times New Roman"/>
        </w:rPr>
      </w:pPr>
    </w:p>
    <w:p w14:paraId="24339155" w14:textId="1EE9998B" w:rsidR="000B08CC" w:rsidRPr="00FE75DC" w:rsidRDefault="00AE182B" w:rsidP="004B52B9">
      <w:pPr>
        <w:spacing w:line="480" w:lineRule="auto"/>
        <w:jc w:val="both"/>
        <w:rPr>
          <w:rFonts w:cs="Times New Roman"/>
        </w:rPr>
      </w:pPr>
      <w:r>
        <w:rPr>
          <w:rFonts w:cs="Times New Roman"/>
          <w:noProof/>
          <w:lang w:eastAsia="en-US" w:bidi="ar-SA"/>
        </w:rPr>
        <w:drawing>
          <wp:inline distT="0" distB="0" distL="0" distR="0" wp14:anchorId="136BC8C8" wp14:editId="53D49F21">
            <wp:extent cx="6328410" cy="6328410"/>
            <wp:effectExtent l="0" t="0" r="0" b="0"/>
            <wp:docPr id="27" name="Picture 27" descr="Macintosh HD:Users:francois:Documents:DATA:SeaFlow:CMOP:CMOP_git:manuscript:manuscript_V2:manuscript_Rcode:Figur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francois:Documents:DATA:SeaFlow:CMOP:CMOP_git:manuscript:manuscript_V2:manuscript_Rcode:FigureS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28410" cy="6328410"/>
                    </a:xfrm>
                    <a:prstGeom prst="rect">
                      <a:avLst/>
                    </a:prstGeom>
                    <a:noFill/>
                    <a:ln>
                      <a:noFill/>
                    </a:ln>
                  </pic:spPr>
                </pic:pic>
              </a:graphicData>
            </a:graphic>
          </wp:inline>
        </w:drawing>
      </w:r>
    </w:p>
    <w:p w14:paraId="695B2C30" w14:textId="74E7175A" w:rsidR="000B08CC" w:rsidRPr="00402A36" w:rsidRDefault="000B08CC" w:rsidP="00402A36">
      <w:pPr>
        <w:spacing w:line="480" w:lineRule="auto"/>
        <w:ind w:firstLine="288"/>
        <w:jc w:val="both"/>
        <w:rPr>
          <w:rFonts w:cs="Times New Roman"/>
          <w:b/>
          <w:bCs/>
        </w:rPr>
      </w:pPr>
      <w:r w:rsidRPr="00FC5E5F">
        <w:rPr>
          <w:rFonts w:cs="Times New Roman"/>
          <w:b/>
          <w:bCs/>
        </w:rPr>
        <w:t xml:space="preserve">Fig. </w:t>
      </w:r>
      <w:r>
        <w:rPr>
          <w:rFonts w:cs="Times New Roman"/>
          <w:b/>
          <w:bCs/>
        </w:rPr>
        <w:t>S</w:t>
      </w:r>
      <w:r w:rsidR="009D3EE8">
        <w:rPr>
          <w:rFonts w:cs="Times New Roman"/>
          <w:b/>
          <w:bCs/>
        </w:rPr>
        <w:t>6</w:t>
      </w:r>
      <w:r w:rsidR="00402A36">
        <w:rPr>
          <w:rFonts w:cs="Times New Roman"/>
          <w:b/>
          <w:bCs/>
        </w:rPr>
        <w:t>.</w:t>
      </w:r>
      <w:r w:rsidRPr="00FC5E5F">
        <w:rPr>
          <w:rFonts w:cs="Times New Roman"/>
        </w:rPr>
        <w:t xml:space="preserve"> </w:t>
      </w:r>
      <w:r>
        <w:rPr>
          <w:rFonts w:cs="Times New Roman"/>
        </w:rPr>
        <w:t xml:space="preserve">Relationship between </w:t>
      </w:r>
      <w:r w:rsidR="001E6AB1">
        <w:rPr>
          <w:rFonts w:cs="Times New Roman"/>
        </w:rPr>
        <w:t>division rates</w:t>
      </w:r>
      <w:r>
        <w:rPr>
          <w:rFonts w:cs="Times New Roman"/>
        </w:rPr>
        <w:t xml:space="preserve">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sidR="00213FD4">
        <w:rPr>
          <w:rFonts w:cs="Times New Roman"/>
          <w:i/>
          <w:iCs/>
        </w:rPr>
        <w:t>Teleaulax amphioxeia</w:t>
      </w:r>
      <w:r w:rsidR="00213FD4" w:rsidRPr="008A0DAC">
        <w:rPr>
          <w:rFonts w:cs="Times New Roman"/>
        </w:rPr>
        <w:t xml:space="preserve"> </w:t>
      </w:r>
      <w:r w:rsidR="001E6AB1">
        <w:rPr>
          <w:rFonts w:cs="Times New Roman"/>
        </w:rPr>
        <w:t>with</w:t>
      </w:r>
      <w:r>
        <w:rPr>
          <w:rFonts w:cs="Times New Roman"/>
        </w:rPr>
        <w:t xml:space="preserve"> daily-averaged concentrations of dissolved inorganic </w:t>
      </w:r>
      <w:r w:rsidR="001E6AB1">
        <w:rPr>
          <w:rFonts w:cs="Times New Roman"/>
        </w:rPr>
        <w:t xml:space="preserve">A) phosphate (DIN, µM) and B) nitrogen (DIN, µM) </w:t>
      </w:r>
      <w:r>
        <w:rPr>
          <w:rFonts w:cs="Times New Roman"/>
        </w:rPr>
        <w:t xml:space="preserve">and pH during the survey.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60A6AB63" w14:textId="2964D175" w:rsidR="00090513" w:rsidRPr="008D5305" w:rsidRDefault="00090513" w:rsidP="004B52B9">
      <w:pPr>
        <w:ind w:firstLine="288"/>
        <w:jc w:val="both"/>
      </w:pPr>
    </w:p>
    <w:sectPr w:rsidR="00090513" w:rsidRPr="008D5305" w:rsidSect="00FC5E5F">
      <w:footerReference w:type="even" r:id="rId22"/>
      <w:footerReference w:type="default" r:id="rId23"/>
      <w:pgSz w:w="12240" w:h="15840"/>
      <w:pgMar w:top="1138" w:right="1138" w:bottom="1138" w:left="1138" w:header="0" w:footer="0" w:gutter="0"/>
      <w:lnNumType w:countBy="1" w:restart="continuous"/>
      <w:cols w:space="720"/>
      <w:formProt w:val="0"/>
      <w:titlePg/>
      <w:docGrid w:linePitch="24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Francois Ribalet" w:date="2016-01-15T09:34:00Z" w:initials="FR">
    <w:p w14:paraId="25E6B106" w14:textId="23389CE2" w:rsidR="00074038" w:rsidRDefault="00074038">
      <w:pPr>
        <w:pStyle w:val="CommentText"/>
      </w:pPr>
      <w:r>
        <w:rPr>
          <w:rStyle w:val="CommentReference"/>
        </w:rPr>
        <w:annotationRef/>
      </w:r>
      <w:r>
        <w:t>Be more specific</w:t>
      </w:r>
    </w:p>
  </w:comment>
  <w:comment w:id="1" w:author="Francois Ribalet" w:date="2016-01-15T09:56:00Z" w:initials="FR">
    <w:p w14:paraId="27A98AD2" w14:textId="12522CE6" w:rsidR="00074038" w:rsidRPr="00A208D9" w:rsidRDefault="00074038" w:rsidP="00A208D9">
      <w:pPr>
        <w:spacing w:line="480" w:lineRule="auto"/>
        <w:ind w:firstLine="288"/>
        <w:jc w:val="both"/>
        <w:rPr>
          <w:rFonts w:cs="Times New Roman"/>
        </w:rPr>
      </w:pPr>
      <w:r>
        <w:rPr>
          <w:rStyle w:val="CommentReference"/>
        </w:rPr>
        <w:annotationRef/>
      </w:r>
      <w:r>
        <w:rPr>
          <w:rFonts w:cs="Times New Roman"/>
        </w:rPr>
        <w:t>FROM TAWNYA (Table including sampling dates and # fixed samples might be helpful here; information about tidal stage could be included)</w:t>
      </w:r>
      <w:r w:rsidRPr="00FC5E5F">
        <w:rPr>
          <w:rFonts w:cs="Times New Roman"/>
        </w:rPr>
        <w:t>.</w:t>
      </w:r>
    </w:p>
  </w:comment>
  <w:comment w:id="4" w:author="Francois Ribalet" w:date="2016-01-15T16:28:00Z" w:initials="FR">
    <w:p w14:paraId="4E808A0F" w14:textId="3B90C42D" w:rsidR="00C2308E" w:rsidRDefault="00C2308E">
      <w:pPr>
        <w:pStyle w:val="CommentText"/>
      </w:pPr>
      <w:r>
        <w:rPr>
          <w:rStyle w:val="CommentReference"/>
        </w:rPr>
        <w:annotationRef/>
      </w:r>
      <w:r>
        <w:t>FROM GWENN</w:t>
      </w:r>
    </w:p>
    <w:p w14:paraId="084E3696" w14:textId="1DCA5462" w:rsidR="00C2308E" w:rsidRDefault="00C2308E">
      <w:pPr>
        <w:pStyle w:val="CommentText"/>
      </w:pPr>
      <w:r>
        <w:t>Confusing… I would just invoke the low nutrients as a cause of low growth rates, and the higher pH as an effect of carbon draw down (low CO2  = higher pH).</w:t>
      </w:r>
    </w:p>
  </w:comment>
  <w:comment w:id="6" w:author="Francois Ribalet" w:date="2016-01-15T16:29:00Z" w:initials="FR">
    <w:p w14:paraId="2A4469F7" w14:textId="49AC8575" w:rsidR="00C2308E" w:rsidRDefault="00C2308E">
      <w:pPr>
        <w:pStyle w:val="CommentText"/>
      </w:pPr>
      <w:r>
        <w:rPr>
          <w:rStyle w:val="CommentReference"/>
        </w:rPr>
        <w:annotationRef/>
      </w:r>
      <w:r>
        <w:t>From GWENN:</w:t>
      </w:r>
    </w:p>
    <w:p w14:paraId="0C9BA242" w14:textId="0932931C" w:rsidR="00C2308E" w:rsidRDefault="00C2308E">
      <w:pPr>
        <w:pStyle w:val="CommentText"/>
      </w:pPr>
      <w:r>
        <w:t>this is where it gets tricky. Do you think that T. amphioxeia is the only prey item? If so the numbers are much to low! Not just limiting, but impossible to support the M. major population. You can calculate the production of cryptophytes and show that it is not enough to support the ingestion rates.</w:t>
      </w:r>
    </w:p>
  </w:comment>
  <w:comment w:id="7" w:author="Tawnya Peterson" w:date="2016-01-07T11:32:00Z" w:initials="TP">
    <w:p w14:paraId="20A734CD" w14:textId="77777777" w:rsidR="00074038" w:rsidRDefault="00074038" w:rsidP="00427A71">
      <w:pPr>
        <w:pStyle w:val="CommentText"/>
      </w:pPr>
      <w:r>
        <w:rPr>
          <w:rStyle w:val="CommentReference"/>
        </w:rPr>
        <w:annotationRef/>
      </w:r>
      <w:r>
        <w:t xml:space="preserve">I am a little confused; if T. amphioxeia was present at ~100,000 cells/L, if it only accounts for 1% of the total cryptophyte population, then the total cryptophytes would be somewhere around 10,000,000 cells /L, which does not seem consistent with observations. </w:t>
      </w:r>
    </w:p>
  </w:comment>
  <w:comment w:id="8" w:author="Francois Ribalet" w:date="2016-01-15T16:30:00Z" w:initials="FR">
    <w:p w14:paraId="470A6023" w14:textId="2666ED40" w:rsidR="00F0271A" w:rsidRDefault="00F0271A">
      <w:pPr>
        <w:pStyle w:val="CommentText"/>
      </w:pPr>
      <w:r>
        <w:rPr>
          <w:rStyle w:val="CommentReference"/>
        </w:rPr>
        <w:annotationRef/>
      </w:r>
      <w:r>
        <w:t>FROM GWENN:</w:t>
      </w:r>
    </w:p>
    <w:p w14:paraId="4419A1F4" w14:textId="000A2F7E" w:rsidR="00F0271A" w:rsidRDefault="00F0271A">
      <w:pPr>
        <w:pStyle w:val="CommentText"/>
      </w:pPr>
      <w:r>
        <w:t>This is where you could speculate that they must be dividing in M. major to support the bloom right? This conclusion could be much stronger with a few calcs as described above.</w:t>
      </w:r>
    </w:p>
  </w:comment>
  <w:comment w:id="17" w:author="Francois Ribalet" w:date="2016-01-15T10:40:00Z" w:initials="FR">
    <w:p w14:paraId="12C0AF3A" w14:textId="77777777" w:rsidR="00074038" w:rsidRPr="00280AF2" w:rsidRDefault="00074038" w:rsidP="00427A71">
      <w:pPr>
        <w:widowControl/>
        <w:tabs>
          <w:tab w:val="clear" w:pos="709"/>
        </w:tabs>
        <w:suppressAutoHyphens w:val="0"/>
        <w:spacing w:line="480" w:lineRule="auto"/>
        <w:ind w:firstLine="288"/>
        <w:jc w:val="both"/>
        <w:rPr>
          <w:rFonts w:cs="Times New Roman"/>
          <w:bCs/>
        </w:rPr>
      </w:pPr>
      <w:r>
        <w:rPr>
          <w:rStyle w:val="CommentReference"/>
        </w:rPr>
        <w:annotationRef/>
      </w:r>
      <w:r>
        <w:t xml:space="preserve">FROM TAWNYA: </w:t>
      </w:r>
      <w:r>
        <w:rPr>
          <w:rFonts w:cs="Times New Roman"/>
        </w:rPr>
        <w:t>Perhaps add a column to show total cryptophyte abundances?</w:t>
      </w:r>
    </w:p>
    <w:p w14:paraId="0426CF8B" w14:textId="5766831C" w:rsidR="00074038" w:rsidRDefault="00074038">
      <w:pPr>
        <w:pStyle w:val="CommentText"/>
      </w:pPr>
    </w:p>
  </w:comment>
  <w:comment w:id="18" w:author="Francois Ribalet" w:date="2016-01-15T10:40:00Z" w:initials="FR">
    <w:p w14:paraId="753ECDE0" w14:textId="7976E2C8" w:rsidR="00074038" w:rsidRDefault="00074038">
      <w:pPr>
        <w:pStyle w:val="CommentText"/>
      </w:pPr>
      <w:r>
        <w:rPr>
          <w:rStyle w:val="CommentReference"/>
        </w:rPr>
        <w:annotationRef/>
      </w:r>
      <w:r>
        <w:t>We don’t have absolute number of cryptophyte, only ratio.</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5E6B106" w15:done="0"/>
  <w15:commentEx w15:paraId="27A98AD2" w15:done="0"/>
  <w15:commentEx w15:paraId="20A734CD" w15:done="0"/>
  <w15:commentEx w15:paraId="0426CF8B" w15:done="0"/>
  <w15:commentEx w15:paraId="753ECDE0" w15:paraIdParent="0426CF8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08233A" w14:textId="77777777" w:rsidR="00074038" w:rsidRDefault="00074038" w:rsidP="006824CD">
      <w:r>
        <w:separator/>
      </w:r>
    </w:p>
  </w:endnote>
  <w:endnote w:type="continuationSeparator" w:id="0">
    <w:p w14:paraId="09FCD26D" w14:textId="77777777" w:rsidR="00074038" w:rsidRDefault="00074038"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SimSun">
    <w:charset w:val="86"/>
    <w:family w:val="auto"/>
    <w:pitch w:val="variable"/>
    <w:sig w:usb0="00000003" w:usb1="288F0000" w:usb2="00000016" w:usb3="00000000" w:csb0="00040001"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urier New">
    <w:panose1 w:val="020703090202050204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Cambria Math">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89250A" w14:textId="77777777" w:rsidR="00074038" w:rsidRDefault="00074038"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074038" w:rsidRDefault="00074038">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839659" w14:textId="77777777" w:rsidR="00074038" w:rsidRDefault="00074038"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0271A">
      <w:rPr>
        <w:rStyle w:val="PageNumber"/>
        <w:noProof/>
      </w:rPr>
      <w:t>17</w:t>
    </w:r>
    <w:r>
      <w:rPr>
        <w:rStyle w:val="PageNumber"/>
      </w:rPr>
      <w:fldChar w:fldCharType="end"/>
    </w:r>
  </w:p>
  <w:p w14:paraId="3E0CB4DF" w14:textId="77777777" w:rsidR="00074038" w:rsidRDefault="0007403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4020EB" w14:textId="77777777" w:rsidR="00074038" w:rsidRDefault="00074038" w:rsidP="006824CD">
      <w:r>
        <w:separator/>
      </w:r>
    </w:p>
  </w:footnote>
  <w:footnote w:type="continuationSeparator" w:id="0">
    <w:p w14:paraId="2477F3E8" w14:textId="77777777" w:rsidR="00074038" w:rsidRDefault="00074038" w:rsidP="006824C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A5C"/>
    <w:rsid w:val="00003838"/>
    <w:rsid w:val="00005C0C"/>
    <w:rsid w:val="00013C98"/>
    <w:rsid w:val="00017CDC"/>
    <w:rsid w:val="0004504F"/>
    <w:rsid w:val="000463DE"/>
    <w:rsid w:val="00046D1A"/>
    <w:rsid w:val="00057641"/>
    <w:rsid w:val="00057AFB"/>
    <w:rsid w:val="00066A4C"/>
    <w:rsid w:val="00074038"/>
    <w:rsid w:val="0008449F"/>
    <w:rsid w:val="00090513"/>
    <w:rsid w:val="0009327B"/>
    <w:rsid w:val="000B08CC"/>
    <w:rsid w:val="000B2858"/>
    <w:rsid w:val="000B5375"/>
    <w:rsid w:val="000C1147"/>
    <w:rsid w:val="000D2E2F"/>
    <w:rsid w:val="000D458D"/>
    <w:rsid w:val="000F0ADB"/>
    <w:rsid w:val="000F0FCD"/>
    <w:rsid w:val="000F2FA3"/>
    <w:rsid w:val="00101237"/>
    <w:rsid w:val="001064E6"/>
    <w:rsid w:val="001113C6"/>
    <w:rsid w:val="00114CA7"/>
    <w:rsid w:val="00115578"/>
    <w:rsid w:val="0011583F"/>
    <w:rsid w:val="001235F6"/>
    <w:rsid w:val="001238E5"/>
    <w:rsid w:val="0012451E"/>
    <w:rsid w:val="00136ED5"/>
    <w:rsid w:val="00137B76"/>
    <w:rsid w:val="00140BF8"/>
    <w:rsid w:val="001504F2"/>
    <w:rsid w:val="00151C96"/>
    <w:rsid w:val="0015440D"/>
    <w:rsid w:val="0015514D"/>
    <w:rsid w:val="00164C6F"/>
    <w:rsid w:val="001651E6"/>
    <w:rsid w:val="00167F52"/>
    <w:rsid w:val="001776A5"/>
    <w:rsid w:val="00181BF4"/>
    <w:rsid w:val="001825D7"/>
    <w:rsid w:val="00194CA4"/>
    <w:rsid w:val="001A3350"/>
    <w:rsid w:val="001A6393"/>
    <w:rsid w:val="001A6A78"/>
    <w:rsid w:val="001B6646"/>
    <w:rsid w:val="001C412D"/>
    <w:rsid w:val="001C68B4"/>
    <w:rsid w:val="001E5066"/>
    <w:rsid w:val="001E6AB1"/>
    <w:rsid w:val="001F595D"/>
    <w:rsid w:val="001F5A8D"/>
    <w:rsid w:val="001F71AD"/>
    <w:rsid w:val="0020455B"/>
    <w:rsid w:val="00204E38"/>
    <w:rsid w:val="00213FD4"/>
    <w:rsid w:val="00222090"/>
    <w:rsid w:val="00222506"/>
    <w:rsid w:val="00224B79"/>
    <w:rsid w:val="00226BB9"/>
    <w:rsid w:val="0023289E"/>
    <w:rsid w:val="00240D9B"/>
    <w:rsid w:val="002512CF"/>
    <w:rsid w:val="00266E8F"/>
    <w:rsid w:val="00271A38"/>
    <w:rsid w:val="00272F6A"/>
    <w:rsid w:val="00280AF2"/>
    <w:rsid w:val="0028101C"/>
    <w:rsid w:val="002821F1"/>
    <w:rsid w:val="00294B07"/>
    <w:rsid w:val="002B3135"/>
    <w:rsid w:val="002B63F7"/>
    <w:rsid w:val="002D52FC"/>
    <w:rsid w:val="002E792E"/>
    <w:rsid w:val="002F0060"/>
    <w:rsid w:val="002F792D"/>
    <w:rsid w:val="00312AA7"/>
    <w:rsid w:val="0032147A"/>
    <w:rsid w:val="003272AF"/>
    <w:rsid w:val="003355BA"/>
    <w:rsid w:val="00336F7D"/>
    <w:rsid w:val="00344BA2"/>
    <w:rsid w:val="003471DD"/>
    <w:rsid w:val="003519E7"/>
    <w:rsid w:val="00355EF7"/>
    <w:rsid w:val="00364417"/>
    <w:rsid w:val="003746BA"/>
    <w:rsid w:val="00380EA4"/>
    <w:rsid w:val="00386162"/>
    <w:rsid w:val="00391AA3"/>
    <w:rsid w:val="003952E0"/>
    <w:rsid w:val="003A28B3"/>
    <w:rsid w:val="003A3785"/>
    <w:rsid w:val="003A4248"/>
    <w:rsid w:val="003A70CE"/>
    <w:rsid w:val="003B35E5"/>
    <w:rsid w:val="003C064D"/>
    <w:rsid w:val="003C14C1"/>
    <w:rsid w:val="003C4127"/>
    <w:rsid w:val="003C6127"/>
    <w:rsid w:val="003E5420"/>
    <w:rsid w:val="003E6430"/>
    <w:rsid w:val="003F11CC"/>
    <w:rsid w:val="003F4FD7"/>
    <w:rsid w:val="00402A36"/>
    <w:rsid w:val="00411F45"/>
    <w:rsid w:val="00412412"/>
    <w:rsid w:val="00423D54"/>
    <w:rsid w:val="00427A71"/>
    <w:rsid w:val="00427F6A"/>
    <w:rsid w:val="004645A0"/>
    <w:rsid w:val="00472585"/>
    <w:rsid w:val="004739AE"/>
    <w:rsid w:val="00477BCF"/>
    <w:rsid w:val="00484B33"/>
    <w:rsid w:val="00491A27"/>
    <w:rsid w:val="00493498"/>
    <w:rsid w:val="004A2F07"/>
    <w:rsid w:val="004A6E09"/>
    <w:rsid w:val="004B52B9"/>
    <w:rsid w:val="004D249F"/>
    <w:rsid w:val="004D7399"/>
    <w:rsid w:val="004E3978"/>
    <w:rsid w:val="004F035C"/>
    <w:rsid w:val="004F2AEA"/>
    <w:rsid w:val="00505188"/>
    <w:rsid w:val="005171A8"/>
    <w:rsid w:val="00521127"/>
    <w:rsid w:val="005221E8"/>
    <w:rsid w:val="005228AD"/>
    <w:rsid w:val="00523136"/>
    <w:rsid w:val="0055687E"/>
    <w:rsid w:val="00556A59"/>
    <w:rsid w:val="00563AD1"/>
    <w:rsid w:val="00592E3B"/>
    <w:rsid w:val="005A2D88"/>
    <w:rsid w:val="005A39A9"/>
    <w:rsid w:val="005B2226"/>
    <w:rsid w:val="005B3DC4"/>
    <w:rsid w:val="005B7744"/>
    <w:rsid w:val="005C18E0"/>
    <w:rsid w:val="005C5FFF"/>
    <w:rsid w:val="005D449D"/>
    <w:rsid w:val="005E3B87"/>
    <w:rsid w:val="005E4016"/>
    <w:rsid w:val="005E46BA"/>
    <w:rsid w:val="005E7931"/>
    <w:rsid w:val="005F094A"/>
    <w:rsid w:val="00604802"/>
    <w:rsid w:val="0061432B"/>
    <w:rsid w:val="006211C0"/>
    <w:rsid w:val="006227BA"/>
    <w:rsid w:val="00625252"/>
    <w:rsid w:val="006379E7"/>
    <w:rsid w:val="006466E0"/>
    <w:rsid w:val="006475E2"/>
    <w:rsid w:val="00651FD9"/>
    <w:rsid w:val="006525FE"/>
    <w:rsid w:val="0065300B"/>
    <w:rsid w:val="00661A6F"/>
    <w:rsid w:val="00663DA2"/>
    <w:rsid w:val="00667E4C"/>
    <w:rsid w:val="006824CD"/>
    <w:rsid w:val="00684ABD"/>
    <w:rsid w:val="006852D0"/>
    <w:rsid w:val="00685834"/>
    <w:rsid w:val="00694E2B"/>
    <w:rsid w:val="00695C2B"/>
    <w:rsid w:val="00696794"/>
    <w:rsid w:val="0069766C"/>
    <w:rsid w:val="006C479E"/>
    <w:rsid w:val="006C617F"/>
    <w:rsid w:val="006D1BFD"/>
    <w:rsid w:val="006D2932"/>
    <w:rsid w:val="006E26A8"/>
    <w:rsid w:val="006E3D27"/>
    <w:rsid w:val="006F19EC"/>
    <w:rsid w:val="006F2BC3"/>
    <w:rsid w:val="006F52B2"/>
    <w:rsid w:val="00705267"/>
    <w:rsid w:val="007143AB"/>
    <w:rsid w:val="00716A04"/>
    <w:rsid w:val="0072758D"/>
    <w:rsid w:val="00730EE3"/>
    <w:rsid w:val="00754A70"/>
    <w:rsid w:val="00756A5E"/>
    <w:rsid w:val="00760EA7"/>
    <w:rsid w:val="0076721B"/>
    <w:rsid w:val="0077365D"/>
    <w:rsid w:val="0077570D"/>
    <w:rsid w:val="00783B9A"/>
    <w:rsid w:val="0079574E"/>
    <w:rsid w:val="00796017"/>
    <w:rsid w:val="00796F1C"/>
    <w:rsid w:val="007A2CF9"/>
    <w:rsid w:val="007B314A"/>
    <w:rsid w:val="007C1CFD"/>
    <w:rsid w:val="007C608D"/>
    <w:rsid w:val="007D1E2D"/>
    <w:rsid w:val="007D7E9E"/>
    <w:rsid w:val="007F063D"/>
    <w:rsid w:val="007F0CD1"/>
    <w:rsid w:val="007F6CB7"/>
    <w:rsid w:val="008136A1"/>
    <w:rsid w:val="008149A1"/>
    <w:rsid w:val="00827B3F"/>
    <w:rsid w:val="00834FDA"/>
    <w:rsid w:val="0083552D"/>
    <w:rsid w:val="008427F0"/>
    <w:rsid w:val="008449CB"/>
    <w:rsid w:val="00847084"/>
    <w:rsid w:val="00850842"/>
    <w:rsid w:val="00865D87"/>
    <w:rsid w:val="00866479"/>
    <w:rsid w:val="008713E5"/>
    <w:rsid w:val="008879DF"/>
    <w:rsid w:val="008A238C"/>
    <w:rsid w:val="008A5B24"/>
    <w:rsid w:val="008B0C65"/>
    <w:rsid w:val="008B3F92"/>
    <w:rsid w:val="008C066D"/>
    <w:rsid w:val="008C2912"/>
    <w:rsid w:val="008C64E5"/>
    <w:rsid w:val="008D4B36"/>
    <w:rsid w:val="008D4DDE"/>
    <w:rsid w:val="008D5305"/>
    <w:rsid w:val="008D77E7"/>
    <w:rsid w:val="008E62A6"/>
    <w:rsid w:val="008F67AB"/>
    <w:rsid w:val="00900785"/>
    <w:rsid w:val="00903232"/>
    <w:rsid w:val="00904BEF"/>
    <w:rsid w:val="0091553D"/>
    <w:rsid w:val="00915B32"/>
    <w:rsid w:val="009337D9"/>
    <w:rsid w:val="00933F5B"/>
    <w:rsid w:val="00936B6D"/>
    <w:rsid w:val="00937CFA"/>
    <w:rsid w:val="00946A19"/>
    <w:rsid w:val="009561CF"/>
    <w:rsid w:val="009607C1"/>
    <w:rsid w:val="00961AD3"/>
    <w:rsid w:val="00962DC5"/>
    <w:rsid w:val="009724C9"/>
    <w:rsid w:val="00984FD1"/>
    <w:rsid w:val="009878ED"/>
    <w:rsid w:val="00996FCD"/>
    <w:rsid w:val="009C5AFA"/>
    <w:rsid w:val="009D3EE8"/>
    <w:rsid w:val="009D61BF"/>
    <w:rsid w:val="009E185E"/>
    <w:rsid w:val="009E30BB"/>
    <w:rsid w:val="009E4498"/>
    <w:rsid w:val="009E4A7F"/>
    <w:rsid w:val="009F19E4"/>
    <w:rsid w:val="00A02FD0"/>
    <w:rsid w:val="00A0463D"/>
    <w:rsid w:val="00A056BE"/>
    <w:rsid w:val="00A13124"/>
    <w:rsid w:val="00A156CD"/>
    <w:rsid w:val="00A208D9"/>
    <w:rsid w:val="00A24569"/>
    <w:rsid w:val="00A3269A"/>
    <w:rsid w:val="00A33782"/>
    <w:rsid w:val="00A357F5"/>
    <w:rsid w:val="00A4404F"/>
    <w:rsid w:val="00A45AC4"/>
    <w:rsid w:val="00A62B51"/>
    <w:rsid w:val="00A714F8"/>
    <w:rsid w:val="00A723E8"/>
    <w:rsid w:val="00A76D49"/>
    <w:rsid w:val="00A96816"/>
    <w:rsid w:val="00A97155"/>
    <w:rsid w:val="00A97293"/>
    <w:rsid w:val="00AB1296"/>
    <w:rsid w:val="00AC5751"/>
    <w:rsid w:val="00AC7240"/>
    <w:rsid w:val="00AD70B9"/>
    <w:rsid w:val="00AE182B"/>
    <w:rsid w:val="00B00F1E"/>
    <w:rsid w:val="00B03CF1"/>
    <w:rsid w:val="00B068AD"/>
    <w:rsid w:val="00B113BF"/>
    <w:rsid w:val="00B16C07"/>
    <w:rsid w:val="00B31A0A"/>
    <w:rsid w:val="00B3249E"/>
    <w:rsid w:val="00B33582"/>
    <w:rsid w:val="00B346EF"/>
    <w:rsid w:val="00B36EBC"/>
    <w:rsid w:val="00B37E0D"/>
    <w:rsid w:val="00B41A62"/>
    <w:rsid w:val="00B55C1F"/>
    <w:rsid w:val="00B56497"/>
    <w:rsid w:val="00B63D44"/>
    <w:rsid w:val="00B63E78"/>
    <w:rsid w:val="00B6644D"/>
    <w:rsid w:val="00B7274E"/>
    <w:rsid w:val="00B73BD9"/>
    <w:rsid w:val="00B8291A"/>
    <w:rsid w:val="00B862D8"/>
    <w:rsid w:val="00B94BFB"/>
    <w:rsid w:val="00BA009A"/>
    <w:rsid w:val="00BA7753"/>
    <w:rsid w:val="00BC345E"/>
    <w:rsid w:val="00BC5B00"/>
    <w:rsid w:val="00BD2C01"/>
    <w:rsid w:val="00BF5F93"/>
    <w:rsid w:val="00C01879"/>
    <w:rsid w:val="00C1327B"/>
    <w:rsid w:val="00C20035"/>
    <w:rsid w:val="00C2308E"/>
    <w:rsid w:val="00C300E1"/>
    <w:rsid w:val="00C30CC1"/>
    <w:rsid w:val="00C3227F"/>
    <w:rsid w:val="00C34300"/>
    <w:rsid w:val="00C41434"/>
    <w:rsid w:val="00C4165B"/>
    <w:rsid w:val="00C416E1"/>
    <w:rsid w:val="00C44A8A"/>
    <w:rsid w:val="00C50A83"/>
    <w:rsid w:val="00C51C18"/>
    <w:rsid w:val="00C56B8B"/>
    <w:rsid w:val="00C60A90"/>
    <w:rsid w:val="00C619A6"/>
    <w:rsid w:val="00C62B0D"/>
    <w:rsid w:val="00C80EC9"/>
    <w:rsid w:val="00C82428"/>
    <w:rsid w:val="00C9702F"/>
    <w:rsid w:val="00CA2EC6"/>
    <w:rsid w:val="00CA5519"/>
    <w:rsid w:val="00CB2E04"/>
    <w:rsid w:val="00CC139D"/>
    <w:rsid w:val="00CC43C8"/>
    <w:rsid w:val="00CC4909"/>
    <w:rsid w:val="00CD0181"/>
    <w:rsid w:val="00CD5C61"/>
    <w:rsid w:val="00CE0AD6"/>
    <w:rsid w:val="00CE6D1A"/>
    <w:rsid w:val="00CF4912"/>
    <w:rsid w:val="00CF6B35"/>
    <w:rsid w:val="00CF78A8"/>
    <w:rsid w:val="00D00863"/>
    <w:rsid w:val="00D06AC5"/>
    <w:rsid w:val="00D1190F"/>
    <w:rsid w:val="00D1328A"/>
    <w:rsid w:val="00D20E0E"/>
    <w:rsid w:val="00D319F2"/>
    <w:rsid w:val="00D35B3C"/>
    <w:rsid w:val="00D36109"/>
    <w:rsid w:val="00D46BB5"/>
    <w:rsid w:val="00D51DF4"/>
    <w:rsid w:val="00D5290E"/>
    <w:rsid w:val="00D5420F"/>
    <w:rsid w:val="00D72125"/>
    <w:rsid w:val="00D75F3A"/>
    <w:rsid w:val="00DA3657"/>
    <w:rsid w:val="00DA3C76"/>
    <w:rsid w:val="00DA4076"/>
    <w:rsid w:val="00DB249C"/>
    <w:rsid w:val="00DB5161"/>
    <w:rsid w:val="00DB5EE7"/>
    <w:rsid w:val="00DC5E98"/>
    <w:rsid w:val="00DF5739"/>
    <w:rsid w:val="00E11168"/>
    <w:rsid w:val="00E127C8"/>
    <w:rsid w:val="00E33748"/>
    <w:rsid w:val="00E42125"/>
    <w:rsid w:val="00E53A87"/>
    <w:rsid w:val="00E56A24"/>
    <w:rsid w:val="00E63827"/>
    <w:rsid w:val="00E8120C"/>
    <w:rsid w:val="00E9004E"/>
    <w:rsid w:val="00E977DA"/>
    <w:rsid w:val="00EA0881"/>
    <w:rsid w:val="00EA1C27"/>
    <w:rsid w:val="00EA66A6"/>
    <w:rsid w:val="00EB03C5"/>
    <w:rsid w:val="00EB518C"/>
    <w:rsid w:val="00EB76CE"/>
    <w:rsid w:val="00ED6CD6"/>
    <w:rsid w:val="00ED6F43"/>
    <w:rsid w:val="00EE72F9"/>
    <w:rsid w:val="00EE79F3"/>
    <w:rsid w:val="00EE7A93"/>
    <w:rsid w:val="00F0271A"/>
    <w:rsid w:val="00F14310"/>
    <w:rsid w:val="00F2360F"/>
    <w:rsid w:val="00F34B51"/>
    <w:rsid w:val="00F35E55"/>
    <w:rsid w:val="00F36BD8"/>
    <w:rsid w:val="00F51FF4"/>
    <w:rsid w:val="00F526BF"/>
    <w:rsid w:val="00F562D2"/>
    <w:rsid w:val="00F65A6A"/>
    <w:rsid w:val="00F96E6E"/>
    <w:rsid w:val="00FA5582"/>
    <w:rsid w:val="00FB0F11"/>
    <w:rsid w:val="00FB7D9C"/>
    <w:rsid w:val="00FC5E5F"/>
    <w:rsid w:val="00FC6A5D"/>
    <w:rsid w:val="00FC7391"/>
    <w:rsid w:val="00FD170C"/>
    <w:rsid w:val="00FE166D"/>
    <w:rsid w:val="00FE305E"/>
    <w:rsid w:val="00FE3ECA"/>
    <w:rsid w:val="00FE75DC"/>
    <w:rsid w:val="00FF1B1D"/>
    <w:rsid w:val="00FF1C78"/>
    <w:rsid w:val="00FF2F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507394">
      <w:bodyDiv w:val="1"/>
      <w:marLeft w:val="0"/>
      <w:marRight w:val="0"/>
      <w:marTop w:val="0"/>
      <w:marBottom w:val="0"/>
      <w:divBdr>
        <w:top w:val="none" w:sz="0" w:space="0" w:color="auto"/>
        <w:left w:val="none" w:sz="0" w:space="0" w:color="auto"/>
        <w:bottom w:val="none" w:sz="0" w:space="0" w:color="auto"/>
        <w:right w:val="none" w:sz="0" w:space="0" w:color="auto"/>
      </w:divBdr>
    </w:div>
    <w:div w:id="148137553">
      <w:bodyDiv w:val="1"/>
      <w:marLeft w:val="0"/>
      <w:marRight w:val="0"/>
      <w:marTop w:val="0"/>
      <w:marBottom w:val="0"/>
      <w:divBdr>
        <w:top w:val="none" w:sz="0" w:space="0" w:color="auto"/>
        <w:left w:val="none" w:sz="0" w:space="0" w:color="auto"/>
        <w:bottom w:val="none" w:sz="0" w:space="0" w:color="auto"/>
        <w:right w:val="none" w:sz="0" w:space="0" w:color="auto"/>
      </w:divBdr>
    </w:div>
    <w:div w:id="213197975">
      <w:bodyDiv w:val="1"/>
      <w:marLeft w:val="0"/>
      <w:marRight w:val="0"/>
      <w:marTop w:val="0"/>
      <w:marBottom w:val="0"/>
      <w:divBdr>
        <w:top w:val="none" w:sz="0" w:space="0" w:color="auto"/>
        <w:left w:val="none" w:sz="0" w:space="0" w:color="auto"/>
        <w:bottom w:val="none" w:sz="0" w:space="0" w:color="auto"/>
        <w:right w:val="none" w:sz="0" w:space="0" w:color="auto"/>
      </w:divBdr>
    </w:div>
    <w:div w:id="239558303">
      <w:bodyDiv w:val="1"/>
      <w:marLeft w:val="0"/>
      <w:marRight w:val="0"/>
      <w:marTop w:val="0"/>
      <w:marBottom w:val="0"/>
      <w:divBdr>
        <w:top w:val="none" w:sz="0" w:space="0" w:color="auto"/>
        <w:left w:val="none" w:sz="0" w:space="0" w:color="auto"/>
        <w:bottom w:val="none" w:sz="0" w:space="0" w:color="auto"/>
        <w:right w:val="none" w:sz="0" w:space="0" w:color="auto"/>
      </w:divBdr>
    </w:div>
    <w:div w:id="356390073">
      <w:bodyDiv w:val="1"/>
      <w:marLeft w:val="0"/>
      <w:marRight w:val="0"/>
      <w:marTop w:val="0"/>
      <w:marBottom w:val="0"/>
      <w:divBdr>
        <w:top w:val="none" w:sz="0" w:space="0" w:color="auto"/>
        <w:left w:val="none" w:sz="0" w:space="0" w:color="auto"/>
        <w:bottom w:val="none" w:sz="0" w:space="0" w:color="auto"/>
        <w:right w:val="none" w:sz="0" w:space="0" w:color="auto"/>
      </w:divBdr>
    </w:div>
    <w:div w:id="511454073">
      <w:bodyDiv w:val="1"/>
      <w:marLeft w:val="0"/>
      <w:marRight w:val="0"/>
      <w:marTop w:val="0"/>
      <w:marBottom w:val="0"/>
      <w:divBdr>
        <w:top w:val="none" w:sz="0" w:space="0" w:color="auto"/>
        <w:left w:val="none" w:sz="0" w:space="0" w:color="auto"/>
        <w:bottom w:val="none" w:sz="0" w:space="0" w:color="auto"/>
        <w:right w:val="none" w:sz="0" w:space="0" w:color="auto"/>
      </w:divBdr>
    </w:div>
    <w:div w:id="560143279">
      <w:bodyDiv w:val="1"/>
      <w:marLeft w:val="0"/>
      <w:marRight w:val="0"/>
      <w:marTop w:val="0"/>
      <w:marBottom w:val="0"/>
      <w:divBdr>
        <w:top w:val="none" w:sz="0" w:space="0" w:color="auto"/>
        <w:left w:val="none" w:sz="0" w:space="0" w:color="auto"/>
        <w:bottom w:val="none" w:sz="0" w:space="0" w:color="auto"/>
        <w:right w:val="none" w:sz="0" w:space="0" w:color="auto"/>
      </w:divBdr>
    </w:div>
    <w:div w:id="715742579">
      <w:bodyDiv w:val="1"/>
      <w:marLeft w:val="0"/>
      <w:marRight w:val="0"/>
      <w:marTop w:val="0"/>
      <w:marBottom w:val="0"/>
      <w:divBdr>
        <w:top w:val="none" w:sz="0" w:space="0" w:color="auto"/>
        <w:left w:val="none" w:sz="0" w:space="0" w:color="auto"/>
        <w:bottom w:val="none" w:sz="0" w:space="0" w:color="auto"/>
        <w:right w:val="none" w:sz="0" w:space="0" w:color="auto"/>
      </w:divBdr>
    </w:div>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4794">
      <w:bodyDiv w:val="1"/>
      <w:marLeft w:val="0"/>
      <w:marRight w:val="0"/>
      <w:marTop w:val="0"/>
      <w:marBottom w:val="0"/>
      <w:divBdr>
        <w:top w:val="none" w:sz="0" w:space="0" w:color="auto"/>
        <w:left w:val="none" w:sz="0" w:space="0" w:color="auto"/>
        <w:bottom w:val="none" w:sz="0" w:space="0" w:color="auto"/>
        <w:right w:val="none" w:sz="0" w:space="0" w:color="auto"/>
      </w:divBdr>
    </w:div>
    <w:div w:id="848636768">
      <w:bodyDiv w:val="1"/>
      <w:marLeft w:val="0"/>
      <w:marRight w:val="0"/>
      <w:marTop w:val="0"/>
      <w:marBottom w:val="0"/>
      <w:divBdr>
        <w:top w:val="none" w:sz="0" w:space="0" w:color="auto"/>
        <w:left w:val="none" w:sz="0" w:space="0" w:color="auto"/>
        <w:bottom w:val="none" w:sz="0" w:space="0" w:color="auto"/>
        <w:right w:val="none" w:sz="0" w:space="0" w:color="auto"/>
      </w:divBdr>
    </w:div>
    <w:div w:id="918368273">
      <w:bodyDiv w:val="1"/>
      <w:marLeft w:val="0"/>
      <w:marRight w:val="0"/>
      <w:marTop w:val="0"/>
      <w:marBottom w:val="0"/>
      <w:divBdr>
        <w:top w:val="none" w:sz="0" w:space="0" w:color="auto"/>
        <w:left w:val="none" w:sz="0" w:space="0" w:color="auto"/>
        <w:bottom w:val="none" w:sz="0" w:space="0" w:color="auto"/>
        <w:right w:val="none" w:sz="0" w:space="0" w:color="auto"/>
      </w:divBdr>
    </w:div>
    <w:div w:id="1044207751">
      <w:bodyDiv w:val="1"/>
      <w:marLeft w:val="0"/>
      <w:marRight w:val="0"/>
      <w:marTop w:val="0"/>
      <w:marBottom w:val="0"/>
      <w:divBdr>
        <w:top w:val="none" w:sz="0" w:space="0" w:color="auto"/>
        <w:left w:val="none" w:sz="0" w:space="0" w:color="auto"/>
        <w:bottom w:val="none" w:sz="0" w:space="0" w:color="auto"/>
        <w:right w:val="none" w:sz="0" w:space="0" w:color="auto"/>
      </w:divBdr>
    </w:div>
    <w:div w:id="1110009590">
      <w:bodyDiv w:val="1"/>
      <w:marLeft w:val="0"/>
      <w:marRight w:val="0"/>
      <w:marTop w:val="0"/>
      <w:marBottom w:val="0"/>
      <w:divBdr>
        <w:top w:val="none" w:sz="0" w:space="0" w:color="auto"/>
        <w:left w:val="none" w:sz="0" w:space="0" w:color="auto"/>
        <w:bottom w:val="none" w:sz="0" w:space="0" w:color="auto"/>
        <w:right w:val="none" w:sz="0" w:space="0" w:color="auto"/>
      </w:divBdr>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329209981">
      <w:bodyDiv w:val="1"/>
      <w:marLeft w:val="0"/>
      <w:marRight w:val="0"/>
      <w:marTop w:val="0"/>
      <w:marBottom w:val="0"/>
      <w:divBdr>
        <w:top w:val="none" w:sz="0" w:space="0" w:color="auto"/>
        <w:left w:val="none" w:sz="0" w:space="0" w:color="auto"/>
        <w:bottom w:val="none" w:sz="0" w:space="0" w:color="auto"/>
        <w:right w:val="none" w:sz="0" w:space="0" w:color="auto"/>
      </w:divBdr>
    </w:div>
    <w:div w:id="1381588275">
      <w:bodyDiv w:val="1"/>
      <w:marLeft w:val="0"/>
      <w:marRight w:val="0"/>
      <w:marTop w:val="0"/>
      <w:marBottom w:val="0"/>
      <w:divBdr>
        <w:top w:val="none" w:sz="0" w:space="0" w:color="auto"/>
        <w:left w:val="none" w:sz="0" w:space="0" w:color="auto"/>
        <w:bottom w:val="none" w:sz="0" w:space="0" w:color="auto"/>
        <w:right w:val="none" w:sz="0" w:space="0" w:color="auto"/>
      </w:divBdr>
    </w:div>
    <w:div w:id="1410811399">
      <w:bodyDiv w:val="1"/>
      <w:marLeft w:val="0"/>
      <w:marRight w:val="0"/>
      <w:marTop w:val="0"/>
      <w:marBottom w:val="0"/>
      <w:divBdr>
        <w:top w:val="none" w:sz="0" w:space="0" w:color="auto"/>
        <w:left w:val="none" w:sz="0" w:space="0" w:color="auto"/>
        <w:bottom w:val="none" w:sz="0" w:space="0" w:color="auto"/>
        <w:right w:val="none" w:sz="0" w:space="0" w:color="auto"/>
      </w:divBdr>
    </w:div>
    <w:div w:id="1503011278">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 w:id="1677338966">
      <w:bodyDiv w:val="1"/>
      <w:marLeft w:val="0"/>
      <w:marRight w:val="0"/>
      <w:marTop w:val="0"/>
      <w:marBottom w:val="0"/>
      <w:divBdr>
        <w:top w:val="none" w:sz="0" w:space="0" w:color="auto"/>
        <w:left w:val="none" w:sz="0" w:space="0" w:color="auto"/>
        <w:bottom w:val="none" w:sz="0" w:space="0" w:color="auto"/>
        <w:right w:val="none" w:sz="0" w:space="0" w:color="auto"/>
      </w:divBdr>
    </w:div>
    <w:div w:id="1796410087">
      <w:bodyDiv w:val="1"/>
      <w:marLeft w:val="0"/>
      <w:marRight w:val="0"/>
      <w:marTop w:val="0"/>
      <w:marBottom w:val="0"/>
      <w:divBdr>
        <w:top w:val="none" w:sz="0" w:space="0" w:color="auto"/>
        <w:left w:val="none" w:sz="0" w:space="0" w:color="auto"/>
        <w:bottom w:val="none" w:sz="0" w:space="0" w:color="auto"/>
        <w:right w:val="none" w:sz="0" w:space="0" w:color="auto"/>
      </w:divBdr>
    </w:div>
    <w:div w:id="1811481650">
      <w:bodyDiv w:val="1"/>
      <w:marLeft w:val="0"/>
      <w:marRight w:val="0"/>
      <w:marTop w:val="0"/>
      <w:marBottom w:val="0"/>
      <w:divBdr>
        <w:top w:val="none" w:sz="0" w:space="0" w:color="auto"/>
        <w:left w:val="none" w:sz="0" w:space="0" w:color="auto"/>
        <w:bottom w:val="none" w:sz="0" w:space="0" w:color="auto"/>
        <w:right w:val="none" w:sz="0" w:space="0" w:color="auto"/>
      </w:divBdr>
    </w:div>
    <w:div w:id="19473453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github.com/armbrustlab/ssPopModel"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fontTable" Target="fontTable.xml"/><Relationship Id="rId25" Type="http://schemas.openxmlformats.org/officeDocument/2006/relationships/theme" Target="theme/theme1.xml"/><Relationship Id="rId26" Type="http://schemas.microsoft.com/office/2011/relationships/commentsExtended" Target="commentsExtended.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hyperlink" Target="mailto:ribalet@uw.edu" TargetMode="External"/><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comments" Target="comments.xml"/><Relationship Id="rId8" Type="http://schemas.openxmlformats.org/officeDocument/2006/relationships/hyperlink" Target="https://github.com/uwescience/popcyc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1872</TotalTime>
  <Pages>32</Pages>
  <Words>6337</Words>
  <Characters>36121</Characters>
  <Application>Microsoft Macintosh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Awesome Inc. </Company>
  <LinksUpToDate>false</LinksUpToDate>
  <CharactersWithSpaces>42374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Hamilton</dc:creator>
  <cp:keywords/>
  <dc:description/>
  <cp:lastModifiedBy>Francois Ribalet</cp:lastModifiedBy>
  <cp:revision>56</cp:revision>
  <dcterms:created xsi:type="dcterms:W3CDTF">2015-09-04T16:22:00Z</dcterms:created>
  <dcterms:modified xsi:type="dcterms:W3CDTF">2016-01-16T00:30:00Z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id="http://www.zotero.org/styles/ieee"/&gt;&lt;format class="1"/&gt;&lt;/info&gt;PAPERS2_INFO_END</vt:lpwstr>
  </property>
</Properties>
</file>