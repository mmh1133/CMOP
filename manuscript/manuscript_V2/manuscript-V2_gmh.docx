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4B52B9">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48390C8C"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Gwenn M.</w:t>
      </w:r>
      <w:ins w:id="0" w:author="Gwenn Hennon" w:date="2015-12-31T09:45:00Z">
        <w:r w:rsidR="003D1C40">
          <w:rPr>
            <w:rFonts w:cs="Times New Roman"/>
            <w:bCs/>
          </w:rPr>
          <w:t xml:space="preserve"> M.</w:t>
        </w:r>
      </w:ins>
      <w:r w:rsidR="001651E6">
        <w:rPr>
          <w:rFonts w:cs="Times New Roman"/>
          <w:bCs/>
        </w:rPr>
        <w:t xml:space="preserve"> Hennon </w:t>
      </w:r>
      <w:r w:rsidR="001651E6" w:rsidRPr="001651E6">
        <w:rPr>
          <w:rFonts w:cs="Times New Roman"/>
          <w:bCs/>
          <w:vertAlign w:val="superscript"/>
        </w:rPr>
        <w:t>1</w:t>
      </w:r>
      <w:ins w:id="1" w:author="Gwenn Hennon" w:date="2015-12-31T09:46:00Z">
        <w:r w:rsidR="003D1C40">
          <w:rPr>
            <w:rFonts w:cs="Times New Roman"/>
            <w:bCs/>
            <w:vertAlign w:val="superscript"/>
          </w:rPr>
          <w:t>,3</w:t>
        </w:r>
      </w:ins>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ins w:id="2" w:author="Gwenn Hennon" w:date="2015-12-31T09:47:00Z">
        <w:r w:rsidR="003D1C40">
          <w:rPr>
            <w:rFonts w:cs="Times New Roman"/>
            <w:bCs/>
            <w:vertAlign w:val="superscript"/>
          </w:rPr>
          <w:t>4</w:t>
        </w:r>
      </w:ins>
      <w:del w:id="3" w:author="Gwenn Hennon" w:date="2015-12-31T09:47:00Z">
        <w:r w:rsidRPr="00FC5E5F" w:rsidDel="003D1C40">
          <w:rPr>
            <w:rFonts w:cs="Times New Roman"/>
            <w:bCs/>
            <w:vertAlign w:val="superscript"/>
          </w:rPr>
          <w:delText>3</w:delText>
        </w:r>
      </w:del>
      <w:r w:rsidRPr="00FC5E5F">
        <w:rPr>
          <w:rFonts w:cs="Times New Roman"/>
          <w:bCs/>
        </w:rPr>
        <w:t xml:space="preserve">, </w:t>
      </w:r>
      <w:r>
        <w:rPr>
          <w:rFonts w:cs="Times New Roman"/>
          <w:bCs/>
        </w:rPr>
        <w:t xml:space="preserve">Katie Maxey </w:t>
      </w:r>
      <w:ins w:id="4" w:author="Gwenn Hennon" w:date="2015-12-31T09:48:00Z">
        <w:r w:rsidR="003D1C40">
          <w:rPr>
            <w:rFonts w:cs="Times New Roman"/>
            <w:bCs/>
            <w:vertAlign w:val="superscript"/>
          </w:rPr>
          <w:t>4</w:t>
        </w:r>
      </w:ins>
      <w:del w:id="5" w:author="Gwenn Hennon" w:date="2015-12-31T09:48:00Z">
        <w:r w:rsidR="00AD70B9" w:rsidRPr="00AD70B9" w:rsidDel="003D1C40">
          <w:rPr>
            <w:rFonts w:cs="Times New Roman"/>
            <w:bCs/>
            <w:vertAlign w:val="superscript"/>
          </w:rPr>
          <w:delText>3</w:delText>
        </w:r>
      </w:del>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ins w:id="6" w:author="Gwenn Hennon" w:date="2015-12-31T09:48:00Z">
        <w:r w:rsidR="003D1C40">
          <w:rPr>
            <w:rFonts w:cs="Times New Roman"/>
            <w:bCs/>
            <w:vertAlign w:val="superscript"/>
          </w:rPr>
          <w:t>4</w:t>
        </w:r>
      </w:ins>
      <w:del w:id="7" w:author="Gwenn Hennon" w:date="2015-12-31T09:48:00Z">
        <w:r w:rsidRPr="00FC5E5F" w:rsidDel="003D1C40">
          <w:rPr>
            <w:rFonts w:cs="Times New Roman"/>
            <w:bCs/>
            <w:vertAlign w:val="superscript"/>
          </w:rPr>
          <w:delText>3</w:delText>
        </w:r>
      </w:del>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ins w:id="8" w:author="Gwenn Hennon" w:date="2015-12-31T09:48:00Z">
        <w:r w:rsidR="003D1C40">
          <w:rPr>
            <w:rFonts w:cs="Times New Roman"/>
            <w:bCs/>
            <w:vertAlign w:val="superscript"/>
          </w:rPr>
          <w:t>4</w:t>
        </w:r>
      </w:ins>
      <w:del w:id="9" w:author="Gwenn Hennon" w:date="2015-12-31T09:48:00Z">
        <w:r w:rsidR="00AD70B9" w:rsidRPr="00AD70B9" w:rsidDel="003D1C40">
          <w:rPr>
            <w:rFonts w:cs="Times New Roman"/>
            <w:bCs/>
            <w:vertAlign w:val="superscript"/>
          </w:rPr>
          <w:delText>3</w:delText>
        </w:r>
      </w:del>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ins w:id="10" w:author="Gwenn Hennon" w:date="2015-12-31T09:46:00Z"/>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01D7125" w14:textId="204B4CB2" w:rsidR="003D1C40" w:rsidRPr="003D1C40" w:rsidRDefault="003D1C40" w:rsidP="004B52B9">
      <w:pPr>
        <w:widowControl/>
        <w:tabs>
          <w:tab w:val="clear" w:pos="709"/>
        </w:tabs>
        <w:suppressAutoHyphens w:val="0"/>
        <w:spacing w:line="480" w:lineRule="auto"/>
        <w:ind w:firstLine="288"/>
        <w:jc w:val="both"/>
        <w:rPr>
          <w:rFonts w:cs="Times New Roman"/>
          <w:bCs/>
        </w:rPr>
      </w:pPr>
      <w:ins w:id="11" w:author="Gwenn Hennon" w:date="2015-12-31T09:46:00Z">
        <w:r>
          <w:rPr>
            <w:rFonts w:cs="Times New Roman"/>
            <w:bCs/>
            <w:vertAlign w:val="superscript"/>
          </w:rPr>
          <w:t>3</w:t>
        </w:r>
        <w:r>
          <w:rPr>
            <w:rFonts w:cs="Times New Roman"/>
            <w:bCs/>
          </w:rPr>
          <w:t xml:space="preserve"> Lamont-Doherty Earth Observatory, Columbia University</w:t>
        </w:r>
      </w:ins>
      <w:ins w:id="12" w:author="Gwenn Hennon" w:date="2015-12-31T09:47:00Z">
        <w:r>
          <w:rPr>
            <w:rFonts w:cs="Times New Roman"/>
            <w:bCs/>
          </w:rPr>
          <w:t xml:space="preserve">, </w:t>
        </w:r>
        <w:r>
          <w:rPr>
            <w:rStyle w:val="xbe"/>
            <w:rFonts w:eastAsia="Times New Roman" w:cs="Times New Roman"/>
          </w:rPr>
          <w:t>61 Route 9w, Palisades, NY 10964</w:t>
        </w:r>
      </w:ins>
    </w:p>
    <w:p w14:paraId="05245CB0" w14:textId="2690D996" w:rsidR="008D5305" w:rsidRPr="00FC5E5F" w:rsidRDefault="003D1C40" w:rsidP="004B52B9">
      <w:pPr>
        <w:widowControl/>
        <w:tabs>
          <w:tab w:val="clear" w:pos="709"/>
        </w:tabs>
        <w:suppressAutoHyphens w:val="0"/>
        <w:spacing w:line="480" w:lineRule="auto"/>
        <w:ind w:firstLine="288"/>
        <w:jc w:val="both"/>
        <w:rPr>
          <w:rFonts w:cs="Times New Roman"/>
          <w:bCs/>
          <w:vertAlign w:val="superscript"/>
        </w:rPr>
      </w:pPr>
      <w:ins w:id="13" w:author="Gwenn Hennon" w:date="2015-12-31T09:48:00Z">
        <w:r>
          <w:rPr>
            <w:rFonts w:cs="Times New Roman"/>
            <w:bCs/>
            <w:vertAlign w:val="superscript"/>
          </w:rPr>
          <w:t>4</w:t>
        </w:r>
      </w:ins>
      <w:del w:id="14" w:author="Gwenn Hennon" w:date="2015-12-31T09:48:00Z">
        <w:r w:rsidR="008D5305" w:rsidRPr="00FC5E5F" w:rsidDel="003D1C40">
          <w:rPr>
            <w:rFonts w:cs="Times New Roman"/>
            <w:bCs/>
            <w:vertAlign w:val="superscript"/>
          </w:rPr>
          <w:delText>3</w:delText>
        </w:r>
      </w:del>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4B52B9">
      <w:pPr>
        <w:spacing w:line="480" w:lineRule="auto"/>
        <w:ind w:firstLine="288"/>
        <w:jc w:val="both"/>
        <w:rPr>
          <w:rFonts w:cs="Times New Roman"/>
        </w:rPr>
      </w:pPr>
      <w:commentRangeStart w:id="15"/>
      <w:r>
        <w:rPr>
          <w:rFonts w:cs="Times New Roman"/>
          <w:b/>
          <w:bCs/>
        </w:rPr>
        <w:lastRenderedPageBreak/>
        <w:t>ABSTRACT</w:t>
      </w:r>
      <w:commentRangeEnd w:id="15"/>
      <w:r w:rsidR="00994D0B">
        <w:rPr>
          <w:rStyle w:val="CommentReference"/>
        </w:rPr>
        <w:commentReference w:id="15"/>
      </w:r>
      <w:r>
        <w:rPr>
          <w:rFonts w:cs="Times New Roman"/>
          <w:b/>
          <w:bCs/>
        </w:rPr>
        <w:t xml:space="preserve"> (</w:t>
      </w:r>
      <w:r w:rsidR="00DF5739">
        <w:rPr>
          <w:rFonts w:cs="Times New Roman"/>
          <w:b/>
          <w:bCs/>
        </w:rPr>
        <w:t>250 words max</w:t>
      </w:r>
      <w:r>
        <w:rPr>
          <w:rFonts w:cs="Times New Roman"/>
          <w:b/>
          <w:bCs/>
        </w:rPr>
        <w:t>)</w:t>
      </w:r>
    </w:p>
    <w:p w14:paraId="59F0F561" w14:textId="1ED89099"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w:t>
      </w:r>
      <w:commentRangeStart w:id="16"/>
      <w:r w:rsidR="00DF5739">
        <w:rPr>
          <w:rFonts w:cs="Times New Roman"/>
        </w:rPr>
        <w:t>non</w:t>
      </w:r>
      <w:ins w:id="17" w:author="Gwenn Hennon" w:date="2015-12-31T09:54:00Z">
        <w:r w:rsidR="009E2975">
          <w:rPr>
            <w:rFonts w:cs="Times New Roman"/>
          </w:rPr>
          <w:t>-</w:t>
        </w:r>
      </w:ins>
      <w:r w:rsidR="00DF5739">
        <w:rPr>
          <w:rFonts w:cs="Times New Roman"/>
        </w:rPr>
        <w:t xml:space="preserve">toxic </w:t>
      </w:r>
      <w:commentRangeEnd w:id="16"/>
      <w:r w:rsidR="00886248">
        <w:rPr>
          <w:rStyle w:val="CommentReference"/>
        </w:rPr>
        <w:commentReference w:id="16"/>
      </w:r>
      <w:r w:rsidR="00DF5739">
        <w:rPr>
          <w:rFonts w:cs="Times New Roman"/>
        </w:rPr>
        <w:t>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physiology of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rPr>
        <w:t xml:space="preserve"> and how it influences the 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15440D">
        <w:rPr>
          <w:rFonts w:cs="Times New Roman"/>
        </w:rPr>
        <w:t>dynamics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Estuary, OR, USA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flow-cytometry</w:t>
      </w:r>
      <w:r w:rsidR="008713E5">
        <w:rPr>
          <w:rFonts w:cs="Times New Roman"/>
        </w:rPr>
        <w:t>.</w:t>
      </w:r>
      <w:r w:rsidR="001651E6">
        <w:rPr>
          <w:rFonts w:cs="Times New Roman"/>
        </w:rPr>
        <w:t xml:space="preserve"> </w:t>
      </w:r>
      <w:r w:rsidR="00D20E0E">
        <w:rPr>
          <w:rFonts w:cs="Times New Roman"/>
        </w:rPr>
        <w:t xml:space="preserve">The highest abundance of free-living </w:t>
      </w:r>
      <w:commentRangeStart w:id="18"/>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commentRangeEnd w:id="18"/>
      <w:r w:rsidR="00886248">
        <w:rPr>
          <w:rStyle w:val="CommentReference"/>
        </w:rPr>
        <w:commentReference w:id="18"/>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ins w:id="19" w:author="Gwenn Hennon" w:date="2015-12-31T10:01:00Z">
        <w:r w:rsidR="00886248">
          <w:rPr>
            <w:rFonts w:cs="Times New Roman"/>
          </w:rPr>
          <w:t xml:space="preserve"> cryptophyte</w:t>
        </w:r>
      </w:ins>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commentRangeStart w:id="20"/>
      <w:r w:rsidR="00C51C18">
        <w:rPr>
          <w:rFonts w:cs="Times New Roman"/>
        </w:rPr>
        <w:t xml:space="preserve">which was not correlated with </w:t>
      </w:r>
      <w:r w:rsidR="00DF5739">
        <w:rPr>
          <w:rFonts w:cs="Times New Roman"/>
        </w:rPr>
        <w:t xml:space="preserve">daily </w:t>
      </w:r>
      <w:r w:rsidR="00DF5739" w:rsidRPr="0076654C">
        <w:rPr>
          <w:rFonts w:cs="Times New Roman"/>
        </w:rPr>
        <w:t>tidal cycle</w:t>
      </w:r>
      <w:r w:rsidR="00DF5739">
        <w:rPr>
          <w:rFonts w:cs="Times New Roman"/>
        </w:rPr>
        <w:t xml:space="preserve"> or spring/neap tide cycle</w:t>
      </w:r>
      <w:commentRangeEnd w:id="20"/>
      <w:r w:rsidR="00886248">
        <w:rPr>
          <w:rStyle w:val="CommentReference"/>
        </w:rPr>
        <w:commentReference w:id="20"/>
      </w:r>
      <w:r w:rsidR="00DF5739">
        <w:rPr>
          <w:rFonts w:cs="Times New Roman"/>
        </w:rPr>
        <w:t>.</w:t>
      </w:r>
      <w:r w:rsidR="00D20E0E">
        <w:rPr>
          <w:rFonts w:cs="Times New Roman"/>
        </w:rPr>
        <w:t xml:space="preserve"> </w:t>
      </w:r>
      <w:ins w:id="21" w:author="Gwenn Hennon" w:date="2015-12-31T10:04:00Z">
        <w:r w:rsidR="002E6966">
          <w:rPr>
            <w:rFonts w:cs="Times New Roman"/>
          </w:rPr>
          <w:t>Cryptophy</w:t>
        </w:r>
      </w:ins>
      <w:ins w:id="22" w:author="Gwenn Hennon" w:date="2015-12-31T10:05:00Z">
        <w:r w:rsidR="002E6966">
          <w:rPr>
            <w:rFonts w:cs="Times New Roman"/>
          </w:rPr>
          <w:t>t</w:t>
        </w:r>
      </w:ins>
      <w:ins w:id="23" w:author="Gwenn Hennon" w:date="2015-12-31T10:04:00Z">
        <w:r w:rsidR="002E6966">
          <w:rPr>
            <w:rFonts w:cs="Times New Roman"/>
          </w:rPr>
          <w:t>e d</w:t>
        </w:r>
      </w:ins>
      <w:del w:id="24" w:author="Gwenn Hennon" w:date="2015-12-31T10:04:00Z">
        <w:r w:rsidR="004B52B9" w:rsidRPr="004B52B9" w:rsidDel="002E6966">
          <w:rPr>
            <w:rFonts w:cs="Times New Roman"/>
          </w:rPr>
          <w:delText>D</w:delText>
        </w:r>
      </w:del>
      <w:r w:rsidR="004B52B9" w:rsidRPr="004B52B9">
        <w:rPr>
          <w:rFonts w:cs="Times New Roman"/>
        </w:rPr>
        <w:t>ivision rates</w:t>
      </w:r>
      <w:r w:rsidR="004B52B9">
        <w:rPr>
          <w:rFonts w:cs="Times New Roman"/>
        </w:rPr>
        <w:t xml:space="preserve"> ranged from 0.2 to 1.5 d</w:t>
      </w:r>
      <w:r w:rsidR="004B52B9" w:rsidRPr="00C51C18">
        <w:rPr>
          <w:rFonts w:cs="Times New Roman"/>
          <w:vertAlign w:val="superscript"/>
        </w:rPr>
        <w:t>-1</w:t>
      </w:r>
      <w:del w:id="25" w:author="Gwenn Hennon" w:date="2015-12-31T10:07:00Z">
        <w:r w:rsidR="004B52B9" w:rsidDel="002E6966">
          <w:rPr>
            <w:rFonts w:cs="Times New Roman"/>
          </w:rPr>
          <w:delText>, wit</w:delText>
        </w:r>
        <w:r w:rsidR="0015440D" w:rsidDel="002E6966">
          <w:rPr>
            <w:rFonts w:cs="Times New Roman"/>
          </w:rPr>
          <w:delText>h the highest values observed in accordance with</w:delText>
        </w:r>
        <w:r w:rsidR="004B52B9" w:rsidDel="002E6966">
          <w:rPr>
            <w:rFonts w:cs="Times New Roman"/>
          </w:rPr>
          <w:delText xml:space="preserve"> high abundances of </w:delText>
        </w:r>
        <w:r w:rsidR="004B52B9" w:rsidRPr="00F1755A" w:rsidDel="002E6966">
          <w:rPr>
            <w:rFonts w:cs="Times New Roman"/>
            <w:i/>
          </w:rPr>
          <w:delText>T</w:delText>
        </w:r>
        <w:r w:rsidR="004B52B9" w:rsidDel="002E6966">
          <w:rPr>
            <w:rFonts w:cs="Times New Roman"/>
            <w:i/>
          </w:rPr>
          <w:delText>.</w:delText>
        </w:r>
        <w:r w:rsidR="004B52B9" w:rsidRPr="00F1755A" w:rsidDel="002E6966">
          <w:rPr>
            <w:rFonts w:cs="Times New Roman"/>
            <w:i/>
          </w:rPr>
          <w:delText xml:space="preserve"> amphioxeia</w:delText>
        </w:r>
        <w:r w:rsidR="004B52B9" w:rsidDel="002E6966">
          <w:rPr>
            <w:rFonts w:cs="Times New Roman"/>
            <w:i/>
          </w:rPr>
          <w:delText xml:space="preserve">, </w:delText>
        </w:r>
      </w:del>
      <w:ins w:id="26" w:author="Gwenn Hennon" w:date="2015-12-31T10:07:00Z">
        <w:r w:rsidR="002E6966">
          <w:rPr>
            <w:rFonts w:cs="Times New Roman"/>
            <w:i/>
          </w:rPr>
          <w:t xml:space="preserve"> </w:t>
        </w:r>
      </w:ins>
      <w:r w:rsidR="004B52B9">
        <w:rPr>
          <w:rFonts w:cs="Times New Roman"/>
        </w:rPr>
        <w:t>and were positively correlated with concentrations of dissolved inorganic nitrogen and phosphorus</w:t>
      </w:r>
      <w:ins w:id="27" w:author="Gwenn Hennon" w:date="2016-01-06T11:35:00Z">
        <w:r w:rsidR="00994D0B">
          <w:rPr>
            <w:rFonts w:cs="Times New Roman"/>
          </w:rPr>
          <w:t>, indicating nutrient limitation of cryptophyte cells in the Columbia river estuary</w:t>
        </w:r>
      </w:ins>
      <w:ins w:id="28" w:author="Gwenn Hennon" w:date="2016-01-06T11:37:00Z">
        <w:r w:rsidR="00994D0B">
          <w:rPr>
            <w:rFonts w:cs="Times New Roman"/>
          </w:rPr>
          <w:t xml:space="preserve"> rather than light limitation as previously thought</w:t>
        </w:r>
      </w:ins>
      <w:commentRangeStart w:id="29"/>
      <w:r w:rsidR="004B52B9">
        <w:rPr>
          <w:rFonts w:cs="Times New Roman"/>
        </w:rPr>
        <w:t>.</w:t>
      </w:r>
      <w:ins w:id="30" w:author="Gwenn Hennon" w:date="2015-12-31T10:07:00Z">
        <w:r w:rsidR="002E6966">
          <w:rPr>
            <w:rFonts w:cs="Times New Roman"/>
          </w:rPr>
          <w:t xml:space="preserve"> The highest cryptophyte division rates occurred when there were also high abundances of </w:t>
        </w:r>
        <w:r w:rsidR="002E6966" w:rsidRPr="00F1755A">
          <w:rPr>
            <w:rFonts w:cs="Times New Roman"/>
            <w:i/>
          </w:rPr>
          <w:t>T</w:t>
        </w:r>
        <w:r w:rsidR="002E6966">
          <w:rPr>
            <w:rFonts w:cs="Times New Roman"/>
            <w:i/>
          </w:rPr>
          <w:t>.</w:t>
        </w:r>
        <w:r w:rsidR="002E6966" w:rsidRPr="00F1755A">
          <w:rPr>
            <w:rFonts w:cs="Times New Roman"/>
            <w:i/>
          </w:rPr>
          <w:t xml:space="preserve"> amphioxeia</w:t>
        </w:r>
        <w:r w:rsidR="002E6966">
          <w:rPr>
            <w:rFonts w:cs="Times New Roman"/>
            <w:i/>
          </w:rPr>
          <w:t xml:space="preserve">, </w:t>
        </w:r>
      </w:ins>
      <w:r w:rsidR="004B52B9">
        <w:rPr>
          <w:rFonts w:cs="Times New Roman"/>
        </w:rPr>
        <w:t xml:space="preserve"> A strong coupling was observed between the </w:t>
      </w:r>
      <w:del w:id="31" w:author="Gwenn Hennon" w:date="2015-12-31T10:08:00Z">
        <w:r w:rsidR="004B52B9" w:rsidDel="002E6966">
          <w:rPr>
            <w:rFonts w:cs="Times New Roman"/>
          </w:rPr>
          <w:delText xml:space="preserve">availability </w:delText>
        </w:r>
      </w:del>
      <w:ins w:id="32" w:author="Gwenn Hennon" w:date="2015-12-31T10:08:00Z">
        <w:r w:rsidR="002E6966">
          <w:rPr>
            <w:rFonts w:cs="Times New Roman"/>
          </w:rPr>
          <w:t xml:space="preserve">abundance </w:t>
        </w:r>
      </w:ins>
      <w:r w:rsidR="004B52B9">
        <w:rPr>
          <w:rFonts w:cs="Times New Roman"/>
        </w:rPr>
        <w:t xml:space="preserve">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w:t>
      </w:r>
      <w:ins w:id="33" w:author="Gwenn Hennon" w:date="2015-12-31T10:09:00Z">
        <w:r w:rsidR="002E6966">
          <w:rPr>
            <w:rFonts w:cs="Times New Roman"/>
          </w:rPr>
          <w:t xml:space="preserve">that of </w:t>
        </w:r>
      </w:ins>
      <w:del w:id="34" w:author="Gwenn Hennon" w:date="2015-12-31T10:09:00Z">
        <w:r w:rsidR="004B52B9" w:rsidDel="002E6966">
          <w:rPr>
            <w:rFonts w:cs="Times New Roman"/>
          </w:rPr>
          <w:delText xml:space="preserve">the abundance </w:delText>
        </w:r>
      </w:del>
      <w:r w:rsidR="004B52B9">
        <w:rPr>
          <w:rFonts w:cs="Times New Roman"/>
        </w:rPr>
        <w:t xml:space="preserve">of </w:t>
      </w:r>
      <w:r w:rsidR="004B52B9" w:rsidRPr="00320642">
        <w:rPr>
          <w:rFonts w:cs="Times New Roman"/>
          <w:i/>
        </w:rPr>
        <w:t>M. major</w:t>
      </w:r>
      <w:r w:rsidR="004B52B9">
        <w:rPr>
          <w:rFonts w:cs="Times New Roman"/>
        </w:rPr>
        <w:t xml:space="preserve">, suggesting that the </w:t>
      </w:r>
      <w:del w:id="35" w:author="Gwenn Hennon" w:date="2015-12-31T10:09:00Z">
        <w:r w:rsidR="004B52B9" w:rsidDel="002E6966">
          <w:rPr>
            <w:rFonts w:cs="Times New Roman"/>
          </w:rPr>
          <w:delText xml:space="preserve">amount </w:delText>
        </w:r>
      </w:del>
      <w:ins w:id="36" w:author="Gwenn Hennon" w:date="2015-12-31T10:09:00Z">
        <w:r w:rsidR="002E6966">
          <w:rPr>
            <w:rFonts w:cs="Times New Roman"/>
          </w:rPr>
          <w:t xml:space="preserve">availability </w:t>
        </w:r>
      </w:ins>
      <w:r w:rsidR="004B52B9">
        <w:rPr>
          <w:rFonts w:cs="Times New Roman"/>
        </w:rPr>
        <w:t xml:space="preserve">of </w:t>
      </w:r>
      <w:ins w:id="37" w:author="Gwenn Hennon" w:date="2015-12-31T10:10:00Z">
        <w:r w:rsidR="002E6966">
          <w:rPr>
            <w:rFonts w:cs="Times New Roman"/>
          </w:rPr>
          <w:t xml:space="preserve"> cryptophyte </w:t>
        </w:r>
      </w:ins>
      <w:r w:rsidR="004B52B9">
        <w:rPr>
          <w:rFonts w:cs="Times New Roman"/>
        </w:rPr>
        <w:t xml:space="preserve">prey limited the abundance of the ciliate. Our results highlight the importance of free-living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for the development of red water blooms in the Columbia River Estuary.</w:t>
      </w:r>
      <w:commentRangeEnd w:id="29"/>
      <w:r w:rsidR="006D66A0">
        <w:rPr>
          <w:rStyle w:val="CommentReference"/>
        </w:rPr>
        <w:commentReference w:id="29"/>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4B52B9">
      <w:pPr>
        <w:spacing w:line="480" w:lineRule="auto"/>
        <w:ind w:firstLine="288"/>
        <w:jc w:val="both"/>
        <w:rPr>
          <w:rFonts w:cs="Times New Roman"/>
          <w:b/>
          <w:bCs/>
        </w:rPr>
      </w:pPr>
      <w:r>
        <w:rPr>
          <w:rFonts w:cs="Times New Roman"/>
          <w:b/>
          <w:bCs/>
        </w:rPr>
        <w:t>INTRODUCTION</w:t>
      </w:r>
    </w:p>
    <w:p w14:paraId="394A7214" w14:textId="45659C58"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Mesodinium rubrum</w:t>
      </w:r>
      <w:r w:rsidRPr="00FC5E5F">
        <w:rPr>
          <w:rFonts w:cs="Times New Roman"/>
          <w:bCs/>
        </w:rPr>
        <w:t xml:space="preserve"> </w:t>
      </w:r>
      <w:ins w:id="38" w:author="Gwenn Hennon" w:date="2015-12-31T10:12:00Z">
        <w:r w:rsidR="002E6966">
          <w:rPr>
            <w:rFonts w:cs="Times New Roman"/>
            <w:bCs/>
          </w:rPr>
          <w:t xml:space="preserve"> and </w:t>
        </w:r>
      </w:ins>
      <w:del w:id="39" w:author="Gwenn Hennon" w:date="2015-12-31T10:12:00Z">
        <w:r w:rsidRPr="00FC5E5F" w:rsidDel="002E6966">
          <w:rPr>
            <w:rFonts w:cs="Times New Roman"/>
            <w:bCs/>
          </w:rPr>
          <w:delText>(=</w:delText>
        </w:r>
      </w:del>
      <w:r w:rsidRPr="00FC5E5F">
        <w:rPr>
          <w:rFonts w:cs="Times New Roman"/>
          <w:bCs/>
          <w:i/>
        </w:rPr>
        <w:t>Myrionecta rubra</w:t>
      </w:r>
      <w:del w:id="40" w:author="Gwenn Hennon" w:date="2015-12-31T10:12:00Z">
        <w:r w:rsidR="005E3B87" w:rsidDel="002E6966">
          <w:rPr>
            <w:rFonts w:cs="Times New Roman"/>
            <w:bCs/>
          </w:rPr>
          <w:delText>)</w:delText>
        </w:r>
      </w:del>
      <w:r w:rsidR="005E3B87">
        <w:rPr>
          <w:rFonts w:cs="Times New Roman"/>
          <w:bCs/>
        </w:rPr>
        <w:t xml:space="preserve"> (Lohmann 1908, Jankowski</w:t>
      </w:r>
      <w:r w:rsidRPr="00FC5E5F">
        <w:rPr>
          <w:rFonts w:cs="Times New Roman"/>
          <w:bCs/>
        </w:rPr>
        <w:t xml:space="preserve">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005E3B87">
        <w:rPr>
          <w:rFonts w:cs="Times New Roman"/>
          <w:bCs/>
        </w:rPr>
        <w:t>(Herfort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ins w:id="41" w:author="Gwenn Hennon" w:date="2015-12-31T10:12:00Z">
        <w:r w:rsidR="002E6966">
          <w:rPr>
            <w:rFonts w:cs="Times New Roman"/>
            <w:bCs/>
          </w:rPr>
          <w:t>eco</w:t>
        </w:r>
      </w:ins>
      <w:r w:rsidRPr="00FC5E5F">
        <w:rPr>
          <w:rFonts w:cs="Times New Roman"/>
          <w:bCs/>
        </w:rPr>
        <w:t>systems (St</w:t>
      </w:r>
      <w:r w:rsidR="005E3B87">
        <w:rPr>
          <w:rFonts w:cs="Times New Roman"/>
          <w:bCs/>
        </w:rPr>
        <w:t>oecker et al.</w:t>
      </w:r>
      <w:r w:rsidRPr="00FC5E5F">
        <w:rPr>
          <w:rFonts w:cs="Times New Roman"/>
          <w:bCs/>
        </w:rPr>
        <w:t xml:space="preserve"> 1989</w:t>
      </w:r>
      <w:r>
        <w:rPr>
          <w:rFonts w:cs="Times New Roman"/>
          <w:bCs/>
        </w:rPr>
        <w:t xml:space="preserve">, </w:t>
      </w:r>
      <w:r w:rsidR="005E3B87">
        <w:rPr>
          <w:rFonts w:cs="Times New Roman"/>
        </w:rPr>
        <w:t>Herfort et al.</w:t>
      </w:r>
      <w:r w:rsidRPr="00FC5E5F">
        <w:rPr>
          <w:rFonts w:cs="Times New Roman"/>
        </w:rPr>
        <w:t xml:space="preserve">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ecology and physiology of the</w:t>
      </w:r>
      <w:ins w:id="42" w:author="Gwenn Hennon" w:date="2015-12-31T10:13:00Z">
        <w:r w:rsidR="002E6966">
          <w:rPr>
            <w:rFonts w:cs="Times New Roman"/>
            <w:bCs/>
          </w:rPr>
          <w:t>ir</w:t>
        </w:r>
      </w:ins>
      <w:r>
        <w:rPr>
          <w:rFonts w:cs="Times New Roman"/>
          <w:bCs/>
        </w:rPr>
        <w:t xml:space="preserv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w:t>
      </w:r>
      <w:del w:id="43" w:author="Gwenn Hennon" w:date="2015-12-31T10:13:00Z">
        <w:r w:rsidDel="002E6966">
          <w:rPr>
            <w:rFonts w:cs="Times New Roman"/>
            <w:bCs/>
          </w:rPr>
          <w:delText>ir</w:delText>
        </w:r>
      </w:del>
      <w:r>
        <w:rPr>
          <w:rFonts w:cs="Times New Roman"/>
          <w:bCs/>
        </w:rPr>
        <w:t xml:space="preserve"> growt</w:t>
      </w:r>
      <w:r w:rsidR="001504F2">
        <w:rPr>
          <w:rFonts w:cs="Times New Roman"/>
          <w:bCs/>
        </w:rPr>
        <w:t>h</w:t>
      </w:r>
      <w:ins w:id="44" w:author="Gwenn Hennon" w:date="2015-12-31T10:13:00Z">
        <w:r w:rsidR="002E6966">
          <w:rPr>
            <w:rFonts w:cs="Times New Roman"/>
            <w:bCs/>
          </w:rPr>
          <w:t xml:space="preserve"> and abundance of this cryptophyte</w:t>
        </w:r>
      </w:ins>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454894B" w:rsidR="008D5305" w:rsidRPr="00FC5E5F" w:rsidDel="00C66618" w:rsidRDefault="008D5305" w:rsidP="004B52B9">
      <w:pPr>
        <w:tabs>
          <w:tab w:val="left" w:pos="5265"/>
        </w:tabs>
        <w:spacing w:line="480" w:lineRule="auto"/>
        <w:ind w:firstLine="288"/>
        <w:jc w:val="both"/>
        <w:rPr>
          <w:del w:id="45" w:author="Gwenn Hennon" w:date="2015-12-31T11:05:00Z"/>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ach year in the Columbia River E</w:t>
      </w:r>
      <w:r>
        <w:rPr>
          <w:rFonts w:cs="Times New Roman"/>
        </w:rPr>
        <w:t>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005E3B87">
        <w:rPr>
          <w:rFonts w:cs="Times New Roman"/>
        </w:rPr>
        <w:t xml:space="preserve"> early fall (Herfort et al.</w:t>
      </w:r>
      <w:r w:rsidRPr="00FC5E5F">
        <w:rPr>
          <w:rFonts w:cs="Times New Roman"/>
        </w:rPr>
        <w:t xml:space="preserve"> 2011a</w:t>
      </w:r>
      <w:r>
        <w:rPr>
          <w:rFonts w:cs="Times New Roman"/>
        </w:rPr>
        <w:t>)</w:t>
      </w:r>
      <w:ins w:id="46" w:author="Gwenn Hennon" w:date="2015-12-31T10:14:00Z">
        <w:r w:rsidR="002E6966">
          <w:rPr>
            <w:rFonts w:cs="Times New Roman"/>
          </w:rPr>
          <w:t>. These blooms</w:t>
        </w:r>
      </w:ins>
      <w:del w:id="47" w:author="Gwenn Hennon" w:date="2015-12-31T10:14:00Z">
        <w:r w:rsidDel="002E6966">
          <w:rPr>
            <w:rFonts w:cs="Times New Roman"/>
          </w:rPr>
          <w:delText>,</w:delText>
        </w:r>
        <w:r w:rsidRPr="00FC5E5F" w:rsidDel="002E6966">
          <w:rPr>
            <w:rFonts w:cs="Times New Roman"/>
          </w:rPr>
          <w:delText xml:space="preserve"> </w:delText>
        </w:r>
        <w:r w:rsidDel="002E6966">
          <w:rPr>
            <w:rFonts w:cs="Times New Roman"/>
          </w:rPr>
          <w:delText>which</w:delText>
        </w:r>
      </w:del>
      <w:r>
        <w:rPr>
          <w:rFonts w:cs="Times New Roman"/>
        </w:rPr>
        <w:t xml:space="preserve"> </w:t>
      </w:r>
      <w:r w:rsidRPr="00FC5E5F">
        <w:rPr>
          <w:rFonts w:cs="Times New Roman"/>
        </w:rPr>
        <w:t>shift</w:t>
      </w:r>
      <w:del w:id="48" w:author="Gwenn Hennon" w:date="2015-12-31T10:14:00Z">
        <w:r w:rsidDel="002E6966">
          <w:rPr>
            <w:rFonts w:cs="Times New Roman"/>
          </w:rPr>
          <w:delText>s</w:delText>
        </w:r>
      </w:del>
      <w:r w:rsidRPr="00FC5E5F">
        <w:rPr>
          <w:rFonts w:cs="Times New Roman"/>
        </w:rPr>
        <w:t xml:space="preserve"> the estuary from net heterotrophy to net autotrophy</w:t>
      </w:r>
      <w:r>
        <w:rPr>
          <w:rFonts w:cs="Times New Roman"/>
        </w:rPr>
        <w:t xml:space="preserve"> </w:t>
      </w:r>
      <w:r w:rsidR="005E3B87">
        <w:rPr>
          <w:rFonts w:cs="Times New Roman"/>
        </w:rPr>
        <w:t>(Herfort et al.</w:t>
      </w:r>
      <w:r w:rsidRPr="00FC5E5F">
        <w:rPr>
          <w:rFonts w:cs="Times New Roman"/>
        </w:rPr>
        <w:t xml:space="preserve"> 2012)</w:t>
      </w:r>
      <w:ins w:id="49" w:author="Gwenn Hennon" w:date="2015-12-31T10:14:00Z">
        <w:r w:rsidR="00823BA2">
          <w:rPr>
            <w:rFonts w:cs="Times New Roman"/>
          </w:rPr>
          <w:t xml:space="preserve">, </w:t>
        </w:r>
        <w:commentRangeStart w:id="50"/>
        <w:r w:rsidR="00823BA2">
          <w:rPr>
            <w:rFonts w:cs="Times New Roman"/>
          </w:rPr>
          <w:t>making them an important ecological phenomenon</w:t>
        </w:r>
      </w:ins>
      <w:commentRangeEnd w:id="50"/>
      <w:ins w:id="51" w:author="Gwenn Hennon" w:date="2015-12-31T10:15:00Z">
        <w:r w:rsidR="00823BA2">
          <w:rPr>
            <w:rStyle w:val="CommentReference"/>
          </w:rPr>
          <w:commentReference w:id="50"/>
        </w:r>
      </w:ins>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(Herfort et al.</w:t>
      </w:r>
      <w:r w:rsidRPr="00FC5E5F">
        <w:rPr>
          <w:rFonts w:cs="Times New Roman"/>
        </w:rPr>
        <w:t xml:space="preserve"> 2011a)</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 and</w:t>
      </w:r>
      <w:del w:id="53" w:author="Gwenn Hennon" w:date="2015-12-31T10:16:00Z">
        <w:r w:rsidRPr="00FC5E5F" w:rsidDel="00823BA2">
          <w:rPr>
            <w:rFonts w:cs="Times New Roman"/>
          </w:rPr>
          <w:delText xml:space="preserve"> </w:delText>
        </w:r>
        <w:r w:rsidDel="00823BA2">
          <w:rPr>
            <w:rFonts w:cs="Times New Roman"/>
          </w:rPr>
          <w:delText>a</w:delText>
        </w:r>
      </w:del>
      <w:r w:rsidRPr="00FC5E5F">
        <w:rPr>
          <w:rFonts w:cs="Times New Roman"/>
        </w:rPr>
        <w:t xml:space="preserve"> temporar</w:t>
      </w:r>
      <w:ins w:id="54" w:author="Gwenn Hennon" w:date="2015-12-31T10:16:00Z">
        <w:r w:rsidR="00823BA2">
          <w:rPr>
            <w:rFonts w:cs="Times New Roman"/>
          </w:rPr>
          <w:t>ily</w:t>
        </w:r>
      </w:ins>
      <w:del w:id="55" w:author="Gwenn Hennon" w:date="2015-12-31T10:16:00Z">
        <w:r w:rsidRPr="00FC5E5F" w:rsidDel="00823BA2">
          <w:rPr>
            <w:rFonts w:cs="Times New Roman"/>
          </w:rPr>
          <w:delText>y</w:delText>
        </w:r>
      </w:del>
      <w:r w:rsidRPr="00FC5E5F">
        <w:rPr>
          <w:rFonts w:cs="Times New Roman"/>
        </w:rPr>
        <w:t xml:space="preserve"> decrease</w:t>
      </w:r>
      <w:del w:id="56" w:author="Gwenn Hennon" w:date="2015-12-31T10:16:00Z">
        <w:r w:rsidRPr="00FC5E5F" w:rsidDel="00823BA2">
          <w:rPr>
            <w:rFonts w:cs="Times New Roman"/>
          </w:rPr>
          <w:delText xml:space="preserve"> in</w:delText>
        </w:r>
      </w:del>
      <w:r w:rsidRPr="00FC5E5F">
        <w:rPr>
          <w:rFonts w:cs="Times New Roman"/>
        </w:rPr>
        <w:t xml:space="preserve"> </w:t>
      </w:r>
      <w:commentRangeStart w:id="57"/>
      <w:r w:rsidRPr="00FC5E5F">
        <w:rPr>
          <w:rFonts w:cs="Times New Roman"/>
        </w:rPr>
        <w:t>turbulence</w:t>
      </w:r>
      <w:commentRangeEnd w:id="57"/>
      <w:r w:rsidR="00823BA2">
        <w:rPr>
          <w:rStyle w:val="CommentReference"/>
        </w:rPr>
        <w:commentReference w:id="57"/>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t>
      </w:r>
      <w:commentRangeStart w:id="58"/>
      <w:r w:rsidRPr="00FC5E5F">
        <w:rPr>
          <w:rFonts w:cs="Times New Roman"/>
        </w:rPr>
        <w:t xml:space="preserve">where </w:t>
      </w:r>
      <w:r>
        <w:rPr>
          <w:rFonts w:cs="Times New Roman"/>
        </w:rPr>
        <w:t>a</w:t>
      </w:r>
      <w:r w:rsidRPr="00FC5E5F">
        <w:rPr>
          <w:rFonts w:cs="Times New Roman"/>
        </w:rPr>
        <w:t xml:space="preserve"> </w:t>
      </w:r>
      <w:commentRangeStart w:id="59"/>
      <w:r w:rsidRPr="00FC5E5F">
        <w:rPr>
          <w:rFonts w:cs="Times New Roman"/>
        </w:rPr>
        <w:t>shallow</w:t>
      </w:r>
      <w:ins w:id="60" w:author="Gwenn Hennon" w:date="2015-12-31T10:21:00Z">
        <w:r w:rsidR="00823BA2">
          <w:rPr>
            <w:rFonts w:cs="Times New Roman"/>
          </w:rPr>
          <w:t xml:space="preserve"> bottom</w:t>
        </w:r>
      </w:ins>
      <w:r w:rsidRPr="00FC5E5F">
        <w:rPr>
          <w:rFonts w:cs="Times New Roman"/>
        </w:rPr>
        <w:t xml:space="preserve"> depth </w:t>
      </w:r>
      <w:commentRangeEnd w:id="59"/>
      <w:r w:rsidR="00823BA2">
        <w:rPr>
          <w:rStyle w:val="CommentReference"/>
        </w:rPr>
        <w:commentReference w:id="59"/>
      </w:r>
      <w:r w:rsidRPr="00FC5E5F">
        <w:rPr>
          <w:rFonts w:cs="Times New Roman"/>
        </w:rPr>
        <w:t xml:space="preserve">and </w:t>
      </w:r>
      <w:commentRangeStart w:id="61"/>
      <w:r>
        <w:rPr>
          <w:rFonts w:cs="Times New Roman"/>
        </w:rPr>
        <w:t xml:space="preserve">high </w:t>
      </w:r>
      <w:r w:rsidRPr="00FC5E5F">
        <w:rPr>
          <w:rFonts w:cs="Times New Roman"/>
        </w:rPr>
        <w:t xml:space="preserve">retention </w:t>
      </w:r>
      <w:commentRangeEnd w:id="61"/>
      <w:r w:rsidR="00823BA2">
        <w:rPr>
          <w:rStyle w:val="CommentReference"/>
        </w:rPr>
        <w:commentReference w:id="61"/>
      </w:r>
      <w:r w:rsidRPr="00FC5E5F">
        <w:rPr>
          <w:rFonts w:cs="Times New Roman"/>
        </w:rPr>
        <w:t xml:space="preserve">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commentRangeEnd w:id="58"/>
      <w:r w:rsidR="00823BA2">
        <w:rPr>
          <w:rStyle w:val="CommentReference"/>
        </w:rPr>
        <w:commentReference w:id="58"/>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w:t>
      </w:r>
      <w:r w:rsidR="005E3B87">
        <w:rPr>
          <w:rFonts w:cs="Times New Roman"/>
        </w:rPr>
        <w:t>(Herfort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commentRangeStart w:id="62"/>
      <w:r>
        <w:rPr>
          <w:rFonts w:cs="Times New Roman"/>
        </w:rPr>
        <w:t xml:space="preserve">abundance of cryptophytes preceded the increase in abundance of </w:t>
      </w:r>
      <w:r w:rsidRPr="00FC5E5F">
        <w:rPr>
          <w:rFonts w:cs="Times New Roman"/>
          <w:i/>
        </w:rPr>
        <w:t>M. rubrum</w:t>
      </w:r>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w:t>
      </w:r>
      <w:commentRangeEnd w:id="62"/>
      <w:r w:rsidR="00C66618">
        <w:rPr>
          <w:rStyle w:val="CommentReference"/>
        </w:rPr>
        <w:commentReference w:id="62"/>
      </w:r>
      <w:r w:rsidRPr="00FC5E5F">
        <w:rPr>
          <w:rFonts w:cs="Times New Roman"/>
        </w:rPr>
        <w:t xml:space="preserve"> </w:t>
      </w:r>
      <w:r>
        <w:rPr>
          <w:rFonts w:cs="Times New Roman"/>
        </w:rPr>
        <w:t xml:space="preserve">Thus, the </w:t>
      </w:r>
      <w:commentRangeStart w:id="63"/>
      <w:r>
        <w:rPr>
          <w:rFonts w:cs="Times New Roman"/>
        </w:rPr>
        <w:t>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w:t>
      </w:r>
      <w:commentRangeEnd w:id="63"/>
      <w:r w:rsidR="00C66618">
        <w:rPr>
          <w:rStyle w:val="CommentReference"/>
        </w:rPr>
        <w:commentReference w:id="63"/>
      </w:r>
      <w:r w:rsidRPr="00FC5E5F">
        <w:rPr>
          <w:rFonts w:cs="Times New Roman"/>
        </w:rPr>
        <w:t>.</w:t>
      </w:r>
      <w:ins w:id="64" w:author="Gwenn Hennon" w:date="2015-12-31T11:05:00Z">
        <w:r w:rsidR="00C66618">
          <w:rPr>
            <w:rFonts w:cs="Times New Roman"/>
          </w:rPr>
          <w:t xml:space="preserve"> </w:t>
        </w:r>
      </w:ins>
      <w:del w:id="65" w:author="Gwenn Hennon" w:date="2015-12-31T11:05:00Z">
        <w:r w:rsidRPr="00FC5E5F" w:rsidDel="00C66618">
          <w:rPr>
            <w:rFonts w:cs="Times New Roman"/>
          </w:rPr>
          <w:delText xml:space="preserve"> </w:delText>
        </w:r>
      </w:del>
    </w:p>
    <w:p w14:paraId="083D9B80" w14:textId="2384E833" w:rsidR="005B3DC4" w:rsidRDefault="008D5305">
      <w:pPr>
        <w:tabs>
          <w:tab w:val="left" w:pos="5265"/>
        </w:tabs>
        <w:spacing w:line="480" w:lineRule="auto"/>
        <w:ind w:firstLine="288"/>
        <w:jc w:val="both"/>
        <w:rPr>
          <w:rFonts w:cs="Times New Roman"/>
        </w:rPr>
      </w:pPr>
      <w:del w:id="66" w:author="Gwenn Hennon" w:date="2015-12-31T11:05:00Z">
        <w:r w:rsidRPr="00FC5E5F" w:rsidDel="00C66618">
          <w:rPr>
            <w:rFonts w:cs="Times New Roman"/>
          </w:rPr>
          <w:tab/>
        </w:r>
        <w:r w:rsidDel="00C66618">
          <w:rPr>
            <w:rFonts w:cs="Times New Roman"/>
          </w:rPr>
          <w:delText>At least part of th</w:delText>
        </w:r>
        <w:r w:rsidR="005B3DC4" w:rsidDel="00C66618">
          <w:rPr>
            <w:rFonts w:cs="Times New Roman"/>
          </w:rPr>
          <w:delText>is</w:delText>
        </w:r>
        <w:r w:rsidDel="00C66618">
          <w:rPr>
            <w:rFonts w:cs="Times New Roman"/>
          </w:rPr>
          <w:delText xml:space="preserve"> complication comes from </w:delText>
        </w:r>
        <w:r w:rsidR="005B3DC4" w:rsidDel="00C66618">
          <w:rPr>
            <w:rFonts w:cs="Times New Roman"/>
          </w:rPr>
          <w:delText xml:space="preserve">the </w:delText>
        </w:r>
      </w:del>
      <w:ins w:id="67" w:author="Gwenn Hennon" w:date="2015-12-31T11:05:00Z">
        <w:r w:rsidR="00C66618">
          <w:rPr>
            <w:rFonts w:cs="Times New Roman"/>
          </w:rPr>
          <w:t>N</w:t>
        </w:r>
      </w:ins>
      <w:del w:id="68" w:author="Gwenn Hennon" w:date="2015-12-31T11:05:00Z">
        <w:r w:rsidDel="00C66618">
          <w:rPr>
            <w:rFonts w:cs="Times New Roman"/>
          </w:rPr>
          <w:delText>n</w:delText>
        </w:r>
      </w:del>
      <w:r>
        <w:rPr>
          <w:rFonts w:cs="Times New Roman"/>
        </w:rPr>
        <w:t xml:space="preserve">umerous factors </w:t>
      </w:r>
      <w:del w:id="69" w:author="Gwenn Hennon" w:date="2015-12-31T11:05:00Z">
        <w:r w:rsidDel="00C66618">
          <w:rPr>
            <w:rFonts w:cs="Times New Roman"/>
          </w:rPr>
          <w:delText xml:space="preserve">that </w:delText>
        </w:r>
      </w:del>
      <w:r>
        <w:rPr>
          <w:rFonts w:cs="Times New Roman"/>
        </w:rPr>
        <w:t>influence cell abu</w:t>
      </w:r>
      <w:r w:rsidR="00B068AD">
        <w:rPr>
          <w:rFonts w:cs="Times New Roman"/>
        </w:rPr>
        <w:t>n</w:t>
      </w:r>
      <w:r>
        <w:rPr>
          <w:rFonts w:cs="Times New Roman"/>
        </w:rPr>
        <w:t>dances, including</w:t>
      </w:r>
      <w:r w:rsidRPr="00FC5E5F">
        <w:rPr>
          <w:rFonts w:cs="Times New Roman"/>
        </w:rPr>
        <w:t xml:space="preserve"> </w:t>
      </w:r>
      <w:del w:id="70" w:author="Gwenn Hennon" w:date="2015-12-31T11:07:00Z">
        <w:r w:rsidRPr="00FC5E5F" w:rsidDel="00C66618">
          <w:rPr>
            <w:rFonts w:cs="Times New Roman"/>
          </w:rPr>
          <w:delText xml:space="preserve">cell </w:delText>
        </w:r>
      </w:del>
      <w:r w:rsidRPr="00FC5E5F">
        <w:rPr>
          <w:rFonts w:cs="Times New Roman"/>
        </w:rPr>
        <w:t xml:space="preserve">division, </w:t>
      </w:r>
      <w:del w:id="71" w:author="Gwenn Hennon" w:date="2015-12-31T11:07:00Z">
        <w:r w:rsidRPr="00FC5E5F" w:rsidDel="00C66618">
          <w:rPr>
            <w:rFonts w:cs="Times New Roman"/>
          </w:rPr>
          <w:delText xml:space="preserve">cell </w:delText>
        </w:r>
      </w:del>
      <w:r w:rsidRPr="00FC5E5F">
        <w:rPr>
          <w:rFonts w:cs="Times New Roman"/>
        </w:rPr>
        <w:t>mortality and physical 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B346EF">
        <w:rPr>
          <w:rFonts w:cs="Times New Roman"/>
        </w:rPr>
        <w:t>In addition, c</w:t>
      </w:r>
      <w:r w:rsidR="008427F0">
        <w:rPr>
          <w:rFonts w:cs="Times New Roman"/>
        </w:rPr>
        <w:t>ontinuous measurements of the size structure can be used to estimate division rates based on changes in cell size distribution over th</w:t>
      </w:r>
      <w:r w:rsidR="005E3B87">
        <w:rPr>
          <w:rFonts w:cs="Times New Roman"/>
        </w:rPr>
        <w:t>e course of a day (Sosik et al. 2003,</w:t>
      </w:r>
      <w:r w:rsidR="008427F0" w:rsidRPr="005C18E0">
        <w:rPr>
          <w:rFonts w:cs="Times New Roman"/>
        </w:rPr>
        <w:t xml:space="preserve"> </w:t>
      </w:r>
      <w:r w:rsidR="005E3B87">
        <w:rPr>
          <w:rFonts w:cs="Times New Roman"/>
        </w:rPr>
        <w:t>Hunter-Cevera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46591A81" w14:textId="461E01F3" w:rsidR="008D5305" w:rsidRDefault="008D5305" w:rsidP="004B52B9">
      <w:pPr>
        <w:tabs>
          <w:tab w:val="left" w:pos="5265"/>
        </w:tabs>
        <w:spacing w:line="480" w:lineRule="auto"/>
        <w:ind w:firstLine="288"/>
        <w:jc w:val="both"/>
        <w:rPr>
          <w:rFonts w:cs="Times New Roman"/>
        </w:rPr>
      </w:pPr>
      <w:r>
        <w:rPr>
          <w:rFonts w:cs="Times New Roman"/>
        </w:rPr>
        <w:t xml:space="preserve"> </w:t>
      </w:r>
    </w:p>
    <w:p w14:paraId="1E874E03" w14:textId="7538C199" w:rsidR="00AD70B9" w:rsidRPr="00FC5E5F" w:rsidRDefault="008D5305" w:rsidP="004B52B9">
      <w:pPr>
        <w:tabs>
          <w:tab w:val="left" w:pos="5265"/>
        </w:tabs>
        <w:spacing w:line="480" w:lineRule="auto"/>
        <w:jc w:val="both"/>
        <w:rPr>
          <w:rFonts w:cs="Times New Roman"/>
        </w:rPr>
      </w:pP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approach to the study of cryptophyte</w:t>
      </w:r>
      <w:r w:rsidR="00167F52">
        <w:rPr>
          <w:rFonts w:cs="Times New Roman"/>
        </w:rPr>
        <w:t xml:space="preserve"> abundance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del w:id="72" w:author="Gwenn Hennon" w:date="2015-12-31T11:11:00Z">
        <w:r w:rsidDel="005C0FBA">
          <w:rPr>
            <w:rFonts w:cs="Times New Roman"/>
          </w:rPr>
          <w:delText xml:space="preserve">We </w:delText>
        </w:r>
      </w:del>
      <w:ins w:id="73" w:author="Gwenn Hennon" w:date="2015-12-31T11:11:00Z">
        <w:r w:rsidR="005C0FBA">
          <w:rPr>
            <w:rFonts w:cs="Times New Roman"/>
          </w:rPr>
          <w:t xml:space="preserve">To </w:t>
        </w:r>
      </w:ins>
      <w:r>
        <w:rPr>
          <w:rFonts w:cs="Times New Roman"/>
        </w:rPr>
        <w:t>determine</w:t>
      </w:r>
      <w:del w:id="74" w:author="Gwenn Hennon" w:date="2015-12-31T11:11:00Z">
        <w:r w:rsidDel="005C0FBA">
          <w:rPr>
            <w:rFonts w:cs="Times New Roman"/>
          </w:rPr>
          <w:delText>d</w:delText>
        </w:r>
      </w:del>
      <w:r w:rsidRPr="00FC5E5F">
        <w:rPr>
          <w:rFonts w:cs="Times New Roman"/>
        </w:rPr>
        <w:t xml:space="preserve"> how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the </w:t>
      </w:r>
      <w:commentRangeStart w:id="75"/>
      <w:r w:rsidR="00B346EF">
        <w:rPr>
          <w:rFonts w:cs="Times New Roman"/>
          <w:bCs/>
          <w:i/>
        </w:rPr>
        <w:t>T.</w:t>
      </w:r>
      <w:r w:rsidR="00B346EF" w:rsidRPr="00FC5E5F">
        <w:rPr>
          <w:rFonts w:cs="Times New Roman"/>
          <w:bCs/>
          <w:i/>
        </w:rPr>
        <w:t xml:space="preserve"> amphioexa</w:t>
      </w:r>
      <w:r w:rsidR="005B3DC4">
        <w:rPr>
          <w:rFonts w:cs="Times New Roman"/>
        </w:rPr>
        <w:t xml:space="preserve"> </w:t>
      </w:r>
      <w:commentRangeEnd w:id="75"/>
      <w:r w:rsidR="00C66618">
        <w:rPr>
          <w:rStyle w:val="CommentReference"/>
        </w:rPr>
        <w:commentReference w:id="75"/>
      </w:r>
      <w:r w:rsidR="00167F52">
        <w:rPr>
          <w:rFonts w:cs="Times New Roman"/>
        </w:rPr>
        <w:t>are</w:t>
      </w:r>
      <w:r w:rsidR="005B3DC4">
        <w:rPr>
          <w:rFonts w:cs="Times New Roman"/>
        </w:rPr>
        <w:t xml:space="preserve"> affected by </w:t>
      </w:r>
      <w:r w:rsidR="005B3DC4" w:rsidRPr="00FC5E5F">
        <w:rPr>
          <w:rFonts w:cs="Times New Roman"/>
        </w:rPr>
        <w:t>environmental conditions</w:t>
      </w:r>
      <w:ins w:id="76" w:author="Gwenn Hennon" w:date="2015-12-31T11:12:00Z">
        <w:r w:rsidR="005C0FBA">
          <w:rPr>
            <w:rFonts w:cs="Times New Roman"/>
          </w:rPr>
          <w:t xml:space="preserve"> </w:t>
        </w:r>
      </w:ins>
      <w:del w:id="77" w:author="Gwenn Hennon" w:date="2015-12-31T11:12:00Z">
        <w:r w:rsidR="005B3DC4" w:rsidDel="005C0FBA">
          <w:rPr>
            <w:rFonts w:cs="Times New Roman"/>
          </w:rPr>
          <w:delText xml:space="preserve">, </w:delText>
        </w:r>
      </w:del>
      <w:del w:id="78" w:author="Gwenn Hennon" w:date="2015-12-31T11:11:00Z">
        <w:r w:rsidRPr="00FC5E5F" w:rsidDel="005C0FBA">
          <w:rPr>
            <w:rFonts w:cs="Times New Roman"/>
          </w:rPr>
          <w:delText xml:space="preserve">and </w:delText>
        </w:r>
        <w:r w:rsidR="005B3DC4" w:rsidDel="005C0FBA">
          <w:rPr>
            <w:rFonts w:cs="Times New Roman"/>
          </w:rPr>
          <w:delText xml:space="preserve">how it influences, in turn, </w:delText>
        </w:r>
        <w:r w:rsidDel="005C0FBA">
          <w:rPr>
            <w:rFonts w:cs="Times New Roman"/>
          </w:rPr>
          <w:delText xml:space="preserve">the </w:delText>
        </w:r>
        <w:r w:rsidR="00167F52" w:rsidDel="005C0FBA">
          <w:rPr>
            <w:rFonts w:cs="Times New Roman"/>
          </w:rPr>
          <w:delText>abundances</w:delText>
        </w:r>
        <w:r w:rsidDel="005C0FBA">
          <w:rPr>
            <w:rFonts w:cs="Times New Roman"/>
          </w:rPr>
          <w:delText xml:space="preserve"> of</w:delText>
        </w:r>
        <w:r w:rsidRPr="00FC5E5F" w:rsidDel="005C0FBA">
          <w:rPr>
            <w:rFonts w:cs="Times New Roman"/>
          </w:rPr>
          <w:delText xml:space="preserve"> </w:delText>
        </w:r>
        <w:r w:rsidRPr="00FC5E5F" w:rsidDel="005C0FBA">
          <w:rPr>
            <w:rFonts w:cs="Times New Roman"/>
            <w:i/>
          </w:rPr>
          <w:delText>M. major.</w:delText>
        </w:r>
        <w:r w:rsidRPr="00AC7240" w:rsidDel="005C0FBA">
          <w:rPr>
            <w:rFonts w:cs="Times New Roman"/>
          </w:rPr>
          <w:delText xml:space="preserve"> </w:delText>
        </w:r>
        <w:r w:rsidDel="005C0FBA">
          <w:rPr>
            <w:rFonts w:cs="Times New Roman"/>
          </w:rPr>
          <w:delText xml:space="preserve">To do so, </w:delText>
        </w:r>
      </w:del>
      <w:r>
        <w:rPr>
          <w:rFonts w:cs="Times New Roman"/>
        </w:rPr>
        <w:t>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w:t>
      </w:r>
      <w:del w:id="79" w:author="Gwenn Hennon" w:date="2015-12-31T11:12:00Z">
        <w:r w:rsidDel="005C0FBA">
          <w:rPr>
            <w:rFonts w:cs="Times New Roman"/>
          </w:rPr>
          <w:delText xml:space="preserve">and </w:delText>
        </w:r>
        <w:r w:rsidRPr="00FB20C7" w:rsidDel="005C0FBA">
          <w:rPr>
            <w:rFonts w:cs="Times New Roman"/>
            <w:i/>
          </w:rPr>
          <w:delText>M. major</w:delText>
        </w:r>
        <w:r w:rsidRPr="00FB20C7" w:rsidDel="005C0FBA">
          <w:rPr>
            <w:rFonts w:cs="Times New Roman"/>
          </w:rPr>
          <w:delText xml:space="preserve"> </w:delText>
        </w:r>
      </w:del>
      <w:r w:rsidRPr="00FB20C7">
        <w:rPr>
          <w:rFonts w:cs="Times New Roman"/>
        </w:rPr>
        <w:t>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w:t>
      </w:r>
      <w:r w:rsidR="005E3B87">
        <w:rPr>
          <w:rFonts w:cs="Times New Roman"/>
        </w:rPr>
        <w:t xml:space="preserve"> (Sosik et al.</w:t>
      </w:r>
      <w:r w:rsidR="00AD70B9" w:rsidRPr="00D0541A">
        <w:rPr>
          <w:rFonts w:cs="Times New Roman"/>
        </w:rPr>
        <w:t xml:space="preserve"> 2003)</w:t>
      </w:r>
      <w:r w:rsidR="00AD70B9">
        <w:rPr>
          <w:rFonts w:cs="Times New Roman"/>
        </w:rPr>
        <w:t xml:space="preserve">. </w:t>
      </w:r>
      <w:ins w:id="80" w:author="Gwenn Hennon" w:date="2015-12-31T11:12:00Z">
        <w:r w:rsidR="005C0FBA">
          <w:rPr>
            <w:rFonts w:cs="Times New Roman"/>
          </w:rPr>
          <w:t xml:space="preserve">The </w:t>
        </w:r>
      </w:ins>
      <w:ins w:id="81" w:author="Gwenn Hennon" w:date="2015-12-31T11:14:00Z">
        <w:r w:rsidR="005C0FBA">
          <w:rPr>
            <w:rFonts w:cs="Times New Roman"/>
          </w:rPr>
          <w:t>abundance and division rates of cryptophyte popluations</w:t>
        </w:r>
      </w:ins>
      <w:ins w:id="82" w:author="Gwenn Hennon" w:date="2015-12-31T11:12:00Z">
        <w:r w:rsidR="005C0FBA">
          <w:rPr>
            <w:rFonts w:cs="Times New Roman"/>
          </w:rPr>
          <w:t xml:space="preserve"> were compared with abundances of M. major</w:t>
        </w:r>
      </w:ins>
      <w:ins w:id="83" w:author="Gwenn Hennon" w:date="2015-12-31T11:13:00Z">
        <w:r w:rsidR="005C0FBA">
          <w:rPr>
            <w:rFonts w:cs="Times New Roman"/>
          </w:rPr>
          <w:t xml:space="preserve"> to determine the impact of prey physiology and abundance on red water bloom formation.</w:t>
        </w:r>
      </w:ins>
      <w:del w:id="84" w:author="Gwenn Hennon" w:date="2015-12-31T11:12:00Z">
        <w:r w:rsidR="00AD70B9" w:rsidDel="005C0FBA">
          <w:rPr>
            <w:rFonts w:cs="Times New Roman"/>
          </w:rPr>
          <w:delText xml:space="preserve"> </w:delText>
        </w:r>
      </w:del>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4B52B9">
      <w:pPr>
        <w:spacing w:line="480" w:lineRule="auto"/>
        <w:ind w:firstLine="288"/>
        <w:jc w:val="both"/>
        <w:rPr>
          <w:rFonts w:cs="Times New Roman"/>
          <w:b/>
          <w:bCs/>
        </w:rPr>
      </w:pPr>
      <w:r>
        <w:rPr>
          <w:rFonts w:cs="Times New Roman"/>
          <w:b/>
          <w:bCs/>
        </w:rPr>
        <w:t>METHODS</w:t>
      </w:r>
    </w:p>
    <w:p w14:paraId="1CBD6C3B" w14:textId="77777777" w:rsidR="008D5305" w:rsidRPr="00FE75DC" w:rsidRDefault="008D5305" w:rsidP="004B52B9">
      <w:pPr>
        <w:spacing w:line="480" w:lineRule="auto"/>
        <w:ind w:firstLine="288"/>
        <w:jc w:val="both"/>
        <w:rPr>
          <w:rFonts w:cs="Times New Roman"/>
        </w:rPr>
      </w:pPr>
      <w:r w:rsidRPr="00FC5E5F">
        <w:rPr>
          <w:rFonts w:cs="Times New Roman"/>
          <w:b/>
          <w:bCs/>
        </w:rPr>
        <w:t xml:space="preserve">Study Area </w:t>
      </w:r>
    </w:p>
    <w:p w14:paraId="29EDD7D8" w14:textId="4332C8B5"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5E3B87">
        <w:rPr>
          <w:rFonts w:cs="Times New Roman"/>
        </w:rPr>
        <w:t>Batista et al.</w:t>
      </w:r>
      <w:r w:rsidR="00AD70B9">
        <w:rPr>
          <w:rFonts w:cs="Times New Roman"/>
        </w:rPr>
        <w:t xml:space="preserve">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4B52B9">
      <w:pPr>
        <w:spacing w:line="480" w:lineRule="auto"/>
        <w:ind w:firstLine="288"/>
        <w:jc w:val="both"/>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&lt;model&gt;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4B52B9">
      <w:pPr>
        <w:spacing w:line="480" w:lineRule="auto"/>
        <w:ind w:firstLine="288"/>
        <w:jc w:val="both"/>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4B52B9">
      <w:pPr>
        <w:spacing w:line="480" w:lineRule="auto"/>
        <w:ind w:firstLine="288"/>
        <w:jc w:val="both"/>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5C048DCB"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(Melles Griot). Forward light scatter (a proxy for cell size), red and orange fluorescence were collected using a 457–50 bandpass filter, 572–27 bandpass filter</w:t>
      </w:r>
      <w:r w:rsidR="0015440D">
        <w:rPr>
          <w:rFonts w:cs="Times New Roman"/>
        </w:rPr>
        <w:t>,</w:t>
      </w:r>
      <w:r w:rsidRPr="00FC5E5F">
        <w:rPr>
          <w:rFonts w:cs="Times New Roman"/>
        </w:rPr>
        <w:t xml:space="preserve"> and 692–40 band-pass filter, 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laboratory experiment</w:t>
      </w:r>
      <w:r w:rsidR="0015440D">
        <w:rPr>
          <w:rFonts w:cs="Times New Roman"/>
        </w:rPr>
        <w:t>s</w:t>
      </w:r>
      <w:del w:id="85" w:author="Gwenn Hennon" w:date="2015-12-31T11:22:00Z">
        <w:r w:rsidRPr="00FC5E5F" w:rsidDel="00635AC5">
          <w:rPr>
            <w:rFonts w:cs="Times New Roman"/>
          </w:rPr>
          <w:delText>;</w:delText>
        </w:r>
      </w:del>
      <w:del w:id="86" w:author="Gwenn Hennon" w:date="2015-12-31T11:24:00Z">
        <w:r w:rsidRPr="00FC5E5F" w:rsidDel="00635AC5">
          <w:rPr>
            <w:rFonts w:cs="Times New Roman"/>
          </w:rPr>
          <w:delText xml:space="preserve"> </w:delText>
        </w:r>
      </w:del>
      <w:del w:id="87" w:author="Gwenn Hennon" w:date="2015-12-31T11:22:00Z">
        <w:r w:rsidRPr="00FC5E5F" w:rsidDel="00635AC5">
          <w:rPr>
            <w:rFonts w:cs="Times New Roman"/>
          </w:rPr>
          <w:delText xml:space="preserve">this </w:delText>
        </w:r>
      </w:del>
      <w:del w:id="88" w:author="Gwenn Hennon" w:date="2015-12-31T11:24:00Z">
        <w:r w:rsidRPr="00FC5E5F" w:rsidDel="00635AC5">
          <w:rPr>
            <w:rFonts w:cs="Times New Roman"/>
          </w:rPr>
          <w:delText>correspond</w:delText>
        </w:r>
      </w:del>
      <w:del w:id="89" w:author="Gwenn Hennon" w:date="2015-12-31T11:22:00Z">
        <w:r w:rsidRPr="00FC5E5F" w:rsidDel="00635AC5">
          <w:rPr>
            <w:rFonts w:cs="Times New Roman"/>
          </w:rPr>
          <w:delText>ed</w:delText>
        </w:r>
      </w:del>
      <w:del w:id="90" w:author="Gwenn Hennon" w:date="2015-12-31T11:24:00Z">
        <w:r w:rsidRPr="00FC5E5F" w:rsidDel="00635AC5">
          <w:rPr>
            <w:rFonts w:cs="Times New Roman"/>
          </w:rPr>
          <w:delText xml:space="preserve"> to </w:delText>
        </w:r>
      </w:del>
      <w:del w:id="91" w:author="Gwenn Hennon" w:date="2015-12-31T11:17:00Z">
        <w:r w:rsidRPr="00FC5E5F" w:rsidDel="005C0FBA">
          <w:rPr>
            <w:rFonts w:cs="Times New Roman"/>
          </w:rPr>
          <w:delText xml:space="preserve">an analysis rate of </w:delText>
        </w:r>
      </w:del>
      <w:del w:id="92" w:author="Gwenn Hennon" w:date="2015-12-31T11:24:00Z">
        <w:r w:rsidRPr="00FC5E5F" w:rsidDel="00635AC5">
          <w:rPr>
            <w:rFonts w:cs="Times New Roman"/>
          </w:rPr>
          <w:delText xml:space="preserve">15 </w:delText>
        </w:r>
        <w:r w:rsidR="00F36BD8" w:rsidDel="00635AC5">
          <w:rPr>
            <w:rFonts w:cs="Times New Roman"/>
          </w:rPr>
          <w:delText>µ</w:delText>
        </w:r>
        <w:r w:rsidRPr="00FC5E5F" w:rsidDel="00635AC5">
          <w:rPr>
            <w:rFonts w:cs="Times New Roman" w:hint="eastAsia"/>
          </w:rPr>
          <w:delText>L</w:delText>
        </w:r>
        <w:r w:rsidRPr="00FC5E5F" w:rsidDel="00635AC5">
          <w:rPr>
            <w:rFonts w:cs="Times New Roman"/>
          </w:rPr>
          <w:delText xml:space="preserve"> min</w:delText>
        </w:r>
        <w:r w:rsidRPr="00FC5E5F" w:rsidDel="00635AC5">
          <w:rPr>
            <w:rFonts w:cs="Times New Roman"/>
            <w:vertAlign w:val="superscript"/>
          </w:rPr>
          <w:delText>−1</w:delText>
        </w:r>
        <w:r w:rsidRPr="00FC5E5F" w:rsidDel="00635AC5">
          <w:rPr>
            <w:rFonts w:cs="Times New Roman"/>
          </w:rPr>
          <w:delText xml:space="preserve"> </w:delText>
        </w:r>
      </w:del>
      <w:del w:id="93" w:author="Gwenn Hennon" w:date="2015-12-31T11:18:00Z">
        <w:r w:rsidRPr="00FC5E5F" w:rsidDel="005C0FBA">
          <w:rPr>
            <w:rFonts w:cs="Times New Roman"/>
          </w:rPr>
          <w:delText>by the instrument</w:delText>
        </w:r>
        <w:r w:rsidR="00661A6F" w:rsidDel="005C0FBA">
          <w:rPr>
            <w:rFonts w:cs="Times New Roman"/>
          </w:rPr>
          <w:delText xml:space="preserve"> </w:delText>
        </w:r>
      </w:del>
      <w:del w:id="94" w:author="Gwenn Hennon" w:date="2015-12-31T11:24:00Z">
        <w:r w:rsidR="00661A6F" w:rsidRPr="00FC5E5F" w:rsidDel="00635AC5">
          <w:rPr>
            <w:rFonts w:cs="Times New Roman"/>
          </w:rPr>
          <w:delText>(Swalwell et al.</w:delText>
        </w:r>
        <w:r w:rsidR="00661A6F" w:rsidDel="00635AC5">
          <w:rPr>
            <w:rFonts w:cs="Times New Roman"/>
          </w:rPr>
          <w:delText>,</w:delText>
        </w:r>
        <w:r w:rsidR="00661A6F" w:rsidRPr="00FC5E5F" w:rsidDel="00635AC5">
          <w:rPr>
            <w:rFonts w:cs="Times New Roman"/>
          </w:rPr>
          <w:delText xml:space="preserve"> 2011)</w:delText>
        </w:r>
      </w:del>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ins w:id="95" w:author="Gwenn Hennon" w:date="2015-12-31T11:29:00Z">
        <w:r w:rsidR="00635AC5">
          <w:rPr>
            <w:rFonts w:cs="Times New Roman"/>
          </w:rPr>
          <w:t xml:space="preserve"> </w:t>
        </w:r>
      </w:ins>
      <w:del w:id="96" w:author="Gwenn Hennon" w:date="2015-12-31T11:29:00Z">
        <w:r w:rsidRPr="00FC5E5F" w:rsidDel="00635AC5">
          <w:rPr>
            <w:rFonts w:cs="Times New Roman"/>
          </w:rPr>
          <w:delText xml:space="preserve"> </w:delText>
        </w:r>
      </w:del>
      <w:del w:id="97" w:author="Gwenn Hennon" w:date="2015-12-31T11:27:00Z">
        <w:r w:rsidRPr="00FC5E5F" w:rsidDel="00635AC5">
          <w:rPr>
            <w:rFonts w:cs="Times New Roman"/>
          </w:rPr>
          <w:delText xml:space="preserve">Data </w:delText>
        </w:r>
      </w:del>
      <w:ins w:id="98" w:author="Gwenn Hennon" w:date="2015-12-31T11:29:00Z">
        <w:r w:rsidR="00635AC5">
          <w:rPr>
            <w:rFonts w:cs="Times New Roman"/>
          </w:rPr>
          <w:t>F</w:t>
        </w:r>
      </w:ins>
      <w:del w:id="99" w:author="Gwenn Hennon" w:date="2015-12-31T11:29:00Z">
        <w:r w:rsidRPr="00FC5E5F" w:rsidDel="00635AC5">
          <w:rPr>
            <w:rFonts w:cs="Times New Roman"/>
          </w:rPr>
          <w:delText>f</w:delText>
        </w:r>
      </w:del>
      <w:r w:rsidRPr="00FC5E5F">
        <w:rPr>
          <w:rFonts w:cs="Times New Roman"/>
        </w:rPr>
        <w:t xml:space="preserve">iles were </w:t>
      </w:r>
      <w:del w:id="100" w:author="Gwenn Hennon" w:date="2015-12-31T11:26:00Z">
        <w:r w:rsidRPr="00FC5E5F" w:rsidDel="00635AC5">
          <w:rPr>
            <w:rFonts w:cs="Times New Roman"/>
          </w:rPr>
          <w:delText xml:space="preserve">created </w:delText>
        </w:r>
      </w:del>
      <w:ins w:id="101" w:author="Gwenn Hennon" w:date="2015-12-31T11:26:00Z">
        <w:r w:rsidR="00635AC5">
          <w:rPr>
            <w:rFonts w:cs="Times New Roman"/>
          </w:rPr>
          <w:t>written</w:t>
        </w:r>
        <w:r w:rsidR="00635AC5" w:rsidRPr="00FC5E5F">
          <w:rPr>
            <w:rFonts w:cs="Times New Roman"/>
          </w:rPr>
          <w:t xml:space="preserve"> </w:t>
        </w:r>
      </w:ins>
      <w:r w:rsidRPr="00FC5E5F">
        <w:rPr>
          <w:rFonts w:cs="Times New Roman"/>
        </w:rPr>
        <w:t>every three minutes</w:t>
      </w:r>
      <w:ins w:id="102" w:author="Gwenn Hennon" w:date="2015-12-31T11:31:00Z">
        <w:r w:rsidR="001F4C17">
          <w:rPr>
            <w:rFonts w:cs="Times New Roman"/>
          </w:rPr>
          <w:t xml:space="preserve"> of light scatter and fluorescence for each particle</w:t>
        </w:r>
      </w:ins>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9">
        <w:r w:rsidR="00DB5161" w:rsidRPr="00DB5161">
          <w:rPr>
            <w:rStyle w:val="Hyperlink"/>
            <w:rFonts w:cs="Times New Roman"/>
            <w:lang w:bidi="en-US"/>
          </w:rPr>
          <w:t>https://github.com/uwescience/popcycle</w:t>
        </w:r>
      </w:hyperlink>
      <w:r w:rsidR="00DB5161" w:rsidRPr="00DB5161">
        <w:rPr>
          <w:rFonts w:cs="Times New Roman"/>
        </w:rPr>
        <w:t xml:space="preserve">). </w:t>
      </w:r>
      <w:ins w:id="103" w:author="Gwenn Hennon" w:date="2015-12-31T11:31:00Z">
        <w:r w:rsidR="001F4C17">
          <w:rPr>
            <w:rFonts w:cs="Times New Roman"/>
          </w:rPr>
          <w:t>Files were filtered</w:t>
        </w:r>
      </w:ins>
      <w:ins w:id="104" w:author="Gwenn Hennon" w:date="2015-12-31T11:32:00Z">
        <w:r w:rsidR="001F4C17">
          <w:rPr>
            <w:rFonts w:cs="Times New Roman"/>
          </w:rPr>
          <w:t xml:space="preserve"> using parameters X width and X notch</w:t>
        </w:r>
      </w:ins>
      <w:ins w:id="105" w:author="Gwenn Hennon" w:date="2015-12-31T11:31:00Z">
        <w:r w:rsidR="001F4C17">
          <w:rPr>
            <w:rFonts w:cs="Times New Roman"/>
          </w:rPr>
          <w:t xml:space="preserve"> to keep only particles that were in focus, </w:t>
        </w:r>
      </w:ins>
      <w:ins w:id="106" w:author="Gwenn Hennon" w:date="2015-12-31T11:32:00Z">
        <w:r w:rsidR="001F4C17" w:rsidRPr="00FC5E5F">
          <w:rPr>
            <w:rFonts w:cs="Times New Roman"/>
          </w:rPr>
          <w:t>correspond</w:t>
        </w:r>
        <w:r w:rsidR="001F4C17">
          <w:rPr>
            <w:rFonts w:cs="Times New Roman"/>
          </w:rPr>
          <w:t>ing</w:t>
        </w:r>
        <w:r w:rsidR="001F4C17" w:rsidRPr="00FC5E5F">
          <w:rPr>
            <w:rFonts w:cs="Times New Roman"/>
          </w:rPr>
          <w:t xml:space="preserve"> to</w:t>
        </w:r>
        <w:r w:rsidR="001F4C17">
          <w:rPr>
            <w:rFonts w:cs="Times New Roman"/>
          </w:rPr>
          <w:t xml:space="preserve"> a virtual core of</w:t>
        </w:r>
        <w:r w:rsidR="001F4C17" w:rsidRPr="00FC5E5F">
          <w:rPr>
            <w:rFonts w:cs="Times New Roman"/>
          </w:rPr>
          <w:t xml:space="preserve"> 15 </w:t>
        </w:r>
        <w:r w:rsidR="001F4C17">
          <w:rPr>
            <w:rFonts w:cs="Times New Roman"/>
          </w:rPr>
          <w:t>µ</w:t>
        </w:r>
        <w:r w:rsidR="001F4C17" w:rsidRPr="00FC5E5F">
          <w:rPr>
            <w:rFonts w:cs="Times New Roman" w:hint="eastAsia"/>
          </w:rPr>
          <w:t>L</w:t>
        </w:r>
        <w:r w:rsidR="001F4C17" w:rsidRPr="00FC5E5F">
          <w:rPr>
            <w:rFonts w:cs="Times New Roman"/>
          </w:rPr>
          <w:t xml:space="preserve"> min</w:t>
        </w:r>
        <w:r w:rsidR="001F4C17" w:rsidRPr="00FC5E5F">
          <w:rPr>
            <w:rFonts w:cs="Times New Roman"/>
            <w:vertAlign w:val="superscript"/>
          </w:rPr>
          <w:t>−1</w:t>
        </w:r>
        <w:r w:rsidR="001F4C17" w:rsidRPr="00FC5E5F">
          <w:rPr>
            <w:rFonts w:cs="Times New Roman"/>
          </w:rPr>
          <w:t xml:space="preserve"> (Swalwell et al.</w:t>
        </w:r>
        <w:r w:rsidR="001F4C17">
          <w:rPr>
            <w:rFonts w:cs="Times New Roman"/>
          </w:rPr>
          <w:t>,</w:t>
        </w:r>
        <w:r w:rsidR="001F4C17" w:rsidRPr="00FC5E5F">
          <w:rPr>
            <w:rFonts w:cs="Times New Roman"/>
          </w:rPr>
          <w:t xml:space="preserve"> 2011)</w:t>
        </w:r>
      </w:ins>
      <w:ins w:id="107" w:author="Gwenn Hennon" w:date="2015-12-31T11:33:00Z">
        <w:r w:rsidR="001F4C17">
          <w:rPr>
            <w:rFonts w:cs="Times New Roman"/>
          </w:rPr>
          <w:t xml:space="preserve">. </w:t>
        </w:r>
      </w:ins>
      <w:r w:rsidRPr="00FC5E5F">
        <w:rPr>
          <w:rFonts w:cs="Times New Roman"/>
        </w:rPr>
        <w:t xml:space="preserve">A sequential bivariate manual gating scheme was used to cluster cryptophyte population based on </w:t>
      </w:r>
      <w:ins w:id="108" w:author="Gwenn Hennon" w:date="2015-12-31T11:33:00Z">
        <w:r w:rsidR="001F4C17">
          <w:rPr>
            <w:rFonts w:cs="Times New Roman"/>
          </w:rPr>
          <w:t xml:space="preserve">characteristic </w:t>
        </w:r>
      </w:ins>
      <w:r w:rsidRPr="00FC5E5F">
        <w:rPr>
          <w:rFonts w:cs="Times New Roman"/>
        </w:rPr>
        <w:t xml:space="preserve">orange fluorescence and forward light scatter measurements. </w:t>
      </w:r>
    </w:p>
    <w:p w14:paraId="0BCEAD70" w14:textId="119AD289" w:rsidR="008D5305" w:rsidRDefault="008D5305" w:rsidP="004B52B9">
      <w:pPr>
        <w:spacing w:line="480" w:lineRule="auto"/>
        <w:ind w:firstLine="288"/>
        <w:jc w:val="both"/>
        <w:rPr>
          <w:rFonts w:cs="Times New Roman"/>
        </w:rPr>
      </w:pPr>
      <w:r w:rsidRPr="00FC5E5F">
        <w:rPr>
          <w:rFonts w:cs="Times New Roman"/>
        </w:rPr>
        <w:tab/>
      </w:r>
      <w:del w:id="109" w:author="Gwenn Hennon" w:date="2015-12-31T11:35:00Z">
        <w:r w:rsidRPr="00FC5E5F" w:rsidDel="001F4C17">
          <w:rPr>
            <w:rFonts w:cs="Times New Roman"/>
          </w:rPr>
          <w:delText xml:space="preserve">For </w:delText>
        </w:r>
      </w:del>
      <w:ins w:id="110" w:author="Gwenn Hennon" w:date="2015-12-31T11:35:00Z">
        <w:r w:rsidR="001F4C17">
          <w:rPr>
            <w:rFonts w:cs="Times New Roman"/>
          </w:rPr>
          <w:t>To confirm</w:t>
        </w:r>
        <w:r w:rsidR="001F4C17" w:rsidRPr="00FC5E5F">
          <w:rPr>
            <w:rFonts w:cs="Times New Roman"/>
          </w:rPr>
          <w:t xml:space="preserve"> </w:t>
        </w:r>
      </w:ins>
      <w:r w:rsidRPr="00FC5E5F">
        <w:rPr>
          <w:rFonts w:cs="Times New Roman"/>
        </w:rPr>
        <w:t xml:space="preserve">the </w:t>
      </w:r>
      <w:r w:rsidR="000463DE">
        <w:rPr>
          <w:rFonts w:cs="Times New Roman"/>
        </w:rPr>
        <w:t>identification of cryptophyte</w:t>
      </w:r>
      <w:del w:id="111" w:author="Gwenn Hennon" w:date="2015-12-31T11:33:00Z">
        <w:r w:rsidR="000463DE" w:rsidDel="001F4C17">
          <w:rPr>
            <w:rFonts w:cs="Times New Roman"/>
          </w:rPr>
          <w:delText>s</w:delText>
        </w:r>
      </w:del>
      <w:r w:rsidR="000463DE">
        <w:rPr>
          <w:rFonts w:cs="Times New Roman"/>
        </w:rPr>
        <w:t xml:space="preserve">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w:t>
      </w:r>
      <w:ins w:id="112" w:author="Gwenn Hennon" w:date="2015-12-31T11:35:00Z">
        <w:r w:rsidR="001F4C17">
          <w:rPr>
            <w:rFonts w:cs="Times New Roman"/>
          </w:rPr>
          <w:t xml:space="preserve">with </w:t>
        </w:r>
      </w:ins>
      <w:ins w:id="113" w:author="Gwenn Hennon" w:date="2016-01-06T11:50:00Z">
        <w:r w:rsidR="00DB2A4C">
          <w:rPr>
            <w:rFonts w:cs="Times New Roman"/>
          </w:rPr>
          <w:t>characteristic</w:t>
        </w:r>
      </w:ins>
      <w:bookmarkStart w:id="114" w:name="_GoBack"/>
      <w:bookmarkEnd w:id="114"/>
      <w:ins w:id="115" w:author="Gwenn Hennon" w:date="2015-12-31T11:35:00Z">
        <w:r w:rsidR="001F4C17">
          <w:rPr>
            <w:rFonts w:cs="Times New Roman"/>
          </w:rPr>
          <w:t xml:space="preserve"> orange fluorescence and forward light scatter </w:t>
        </w:r>
      </w:ins>
      <w:del w:id="116" w:author="Gwenn Hennon" w:date="2015-12-31T11:35:00Z">
        <w:r w:rsidRPr="00FC5E5F" w:rsidDel="001F4C17">
          <w:rPr>
            <w:rFonts w:cs="Times New Roman"/>
          </w:rPr>
          <w:delText xml:space="preserve">of high-orange particles </w:delText>
        </w:r>
      </w:del>
      <w:r w:rsidRPr="00FC5E5F">
        <w:rPr>
          <w:rFonts w:cs="Times New Roman"/>
        </w:rPr>
        <w:t xml:space="preserve">(assumed to represent </w:t>
      </w:r>
      <w:r w:rsidR="00661A6F">
        <w:rPr>
          <w:rFonts w:cs="Times New Roman"/>
        </w:rPr>
        <w:t xml:space="preserve">phycoerythrin-containing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Del="009617D2" w:rsidRDefault="008D5305" w:rsidP="004B52B9">
      <w:pPr>
        <w:spacing w:line="480" w:lineRule="auto"/>
        <w:ind w:firstLine="288"/>
        <w:jc w:val="both"/>
        <w:rPr>
          <w:del w:id="117" w:author="Gwenn Hennon" w:date="2015-12-31T12:00:00Z"/>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9E8C3B8" w:rsidR="008D5305" w:rsidRPr="00FC5E5F" w:rsidDel="009617D2" w:rsidRDefault="008D5305">
      <w:pPr>
        <w:spacing w:line="480" w:lineRule="auto"/>
        <w:jc w:val="both"/>
        <w:rPr>
          <w:del w:id="118" w:author="Gwenn Hennon" w:date="2015-12-31T11:59:00Z"/>
          <w:rFonts w:cs="Times New Roman"/>
        </w:rPr>
        <w:pPrChange w:id="119" w:author="Gwenn Hennon" w:date="2015-12-31T12:00:00Z">
          <w:pPr>
            <w:spacing w:line="480" w:lineRule="auto"/>
            <w:ind w:firstLine="288"/>
            <w:jc w:val="both"/>
          </w:pPr>
        </w:pPrChange>
      </w:pPr>
      <w:del w:id="120" w:author="Gwenn Hennon" w:date="2015-12-31T12:00:00Z">
        <w:r w:rsidDel="009617D2">
          <w:rPr>
            <w:rFonts w:cs="Times New Roman"/>
          </w:rPr>
          <w:tab/>
        </w:r>
      </w:del>
      <w:del w:id="121" w:author="Gwenn Hennon" w:date="2015-12-31T11:59:00Z">
        <w:r w:rsidRPr="00FC5E5F" w:rsidDel="009617D2">
          <w:rPr>
            <w:rFonts w:cs="Times New Roman"/>
          </w:rPr>
          <w:delText>We used a size-structured matrix population mode</w:delText>
        </w:r>
        <w:r w:rsidR="009E4498" w:rsidDel="009617D2">
          <w:rPr>
            <w:rFonts w:cs="Times New Roman"/>
          </w:rPr>
          <w:delText>l developed by Sosik et al. (200</w:delText>
        </w:r>
        <w:r w:rsidRPr="00FC5E5F" w:rsidDel="009617D2">
          <w:rPr>
            <w:rFonts w:cs="Times New Roman"/>
          </w:rPr>
          <w:delText xml:space="preserve">3) to estimate </w:delText>
        </w:r>
        <w:r w:rsidR="000463DE" w:rsidDel="009617D2">
          <w:rPr>
            <w:rFonts w:cs="Times New Roman"/>
          </w:rPr>
          <w:delText xml:space="preserve">cryptophyte </w:delText>
        </w:r>
        <w:r w:rsidRPr="00FC5E5F" w:rsidDel="009617D2">
          <w:rPr>
            <w:rFonts w:cs="Times New Roman"/>
          </w:rPr>
          <w:delText xml:space="preserve">population division rates. We implemented Sosik’s original Matlab model in an R package </w:delText>
        </w:r>
        <w:r w:rsidRPr="00F36BD8" w:rsidDel="009617D2">
          <w:rPr>
            <w:rFonts w:cs="Times New Roman"/>
            <w:i/>
          </w:rPr>
          <w:delText>ssPopModel</w:delText>
        </w:r>
        <w:r w:rsidRPr="00FC5E5F" w:rsidDel="009617D2">
          <w:rPr>
            <w:rFonts w:cs="Times New Roman"/>
          </w:rPr>
          <w:delText xml:space="preserve"> version 0.1.1, available on Github (</w:delText>
        </w:r>
        <w:r w:rsidR="009E2975" w:rsidDel="009617D2">
          <w:fldChar w:fldCharType="begin"/>
        </w:r>
        <w:r w:rsidR="009E2975" w:rsidDel="009617D2">
          <w:delInstrText xml:space="preserve"> HYPERLINK "https://github.com/armbrustlab/ssPopModel" </w:delInstrText>
        </w:r>
        <w:r w:rsidR="009E2975" w:rsidDel="009617D2">
          <w:fldChar w:fldCharType="separate"/>
        </w:r>
        <w:r w:rsidR="00DB5161" w:rsidRPr="000F480B" w:rsidDel="009617D2">
          <w:rPr>
            <w:rStyle w:val="Hyperlink"/>
            <w:rFonts w:cs="Times New Roman"/>
          </w:rPr>
          <w:delText>https://github.com/armbrustlab/ssPopModel</w:delText>
        </w:r>
        <w:r w:rsidR="009E2975" w:rsidDel="009617D2">
          <w:rPr>
            <w:rStyle w:val="Hyperlink"/>
            <w:rFonts w:cs="Times New Roman"/>
          </w:rPr>
          <w:fldChar w:fldCharType="end"/>
        </w:r>
        <w:r w:rsidRPr="00FC5E5F" w:rsidDel="009617D2">
          <w:rPr>
            <w:rFonts w:cs="Times New Roman"/>
          </w:rPr>
          <w:delText xml:space="preserve">). The model is based on the assumptions that 1) </w:delText>
        </w:r>
        <w:r w:rsidR="000463DE" w:rsidRPr="00FC5E5F" w:rsidDel="009617D2">
          <w:rPr>
            <w:rFonts w:cs="Times New Roman"/>
          </w:rPr>
          <w:delText xml:space="preserve">cell growth </w:delText>
        </w:r>
      </w:del>
      <w:del w:id="122" w:author="Gwenn Hennon" w:date="2015-12-31T11:37:00Z">
        <w:r w:rsidR="000463DE" w:rsidRPr="00FC5E5F" w:rsidDel="001F4C17">
          <w:rPr>
            <w:rFonts w:cs="Times New Roman"/>
          </w:rPr>
          <w:delText xml:space="preserve">is </w:delText>
        </w:r>
      </w:del>
      <w:del w:id="123" w:author="Gwenn Hennon" w:date="2015-12-31T11:36:00Z">
        <w:r w:rsidR="000463DE" w:rsidRPr="00FC5E5F" w:rsidDel="001F4C17">
          <w:rPr>
            <w:rFonts w:cs="Times New Roman"/>
          </w:rPr>
          <w:delText xml:space="preserve">determined </w:delText>
        </w:r>
      </w:del>
      <w:del w:id="124" w:author="Gwenn Hennon" w:date="2015-12-31T11:37:00Z">
        <w:r w:rsidR="000463DE" w:rsidRPr="00FC5E5F" w:rsidDel="001F4C17">
          <w:rPr>
            <w:rFonts w:cs="Times New Roman"/>
          </w:rPr>
          <w:delText>by light exposure,</w:delText>
        </w:r>
        <w:r w:rsidRPr="00FC5E5F" w:rsidDel="001F4C17">
          <w:rPr>
            <w:rFonts w:cs="Times New Roman"/>
          </w:rPr>
          <w:delText xml:space="preserve"> with other abiotic factors such as nutrient availability and temperature operating at longer time scales</w:delText>
        </w:r>
      </w:del>
      <w:del w:id="125" w:author="Gwenn Hennon" w:date="2015-12-31T11:59:00Z">
        <w:r w:rsidRPr="00FC5E5F" w:rsidDel="009617D2">
          <w:rPr>
            <w:rFonts w:cs="Times New Roman"/>
          </w:rPr>
          <w:delText xml:space="preserve">, 2) the probability of a cell dividing depends on size, 3) all cells within a discrete size class have the same probability to change to another size class, and 4) a cell divides </w:delText>
        </w:r>
      </w:del>
      <w:del w:id="126" w:author="Gwenn Hennon" w:date="2015-12-31T11:40:00Z">
        <w:r w:rsidRPr="00FC5E5F" w:rsidDel="00FB3C30">
          <w:rPr>
            <w:rFonts w:cs="Times New Roman"/>
          </w:rPr>
          <w:delText xml:space="preserve">into </w:delText>
        </w:r>
      </w:del>
      <w:del w:id="127" w:author="Gwenn Hennon" w:date="2015-12-31T11:59:00Z">
        <w:r w:rsidRPr="00FC5E5F" w:rsidDel="009617D2">
          <w:rPr>
            <w:rFonts w:cs="Times New Roman"/>
          </w:rPr>
          <w:delText xml:space="preserve">two daughter cells, each half the size of the mother cell. The model predicts the cell size distribution over the course of the day </w:delText>
        </w:r>
      </w:del>
      <w:del w:id="128" w:author="Gwenn Hennon" w:date="2015-12-31T11:41:00Z">
        <w:r w:rsidRPr="00FC5E5F" w:rsidDel="00FB3C30">
          <w:rPr>
            <w:rFonts w:cs="Times New Roman"/>
          </w:rPr>
          <w:delText xml:space="preserve">using </w:delText>
        </w:r>
      </w:del>
      <w:del w:id="129" w:author="Gwenn Hennon" w:date="2015-12-31T11:59:00Z">
        <w:r w:rsidRPr="00FC5E5F" w:rsidDel="009617D2">
          <w:rPr>
            <w:rFonts w:cs="Times New Roman"/>
          </w:rPr>
          <w:delText xml:space="preserve">the cell size/cell division relationships and the light-dependence of cell division. </w:delText>
        </w:r>
      </w:del>
    </w:p>
    <w:p w14:paraId="247704DF" w14:textId="77777777" w:rsidR="008D5305" w:rsidRPr="00FC5E5F" w:rsidRDefault="008D5305" w:rsidP="009617D2">
      <w:pPr>
        <w:spacing w:line="480" w:lineRule="auto"/>
        <w:ind w:firstLine="288"/>
        <w:jc w:val="both"/>
        <w:rPr>
          <w:rFonts w:cs="Times New Roman"/>
        </w:rPr>
      </w:pPr>
    </w:p>
    <w:p w14:paraId="0502987C" w14:textId="7376194C" w:rsidR="008D5305" w:rsidRDefault="008D5305" w:rsidP="004B52B9">
      <w:pPr>
        <w:spacing w:line="480" w:lineRule="auto"/>
        <w:ind w:firstLine="288"/>
        <w:jc w:val="both"/>
        <w:rPr>
          <w:rFonts w:cs="Times New Roman"/>
          <w:i/>
        </w:rPr>
      </w:pPr>
      <w:del w:id="130" w:author="Gwenn Hennon" w:date="2015-12-31T12:01:00Z">
        <w:r w:rsidRPr="00FC5E5F" w:rsidDel="009617D2">
          <w:rPr>
            <w:rFonts w:cs="Times New Roman"/>
            <w:i/>
          </w:rPr>
          <w:delText>Estimated division rates in culture</w:delText>
        </w:r>
      </w:del>
      <w:ins w:id="131" w:author="Gwenn Hennon" w:date="2015-12-31T12:01:00Z">
        <w:r w:rsidR="009617D2">
          <w:rPr>
            <w:rFonts w:cs="Times New Roman"/>
            <w:i/>
          </w:rPr>
          <w:t>Lab</w:t>
        </w:r>
      </w:ins>
      <w:ins w:id="132" w:author="Gwenn Hennon" w:date="2015-12-31T12:02:00Z">
        <w:r w:rsidR="009617D2">
          <w:rPr>
            <w:rFonts w:cs="Times New Roman"/>
            <w:i/>
          </w:rPr>
          <w:t>oratory culture</w:t>
        </w:r>
      </w:ins>
      <w:ins w:id="133" w:author="Gwenn Hennon" w:date="2015-12-31T12:01:00Z">
        <w:r w:rsidR="009617D2">
          <w:rPr>
            <w:rFonts w:cs="Times New Roman"/>
            <w:i/>
          </w:rPr>
          <w:t xml:space="preserve"> validation</w:t>
        </w:r>
      </w:ins>
      <w:del w:id="134" w:author="Gwenn Hennon" w:date="2015-12-31T12:01:00Z">
        <w:r w:rsidRPr="00FC5E5F" w:rsidDel="009617D2">
          <w:rPr>
            <w:rFonts w:cs="Times New Roman"/>
            <w:i/>
          </w:rPr>
          <w:delText>s</w:delText>
        </w:r>
      </w:del>
      <w:r w:rsidRPr="00FC5E5F">
        <w:rPr>
          <w:rFonts w:cs="Times New Roman"/>
          <w:i/>
        </w:rPr>
        <w:t xml:space="preserve">. </w:t>
      </w:r>
    </w:p>
    <w:p w14:paraId="4FA08CBC" w14:textId="1604D9F4" w:rsidR="008D5305" w:rsidRDefault="008D5305" w:rsidP="004B52B9">
      <w:pPr>
        <w:spacing w:line="480" w:lineRule="auto"/>
        <w:ind w:firstLine="288"/>
        <w:jc w:val="both"/>
        <w:rPr>
          <w:ins w:id="135" w:author="Gwenn Hennon" w:date="2015-12-31T11:59:00Z"/>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36" w:name="__DdeLink__1831_1098803516"/>
      <w:bookmarkStart w:id="137" w:name="__DdeLink__1936_918047637"/>
      <w:r w:rsidRPr="00FC5E5F">
        <w:rPr>
          <w:rFonts w:cs="Times New Roman"/>
        </w:rPr>
        <w:t>°C</w:t>
      </w:r>
      <w:bookmarkEnd w:id="136"/>
      <w:bookmarkEnd w:id="137"/>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w:t>
      </w:r>
      <w:ins w:id="138" w:author="Gwenn Hennon" w:date="2015-12-31T11:43:00Z">
        <w:r w:rsidR="001B031E">
          <w:rPr>
            <w:rFonts w:cs="Times New Roman"/>
          </w:rPr>
          <w:t xml:space="preserve">continuously </w:t>
        </w:r>
      </w:ins>
      <w:r w:rsidRPr="00FC5E5F">
        <w:rPr>
          <w:rFonts w:cs="Times New Roman"/>
        </w:rPr>
        <w:t xml:space="preserve">mixed with a magnetic </w:t>
      </w:r>
      <w:del w:id="139" w:author="Gwenn Hennon" w:date="2015-12-31T11:43:00Z">
        <w:r w:rsidRPr="00FC5E5F" w:rsidDel="001B031E">
          <w:rPr>
            <w:rFonts w:cs="Times New Roman"/>
          </w:rPr>
          <w:delText xml:space="preserve">carboy </w:delText>
        </w:r>
      </w:del>
      <w:r w:rsidRPr="00FC5E5F">
        <w:rPr>
          <w:rFonts w:cs="Times New Roman"/>
        </w:rPr>
        <w:t>stir bar</w:t>
      </w:r>
      <w:ins w:id="140" w:author="Gwenn Hennon" w:date="2015-12-31T11:44:00Z">
        <w:r w:rsidR="001B031E">
          <w:rPr>
            <w:rFonts w:cs="Times New Roman"/>
          </w:rPr>
          <w:t xml:space="preserve">. A peristaltic pump </w:t>
        </w:r>
      </w:ins>
      <w:ins w:id="141" w:author="Gwenn Hennon" w:date="2015-12-31T11:45:00Z">
        <w:r w:rsidR="00766BCD">
          <w:rPr>
            <w:rFonts w:cs="Times New Roman"/>
          </w:rPr>
          <w:t>(Peri-Star Pro</w:t>
        </w:r>
      </w:ins>
      <w:ins w:id="142" w:author="Gwenn Hennon" w:date="2015-12-31T12:15:00Z">
        <w:r w:rsidR="00766BCD">
          <w:rPr>
            <w:rFonts w:cs="Times New Roman"/>
          </w:rPr>
          <w:t>, World Precision Instruments</w:t>
        </w:r>
      </w:ins>
      <w:ins w:id="143" w:author="Gwenn Hennon" w:date="2015-12-31T11:45:00Z">
        <w:r w:rsidR="001B031E">
          <w:rPr>
            <w:rFonts w:cs="Times New Roman"/>
          </w:rPr>
          <w:t>)</w:t>
        </w:r>
      </w:ins>
      <w:ins w:id="144" w:author="Gwenn Hennon" w:date="2015-12-31T11:46:00Z">
        <w:r w:rsidR="001B031E">
          <w:rPr>
            <w:rFonts w:cs="Times New Roman"/>
          </w:rPr>
          <w:t xml:space="preserve"> collected culture media </w:t>
        </w:r>
      </w:ins>
      <w:ins w:id="145" w:author="Gwenn Hennon" w:date="2015-12-31T11:48:00Z">
        <w:r w:rsidR="001B031E">
          <w:rPr>
            <w:rFonts w:cs="Times New Roman"/>
          </w:rPr>
          <w:t xml:space="preserve">at a rate of </w:t>
        </w:r>
        <w:commentRangeStart w:id="146"/>
        <w:r w:rsidR="001B031E">
          <w:rPr>
            <w:rFonts w:cs="Times New Roman"/>
          </w:rPr>
          <w:t>X ml/min</w:t>
        </w:r>
      </w:ins>
      <w:ins w:id="147" w:author="Gwenn Hennon" w:date="2015-12-31T11:52:00Z">
        <w:r w:rsidR="002159EE">
          <w:rPr>
            <w:rFonts w:cs="Times New Roman"/>
          </w:rPr>
          <w:t xml:space="preserve"> for X</w:t>
        </w:r>
      </w:ins>
      <w:ins w:id="148" w:author="Gwenn Hennon" w:date="2015-12-31T11:53:00Z">
        <w:r w:rsidR="002159EE">
          <w:rPr>
            <w:rFonts w:cs="Times New Roman"/>
          </w:rPr>
          <w:t xml:space="preserve"> </w:t>
        </w:r>
      </w:ins>
      <w:ins w:id="149" w:author="Gwenn Hennon" w:date="2015-12-31T11:52:00Z">
        <w:r w:rsidR="002159EE">
          <w:rPr>
            <w:rFonts w:cs="Times New Roman"/>
          </w:rPr>
          <w:t xml:space="preserve">min </w:t>
        </w:r>
      </w:ins>
      <w:commentRangeEnd w:id="146"/>
      <w:ins w:id="150" w:author="Gwenn Hennon" w:date="2015-12-31T11:53:00Z">
        <w:r w:rsidR="002159EE">
          <w:rPr>
            <w:rStyle w:val="CommentReference"/>
          </w:rPr>
          <w:commentReference w:id="146"/>
        </w:r>
      </w:ins>
      <w:ins w:id="152" w:author="Gwenn Hennon" w:date="2015-12-31T11:52:00Z">
        <w:r w:rsidR="002159EE">
          <w:rPr>
            <w:rFonts w:cs="Times New Roman"/>
          </w:rPr>
          <w:t>every hour</w:t>
        </w:r>
      </w:ins>
      <w:ins w:id="153" w:author="Gwenn Hennon" w:date="2015-12-31T11:48:00Z">
        <w:r w:rsidR="001B031E">
          <w:rPr>
            <w:rFonts w:cs="Times New Roman"/>
          </w:rPr>
          <w:t xml:space="preserve"> </w:t>
        </w:r>
      </w:ins>
      <w:ins w:id="154" w:author="Gwenn Hennon" w:date="2015-12-31T11:46:00Z">
        <w:r w:rsidR="001B031E">
          <w:rPr>
            <w:rFonts w:cs="Times New Roman"/>
          </w:rPr>
          <w:t>for</w:t>
        </w:r>
      </w:ins>
      <w:r w:rsidRPr="00FC5E5F">
        <w:rPr>
          <w:rFonts w:cs="Times New Roman"/>
        </w:rPr>
        <w:t xml:space="preserve"> </w:t>
      </w:r>
      <w:del w:id="155" w:author="Gwenn Hennon" w:date="2015-12-31T11:47:00Z">
        <w:r w:rsidRPr="00FC5E5F" w:rsidDel="001B031E">
          <w:rPr>
            <w:rFonts w:cs="Times New Roman"/>
          </w:rPr>
          <w:delText xml:space="preserve">and </w:delText>
        </w:r>
      </w:del>
      <w:del w:id="156" w:author="Gwenn Hennon" w:date="2015-12-31T11:50:00Z">
        <w:r w:rsidRPr="00FC5E5F" w:rsidDel="002159EE">
          <w:rPr>
            <w:rFonts w:cs="Times New Roman"/>
          </w:rPr>
          <w:delText>analy</w:delText>
        </w:r>
      </w:del>
      <w:del w:id="157" w:author="Gwenn Hennon" w:date="2015-12-31T11:47:00Z">
        <w:r w:rsidRPr="00FC5E5F" w:rsidDel="001B031E">
          <w:rPr>
            <w:rFonts w:cs="Times New Roman"/>
          </w:rPr>
          <w:delText>zed</w:delText>
        </w:r>
      </w:del>
      <w:ins w:id="158" w:author="Gwenn Hennon" w:date="2015-12-31T11:50:00Z">
        <w:r w:rsidR="002159EE">
          <w:rPr>
            <w:rFonts w:cs="Times New Roman"/>
          </w:rPr>
          <w:t>measurement</w:t>
        </w:r>
      </w:ins>
      <w:r w:rsidRPr="00FC5E5F">
        <w:rPr>
          <w:rFonts w:cs="Times New Roman"/>
        </w:rPr>
        <w:t xml:space="preserve">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stored in liquid nitrogen</w:t>
      </w:r>
      <w:ins w:id="159" w:author="Gwenn Hennon" w:date="2015-12-31T11:55:00Z">
        <w:r w:rsidR="002159EE">
          <w:rPr>
            <w:rFonts w:cs="Times New Roman"/>
          </w:rPr>
          <w:t xml:space="preserve"> for cell-cycle </w:t>
        </w:r>
      </w:ins>
      <w:ins w:id="160" w:author="Gwenn Hennon" w:date="2015-12-31T11:57:00Z">
        <w:r w:rsidR="002159EE">
          <w:rPr>
            <w:rFonts w:cs="Times New Roman"/>
          </w:rPr>
          <w:t>analysis.</w:t>
        </w:r>
      </w:ins>
      <w:ins w:id="161" w:author="Gwenn Hennon" w:date="2015-12-31T11:55:00Z">
        <w:r w:rsidR="002159EE">
          <w:rPr>
            <w:rFonts w:cs="Times New Roman"/>
          </w:rPr>
          <w:t xml:space="preserve"> </w:t>
        </w:r>
      </w:ins>
      <w:del w:id="162" w:author="Gwenn Hennon" w:date="2015-12-31T11:58:00Z">
        <w:r w:rsidRPr="00FE75DC" w:rsidDel="002159EE">
          <w:rPr>
            <w:rFonts w:cs="Times New Roman"/>
          </w:rPr>
          <w:delText xml:space="preserve">. </w:delText>
        </w:r>
      </w:del>
      <w:r>
        <w:rPr>
          <w:rFonts w:cs="Times New Roman"/>
        </w:rPr>
        <w:t>One</w:t>
      </w:r>
      <w:r w:rsidRPr="00FE75DC">
        <w:rPr>
          <w:rFonts w:cs="Times New Roman"/>
        </w:rPr>
        <w:t xml:space="preserve"> month after sample collection, fixed samples were stained with 0.01% green-fluorescing DNA stain SYBR Green I (diluted with dimethylsulfoxide) for 15 minutes at room temperature in the dark. Following the addition of fluorescent microspheres (1 μm, Polysciences)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 minimum of 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w:t>
      </w:r>
      <w:ins w:id="163" w:author="Gwenn Hennon" w:date="2015-12-31T11:58:00Z">
        <w:r w:rsidR="002159EE">
          <w:rPr>
            <w:rFonts w:cs="Times New Roman"/>
          </w:rPr>
          <w:t xml:space="preserve"> cell cycle analysis of</w:t>
        </w:r>
      </w:ins>
      <w:r w:rsidRPr="00FC5E5F">
        <w:rPr>
          <w:rFonts w:cs="Times New Roman"/>
        </w:rPr>
        <w:t xml:space="preserve"> DNA distributions were computed as described previously (Carpenter and Chang, 1988)</w:t>
      </w:r>
      <w:ins w:id="164" w:author="Gwenn Hennon" w:date="2015-12-31T11:58:00Z">
        <w:r w:rsidR="002159EE">
          <w:rPr>
            <w:rFonts w:cs="Times New Roman"/>
          </w:rPr>
          <w:t xml:space="preserve"> and compared with </w:t>
        </w:r>
      </w:ins>
      <w:ins w:id="165" w:author="Gwenn Hennon" w:date="2015-12-31T12:02:00Z">
        <w:r w:rsidR="009617D2">
          <w:rPr>
            <w:rFonts w:cs="Times New Roman"/>
          </w:rPr>
          <w:t xml:space="preserve">size-structure </w:t>
        </w:r>
      </w:ins>
      <w:ins w:id="166" w:author="Gwenn Hennon" w:date="2015-12-31T12:03:00Z">
        <w:r w:rsidR="00B839DD">
          <w:rPr>
            <w:rFonts w:cs="Times New Roman"/>
          </w:rPr>
          <w:t>modeled</w:t>
        </w:r>
      </w:ins>
      <w:ins w:id="167" w:author="Gwenn Hennon" w:date="2015-12-31T11:58:00Z">
        <w:r w:rsidR="002159EE">
          <w:rPr>
            <w:rFonts w:cs="Times New Roman"/>
          </w:rPr>
          <w:t xml:space="preserve"> division rates</w:t>
        </w:r>
      </w:ins>
      <w:r w:rsidRPr="00FC5E5F">
        <w:rPr>
          <w:rFonts w:cs="Times New Roman"/>
        </w:rPr>
        <w:t xml:space="preserve">. </w:t>
      </w:r>
    </w:p>
    <w:p w14:paraId="233BD355" w14:textId="7DB53347" w:rsidR="009617D2" w:rsidRPr="009617D2" w:rsidRDefault="009617D2">
      <w:pPr>
        <w:spacing w:line="480" w:lineRule="auto"/>
        <w:jc w:val="both"/>
        <w:rPr>
          <w:ins w:id="168" w:author="Gwenn Hennon" w:date="2015-12-31T12:00:00Z"/>
          <w:rFonts w:cs="Times New Roman"/>
          <w:i/>
          <w:rPrChange w:id="169" w:author="Gwenn Hennon" w:date="2015-12-31T12:00:00Z">
            <w:rPr>
              <w:ins w:id="170" w:author="Gwenn Hennon" w:date="2015-12-31T12:00:00Z"/>
              <w:rFonts w:cs="Times New Roman"/>
            </w:rPr>
          </w:rPrChange>
        </w:rPr>
        <w:pPrChange w:id="171" w:author="Gwenn Hennon" w:date="2015-12-31T12:00:00Z">
          <w:pPr>
            <w:spacing w:line="480" w:lineRule="auto"/>
            <w:ind w:firstLine="288"/>
            <w:jc w:val="both"/>
          </w:pPr>
        </w:pPrChange>
      </w:pPr>
      <w:ins w:id="172" w:author="Gwenn Hennon" w:date="2015-12-31T12:00:00Z">
        <w:r w:rsidRPr="009617D2">
          <w:rPr>
            <w:rFonts w:cs="Times New Roman"/>
            <w:i/>
            <w:rPrChange w:id="173" w:author="Gwenn Hennon" w:date="2015-12-31T12:00:00Z">
              <w:rPr>
                <w:rFonts w:cs="Times New Roman"/>
              </w:rPr>
            </w:rPrChange>
          </w:rPr>
          <w:t>Size-structured matrix model</w:t>
        </w:r>
      </w:ins>
    </w:p>
    <w:p w14:paraId="39D2C670" w14:textId="51DA903F" w:rsidR="009617D2" w:rsidRPr="00FE75DC" w:rsidDel="009617D2" w:rsidRDefault="009617D2">
      <w:pPr>
        <w:spacing w:line="480" w:lineRule="auto"/>
        <w:ind w:firstLine="288"/>
        <w:jc w:val="both"/>
        <w:rPr>
          <w:del w:id="174" w:author="Gwenn Hennon" w:date="2015-12-31T12:01:00Z"/>
          <w:rFonts w:cs="Times New Roman"/>
        </w:rPr>
      </w:pPr>
      <w:ins w:id="175" w:author="Gwenn Hennon" w:date="2015-12-31T11:59:00Z">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We implemented Sosik’s original Matlab model in an R package </w:t>
        </w:r>
        <w:r w:rsidRPr="00F36BD8">
          <w:rPr>
            <w:rFonts w:cs="Times New Roman"/>
            <w:i/>
          </w:rPr>
          <w:t>ssPopModel</w:t>
        </w:r>
        <w:r w:rsidRPr="00FC5E5F">
          <w:rPr>
            <w:rFonts w:cs="Times New Roman"/>
          </w:rPr>
          <w:t xml:space="preserve"> version 0.1.1, available on Github (</w:t>
        </w:r>
        <w:r>
          <w:fldChar w:fldCharType="begin"/>
        </w:r>
        <w:r>
          <w:instrText xml:space="preserve"> HYPERLINK "https://github.com/armbrustlab/ssPopModel" </w:instrText>
        </w:r>
        <w:r>
          <w:fldChar w:fldCharType="separate"/>
        </w:r>
        <w:r w:rsidRPr="000F480B">
          <w:rPr>
            <w:rStyle w:val="Hyperlink"/>
            <w:rFonts w:cs="Times New Roman"/>
          </w:rPr>
          <w:t>https://github.com/armbrustlab/ssPopModel</w:t>
        </w:r>
        <w:r>
          <w:rPr>
            <w:rStyle w:val="Hyperlink"/>
            <w:rFonts w:cs="Times New Roman"/>
          </w:rPr>
          <w:fldChar w:fldCharType="end"/>
        </w:r>
        <w:r w:rsidRPr="00FC5E5F">
          <w:rPr>
            <w:rFonts w:cs="Times New Roman"/>
          </w:rPr>
          <w:t xml:space="preserve">). The model is based on the assumptions that 1) cell </w:t>
        </w:r>
        <w:commentRangeStart w:id="176"/>
        <w:r w:rsidRPr="00FC5E5F">
          <w:rPr>
            <w:rFonts w:cs="Times New Roman"/>
          </w:rPr>
          <w:t xml:space="preserve">growth </w:t>
        </w:r>
        <w:r>
          <w:rPr>
            <w:rFonts w:cs="Times New Roman"/>
          </w:rPr>
          <w:t>occurs only when light is available for photosynthesis</w:t>
        </w:r>
        <w:commentRangeEnd w:id="176"/>
        <w:r>
          <w:rPr>
            <w:rStyle w:val="CommentReference"/>
          </w:rPr>
          <w:commentReference w:id="176"/>
        </w:r>
        <w:r w:rsidRPr="00FC5E5F">
          <w:rPr>
            <w:rFonts w:cs="Times New Roman"/>
          </w:rPr>
          <w:t>, 2) the probability of a cell dividing depends on size</w:t>
        </w:r>
        <w:r>
          <w:rPr>
            <w:rFonts w:cs="Times New Roman"/>
          </w:rPr>
          <w:t xml:space="preserve"> with larger cells being more likely to divide</w:t>
        </w:r>
        <w:r w:rsidRPr="00FC5E5F">
          <w:rPr>
            <w:rFonts w:cs="Times New Roman"/>
          </w:rPr>
          <w:t xml:space="preserve">, 3) all cells within a discrete size class have the same probability to change to another size class, and 4) </w:t>
        </w:r>
        <w:r>
          <w:rPr>
            <w:rFonts w:cs="Times New Roman"/>
          </w:rPr>
          <w:t xml:space="preserve">when </w:t>
        </w:r>
        <w:r w:rsidRPr="00FC5E5F">
          <w:rPr>
            <w:rFonts w:cs="Times New Roman"/>
          </w:rPr>
          <w:t xml:space="preserve">a cell divides </w:t>
        </w:r>
        <w:r>
          <w:rPr>
            <w:rFonts w:cs="Times New Roman"/>
          </w:rPr>
          <w:t>it creates</w:t>
        </w:r>
        <w:r w:rsidRPr="00FC5E5F">
          <w:rPr>
            <w:rFonts w:cs="Times New Roman"/>
          </w:rPr>
          <w:t xml:space="preserve"> two daughter cells, each half the size of the mother cell. The model predicts the cell size distribution over the course of the day </w:t>
        </w:r>
        <w:r>
          <w:rPr>
            <w:rFonts w:cs="Times New Roman"/>
          </w:rPr>
          <w:t xml:space="preserve">by fitting parameters to </w:t>
        </w:r>
        <w:r w:rsidRPr="00FC5E5F">
          <w:rPr>
            <w:rFonts w:cs="Times New Roman"/>
          </w:rPr>
          <w:t xml:space="preserve">the cell size/cell division relationships and the light-dependence of cell division. </w:t>
        </w:r>
      </w:ins>
    </w:p>
    <w:p w14:paraId="5D43F145" w14:textId="48DC8FF0" w:rsidR="008D5305" w:rsidRPr="00FC5E5F" w:rsidDel="009617D2" w:rsidRDefault="008D5305">
      <w:pPr>
        <w:spacing w:line="480" w:lineRule="auto"/>
        <w:ind w:firstLine="288"/>
        <w:jc w:val="both"/>
        <w:rPr>
          <w:del w:id="177" w:author="Gwenn Hennon" w:date="2015-12-31T12:01:00Z"/>
          <w:rFonts w:cs="Times New Roman"/>
        </w:rPr>
      </w:pPr>
    </w:p>
    <w:p w14:paraId="128BD044" w14:textId="508AB5DD" w:rsidR="008D5305" w:rsidRPr="004F2AEA" w:rsidDel="009617D2" w:rsidRDefault="008D5305">
      <w:pPr>
        <w:spacing w:line="480" w:lineRule="auto"/>
        <w:ind w:firstLine="288"/>
        <w:jc w:val="both"/>
        <w:rPr>
          <w:del w:id="178" w:author="Gwenn Hennon" w:date="2015-12-31T12:01:00Z"/>
          <w:rFonts w:cs="Times New Roman"/>
          <w:i/>
        </w:rPr>
      </w:pPr>
      <w:del w:id="179" w:author="Gwenn Hennon" w:date="2015-12-31T12:01:00Z">
        <w:r w:rsidRPr="004F2AEA" w:rsidDel="009617D2">
          <w:rPr>
            <w:rFonts w:cs="Times New Roman"/>
            <w:i/>
          </w:rPr>
          <w:delText>Estimated division rates in the field.</w:delText>
        </w:r>
      </w:del>
    </w:p>
    <w:p w14:paraId="18C17F45" w14:textId="1A362672" w:rsidR="008D5305" w:rsidRDefault="008D5305" w:rsidP="009617D2">
      <w:pPr>
        <w:spacing w:line="480" w:lineRule="auto"/>
        <w:ind w:firstLine="288"/>
        <w:jc w:val="both"/>
        <w:rPr>
          <w:rFonts w:cs="Times New Roman"/>
        </w:rPr>
      </w:pPr>
      <w:del w:id="180" w:author="Gwenn Hennon" w:date="2015-12-31T12:01:00Z">
        <w:r w:rsidRPr="004F2AEA" w:rsidDel="009617D2">
          <w:rPr>
            <w:rFonts w:cs="Times New Roman"/>
            <w:i/>
          </w:rPr>
          <w:tab/>
          <w:delText xml:space="preserve"> </w:delText>
        </w:r>
        <w:r w:rsidRPr="004F2AEA" w:rsidDel="009617D2">
          <w:rPr>
            <w:rFonts w:cs="Times New Roman"/>
          </w:rPr>
          <w:delText>The method used to estimate</w:delText>
        </w:r>
        <w:r w:rsidRPr="004F2AEA" w:rsidDel="009617D2">
          <w:rPr>
            <w:rFonts w:cs="Times New Roman"/>
            <w:b/>
          </w:rPr>
          <w:delText xml:space="preserve"> </w:delText>
        </w:r>
        <w:r w:rsidRPr="004F2AEA" w:rsidDel="009617D2">
          <w:rPr>
            <w:rFonts w:cs="Times New Roman"/>
          </w:rPr>
          <w:delText xml:space="preserve">hourly division rates of </w:delText>
        </w:r>
        <w:r w:rsidRPr="004F2AEA" w:rsidDel="009617D2">
          <w:rPr>
            <w:rFonts w:cs="Times New Roman"/>
            <w:i/>
          </w:rPr>
          <w:delText xml:space="preserve">Rhodomonas </w:delText>
        </w:r>
        <w:r w:rsidRPr="004F2AEA" w:rsidDel="009617D2">
          <w:rPr>
            <w:rFonts w:cs="Times New Roman"/>
          </w:rPr>
          <w:delText>sp</w:delText>
        </w:r>
        <w:r w:rsidRPr="004F2AEA" w:rsidDel="009617D2">
          <w:rPr>
            <w:rFonts w:cs="Times New Roman"/>
            <w:i/>
          </w:rPr>
          <w:delText xml:space="preserve">. </w:delText>
        </w:r>
        <w:r w:rsidR="000463DE" w:rsidDel="009617D2">
          <w:rPr>
            <w:rFonts w:cs="Times New Roman"/>
          </w:rPr>
          <w:delText xml:space="preserve">in culture was applied to cryptophyte </w:delText>
        </w:r>
        <w:r w:rsidRPr="004F2AEA" w:rsidDel="009617D2">
          <w:rPr>
            <w:rFonts w:cs="Times New Roman"/>
          </w:rPr>
          <w:delText xml:space="preserve">populations in the field. </w:delText>
        </w:r>
      </w:del>
      <w:r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4B52B9">
      <w:pPr>
        <w:spacing w:line="480" w:lineRule="auto"/>
        <w:ind w:firstLine="288"/>
        <w:jc w:val="both"/>
        <w:rPr>
          <w:rFonts w:cs="Times New Roman"/>
          <w:b/>
        </w:rPr>
      </w:pPr>
      <w:r w:rsidRPr="00A357F5">
        <w:rPr>
          <w:rFonts w:cs="Times New Roman"/>
          <w:b/>
        </w:rPr>
        <w:t>Cryptophyte community composition</w:t>
      </w:r>
    </w:p>
    <w:p w14:paraId="6FADE3E0" w14:textId="77777777" w:rsidR="0008449F" w:rsidRPr="0008449F" w:rsidRDefault="0008449F" w:rsidP="004B52B9">
      <w:pPr>
        <w:spacing w:line="480" w:lineRule="auto"/>
        <w:ind w:firstLine="288"/>
        <w:jc w:val="both"/>
        <w:rPr>
          <w:rFonts w:cs="Arial"/>
          <w:i/>
          <w:color w:val="auto"/>
        </w:rPr>
      </w:pPr>
      <w:r w:rsidRPr="0008449F">
        <w:rPr>
          <w:rFonts w:cs="Arial"/>
          <w:i/>
          <w:color w:val="auto"/>
        </w:rPr>
        <w:t>DNA extraction</w:t>
      </w:r>
    </w:p>
    <w:p w14:paraId="5D1CFB43" w14:textId="7D0BF65E" w:rsidR="0008449F" w:rsidRPr="0055344C" w:rsidRDefault="0008449F" w:rsidP="004B52B9">
      <w:pPr>
        <w:spacing w:line="480" w:lineRule="auto"/>
        <w:ind w:firstLine="288"/>
        <w:jc w:val="both"/>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p>
    <w:p w14:paraId="3BE01235" w14:textId="17967144" w:rsidR="0008449F" w:rsidRDefault="0008449F" w:rsidP="004B52B9">
      <w:pPr>
        <w:spacing w:line="480" w:lineRule="auto"/>
        <w:ind w:firstLine="288"/>
        <w:jc w:val="both"/>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buffer and proteinase K in </w:t>
      </w:r>
      <w:r>
        <w:rPr>
          <w:rFonts w:cs="Arial"/>
          <w:color w:val="auto"/>
        </w:rPr>
        <w:t>2 ml microcentrifuge</w:t>
      </w:r>
      <w:r w:rsidRPr="0055344C">
        <w:rPr>
          <w:rFonts w:cs="Arial"/>
          <w:color w:val="auto"/>
        </w:rPr>
        <w:t xml:space="preserve"> tubes and incubated at 55°C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33920D9B" w:rsidR="0008449F" w:rsidRPr="0008449F" w:rsidRDefault="0008449F" w:rsidP="004B52B9">
      <w:pPr>
        <w:pStyle w:val="HTMLPreformatted"/>
        <w:spacing w:line="480" w:lineRule="auto"/>
        <w:ind w:firstLine="288"/>
        <w:jc w:val="both"/>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Pr="005B5C4F">
        <w:rPr>
          <w:rFonts w:ascii="Times New Roman" w:hAnsi="Times New Roman" w:cs="Times New Roman"/>
          <w:i/>
          <w:color w:val="222222"/>
          <w:sz w:val="24"/>
          <w:szCs w:val="24"/>
        </w:rPr>
        <w:t xml:space="preserve">Goniomonas truncata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BLASTn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bp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rubrum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r w:rsidRPr="005B5C4F">
        <w:rPr>
          <w:rFonts w:ascii="Times New Roman" w:hAnsi="Times New Roman" w:cs="Times New Roman"/>
          <w:i/>
          <w:color w:val="222222"/>
          <w:sz w:val="24"/>
          <w:szCs w:val="24"/>
        </w:rPr>
        <w:t>Geminigera cryophilia</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(UltraClean PCR clean up kit, MoBio),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bp </w:t>
      </w:r>
      <w:r w:rsidRPr="005B5C4F">
        <w:rPr>
          <w:rFonts w:ascii="Times New Roman" w:hAnsi="Times New Roman" w:cs="Times New Roman"/>
          <w:color w:val="222222"/>
          <w:sz w:val="24"/>
          <w:szCs w:val="24"/>
        </w:rPr>
        <w:t xml:space="preserve">were assembled and aligned using </w:t>
      </w:r>
      <w:r w:rsidRPr="000463DE">
        <w:rPr>
          <w:rFonts w:ascii="Times New Roman" w:hAnsi="Times New Roman" w:cs="Times New Roman"/>
          <w:i/>
          <w:color w:val="222222"/>
          <w:sz w:val="24"/>
          <w:szCs w:val="24"/>
        </w:rPr>
        <w:t>Geneious</w:t>
      </w:r>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31377F9"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G. cryophilia</w:t>
      </w:r>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 XXX</w:t>
      </w:r>
      <w:r>
        <w:rPr>
          <w:rFonts w:ascii="Times New Roman" w:hAnsi="Times New Roman" w:cs="Times New Roman"/>
          <w:color w:val="222222"/>
          <w:sz w:val="24"/>
          <w:szCs w:val="24"/>
        </w:rPr>
        <w:t xml:space="preserve">) of around 220 bp.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commentRangeStart w:id="181"/>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commentRangeEnd w:id="181"/>
      <w:r w:rsidR="00B839DD">
        <w:rPr>
          <w:rStyle w:val="CommentReference"/>
          <w:rFonts w:ascii="Times New Roman" w:eastAsia="SimSun" w:hAnsi="Times New Roman" w:cs="Lucida Sans"/>
          <w:color w:val="00000A"/>
          <w:lang w:eastAsia="zh-CN" w:bidi="hi-IN"/>
        </w:rPr>
        <w:commentReference w:id="181"/>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2DEE355A" w:rsidR="0008449F" w:rsidRPr="0008449F" w:rsidRDefault="0008449F" w:rsidP="004B52B9">
      <w:pPr>
        <w:spacing w:line="480" w:lineRule="auto"/>
        <w:ind w:firstLine="288"/>
        <w:jc w:val="both"/>
        <w:rPr>
          <w:rFonts w:cs="Arial"/>
          <w:i/>
          <w:color w:val="auto"/>
        </w:rPr>
      </w:pPr>
      <w:r w:rsidRPr="0008449F">
        <w:rPr>
          <w:rFonts w:cs="Arial"/>
          <w:i/>
          <w:color w:val="auto"/>
        </w:rPr>
        <w:t>Real Time</w:t>
      </w:r>
      <w:ins w:id="182" w:author="Gwenn Hennon" w:date="2016-01-06T09:53:00Z">
        <w:r w:rsidR="00675447">
          <w:rPr>
            <w:rFonts w:cs="Arial"/>
            <w:i/>
            <w:color w:val="auto"/>
          </w:rPr>
          <w:t xml:space="preserve"> quantitative</w:t>
        </w:r>
      </w:ins>
      <w:r w:rsidRPr="0008449F">
        <w:rPr>
          <w:rFonts w:cs="Arial"/>
          <w:i/>
          <w:color w:val="auto"/>
        </w:rPr>
        <w:t xml:space="preserve"> PCR</w:t>
      </w:r>
    </w:p>
    <w:p w14:paraId="365EC79A" w14:textId="0BF18B61"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qPCR. Analysis was performed on a StepOnePlus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r w:rsidRPr="0055344C">
        <w:rPr>
          <w:rFonts w:cs="Arial"/>
          <w:color w:val="auto"/>
        </w:rPr>
        <w:t>CrpSpecf 3F (</w:t>
      </w:r>
      <w:r w:rsidRPr="0055344C">
        <w:rPr>
          <w:color w:val="auto"/>
        </w:rPr>
        <w:t>GTTCTGAAGATGCTGGCACA</w:t>
      </w:r>
      <w:r w:rsidRPr="0055344C">
        <w:rPr>
          <w:rFonts w:cs="Arial"/>
          <w:color w:val="auto"/>
        </w:rPr>
        <w:t>)/ CrpSpecf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r w:rsidRPr="0055344C">
        <w:rPr>
          <w:rFonts w:cs="Times New Roman"/>
          <w:color w:val="auto"/>
        </w:rPr>
        <w:t>μ</w:t>
      </w:r>
      <w:r w:rsidRPr="0055344C">
        <w:rPr>
          <w:rFonts w:cs="Arial"/>
          <w:color w:val="auto"/>
        </w:rPr>
        <w:t>L of DNA template was used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B52B9">
      <w:pPr>
        <w:spacing w:line="480" w:lineRule="auto"/>
        <w:ind w:firstLine="288"/>
        <w:jc w:val="both"/>
        <w:rPr>
          <w:rFonts w:cs="Arial"/>
          <w:color w:val="auto"/>
        </w:rPr>
      </w:pPr>
      <w:r w:rsidRPr="0055344C">
        <w:rPr>
          <w:rFonts w:cs="Arial"/>
          <w:color w:val="auto"/>
        </w:rPr>
        <w:t xml:space="preserve">Copies/mL = </w:t>
      </w:r>
      <w:commentRangeStart w:id="183"/>
      <w:r w:rsidRPr="0055344C">
        <w:rPr>
          <w:rFonts w:cs="Arial"/>
          <w:color w:val="auto"/>
        </w:rPr>
        <w:t>abc/d</w:t>
      </w:r>
      <w:commentRangeEnd w:id="183"/>
      <w:r w:rsidR="00675447">
        <w:rPr>
          <w:rStyle w:val="CommentReference"/>
        </w:rPr>
        <w:commentReference w:id="183"/>
      </w:r>
    </w:p>
    <w:p w14:paraId="49DB37C7" w14:textId="61E602CE" w:rsidR="0008449F" w:rsidRDefault="0008449F" w:rsidP="004B52B9">
      <w:pPr>
        <w:spacing w:line="480" w:lineRule="auto"/>
        <w:ind w:firstLine="288"/>
        <w:jc w:val="both"/>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Pr="0055344C">
        <w:rPr>
          <w:rFonts w:cs="Arial"/>
          <w:i/>
          <w:color w:val="auto"/>
        </w:rPr>
        <w:t xml:space="preserve">b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B52B9">
      <w:pPr>
        <w:pStyle w:val="HTMLPreformatted"/>
        <w:spacing w:line="480" w:lineRule="auto"/>
        <w:ind w:firstLine="288"/>
        <w:jc w:val="both"/>
        <w:rPr>
          <w:rFonts w:ascii="Times New Roman" w:hAnsi="Times New Roman" w:cs="Times New Roman"/>
          <w:color w:val="222222"/>
          <w:sz w:val="24"/>
          <w:szCs w:val="24"/>
        </w:rPr>
      </w:pP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4B52B9">
      <w:pPr>
        <w:spacing w:line="480" w:lineRule="auto"/>
        <w:ind w:firstLine="288"/>
        <w:jc w:val="both"/>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06B5612" w:rsidR="00B56497" w:rsidRPr="00B56497" w:rsidRDefault="00B56497" w:rsidP="004B52B9">
      <w:pPr>
        <w:spacing w:line="480" w:lineRule="auto"/>
        <w:ind w:firstLine="288"/>
        <w:jc w:val="both"/>
        <w:rPr>
          <w:rFonts w:cs="Times New Roman"/>
          <w:b/>
        </w:rPr>
      </w:pPr>
      <w:r w:rsidRPr="004F2AEA">
        <w:rPr>
          <w:rFonts w:cs="Times New Roman"/>
        </w:rPr>
        <w:t>45 mL samples fixed with</w:t>
      </w:r>
      <w:ins w:id="184" w:author="Gwenn Hennon" w:date="2016-01-06T09:57:00Z">
        <w:r w:rsidR="00675447">
          <w:rPr>
            <w:rFonts w:cs="Times New Roman"/>
          </w:rPr>
          <w:t xml:space="preserve"> a final concentration of</w:t>
        </w:r>
      </w:ins>
      <w:r w:rsidRPr="004F2AEA">
        <w:rPr>
          <w:rFonts w:cs="Times New Roman"/>
        </w:rPr>
        <w:t xml:space="preserve">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Pr="00DA6C50">
        <w:rPr>
          <w:rFonts w:cs="Times New Roman"/>
          <w:vertAlign w:val="superscript"/>
        </w:rPr>
        <w:t>o</w:t>
      </w:r>
      <w:r>
        <w:rPr>
          <w:rFonts w:cs="Times New Roman"/>
        </w:rPr>
        <w:t>C</w:t>
      </w:r>
      <w:r w:rsidRPr="004F2AEA">
        <w:rPr>
          <w:rFonts w:cs="Times New Roman"/>
        </w:rPr>
        <w:t xml:space="preserve"> and analyzed using </w:t>
      </w:r>
      <w:r>
        <w:rPr>
          <w:rFonts w:cs="Times New Roman"/>
        </w:rPr>
        <w:t>an imaging flow cytometer (</w:t>
      </w:r>
      <w:r w:rsidRPr="004F2AEA">
        <w:rPr>
          <w:rFonts w:cs="Times New Roman"/>
        </w:rPr>
        <w:t>FlowCAM</w:t>
      </w:r>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r w:rsidRPr="00B56497">
        <w:rPr>
          <w:rFonts w:cs="Times New Roman"/>
          <w:i/>
        </w:rPr>
        <w:t>VisualSpreadsheets</w:t>
      </w:r>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r w:rsidRPr="00B56497">
        <w:rPr>
          <w:rFonts w:cs="Times New Roman"/>
          <w:i/>
        </w:rPr>
        <w:t>VisualSpreadsheets</w:t>
      </w:r>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4B52B9">
      <w:pPr>
        <w:spacing w:line="480" w:lineRule="auto"/>
        <w:ind w:firstLine="288"/>
        <w:jc w:val="both"/>
        <w:rPr>
          <w:rFonts w:cs="Times New Roman"/>
          <w:b/>
          <w:bCs/>
        </w:rPr>
      </w:pPr>
      <w:r>
        <w:rPr>
          <w:rFonts w:cs="Times New Roman"/>
          <w:b/>
          <w:bCs/>
        </w:rPr>
        <w:t>RESULTS</w:t>
      </w:r>
    </w:p>
    <w:p w14:paraId="1F582C78" w14:textId="29D83830" w:rsidR="006466E0" w:rsidRPr="00FE75DC" w:rsidRDefault="006466E0" w:rsidP="004B52B9">
      <w:pPr>
        <w:spacing w:line="480" w:lineRule="auto"/>
        <w:jc w:val="both"/>
        <w:rPr>
          <w:rFonts w:cs="Times New Roman"/>
        </w:rPr>
      </w:pPr>
      <w:r w:rsidRPr="00FC5E5F">
        <w:rPr>
          <w:rFonts w:cs="Times New Roman"/>
          <w:b/>
          <w:bCs/>
        </w:rPr>
        <w:t xml:space="preserve">Environmental </w:t>
      </w:r>
      <w:r>
        <w:rPr>
          <w:rFonts w:cs="Times New Roman"/>
          <w:b/>
          <w:bCs/>
        </w:rPr>
        <w:t>conditions</w:t>
      </w:r>
    </w:p>
    <w:p w14:paraId="585ED80E" w14:textId="265AE264" w:rsidR="00900785" w:rsidRDefault="008D5305" w:rsidP="004B52B9">
      <w:pPr>
        <w:spacing w:line="480" w:lineRule="auto"/>
        <w:ind w:firstLine="288"/>
        <w:jc w:val="both"/>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days)</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ins w:id="185" w:author="Gwenn Hennon" w:date="2015-12-31T12:16:00Z">
        <w:r w:rsidR="00CC39E1">
          <w:rPr>
            <w:rFonts w:cs="Times New Roman"/>
          </w:rPr>
          <w:t>, saltier</w:t>
        </w:r>
      </w:ins>
      <w:r w:rsidR="00C82428" w:rsidRPr="00FC5E5F">
        <w:rPr>
          <w:rFonts w:cs="Times New Roman"/>
        </w:rPr>
        <w:t xml:space="preserve"> </w:t>
      </w:r>
      <w:del w:id="186" w:author="Gwenn Hennon" w:date="2015-12-31T12:17:00Z">
        <w:r w:rsidR="00C82428" w:rsidRPr="00FC5E5F" w:rsidDel="00CC39E1">
          <w:rPr>
            <w:rFonts w:cs="Times New Roman"/>
          </w:rPr>
          <w:delText>s</w:delText>
        </w:r>
        <w:r w:rsidR="00C82428" w:rsidDel="00CC39E1">
          <w:rPr>
            <w:rFonts w:cs="Times New Roman"/>
          </w:rPr>
          <w:delText>ea</w:delText>
        </w:r>
      </w:del>
      <w:r w:rsidR="00C82428" w:rsidRPr="00FC5E5F">
        <w:rPr>
          <w:rFonts w:cs="Times New Roman"/>
        </w:rPr>
        <w:t>water</w:t>
      </w:r>
      <w:ins w:id="187" w:author="Gwenn Hennon" w:date="2015-12-31T12:17:00Z">
        <w:r w:rsidR="00CC39E1">
          <w:rPr>
            <w:rFonts w:cs="Times New Roman"/>
          </w:rPr>
          <w:t xml:space="preserve"> from the </w:t>
        </w:r>
      </w:ins>
      <w:ins w:id="188" w:author="Gwenn Hennon" w:date="2016-01-06T10:00:00Z">
        <w:r w:rsidR="00675447">
          <w:rPr>
            <w:rFonts w:cs="Times New Roman"/>
          </w:rPr>
          <w:t xml:space="preserve">Pacific </w:t>
        </w:r>
      </w:ins>
      <w:ins w:id="189" w:author="Gwenn Hennon" w:date="2015-12-31T12:17:00Z">
        <w:r w:rsidR="00675447">
          <w:rPr>
            <w:rFonts w:cs="Times New Roman"/>
          </w:rPr>
          <w:t>O</w:t>
        </w:r>
        <w:r w:rsidR="00CC39E1">
          <w:rPr>
            <w:rFonts w:cs="Times New Roman"/>
          </w:rPr>
          <w:t>cean</w:t>
        </w:r>
      </w:ins>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by an increase</w:t>
      </w:r>
      <w:ins w:id="190" w:author="Gwenn Hennon" w:date="2015-12-31T12:17:00Z">
        <w:r w:rsidR="00675447">
          <w:rPr>
            <w:rFonts w:cs="Times New Roman"/>
          </w:rPr>
          <w:t xml:space="preserve"> in</w:t>
        </w:r>
      </w:ins>
      <w:del w:id="191" w:author="Gwenn Hennon" w:date="2015-12-31T12:17:00Z">
        <w:r w:rsidR="00C82428" w:rsidRPr="00FC5E5F" w:rsidDel="00CC39E1">
          <w:rPr>
            <w:rFonts w:cs="Times New Roman"/>
          </w:rPr>
          <w:delText xml:space="preserve"> </w:delText>
        </w:r>
      </w:del>
      <w:ins w:id="192" w:author="Gwenn Hennon" w:date="2015-12-31T12:17:00Z">
        <w:r w:rsidR="00CC39E1">
          <w:rPr>
            <w:rFonts w:cs="Times New Roman"/>
          </w:rPr>
          <w:t xml:space="preserve"> </w:t>
        </w:r>
      </w:ins>
      <w:del w:id="193" w:author="Gwenn Hennon" w:date="2015-12-31T12:17:00Z">
        <w:r w:rsidR="00C82428" w:rsidDel="00CC39E1">
          <w:rPr>
            <w:rFonts w:cs="Times New Roman"/>
          </w:rPr>
          <w:delText xml:space="preserve">of </w:delText>
        </w:r>
      </w:del>
      <w:r w:rsidR="00C82428">
        <w:rPr>
          <w:rFonts w:cs="Times New Roman"/>
        </w:rPr>
        <w:t>warmer</w:t>
      </w:r>
      <w:ins w:id="194" w:author="Gwenn Hennon" w:date="2015-12-31T12:17:00Z">
        <w:r w:rsidR="00CC39E1">
          <w:rPr>
            <w:rFonts w:cs="Times New Roman"/>
          </w:rPr>
          <w:t xml:space="preserve">, </w:t>
        </w:r>
      </w:ins>
      <w:del w:id="195" w:author="Gwenn Hennon" w:date="2015-12-31T12:17:00Z">
        <w:r w:rsidR="00C82428" w:rsidDel="00CC39E1">
          <w:rPr>
            <w:rFonts w:cs="Times New Roman"/>
          </w:rPr>
          <w:delText xml:space="preserve"> </w:delText>
        </w:r>
      </w:del>
      <w:r w:rsidR="00C82428">
        <w:rPr>
          <w:rFonts w:cs="Times New Roman"/>
        </w:rPr>
        <w:t>fresh</w:t>
      </w:r>
      <w:ins w:id="196" w:author="Gwenn Hennon" w:date="2015-12-31T12:17:00Z">
        <w:r w:rsidR="00CC39E1">
          <w:rPr>
            <w:rFonts w:cs="Times New Roman"/>
          </w:rPr>
          <w:t xml:space="preserve">er </w:t>
        </w:r>
      </w:ins>
      <w:r w:rsidR="00C82428">
        <w:rPr>
          <w:rFonts w:cs="Times New Roman"/>
        </w:rPr>
        <w:t>water</w:t>
      </w:r>
      <w:ins w:id="197" w:author="Gwenn Hennon" w:date="2015-12-31T12:17:00Z">
        <w:r w:rsidR="00CC39E1">
          <w:rPr>
            <w:rFonts w:cs="Times New Roman"/>
          </w:rPr>
          <w:t xml:space="preserve"> from the</w:t>
        </w:r>
      </w:ins>
      <w:ins w:id="198" w:author="Gwenn Hennon" w:date="2016-01-06T09:59:00Z">
        <w:r w:rsidR="00675447">
          <w:rPr>
            <w:rFonts w:cs="Times New Roman"/>
          </w:rPr>
          <w:t xml:space="preserve"> Columbia</w:t>
        </w:r>
      </w:ins>
      <w:ins w:id="199" w:author="Gwenn Hennon" w:date="2015-12-31T12:17:00Z">
        <w:r w:rsidR="00675447">
          <w:rPr>
            <w:rFonts w:cs="Times New Roman"/>
          </w:rPr>
          <w:t xml:space="preserve"> R</w:t>
        </w:r>
        <w:r w:rsidR="00CC39E1">
          <w:rPr>
            <w:rFonts w:cs="Times New Roman"/>
          </w:rPr>
          <w:t>iver</w:t>
        </w:r>
      </w:ins>
      <w:ins w:id="200" w:author="Gwenn Hennon" w:date="2015-12-31T12:18:00Z">
        <w:r w:rsidR="00CC39E1">
          <w:rPr>
            <w:rFonts w:cs="Times New Roman"/>
          </w:rPr>
          <w:t xml:space="preserve"> (Fig. 1A)</w:t>
        </w:r>
      </w:ins>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ins w:id="201" w:author="Gwenn Hennon" w:date="2016-01-06T10:03:00Z">
        <w:r w:rsidR="00675447">
          <w:rPr>
            <w:rFonts w:cs="Times New Roman"/>
          </w:rPr>
          <w:t xml:space="preserve">largest oscillations in </w:t>
        </w:r>
      </w:ins>
      <w:del w:id="202" w:author="Gwenn Hennon" w:date="2016-01-06T10:03:00Z">
        <w:r w:rsidR="0004504F" w:rsidDel="00675447">
          <w:rPr>
            <w:rFonts w:cs="Times New Roman"/>
          </w:rPr>
          <w:delText xml:space="preserve">highest </w:delText>
        </w:r>
      </w:del>
      <w:r w:rsidR="0004504F" w:rsidRPr="00FC5E5F">
        <w:rPr>
          <w:rFonts w:cs="Times New Roman"/>
        </w:rPr>
        <w:t xml:space="preserve">surface </w:t>
      </w:r>
      <w:del w:id="203" w:author="Gwenn Hennon" w:date="2016-01-06T10:05:00Z">
        <w:r w:rsidR="0004504F" w:rsidRPr="00FC5E5F" w:rsidDel="00675447">
          <w:rPr>
            <w:rFonts w:cs="Times New Roman"/>
          </w:rPr>
          <w:delText xml:space="preserve">water </w:delText>
        </w:r>
      </w:del>
      <w:r w:rsidR="0004504F" w:rsidRPr="00FC5E5F">
        <w:rPr>
          <w:rFonts w:cs="Times New Roman"/>
        </w:rPr>
        <w:t xml:space="preserve">salinity </w:t>
      </w:r>
      <w:r w:rsidR="0004504F">
        <w:rPr>
          <w:rFonts w:cs="Times New Roman"/>
        </w:rPr>
        <w:t xml:space="preserve">and </w:t>
      </w:r>
      <w:del w:id="204" w:author="Gwenn Hennon" w:date="2016-01-06T10:03:00Z">
        <w:r w:rsidR="0004504F" w:rsidDel="00675447">
          <w:rPr>
            <w:rFonts w:cs="Times New Roman"/>
          </w:rPr>
          <w:delText xml:space="preserve">lowest </w:delText>
        </w:r>
      </w:del>
      <w:r w:rsidR="0004504F">
        <w:rPr>
          <w:rFonts w:cs="Times New Roman"/>
        </w:rPr>
        <w:t xml:space="preserve">temperature </w:t>
      </w:r>
      <w:r w:rsidR="00900785">
        <w:rPr>
          <w:rFonts w:cs="Times New Roman"/>
        </w:rPr>
        <w:t>observed during the survey</w:t>
      </w:r>
      <w:r w:rsidR="003F11CC">
        <w:rPr>
          <w:rFonts w:cs="Times New Roman"/>
        </w:rPr>
        <w:t>. T</w:t>
      </w:r>
      <w:r w:rsidRPr="00FC5E5F">
        <w:rPr>
          <w:rFonts w:cs="Times New Roman"/>
        </w:rPr>
        <w:t xml:space="preserve">he lowest </w:t>
      </w:r>
      <w:ins w:id="205" w:author="Gwenn Hennon" w:date="2016-01-06T10:04:00Z">
        <w:r w:rsidR="00675447">
          <w:rPr>
            <w:rFonts w:cs="Times New Roman"/>
          </w:rPr>
          <w:t xml:space="preserve">average </w:t>
        </w:r>
      </w:ins>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psu, respectively. </w:t>
      </w:r>
    </w:p>
    <w:p w14:paraId="5F20925F" w14:textId="0A2F0B39" w:rsidR="008D5305" w:rsidRPr="00FE75DC" w:rsidRDefault="0004504F" w:rsidP="004B52B9">
      <w:pPr>
        <w:spacing w:line="480" w:lineRule="auto"/>
        <w:ind w:firstLine="288"/>
        <w:jc w:val="both"/>
        <w:rPr>
          <w:rFonts w:cs="Times New Roman"/>
        </w:rPr>
      </w:pPr>
      <w:del w:id="206" w:author="Gwenn Hennon" w:date="2016-01-06T10:09:00Z">
        <w:r w:rsidDel="00675447">
          <w:rPr>
            <w:rFonts w:cs="Times New Roman"/>
          </w:rPr>
          <w:delText>The variations</w:delText>
        </w:r>
      </w:del>
      <w:r>
        <w:rPr>
          <w:rFonts w:cs="Times New Roman"/>
        </w:rPr>
        <w:t xml:space="preserve"> </w:t>
      </w:r>
      <w:ins w:id="207" w:author="Gwenn Hennon" w:date="2016-01-06T10:09:00Z">
        <w:r w:rsidR="00675447">
          <w:rPr>
            <w:rFonts w:cs="Times New Roman"/>
          </w:rPr>
          <w:t>S</w:t>
        </w:r>
      </w:ins>
      <w:del w:id="208" w:author="Gwenn Hennon" w:date="2016-01-06T10:06:00Z">
        <w:r w:rsidDel="00675447">
          <w:rPr>
            <w:rFonts w:cs="Times New Roman"/>
          </w:rPr>
          <w:delText xml:space="preserve">of </w:delText>
        </w:r>
      </w:del>
      <w:ins w:id="209" w:author="Gwenn Hennon" w:date="2016-01-06T10:06:00Z">
        <w:r w:rsidR="00675447">
          <w:rPr>
            <w:rFonts w:cs="Times New Roman"/>
          </w:rPr>
          <w:t xml:space="preserve">urface </w:t>
        </w:r>
      </w:ins>
      <w:r>
        <w:rPr>
          <w:rFonts w:cs="Times New Roman"/>
        </w:rPr>
        <w:t xml:space="preserve">pH </w:t>
      </w:r>
      <w:ins w:id="210" w:author="Gwenn Hennon" w:date="2016-01-06T10:09:00Z">
        <w:r w:rsidR="00675447">
          <w:rPr>
            <w:rFonts w:cs="Times New Roman"/>
          </w:rPr>
          <w:t xml:space="preserve">ranged from 7.8 to 8.4 and </w:t>
        </w:r>
      </w:ins>
      <w:del w:id="211" w:author="Gwenn Hennon" w:date="2016-01-06T10:10:00Z">
        <w:r w:rsidDel="00675447">
          <w:rPr>
            <w:rFonts w:cs="Times New Roman"/>
          </w:rPr>
          <w:delText xml:space="preserve">were </w:delText>
        </w:r>
      </w:del>
      <w:ins w:id="212" w:author="Gwenn Hennon" w:date="2016-01-06T10:10:00Z">
        <w:r w:rsidR="00675447">
          <w:rPr>
            <w:rFonts w:cs="Times New Roman"/>
          </w:rPr>
          <w:t xml:space="preserve">was </w:t>
        </w:r>
      </w:ins>
      <w:r>
        <w:rPr>
          <w:rFonts w:cs="Times New Roman"/>
        </w:rPr>
        <w:t xml:space="preserve">correlated with tidal cycles, with </w:t>
      </w:r>
      <w:del w:id="213" w:author="Gwenn Hennon" w:date="2016-01-06T10:08:00Z">
        <w:r w:rsidDel="00675447">
          <w:rPr>
            <w:rFonts w:cs="Times New Roman"/>
          </w:rPr>
          <w:delText>values increasing during</w:delText>
        </w:r>
      </w:del>
      <w:ins w:id="214" w:author="Gwenn Hennon" w:date="2016-01-06T10:08:00Z">
        <w:r w:rsidR="00675447">
          <w:rPr>
            <w:rFonts w:cs="Times New Roman"/>
          </w:rPr>
          <w:t xml:space="preserve">higher values corresponding to </w:t>
        </w:r>
      </w:ins>
      <w:del w:id="215" w:author="Gwenn Hennon" w:date="2016-01-06T10:08:00Z">
        <w:r w:rsidDel="00675447">
          <w:rPr>
            <w:rFonts w:cs="Times New Roman"/>
          </w:rPr>
          <w:delText xml:space="preserve"> </w:delText>
        </w:r>
      </w:del>
      <w:r>
        <w:rPr>
          <w:rFonts w:cs="Times New Roman"/>
        </w:rPr>
        <w:t>flood tides</w:t>
      </w:r>
      <w:del w:id="216" w:author="Gwenn Hennon" w:date="2016-01-06T10:09:00Z">
        <w:r w:rsidDel="00675447">
          <w:rPr>
            <w:rFonts w:cs="Times New Roman"/>
          </w:rPr>
          <w:delText xml:space="preserve"> that</w:delText>
        </w:r>
      </w:del>
      <w:r>
        <w:rPr>
          <w:rFonts w:cs="Times New Roman"/>
        </w:rPr>
        <w:t xml:space="preserve"> </w:t>
      </w:r>
      <w:del w:id="217" w:author="Gwenn Hennon" w:date="2016-01-06T10:09:00Z">
        <w:r w:rsidDel="00675447">
          <w:rPr>
            <w:rFonts w:cs="Times New Roman"/>
          </w:rPr>
          <w:delText xml:space="preserve">ranged </w:delText>
        </w:r>
        <w:r w:rsidR="008D5305" w:rsidDel="00675447">
          <w:rPr>
            <w:rFonts w:cs="Times New Roman"/>
          </w:rPr>
          <w:delText>from 7.8 to 8.4</w:delText>
        </w:r>
        <w:r w:rsidDel="00675447">
          <w:rPr>
            <w:rFonts w:cs="Times New Roman"/>
          </w:rPr>
          <w:delText xml:space="preserve"> </w:delText>
        </w:r>
      </w:del>
      <w:r>
        <w:rPr>
          <w:rFonts w:cs="Times New Roman"/>
        </w:rPr>
        <w:t>(</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w:t>
      </w:r>
      <w:del w:id="218" w:author="Gwenn Hennon" w:date="2015-12-31T12:25:00Z">
        <w:r w:rsidR="008D5305" w:rsidDel="00874FDF">
          <w:rPr>
            <w:rFonts w:cs="Times New Roman"/>
          </w:rPr>
          <w:delText xml:space="preserve"> </w:delText>
        </w:r>
      </w:del>
      <w:ins w:id="219" w:author="Gwenn Hennon" w:date="2015-12-31T12:25:00Z">
        <w:r w:rsidR="00874FDF">
          <w:rPr>
            <w:rFonts w:cs="Times New Roman"/>
          </w:rPr>
          <w:t xml:space="preserve"> over the</w:t>
        </w:r>
      </w:ins>
      <w:ins w:id="220" w:author="Gwenn Hennon" w:date="2015-12-31T12:26:00Z">
        <w:r w:rsidR="00874FDF">
          <w:rPr>
            <w:rFonts w:cs="Times New Roman"/>
          </w:rPr>
          <w:t xml:space="preserve"> four week</w:t>
        </w:r>
      </w:ins>
      <w:ins w:id="221" w:author="Gwenn Hennon" w:date="2015-12-31T12:25:00Z">
        <w:r w:rsidR="00874FDF">
          <w:rPr>
            <w:rFonts w:cs="Times New Roman"/>
          </w:rPr>
          <w:t xml:space="preserve"> time series</w:t>
        </w:r>
      </w:ins>
      <w:del w:id="222" w:author="Gwenn Hennon" w:date="2015-12-31T12:25:00Z">
        <w:r w:rsidR="00114CA7" w:rsidDel="00874FDF">
          <w:rPr>
            <w:rFonts w:cs="Times New Roman"/>
          </w:rPr>
          <w:delText>later on</w:delText>
        </w:r>
      </w:del>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commentRangeStart w:id="223"/>
      <w:r w:rsidR="00C34300" w:rsidRPr="00FB0F11">
        <w:rPr>
          <w:rFonts w:cs="Times New Roman"/>
          <w:b/>
          <w:bCs/>
        </w:rPr>
        <w:t>Fig. 1C</w:t>
      </w:r>
      <w:commentRangeEnd w:id="223"/>
      <w:r w:rsidR="00874FDF">
        <w:rPr>
          <w:rStyle w:val="CommentReference"/>
        </w:rPr>
        <w:commentReference w:id="223"/>
      </w:r>
      <w:r w:rsidR="00C34300" w:rsidRPr="00FB0F11">
        <w:rPr>
          <w:rFonts w:cs="Times New Roman"/>
        </w:rPr>
        <w:t>)</w:t>
      </w:r>
      <w:r w:rsidR="00C34300">
        <w:rPr>
          <w:rFonts w:cs="Times New Roman"/>
        </w:rPr>
        <w:t xml:space="preserve"> and </w:t>
      </w:r>
      <w:r w:rsidR="00C34300" w:rsidRPr="006C617F">
        <w:rPr>
          <w:rFonts w:cs="Times New Roman"/>
        </w:rPr>
        <w:t>were negatively correlated with pH (R</w:t>
      </w:r>
      <w:r w:rsidR="00C34300" w:rsidRPr="006C617F">
        <w:rPr>
          <w:rFonts w:cs="Times New Roman"/>
          <w:vertAlign w:val="superscript"/>
        </w:rPr>
        <w:t>2</w:t>
      </w:r>
      <w:r w:rsidR="00C34300" w:rsidRPr="006C617F">
        <w:rPr>
          <w:rFonts w:cs="Times New Roman"/>
        </w:rPr>
        <w:t xml:space="preserve"> = 0.47 and 0.34,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066243B5"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of phytoplankton biomass, was low during neap tides (week 1, 3 and 4) , and increased to its highest values during spring tide (week 3) (</w:t>
      </w:r>
      <w:r w:rsidR="0032147A" w:rsidRPr="0032147A">
        <w:rPr>
          <w:rFonts w:cs="Times New Roman"/>
          <w:b/>
        </w:rPr>
        <w:t>Fig. 1B</w:t>
      </w:r>
      <w:r w:rsidR="0032147A">
        <w:rPr>
          <w:rFonts w:cs="Times New Roman"/>
        </w:rPr>
        <w:t xml:space="preserve">). A positive correlation between </w:t>
      </w:r>
      <w:commentRangeStart w:id="224"/>
      <w:r w:rsidR="0032147A">
        <w:rPr>
          <w:rFonts w:cs="Times New Roman"/>
        </w:rPr>
        <w:t xml:space="preserve">fluorescence and tidal cycle </w:t>
      </w:r>
      <w:commentRangeEnd w:id="224"/>
      <w:r w:rsidR="00675447">
        <w:rPr>
          <w:rStyle w:val="CommentReference"/>
        </w:rPr>
        <w:commentReference w:id="224"/>
      </w:r>
      <w:r w:rsidR="0032147A">
        <w:rPr>
          <w:rFonts w:cs="Times New Roman"/>
        </w:rPr>
        <w:t>was observed during the survey (</w:t>
      </w:r>
      <w:r w:rsidR="0032147A">
        <w:rPr>
          <w:rFonts w:eastAsia="Calibri" w:cs="Times New Roman"/>
        </w:rPr>
        <w:t>R</w:t>
      </w:r>
      <w:r w:rsidR="0032147A" w:rsidRPr="00F513DF">
        <w:rPr>
          <w:rFonts w:eastAsia="Calibri" w:cs="Times New Roman"/>
          <w:vertAlign w:val="superscript"/>
        </w:rPr>
        <w:t>2</w:t>
      </w:r>
      <w:r w:rsidR="0032147A">
        <w:rPr>
          <w:rFonts w:eastAsia="Calibri" w:cs="Times New Roman"/>
        </w:rPr>
        <w:t xml:space="preserve"> </w:t>
      </w:r>
      <w:r w:rsidR="0032147A" w:rsidRPr="00C44A8A">
        <w:rPr>
          <w:rFonts w:eastAsia="Calibri" w:cs="Times New Roman"/>
        </w:rPr>
        <w:t>= 0.</w:t>
      </w:r>
      <w:r w:rsidR="00C44A8A" w:rsidRPr="00C44A8A">
        <w:rPr>
          <w:rFonts w:eastAsia="Calibri" w:cs="Times New Roman"/>
        </w:rPr>
        <w:t>34</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4B52B9">
      <w:pPr>
        <w:spacing w:line="480" w:lineRule="auto"/>
        <w:ind w:firstLine="288"/>
        <w:jc w:val="both"/>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63017D25" w:rsidR="008D5305" w:rsidRPr="00FE75DC" w:rsidRDefault="008031D1" w:rsidP="00F91BB0">
      <w:pPr>
        <w:spacing w:line="480" w:lineRule="auto"/>
        <w:ind w:firstLine="288"/>
        <w:jc w:val="both"/>
        <w:rPr>
          <w:rFonts w:cs="Times New Roman"/>
        </w:rPr>
      </w:pPr>
      <w:ins w:id="225" w:author="Gwenn Hennon" w:date="2016-01-06T10:21:00Z">
        <w:r>
          <w:rPr>
            <w:rFonts w:cs="Times New Roman"/>
          </w:rPr>
          <w:t>Fixed samples of</w:t>
        </w:r>
      </w:ins>
      <w:ins w:id="226" w:author="Gwenn Hennon" w:date="2016-01-06T10:19:00Z">
        <w:r>
          <w:rPr>
            <w:rFonts w:cs="Times New Roman"/>
          </w:rPr>
          <w:t xml:space="preserve"> </w:t>
        </w:r>
      </w:ins>
      <w:ins w:id="227" w:author="Gwenn Hennon" w:date="2016-01-06T10:39:00Z">
        <w:r w:rsidR="00292792">
          <w:rPr>
            <w:rFonts w:cs="Times New Roman"/>
          </w:rPr>
          <w:t xml:space="preserve">the putative </w:t>
        </w:r>
      </w:ins>
      <w:ins w:id="228" w:author="Gwenn Hennon" w:date="2016-01-06T10:19:00Z">
        <w:r>
          <w:rPr>
            <w:rFonts w:cs="Times New Roman"/>
          </w:rPr>
          <w:t>cryptophyte</w:t>
        </w:r>
      </w:ins>
      <w:ins w:id="229" w:author="Gwenn Hennon" w:date="2016-01-06T10:16:00Z">
        <w:r>
          <w:rPr>
            <w:rFonts w:cs="Times New Roman"/>
          </w:rPr>
          <w:t xml:space="preserve"> populations with </w:t>
        </w:r>
      </w:ins>
      <w:ins w:id="230" w:author="Gwenn Hennon" w:date="2016-01-06T10:18:00Z">
        <w:r>
          <w:rPr>
            <w:rFonts w:cs="Times New Roman"/>
          </w:rPr>
          <w:t xml:space="preserve">characteristic size and </w:t>
        </w:r>
      </w:ins>
      <w:ins w:id="231" w:author="Gwenn Hennon" w:date="2016-01-06T10:16:00Z">
        <w:r>
          <w:rPr>
            <w:rFonts w:cs="Times New Roman"/>
          </w:rPr>
          <w:t>orange fluorescence were examined</w:t>
        </w:r>
      </w:ins>
      <w:ins w:id="232" w:author="Gwenn Hennon" w:date="2016-01-06T10:17:00Z">
        <w:r>
          <w:rPr>
            <w:rFonts w:cs="Times New Roman"/>
          </w:rPr>
          <w:t xml:space="preserve"> under a light microscope after sorting with a</w:t>
        </w:r>
      </w:ins>
      <w:ins w:id="233" w:author="Gwenn Hennon" w:date="2016-01-06T10:21:00Z">
        <w:r>
          <w:rPr>
            <w:rFonts w:cs="Times New Roman"/>
          </w:rPr>
          <w:t xml:space="preserve"> </w:t>
        </w:r>
      </w:ins>
      <w:ins w:id="234" w:author="Gwenn Hennon" w:date="2016-01-06T10:22:00Z">
        <w:r>
          <w:rPr>
            <w:rFonts w:cs="Times New Roman"/>
          </w:rPr>
          <w:t>BD Influx</w:t>
        </w:r>
      </w:ins>
      <w:ins w:id="235" w:author="Gwenn Hennon" w:date="2016-01-06T10:17:00Z">
        <w:r>
          <w:rPr>
            <w:rFonts w:cs="Times New Roman"/>
          </w:rPr>
          <w:t xml:space="preserve"> </w:t>
        </w:r>
      </w:ins>
      <w:ins w:id="236" w:author="Gwenn Hennon" w:date="2016-01-06T10:18:00Z">
        <w:r>
          <w:rPr>
            <w:rFonts w:cs="Times New Roman"/>
          </w:rPr>
          <w:t>flow cytometer.</w:t>
        </w:r>
      </w:ins>
      <w:ins w:id="237" w:author="Gwenn Hennon" w:date="2016-01-06T10:16:00Z">
        <w:r>
          <w:rPr>
            <w:rFonts w:cs="Times New Roman"/>
          </w:rPr>
          <w:t xml:space="preserve"> </w:t>
        </w:r>
      </w:ins>
      <w:r w:rsidR="008D5305" w:rsidRPr="00F562D2">
        <w:rPr>
          <w:rFonts w:cs="Times New Roman"/>
        </w:rPr>
        <w:t xml:space="preserve">The small size (&lt;5 µm in length) and teardrop shape of the </w:t>
      </w:r>
      <w:del w:id="238" w:author="Gwenn Hennon" w:date="2016-01-06T10:18:00Z">
        <w:r w:rsidR="00A4404F" w:rsidRPr="00F562D2" w:rsidDel="008031D1">
          <w:rPr>
            <w:rFonts w:cs="Times New Roman"/>
          </w:rPr>
          <w:delText xml:space="preserve">cryptophyte </w:delText>
        </w:r>
      </w:del>
      <w:r w:rsidR="00A4404F" w:rsidRPr="00F562D2">
        <w:rPr>
          <w:rFonts w:cs="Times New Roman"/>
        </w:rPr>
        <w:t>cell</w:t>
      </w:r>
      <w:ins w:id="239" w:author="Gwenn Hennon" w:date="2016-01-06T10:18:00Z">
        <w:r>
          <w:rPr>
            <w:rFonts w:cs="Times New Roman"/>
          </w:rPr>
          <w:t>s</w:t>
        </w:r>
      </w:ins>
      <w:r w:rsidR="00A4404F" w:rsidRPr="00F562D2">
        <w:rPr>
          <w:rFonts w:cs="Times New Roman"/>
        </w:rPr>
        <w:t xml:space="preserve"> </w:t>
      </w:r>
      <w:del w:id="240" w:author="Gwenn Hennon" w:date="2016-01-06T10:18:00Z">
        <w:r w:rsidR="00A4404F" w:rsidRPr="00F562D2" w:rsidDel="008031D1">
          <w:rPr>
            <w:rFonts w:cs="Times New Roman"/>
          </w:rPr>
          <w:delText>populatio</w:delText>
        </w:r>
        <w:r w:rsidR="00F562D2" w:rsidRPr="00F562D2" w:rsidDel="008031D1">
          <w:rPr>
            <w:rFonts w:cs="Times New Roman"/>
          </w:rPr>
          <w:delText xml:space="preserve">n sorted </w:delText>
        </w:r>
        <w:r w:rsidR="00F562D2" w:rsidDel="008031D1">
          <w:rPr>
            <w:rFonts w:cs="Times New Roman"/>
          </w:rPr>
          <w:delText>with</w:delText>
        </w:r>
        <w:r w:rsidR="00F562D2" w:rsidRPr="00F562D2" w:rsidDel="008031D1">
          <w:rPr>
            <w:rFonts w:cs="Times New Roman"/>
          </w:rPr>
          <w:delText xml:space="preserve"> the flow cytometer and observed under light microscope</w:delText>
        </w:r>
        <w:r w:rsidR="008D5305" w:rsidRPr="00F562D2" w:rsidDel="008031D1">
          <w:rPr>
            <w:rFonts w:cs="Times New Roman"/>
          </w:rPr>
          <w:delText xml:space="preserve"> </w:delText>
        </w:r>
      </w:del>
      <w:r w:rsidR="008D5305" w:rsidRPr="00F562D2">
        <w:rPr>
          <w:rFonts w:cs="Times New Roman"/>
        </w:rPr>
        <w:t>(</w:t>
      </w:r>
      <w:r w:rsidR="006C617F">
        <w:rPr>
          <w:rFonts w:cs="Times New Roman"/>
          <w:b/>
        </w:rPr>
        <w:t xml:space="preserve">Fig. </w:t>
      </w:r>
      <w:r w:rsidR="001776A5">
        <w:rPr>
          <w:rFonts w:cs="Times New Roman"/>
          <w:b/>
        </w:rPr>
        <w:t>2</w:t>
      </w:r>
      <w:r w:rsidR="008D5305" w:rsidRPr="00F562D2">
        <w:rPr>
          <w:rFonts w:cs="Times New Roman"/>
        </w:rPr>
        <w:t xml:space="preserve">) </w:t>
      </w:r>
      <w:del w:id="241" w:author="Gwenn Hennon" w:date="2016-01-06T10:18:00Z">
        <w:r w:rsidR="008D5305" w:rsidRPr="00F562D2" w:rsidDel="008031D1">
          <w:rPr>
            <w:rFonts w:cs="Times New Roman"/>
          </w:rPr>
          <w:delText xml:space="preserve">agreed </w:delText>
        </w:r>
      </w:del>
      <w:ins w:id="242" w:author="Gwenn Hennon" w:date="2016-01-06T10:18:00Z">
        <w:r>
          <w:rPr>
            <w:rFonts w:cs="Times New Roman"/>
          </w:rPr>
          <w:t>corresponded</w:t>
        </w:r>
        <w:r w:rsidRPr="00F562D2">
          <w:rPr>
            <w:rFonts w:cs="Times New Roman"/>
          </w:rPr>
          <w:t xml:space="preserve"> </w:t>
        </w:r>
      </w:ins>
      <w:r w:rsidR="008D5305" w:rsidRPr="00F562D2">
        <w:rPr>
          <w:rFonts w:cs="Times New Roman"/>
        </w:rPr>
        <w:t xml:space="preserve">with past observations of </w:t>
      </w:r>
      <w:r w:rsidR="001235F6" w:rsidRPr="00FC5E5F">
        <w:rPr>
          <w:rFonts w:cs="Times New Roman"/>
          <w:bCs/>
          <w:i/>
        </w:rPr>
        <w:t xml:space="preserve">Teleaulax amphioexa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ins w:id="243" w:author="Gwenn Hennon" w:date="2016-01-06T10:20:00Z">
        <w:r>
          <w:rPr>
            <w:rFonts w:cs="Times New Roman"/>
          </w:rPr>
          <w:t xml:space="preserve">, </w:t>
        </w:r>
        <w:commentRangeStart w:id="244"/>
        <w:r>
          <w:rPr>
            <w:rFonts w:cs="Times New Roman"/>
          </w:rPr>
          <w:t xml:space="preserve">confirming that </w:t>
        </w:r>
      </w:ins>
      <w:del w:id="245" w:author="Gwenn Hennon" w:date="2016-01-06T10:20:00Z">
        <w:r w:rsidR="008D5305" w:rsidRPr="00F562D2" w:rsidDel="008031D1">
          <w:rPr>
            <w:rFonts w:cs="Times New Roman"/>
          </w:rPr>
          <w:delText>.</w:delText>
        </w:r>
        <w:r w:rsidR="008D5305" w:rsidRPr="00FC5E5F" w:rsidDel="008031D1">
          <w:rPr>
            <w:rFonts w:cs="Times New Roman"/>
          </w:rPr>
          <w:delText xml:space="preserve"> </w:delText>
        </w:r>
        <w:r w:rsidR="00F562D2" w:rsidDel="008031D1">
          <w:rPr>
            <w:rFonts w:cs="Times New Roman"/>
          </w:rPr>
          <w:delText xml:space="preserve">We therefore </w:delText>
        </w:r>
        <w:r w:rsidR="001235F6" w:rsidDel="008031D1">
          <w:rPr>
            <w:rFonts w:cs="Times New Roman"/>
          </w:rPr>
          <w:delText xml:space="preserve">assumed that </w:delText>
        </w:r>
        <w:r w:rsidR="00F562D2" w:rsidDel="008031D1">
          <w:rPr>
            <w:rFonts w:cs="Times New Roman"/>
          </w:rPr>
          <w:delText xml:space="preserve">the </w:delText>
        </w:r>
      </w:del>
      <w:del w:id="246" w:author="Gwenn Hennon" w:date="2016-01-06T10:39:00Z">
        <w:r w:rsidR="00F562D2" w:rsidDel="00292792">
          <w:rPr>
            <w:rFonts w:cs="Times New Roman"/>
          </w:rPr>
          <w:delText xml:space="preserve">cryptophyte </w:delText>
        </w:r>
      </w:del>
      <w:del w:id="247" w:author="Gwenn Hennon" w:date="2016-01-06T10:40:00Z">
        <w:r w:rsidR="001235F6" w:rsidDel="00292792">
          <w:rPr>
            <w:rFonts w:cs="Times New Roman"/>
          </w:rPr>
          <w:delText xml:space="preserve">cell </w:delText>
        </w:r>
      </w:del>
      <w:r w:rsidR="00F562D2">
        <w:rPr>
          <w:rFonts w:cs="Times New Roman"/>
        </w:rPr>
        <w:t xml:space="preserve">population </w:t>
      </w:r>
      <w:r w:rsidR="001235F6">
        <w:rPr>
          <w:rFonts w:cs="Times New Roman"/>
        </w:rPr>
        <w:t xml:space="preserve">measured </w:t>
      </w:r>
      <w:r w:rsidR="00F562D2">
        <w:rPr>
          <w:rFonts w:cs="Times New Roman"/>
        </w:rPr>
        <w:t>by the SeaFlow</w:t>
      </w:r>
      <w:ins w:id="248" w:author="Gwenn Hennon" w:date="2016-01-06T10:19:00Z">
        <w:r>
          <w:rPr>
            <w:rFonts w:cs="Times New Roman"/>
          </w:rPr>
          <w:t xml:space="preserve"> flow cytometer</w:t>
        </w:r>
      </w:ins>
      <w:r w:rsidR="00F562D2">
        <w:rPr>
          <w:rFonts w:cs="Times New Roman"/>
        </w:rPr>
        <w:t xml:space="preserve"> </w:t>
      </w:r>
      <w:del w:id="249" w:author="Gwenn Hennon" w:date="2016-01-06T10:20:00Z">
        <w:r w:rsidR="001235F6" w:rsidDel="008031D1">
          <w:rPr>
            <w:rFonts w:cs="Times New Roman"/>
          </w:rPr>
          <w:delText>represented</w:delText>
        </w:r>
        <w:r w:rsidR="00B346EF" w:rsidDel="008031D1">
          <w:rPr>
            <w:rFonts w:cs="Times New Roman"/>
          </w:rPr>
          <w:delText xml:space="preserve"> </w:delText>
        </w:r>
      </w:del>
      <w:ins w:id="250" w:author="Gwenn Hennon" w:date="2016-01-06T10:20:00Z">
        <w:r>
          <w:rPr>
            <w:rFonts w:cs="Times New Roman"/>
          </w:rPr>
          <w:t xml:space="preserve">was composed of </w:t>
        </w:r>
      </w:ins>
      <w:del w:id="251" w:author="Gwenn Hennon" w:date="2016-01-06T10:20:00Z">
        <w:r w:rsidR="00B346EF" w:rsidDel="008031D1">
          <w:rPr>
            <w:rFonts w:cs="Times New Roman"/>
          </w:rPr>
          <w:delText>a</w:delText>
        </w:r>
      </w:del>
      <w:del w:id="252" w:author="Gwenn Hennon" w:date="2016-01-06T10:40:00Z">
        <w:r w:rsidR="001235F6" w:rsidDel="00292792">
          <w:rPr>
            <w:rFonts w:cs="Times New Roman"/>
          </w:rPr>
          <w:delText xml:space="preserve"> </w:delText>
        </w:r>
      </w:del>
      <w:ins w:id="253" w:author="Gwenn Hennon" w:date="2016-01-06T10:40:00Z">
        <w:r w:rsidR="00292792">
          <w:rPr>
            <w:rFonts w:cs="Times New Roman"/>
          </w:rPr>
          <w:t xml:space="preserve">cryptophytes with similar morphology to </w:t>
        </w:r>
      </w:ins>
      <w:r w:rsidR="00B346EF">
        <w:rPr>
          <w:rFonts w:cs="Times New Roman"/>
          <w:bCs/>
          <w:i/>
        </w:rPr>
        <w:t>T.</w:t>
      </w:r>
      <w:r w:rsidR="001235F6" w:rsidRPr="00FC5E5F">
        <w:rPr>
          <w:rFonts w:cs="Times New Roman"/>
          <w:bCs/>
          <w:i/>
        </w:rPr>
        <w:t xml:space="preserve"> amphioexa </w:t>
      </w:r>
      <w:del w:id="254" w:author="Gwenn Hennon" w:date="2016-01-06T10:20:00Z">
        <w:r w:rsidR="001235F6" w:rsidDel="008031D1">
          <w:rPr>
            <w:rFonts w:cs="Times New Roman"/>
          </w:rPr>
          <w:delText xml:space="preserve">population </w:delText>
        </w:r>
      </w:del>
      <w:r w:rsidR="001235F6">
        <w:rPr>
          <w:rFonts w:cs="Times New Roman"/>
        </w:rPr>
        <w:t>during the survey</w:t>
      </w:r>
      <w:commentRangeEnd w:id="244"/>
      <w:r w:rsidR="00292792">
        <w:rPr>
          <w:rStyle w:val="CommentReference"/>
        </w:rPr>
        <w:commentReference w:id="244"/>
      </w:r>
      <w:r w:rsidR="001235F6">
        <w:rPr>
          <w:rFonts w:cs="Times New Roman"/>
        </w:rPr>
        <w:t>.</w:t>
      </w:r>
      <w:ins w:id="255" w:author="Gwenn Hennon" w:date="2016-01-06T10:45:00Z">
        <w:r w:rsidR="00F91BB0">
          <w:rPr>
            <w:rFonts w:cs="Times New Roman"/>
          </w:rPr>
          <w:t xml:space="preserve"> </w:t>
        </w:r>
        <w:r w:rsidR="00F91BB0" w:rsidRPr="00A357F5">
          <w:rPr>
            <w:rFonts w:cs="Times New Roman"/>
          </w:rPr>
          <w:t xml:space="preserve">The </w:t>
        </w:r>
      </w:ins>
      <w:ins w:id="256" w:author="Gwenn Hennon" w:date="2016-01-06T10:46:00Z">
        <w:r w:rsidR="00F91BB0">
          <w:rPr>
            <w:rFonts w:cs="Times New Roman"/>
          </w:rPr>
          <w:t>contribution</w:t>
        </w:r>
      </w:ins>
      <w:ins w:id="257" w:author="Gwenn Hennon" w:date="2016-01-06T10:45:00Z">
        <w:r w:rsidR="00F91BB0" w:rsidRPr="00A357F5">
          <w:rPr>
            <w:rFonts w:cs="Times New Roman"/>
          </w:rPr>
          <w:t xml:space="preserve"> of </w:t>
        </w:r>
        <w:r w:rsidR="00F91BB0" w:rsidRPr="00A357F5">
          <w:rPr>
            <w:rFonts w:cs="Times New Roman"/>
            <w:i/>
            <w:iCs/>
          </w:rPr>
          <w:t>T</w:t>
        </w:r>
        <w:r w:rsidR="00F91BB0">
          <w:rPr>
            <w:rFonts w:cs="Times New Roman"/>
            <w:i/>
            <w:iCs/>
          </w:rPr>
          <w:t>.</w:t>
        </w:r>
        <w:r w:rsidR="00F91BB0" w:rsidRPr="00A357F5">
          <w:rPr>
            <w:rFonts w:cs="Times New Roman"/>
            <w:i/>
            <w:iCs/>
          </w:rPr>
          <w:t xml:space="preserve"> amphioexa</w:t>
        </w:r>
        <w:r w:rsidR="00F91BB0">
          <w:rPr>
            <w:rFonts w:cs="Times New Roman"/>
          </w:rPr>
          <w:t xml:space="preserve"> to the total cryptophyte population determined by qPCR</w:t>
        </w:r>
        <w:r w:rsidR="00F91BB0" w:rsidRPr="00A357F5">
          <w:rPr>
            <w:rFonts w:cs="Times New Roman"/>
          </w:rPr>
          <w:t xml:space="preserve"> </w:t>
        </w:r>
        <w:r w:rsidR="00F91BB0">
          <w:rPr>
            <w:rFonts w:cs="Times New Roman"/>
          </w:rPr>
          <w:t>was always less than 1% (</w:t>
        </w:r>
        <w:r w:rsidR="00F91BB0" w:rsidRPr="00A357F5">
          <w:rPr>
            <w:rFonts w:cs="Times New Roman"/>
          </w:rPr>
          <w:t xml:space="preserve">0.06% </w:t>
        </w:r>
        <w:r w:rsidR="00F91BB0">
          <w:rPr>
            <w:rFonts w:cs="Times New Roman"/>
          </w:rPr>
          <w:t>to</w:t>
        </w:r>
        <w:r w:rsidR="00F91BB0" w:rsidRPr="00A357F5">
          <w:rPr>
            <w:rFonts w:cs="Times New Roman"/>
          </w:rPr>
          <w:t xml:space="preserve"> 0.</w:t>
        </w:r>
        <w:r w:rsidR="00F91BB0">
          <w:rPr>
            <w:rFonts w:cs="Times New Roman"/>
          </w:rPr>
          <w:t>40</w:t>
        </w:r>
        <w:r w:rsidR="00F91BB0" w:rsidRPr="00A357F5">
          <w:rPr>
            <w:rFonts w:cs="Times New Roman"/>
          </w:rPr>
          <w:t>%</w:t>
        </w:r>
        <w:r w:rsidR="00F91BB0">
          <w:rPr>
            <w:rFonts w:cs="Times New Roman"/>
          </w:rPr>
          <w:t xml:space="preserve">; </w:t>
        </w:r>
        <w:r w:rsidR="00F91BB0">
          <w:rPr>
            <w:rFonts w:cs="Times New Roman"/>
            <w:b/>
            <w:bCs/>
          </w:rPr>
          <w:t>T</w:t>
        </w:r>
        <w:r w:rsidR="00F91BB0" w:rsidRPr="00A357F5">
          <w:rPr>
            <w:rFonts w:cs="Times New Roman"/>
            <w:b/>
            <w:bCs/>
          </w:rPr>
          <w:t>able 1</w:t>
        </w:r>
        <w:r w:rsidR="00F91BB0">
          <w:rPr>
            <w:rFonts w:cs="Times New Roman"/>
          </w:rPr>
          <w:t xml:space="preserve">), </w:t>
        </w:r>
        <w:commentRangeStart w:id="258"/>
        <w:r w:rsidR="00F91BB0">
          <w:rPr>
            <w:rFonts w:cs="Times New Roman"/>
          </w:rPr>
          <w:t xml:space="preserve">indicating that the </w:t>
        </w:r>
      </w:ins>
      <w:ins w:id="259" w:author="Gwenn Hennon" w:date="2016-01-06T10:49:00Z">
        <w:r w:rsidR="00F91BB0">
          <w:rPr>
            <w:rFonts w:cs="Times New Roman"/>
          </w:rPr>
          <w:t xml:space="preserve">wild </w:t>
        </w:r>
      </w:ins>
      <w:ins w:id="260" w:author="Gwenn Hennon" w:date="2016-01-06T10:48:00Z">
        <w:r w:rsidR="00F91BB0">
          <w:rPr>
            <w:rFonts w:cs="Times New Roman"/>
          </w:rPr>
          <w:t xml:space="preserve">cryptophyte population was a mix of genotypes with the </w:t>
        </w:r>
      </w:ins>
      <w:commentRangeStart w:id="261"/>
      <w:ins w:id="262" w:author="Gwenn Hennon" w:date="2016-01-06T10:49:00Z">
        <w:r w:rsidR="00F91BB0">
          <w:rPr>
            <w:rFonts w:cs="Times New Roman"/>
          </w:rPr>
          <w:t>presumed</w:t>
        </w:r>
      </w:ins>
      <w:ins w:id="263" w:author="Gwenn Hennon" w:date="2016-01-06T10:45:00Z">
        <w:r w:rsidR="00F91BB0">
          <w:rPr>
            <w:rFonts w:cs="Times New Roman"/>
          </w:rPr>
          <w:t xml:space="preserve"> </w:t>
        </w:r>
      </w:ins>
      <w:commentRangeEnd w:id="261"/>
      <w:ins w:id="264" w:author="Gwenn Hennon" w:date="2016-01-06T10:50:00Z">
        <w:r w:rsidR="00F91BB0">
          <w:rPr>
            <w:rStyle w:val="CommentReference"/>
          </w:rPr>
          <w:commentReference w:id="261"/>
        </w:r>
      </w:ins>
      <w:ins w:id="266" w:author="Gwenn Hennon" w:date="2016-01-06T10:45:00Z">
        <w:r w:rsidR="00F91BB0">
          <w:rPr>
            <w:rFonts w:cs="Times New Roman"/>
          </w:rPr>
          <w:t>prey</w:t>
        </w:r>
      </w:ins>
      <w:ins w:id="267" w:author="Gwenn Hennon" w:date="2016-01-06T10:47:00Z">
        <w:r w:rsidR="00F91BB0">
          <w:rPr>
            <w:rFonts w:cs="Times New Roman"/>
          </w:rPr>
          <w:t xml:space="preserve"> species</w:t>
        </w:r>
      </w:ins>
      <w:ins w:id="268" w:author="Gwenn Hennon" w:date="2016-01-06T10:45:00Z">
        <w:r w:rsidR="00F91BB0">
          <w:rPr>
            <w:rFonts w:cs="Times New Roman"/>
          </w:rPr>
          <w:t xml:space="preserve"> of </w:t>
        </w:r>
        <w:r w:rsidR="00F91BB0" w:rsidRPr="00F91BB0">
          <w:rPr>
            <w:rFonts w:cs="Times New Roman"/>
            <w:i/>
            <w:rPrChange w:id="269" w:author="Gwenn Hennon" w:date="2016-01-06T10:47:00Z">
              <w:rPr>
                <w:rFonts w:cs="Times New Roman"/>
              </w:rPr>
            </w:rPrChange>
          </w:rPr>
          <w:t>M. major</w:t>
        </w:r>
        <w:r w:rsidR="00F91BB0">
          <w:rPr>
            <w:rFonts w:cs="Times New Roman"/>
          </w:rPr>
          <w:t xml:space="preserve"> </w:t>
        </w:r>
      </w:ins>
      <w:ins w:id="270" w:author="Gwenn Hennon" w:date="2016-01-06T10:48:00Z">
        <w:r w:rsidR="00F91BB0">
          <w:rPr>
            <w:rFonts w:cs="Times New Roman"/>
          </w:rPr>
          <w:t>composing</w:t>
        </w:r>
      </w:ins>
      <w:ins w:id="271" w:author="Gwenn Hennon" w:date="2016-01-06T10:45:00Z">
        <w:r w:rsidR="00F91BB0">
          <w:rPr>
            <w:rFonts w:cs="Times New Roman"/>
          </w:rPr>
          <w:t xml:space="preserve"> a minor </w:t>
        </w:r>
      </w:ins>
      <w:ins w:id="272" w:author="Gwenn Hennon" w:date="2016-01-06T10:47:00Z">
        <w:r w:rsidR="00F91BB0">
          <w:rPr>
            <w:rFonts w:cs="Times New Roman"/>
          </w:rPr>
          <w:t>fraction of the population.</w:t>
        </w:r>
      </w:ins>
      <w:commentRangeEnd w:id="258"/>
      <w:ins w:id="273" w:author="Gwenn Hennon" w:date="2016-01-06T10:51:00Z">
        <w:r w:rsidR="00F91BB0">
          <w:rPr>
            <w:rStyle w:val="CommentReference"/>
          </w:rPr>
          <w:commentReference w:id="258"/>
        </w:r>
      </w:ins>
    </w:p>
    <w:p w14:paraId="6FDB6336" w14:textId="5FD025D3" w:rsidR="008879DF" w:rsidDel="00292792" w:rsidRDefault="008D5305" w:rsidP="004B52B9">
      <w:pPr>
        <w:spacing w:line="480" w:lineRule="auto"/>
        <w:ind w:firstLine="288"/>
        <w:jc w:val="both"/>
        <w:rPr>
          <w:del w:id="275" w:author="Gwenn Hennon" w:date="2016-01-06T10:36:00Z"/>
          <w:rFonts w:eastAsia="Calibri" w:cs="Times New Roman"/>
        </w:rPr>
      </w:pPr>
      <w:r>
        <w:rPr>
          <w:rFonts w:cs="Times New Roman"/>
        </w:rPr>
        <w:t>Hourly-averaged cell</w:t>
      </w:r>
      <w:r w:rsidRPr="00FC5E5F">
        <w:rPr>
          <w:rFonts w:cs="Times New Roman"/>
        </w:rPr>
        <w:t xml:space="preserve"> abundances of </w:t>
      </w:r>
      <w:commentRangeStart w:id="276"/>
      <w:del w:id="277" w:author="Gwenn Hennon" w:date="2016-01-06T10:40:00Z">
        <w:r w:rsidR="00493498" w:rsidRPr="00F91BB0" w:rsidDel="00292792">
          <w:rPr>
            <w:rFonts w:cs="Times New Roman"/>
            <w:bCs/>
            <w:rPrChange w:id="278" w:author="Gwenn Hennon" w:date="2016-01-06T10:50:00Z">
              <w:rPr>
                <w:rFonts w:cs="Times New Roman"/>
                <w:bCs/>
                <w:i/>
              </w:rPr>
            </w:rPrChange>
          </w:rPr>
          <w:delText>T. amphioxeia</w:delText>
        </w:r>
      </w:del>
      <w:ins w:id="279" w:author="Gwenn Hennon" w:date="2016-01-06T10:40:00Z">
        <w:r w:rsidR="00292792" w:rsidRPr="00F91BB0">
          <w:rPr>
            <w:rFonts w:cs="Times New Roman"/>
            <w:bCs/>
            <w:rPrChange w:id="280" w:author="Gwenn Hennon" w:date="2016-01-06T10:50:00Z">
              <w:rPr>
                <w:rFonts w:cs="Times New Roman"/>
                <w:bCs/>
                <w:i/>
              </w:rPr>
            </w:rPrChange>
          </w:rPr>
          <w:t>cryptophyes</w:t>
        </w:r>
      </w:ins>
      <w:r>
        <w:rPr>
          <w:rFonts w:cs="Times New Roman"/>
        </w:rPr>
        <w:t xml:space="preserve"> </w:t>
      </w:r>
      <w:commentRangeEnd w:id="276"/>
      <w:r w:rsidR="00292792">
        <w:rPr>
          <w:rStyle w:val="CommentReference"/>
        </w:rPr>
        <w:commentReference w:id="276"/>
      </w:r>
      <w:r>
        <w:rPr>
          <w:rFonts w:cs="Times New Roman"/>
        </w:rPr>
        <w:t xml:space="preserve">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del w:id="281" w:author="Gwenn Hennon" w:date="2016-01-06T10:41:00Z">
        <w:r w:rsidR="004645A0" w:rsidRPr="00FC5E5F" w:rsidDel="00292792">
          <w:rPr>
            <w:rFonts w:cs="Times New Roman"/>
            <w:bCs/>
            <w:i/>
          </w:rPr>
          <w:delText>T</w:delText>
        </w:r>
        <w:r w:rsidR="004645A0" w:rsidDel="00292792">
          <w:rPr>
            <w:rFonts w:cs="Times New Roman"/>
            <w:bCs/>
            <w:i/>
          </w:rPr>
          <w:delText>.</w:delText>
        </w:r>
        <w:r w:rsidR="004645A0" w:rsidRPr="00FC5E5F" w:rsidDel="00292792">
          <w:rPr>
            <w:rFonts w:cs="Times New Roman"/>
            <w:bCs/>
            <w:i/>
          </w:rPr>
          <w:delText xml:space="preserve"> </w:delText>
        </w:r>
        <w:r w:rsidR="004645A0" w:rsidDel="00292792">
          <w:rPr>
            <w:rFonts w:cs="Times New Roman"/>
            <w:bCs/>
            <w:i/>
          </w:rPr>
          <w:delText>amphio</w:delText>
        </w:r>
        <w:r w:rsidR="004645A0" w:rsidRPr="00FC5E5F" w:rsidDel="00292792">
          <w:rPr>
            <w:rFonts w:cs="Times New Roman"/>
            <w:bCs/>
            <w:i/>
          </w:rPr>
          <w:delText>x</w:delText>
        </w:r>
        <w:r w:rsidR="004645A0" w:rsidDel="00292792">
          <w:rPr>
            <w:rFonts w:cs="Times New Roman"/>
            <w:bCs/>
            <w:i/>
          </w:rPr>
          <w:delText>ei</w:delText>
        </w:r>
        <w:r w:rsidR="004645A0" w:rsidRPr="00FC5E5F" w:rsidDel="00292792">
          <w:rPr>
            <w:rFonts w:cs="Times New Roman"/>
            <w:bCs/>
            <w:i/>
          </w:rPr>
          <w:delText>a</w:delText>
        </w:r>
      </w:del>
      <w:ins w:id="282" w:author="Gwenn Hennon" w:date="2016-01-06T10:41:00Z">
        <w:r w:rsidR="00292792">
          <w:rPr>
            <w:rFonts w:cs="Times New Roman"/>
            <w:bCs/>
            <w:i/>
          </w:rPr>
          <w:t>cryptophytes</w:t>
        </w:r>
      </w:ins>
      <w:r w:rsidR="004645A0">
        <w:rPr>
          <w:rFonts w:cs="Times New Roman"/>
        </w:rPr>
        <w:t xml:space="preserve"> </w:t>
      </w:r>
      <w:del w:id="283" w:author="Gwenn Hennon" w:date="2016-01-06T10:41:00Z">
        <w:r w:rsidR="004645A0" w:rsidDel="00292792">
          <w:rPr>
            <w:rFonts w:cs="Times New Roman"/>
          </w:rPr>
          <w:delText xml:space="preserve">were </w:delText>
        </w:r>
      </w:del>
      <w:r w:rsidR="004645A0">
        <w:rPr>
          <w:rFonts w:cs="Times New Roman"/>
        </w:rPr>
        <w:t xml:space="preserve">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4645A0">
        <w:rPr>
          <w:rFonts w:cs="Times New Roman"/>
        </w:rPr>
        <w:t>daily-averaged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 7-10)</w:t>
      </w:r>
      <w:r w:rsidR="004645A0" w:rsidRPr="00FC5E5F">
        <w:rPr>
          <w:rFonts w:cs="Times New Roman"/>
        </w:rPr>
        <w:t xml:space="preserve"> and </w:t>
      </w:r>
      <w:r w:rsidR="00D20E0E">
        <w:rPr>
          <w:rFonts w:cs="Times New Roman"/>
        </w:rPr>
        <w:t xml:space="preserve">second neap tide </w:t>
      </w:r>
      <w:r w:rsidR="004645A0">
        <w:rPr>
          <w:rFonts w:cs="Times New Roman"/>
        </w:rPr>
        <w:t>(day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del w:id="284" w:author="Gwenn Hennon" w:date="2016-01-06T10:36:00Z">
        <w:r w:rsidR="006466E0" w:rsidDel="00292792">
          <w:rPr>
            <w:rFonts w:cs="Times New Roman"/>
          </w:rPr>
          <w:delText>Al</w:delText>
        </w:r>
        <w:r w:rsidR="006466E0" w:rsidRPr="0076654C" w:rsidDel="00292792">
          <w:rPr>
            <w:rFonts w:cs="Times New Roman"/>
          </w:rPr>
          <w:delText xml:space="preserve">though </w:delText>
        </w:r>
        <w:r w:rsidR="006466E0" w:rsidDel="00292792">
          <w:rPr>
            <w:rFonts w:cs="Times New Roman"/>
          </w:rPr>
          <w:delText>variations</w:delText>
        </w:r>
        <w:r w:rsidR="006466E0" w:rsidRPr="0076654C" w:rsidDel="00292792">
          <w:rPr>
            <w:rFonts w:cs="Times New Roman"/>
          </w:rPr>
          <w:delText xml:space="preserve"> in </w:delText>
        </w:r>
        <w:r w:rsidR="006466E0" w:rsidDel="00292792">
          <w:rPr>
            <w:rFonts w:cs="Times New Roman"/>
          </w:rPr>
          <w:delText xml:space="preserve">cell abundance occurred within individual days, changes </w:delText>
        </w:r>
        <w:r w:rsidDel="00292792">
          <w:rPr>
            <w:rFonts w:cs="Times New Roman"/>
          </w:rPr>
          <w:delText xml:space="preserve">in cell </w:delText>
        </w:r>
        <w:r w:rsidRPr="0076654C" w:rsidDel="00292792">
          <w:rPr>
            <w:rFonts w:cs="Times New Roman"/>
          </w:rPr>
          <w:delText xml:space="preserve">abundance </w:delText>
        </w:r>
        <w:r w:rsidR="006466E0" w:rsidDel="00292792">
          <w:rPr>
            <w:rFonts w:cs="Times New Roman"/>
          </w:rPr>
          <w:delText>did</w:delText>
        </w:r>
        <w:r w:rsidR="006F2BC3" w:rsidDel="00292792">
          <w:rPr>
            <w:rFonts w:cs="Times New Roman"/>
          </w:rPr>
          <w:delText xml:space="preserve"> not</w:delText>
        </w:r>
        <w:r w:rsidRPr="0076654C" w:rsidDel="00292792">
          <w:rPr>
            <w:rFonts w:cs="Times New Roman"/>
          </w:rPr>
          <w:delText xml:space="preserve"> </w:delText>
        </w:r>
        <w:r w:rsidR="006466E0" w:rsidDel="00292792">
          <w:rPr>
            <w:rFonts w:cs="Times New Roman"/>
          </w:rPr>
          <w:delText>coincide</w:delText>
        </w:r>
        <w:r w:rsidRPr="0076654C" w:rsidDel="00292792">
          <w:rPr>
            <w:rFonts w:cs="Times New Roman"/>
          </w:rPr>
          <w:delText xml:space="preserve"> with </w:delText>
        </w:r>
        <w:r w:rsidR="006466E0" w:rsidDel="00292792">
          <w:rPr>
            <w:rFonts w:cs="Times New Roman"/>
          </w:rPr>
          <w:delText xml:space="preserve">daily </w:delText>
        </w:r>
        <w:r w:rsidRPr="0076654C" w:rsidDel="00292792">
          <w:rPr>
            <w:rFonts w:cs="Times New Roman"/>
          </w:rPr>
          <w:delText>tidal cycle</w:delText>
        </w:r>
        <w:r w:rsidR="004645A0" w:rsidDel="00292792">
          <w:rPr>
            <w:rFonts w:cs="Times New Roman"/>
          </w:rPr>
          <w:delText xml:space="preserve"> or spring/neap tide cycle</w:delText>
        </w:r>
        <w:r w:rsidR="006466E0" w:rsidDel="00292792">
          <w:rPr>
            <w:rFonts w:cs="Times New Roman"/>
          </w:rPr>
          <w:delText xml:space="preserve">. </w:delText>
        </w:r>
        <w:r w:rsidDel="00292792">
          <w:rPr>
            <w:rFonts w:eastAsia="Calibri" w:cs="Times New Roman"/>
          </w:rPr>
          <w:delText>No significant correlation was observed between</w:delText>
        </w:r>
        <w:r w:rsidR="00663DA2" w:rsidRPr="00663DA2" w:rsidDel="00292792">
          <w:rPr>
            <w:rFonts w:cs="Times New Roman"/>
            <w:i/>
          </w:rPr>
          <w:delText xml:space="preserve"> </w:delText>
        </w:r>
        <w:r w:rsidR="00493498" w:rsidRPr="00FC5E5F" w:rsidDel="00292792">
          <w:rPr>
            <w:rFonts w:cs="Times New Roman"/>
            <w:bCs/>
            <w:i/>
          </w:rPr>
          <w:delText>T</w:delText>
        </w:r>
        <w:r w:rsidR="00493498" w:rsidDel="00292792">
          <w:rPr>
            <w:rFonts w:cs="Times New Roman"/>
            <w:bCs/>
            <w:i/>
          </w:rPr>
          <w:delText>.</w:delText>
        </w:r>
        <w:r w:rsidR="00493498" w:rsidRPr="00FC5E5F" w:rsidDel="00292792">
          <w:rPr>
            <w:rFonts w:cs="Times New Roman"/>
            <w:bCs/>
            <w:i/>
          </w:rPr>
          <w:delText xml:space="preserve"> </w:delText>
        </w:r>
        <w:r w:rsidR="00493498" w:rsidDel="00292792">
          <w:rPr>
            <w:rFonts w:cs="Times New Roman"/>
            <w:bCs/>
            <w:i/>
          </w:rPr>
          <w:delText>amphio</w:delText>
        </w:r>
        <w:r w:rsidR="00493498" w:rsidRPr="00FC5E5F" w:rsidDel="00292792">
          <w:rPr>
            <w:rFonts w:cs="Times New Roman"/>
            <w:bCs/>
            <w:i/>
          </w:rPr>
          <w:delText>x</w:delText>
        </w:r>
        <w:r w:rsidR="00493498" w:rsidDel="00292792">
          <w:rPr>
            <w:rFonts w:cs="Times New Roman"/>
            <w:bCs/>
            <w:i/>
          </w:rPr>
          <w:delText>ei</w:delText>
        </w:r>
        <w:r w:rsidR="00493498" w:rsidRPr="00FC5E5F" w:rsidDel="00292792">
          <w:rPr>
            <w:rFonts w:cs="Times New Roman"/>
            <w:bCs/>
            <w:i/>
          </w:rPr>
          <w:delText>a</w:delText>
        </w:r>
        <w:r w:rsidR="00663DA2" w:rsidDel="00292792">
          <w:rPr>
            <w:rFonts w:eastAsia="Calibri" w:cs="Times New Roman"/>
          </w:rPr>
          <w:delText xml:space="preserve"> cell </w:delText>
        </w:r>
        <w:r w:rsidDel="00292792">
          <w:rPr>
            <w:rFonts w:eastAsia="Calibri" w:cs="Times New Roman"/>
          </w:rPr>
          <w:delText xml:space="preserve">abundances </w:delText>
        </w:r>
        <w:r w:rsidRPr="009878ED" w:rsidDel="00292792">
          <w:rPr>
            <w:rFonts w:eastAsia="Calibri" w:cs="Times New Roman"/>
          </w:rPr>
          <w:delText xml:space="preserve">and </w:delText>
        </w:r>
        <w:r w:rsidDel="00292792">
          <w:rPr>
            <w:rFonts w:eastAsia="Calibri" w:cs="Times New Roman"/>
          </w:rPr>
          <w:delText>salinity (data not shown)</w:delText>
        </w:r>
        <w:r w:rsidRPr="005D614B" w:rsidDel="00292792">
          <w:rPr>
            <w:rFonts w:eastAsia="Calibri" w:cs="Times New Roman"/>
          </w:rPr>
          <w:delText xml:space="preserve">. </w:delText>
        </w:r>
      </w:del>
    </w:p>
    <w:p w14:paraId="77819F37" w14:textId="33DC2FDE" w:rsidR="008879DF" w:rsidDel="00F91BB0" w:rsidRDefault="00114CA7" w:rsidP="00292792">
      <w:pPr>
        <w:spacing w:line="480" w:lineRule="auto"/>
        <w:ind w:firstLine="288"/>
        <w:jc w:val="both"/>
        <w:rPr>
          <w:del w:id="285" w:author="Gwenn Hennon" w:date="2016-01-06T10:43:00Z"/>
          <w:rFonts w:eastAsia="Calibri" w:cs="Times New Roman"/>
        </w:rPr>
      </w:pPr>
      <w:r>
        <w:rPr>
          <w:rFonts w:cs="Times New Roman"/>
        </w:rPr>
        <w:t xml:space="preserve">The </w:t>
      </w:r>
      <w:r w:rsidR="008D5305">
        <w:rPr>
          <w:rFonts w:cs="Times New Roman"/>
        </w:rPr>
        <w:t xml:space="preserve">abundances </w:t>
      </w:r>
      <w:del w:id="286" w:author="Gwenn Hennon" w:date="2016-01-06T10:37:00Z">
        <w:r w:rsidR="008D5305" w:rsidDel="00292792">
          <w:rPr>
            <w:rFonts w:cs="Times New Roman"/>
          </w:rPr>
          <w:delText>of</w:delText>
        </w:r>
        <w:r w:rsidR="008D5305" w:rsidRPr="005D614B" w:rsidDel="00292792">
          <w:rPr>
            <w:rFonts w:cs="Times New Roman"/>
          </w:rPr>
          <w:delText xml:space="preserve"> </w:delText>
        </w:r>
        <w:r w:rsidR="00493498" w:rsidRPr="00FC5E5F" w:rsidDel="00292792">
          <w:rPr>
            <w:rFonts w:cs="Times New Roman"/>
            <w:bCs/>
            <w:i/>
          </w:rPr>
          <w:delText>T</w:delText>
        </w:r>
        <w:r w:rsidR="00493498" w:rsidDel="00292792">
          <w:rPr>
            <w:rFonts w:cs="Times New Roman"/>
            <w:bCs/>
            <w:i/>
          </w:rPr>
          <w:delText>.</w:delText>
        </w:r>
        <w:r w:rsidR="00493498" w:rsidRPr="00FC5E5F" w:rsidDel="00292792">
          <w:rPr>
            <w:rFonts w:cs="Times New Roman"/>
            <w:bCs/>
            <w:i/>
          </w:rPr>
          <w:delText xml:space="preserve"> </w:delText>
        </w:r>
        <w:r w:rsidR="00493498" w:rsidDel="00292792">
          <w:rPr>
            <w:rFonts w:cs="Times New Roman"/>
            <w:bCs/>
            <w:i/>
          </w:rPr>
          <w:delText>amphio</w:delText>
        </w:r>
        <w:r w:rsidR="00493498" w:rsidRPr="00FC5E5F" w:rsidDel="00292792">
          <w:rPr>
            <w:rFonts w:cs="Times New Roman"/>
            <w:bCs/>
            <w:i/>
          </w:rPr>
          <w:delText>x</w:delText>
        </w:r>
        <w:r w:rsidR="00493498" w:rsidDel="00292792">
          <w:rPr>
            <w:rFonts w:cs="Times New Roman"/>
            <w:bCs/>
            <w:i/>
          </w:rPr>
          <w:delText>ei</w:delText>
        </w:r>
        <w:r w:rsidR="00493498" w:rsidRPr="00FC5E5F" w:rsidDel="00292792">
          <w:rPr>
            <w:rFonts w:cs="Times New Roman"/>
            <w:bCs/>
            <w:i/>
          </w:rPr>
          <w:delText>a</w:delText>
        </w:r>
        <w:r w:rsidDel="00292792">
          <w:rPr>
            <w:rFonts w:cs="Times New Roman"/>
          </w:rPr>
          <w:delText xml:space="preserve"> </w:delText>
        </w:r>
        <w:r w:rsidR="006525FE" w:rsidDel="00292792">
          <w:rPr>
            <w:rFonts w:cs="Times New Roman"/>
          </w:rPr>
          <w:delText xml:space="preserve">were </w:delText>
        </w:r>
        <w:r w:rsidR="00F65A6A" w:rsidDel="00292792">
          <w:rPr>
            <w:rFonts w:cs="Times New Roman"/>
          </w:rPr>
          <w:delText>comparable to</w:delText>
        </w:r>
        <w:r w:rsidR="006525FE" w:rsidDel="00292792">
          <w:rPr>
            <w:rFonts w:cs="Times New Roman"/>
          </w:rPr>
          <w:delText xml:space="preserve"> </w:delText>
        </w:r>
        <w:r w:rsidDel="00292792">
          <w:rPr>
            <w:rFonts w:cs="Times New Roman"/>
          </w:rPr>
          <w:delText xml:space="preserve">the abundances </w:delText>
        </w:r>
      </w:del>
      <w:r>
        <w:rPr>
          <w:rFonts w:cs="Times New Roman"/>
        </w:rPr>
        <w:t xml:space="preserve">of </w:t>
      </w:r>
      <w:r w:rsidRPr="005D614B">
        <w:rPr>
          <w:rFonts w:cs="Times New Roman"/>
          <w:i/>
          <w:iCs/>
        </w:rPr>
        <w:t>M. major</w:t>
      </w:r>
      <w:r w:rsidR="005221E8" w:rsidRPr="005221E8">
        <w:rPr>
          <w:rFonts w:cs="Times New Roman"/>
        </w:rPr>
        <w:t xml:space="preserve"> </w:t>
      </w:r>
      <w:del w:id="287" w:author="Gwenn Hennon" w:date="2016-01-06T10:36:00Z">
        <w:r w:rsidR="005221E8" w:rsidDel="00292792">
          <w:rPr>
            <w:rFonts w:cs="Times New Roman"/>
          </w:rPr>
          <w:delText>at high-tide</w:delText>
        </w:r>
        <w:r w:rsidR="008D5305" w:rsidDel="00292792">
          <w:rPr>
            <w:rFonts w:cs="Times New Roman"/>
          </w:rPr>
          <w:delText xml:space="preserve">, </w:delText>
        </w:r>
      </w:del>
      <w:del w:id="288" w:author="Gwenn Hennon" w:date="2016-01-06T10:37:00Z">
        <w:r w:rsidR="008D5305" w:rsidDel="00292792">
          <w:rPr>
            <w:rFonts w:cs="Times New Roman"/>
          </w:rPr>
          <w:delText>with</w:delText>
        </w:r>
      </w:del>
      <w:ins w:id="289" w:author="Gwenn Hennon" w:date="2016-01-06T10:37:00Z">
        <w:r w:rsidR="00292792">
          <w:rPr>
            <w:rFonts w:cs="Times New Roman"/>
          </w:rPr>
          <w:t xml:space="preserve">were on the same order of magnitude, but typically lower than </w:t>
        </w:r>
      </w:ins>
      <w:ins w:id="290" w:author="Gwenn Hennon" w:date="2016-01-06T10:42:00Z">
        <w:r w:rsidR="00292792">
          <w:rPr>
            <w:rFonts w:cs="Times New Roman"/>
          </w:rPr>
          <w:t>cryptophyte abundances,</w:t>
        </w:r>
      </w:ins>
      <w:ins w:id="291" w:author="Gwenn Hennon" w:date="2016-01-06T10:37:00Z">
        <w:r w:rsidR="00292792">
          <w:rPr>
            <w:rFonts w:cs="Times New Roman"/>
          </w:rPr>
          <w:t xml:space="preserve"> with</w:t>
        </w:r>
      </w:ins>
      <w:r w:rsidR="008D5305">
        <w:rPr>
          <w:rFonts w:cs="Times New Roman"/>
        </w:rPr>
        <w:t xml:space="preserve">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3A4248">
        <w:rPr>
          <w:rFonts w:cs="Times New Roman"/>
          <w:b/>
          <w:bCs/>
        </w:rPr>
        <w:t>3</w:t>
      </w:r>
      <w:r w:rsidR="008D5305" w:rsidRPr="00FC5E5F">
        <w:rPr>
          <w:rFonts w:cs="Times New Roman"/>
        </w:rPr>
        <w:t>)</w:t>
      </w:r>
      <w:r w:rsidR="008D5305">
        <w:rPr>
          <w:rFonts w:eastAsia="Calibri" w:cs="Times New Roman"/>
        </w:rPr>
        <w:t xml:space="preserve">. A positive correlation between abundances of </w:t>
      </w:r>
      <w:ins w:id="292" w:author="Gwenn Hennon" w:date="2016-01-06T10:42:00Z">
        <w:r w:rsidR="00292792">
          <w:rPr>
            <w:rFonts w:eastAsia="Calibri" w:cs="Times New Roman"/>
          </w:rPr>
          <w:t xml:space="preserve">cryptophytes </w:t>
        </w:r>
      </w:ins>
      <w:del w:id="293" w:author="Gwenn Hennon" w:date="2016-01-06T10:42:00Z">
        <w:r w:rsidR="00493498" w:rsidRPr="00FC5E5F" w:rsidDel="00292792">
          <w:rPr>
            <w:rFonts w:cs="Times New Roman"/>
            <w:bCs/>
            <w:i/>
          </w:rPr>
          <w:delText>T</w:delText>
        </w:r>
        <w:r w:rsidR="00493498" w:rsidDel="00292792">
          <w:rPr>
            <w:rFonts w:cs="Times New Roman"/>
            <w:bCs/>
            <w:i/>
          </w:rPr>
          <w:delText>.</w:delText>
        </w:r>
        <w:r w:rsidR="00493498" w:rsidRPr="00FC5E5F" w:rsidDel="00292792">
          <w:rPr>
            <w:rFonts w:cs="Times New Roman"/>
            <w:bCs/>
            <w:i/>
          </w:rPr>
          <w:delText xml:space="preserve"> </w:delText>
        </w:r>
        <w:r w:rsidR="00493498" w:rsidDel="00292792">
          <w:rPr>
            <w:rFonts w:cs="Times New Roman"/>
            <w:bCs/>
            <w:i/>
          </w:rPr>
          <w:delText>amphio</w:delText>
        </w:r>
        <w:r w:rsidR="00493498" w:rsidRPr="00FC5E5F" w:rsidDel="00292792">
          <w:rPr>
            <w:rFonts w:cs="Times New Roman"/>
            <w:bCs/>
            <w:i/>
          </w:rPr>
          <w:delText>x</w:delText>
        </w:r>
        <w:r w:rsidR="00493498" w:rsidDel="00292792">
          <w:rPr>
            <w:rFonts w:cs="Times New Roman"/>
            <w:bCs/>
            <w:i/>
          </w:rPr>
          <w:delText>ei</w:delText>
        </w:r>
        <w:r w:rsidR="00493498" w:rsidRPr="00FC5E5F" w:rsidDel="00292792">
          <w:rPr>
            <w:rFonts w:cs="Times New Roman"/>
            <w:bCs/>
            <w:i/>
          </w:rPr>
          <w:delText>a</w:delText>
        </w:r>
        <w:r w:rsidR="008D5305" w:rsidDel="00292792">
          <w:rPr>
            <w:rFonts w:eastAsia="Calibri" w:cs="Times New Roman"/>
          </w:rPr>
          <w:delText xml:space="preserve"> </w:delText>
        </w:r>
      </w:del>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w:t>
      </w:r>
      <w:r w:rsidR="008D5305" w:rsidRPr="00F513DF">
        <w:rPr>
          <w:rFonts w:eastAsia="Calibri" w:cs="Times New Roman"/>
          <w:vertAlign w:val="superscript"/>
        </w:rPr>
        <w:t>2</w:t>
      </w:r>
      <w:r w:rsidR="008D5305">
        <w:rPr>
          <w:rFonts w:eastAsia="Calibri" w:cs="Times New Roman"/>
        </w:rPr>
        <w:t xml:space="preserve"> = 0.</w:t>
      </w:r>
      <w:r w:rsidR="00B3249E">
        <w:rPr>
          <w:rFonts w:eastAsia="Calibri" w:cs="Times New Roman"/>
        </w:rPr>
        <w:t>24</w:t>
      </w:r>
      <w:r w:rsidR="008D5305">
        <w:rPr>
          <w:rFonts w:eastAsia="Calibri" w:cs="Times New Roman"/>
        </w:rPr>
        <w:t>, p &lt; 0.0</w:t>
      </w:r>
      <w:r w:rsidR="008D5305" w:rsidRPr="00505188">
        <w:rPr>
          <w:rFonts w:eastAsia="Calibri" w:cs="Times New Roman"/>
        </w:rPr>
        <w:t>1</w:t>
      </w:r>
      <w:r w:rsidR="008D5305">
        <w:rPr>
          <w:rFonts w:eastAsia="Calibri" w:cs="Times New Roman"/>
        </w:rPr>
        <w:t>) (</w:t>
      </w:r>
      <w:commentRangeStart w:id="294"/>
      <w:r w:rsidR="008D5305"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commentRangeEnd w:id="294"/>
      <w:r w:rsidR="00AB5DC6">
        <w:rPr>
          <w:rStyle w:val="CommentReference"/>
        </w:rPr>
        <w:commentReference w:id="294"/>
      </w:r>
      <w:r w:rsidR="006525FE">
        <w:rPr>
          <w:rFonts w:cs="Times New Roman"/>
        </w:rPr>
        <w:t xml:space="preserve">. </w:t>
      </w:r>
      <w:del w:id="295" w:author="Gwenn Hennon" w:date="2016-01-06T10:38:00Z">
        <w:r w:rsidR="00136ED5" w:rsidDel="00292792">
          <w:rPr>
            <w:rFonts w:cs="Times New Roman"/>
          </w:rPr>
          <w:delText xml:space="preserve">Except at day 10, abundances of </w:delText>
        </w:r>
        <w:r w:rsidR="00136ED5" w:rsidRPr="004B24FD" w:rsidDel="00292792">
          <w:rPr>
            <w:rFonts w:eastAsia="Calibri" w:cs="Times New Roman"/>
            <w:i/>
          </w:rPr>
          <w:delText>M. major</w:delText>
        </w:r>
        <w:r w:rsidR="00136ED5" w:rsidDel="00292792">
          <w:rPr>
            <w:rFonts w:eastAsia="Calibri" w:cs="Times New Roman"/>
          </w:rPr>
          <w:delText xml:space="preserve"> were lower than those of </w:delText>
        </w:r>
        <w:r w:rsidR="00B346EF" w:rsidRPr="00FC5E5F" w:rsidDel="00292792">
          <w:rPr>
            <w:rFonts w:cs="Times New Roman"/>
            <w:bCs/>
            <w:i/>
          </w:rPr>
          <w:delText>T</w:delText>
        </w:r>
        <w:r w:rsidR="00B346EF" w:rsidDel="00292792">
          <w:rPr>
            <w:rFonts w:cs="Times New Roman"/>
            <w:bCs/>
            <w:i/>
          </w:rPr>
          <w:delText>.</w:delText>
        </w:r>
        <w:r w:rsidR="00B346EF" w:rsidRPr="00FC5E5F" w:rsidDel="00292792">
          <w:rPr>
            <w:rFonts w:cs="Times New Roman"/>
            <w:bCs/>
            <w:i/>
          </w:rPr>
          <w:delText xml:space="preserve"> amphioexa</w:delText>
        </w:r>
        <w:r w:rsidR="00136ED5" w:rsidDel="00292792">
          <w:rPr>
            <w:rFonts w:eastAsia="Calibri" w:cs="Times New Roman"/>
          </w:rPr>
          <w:delText xml:space="preserve">. </w:delText>
        </w:r>
      </w:del>
      <w:r w:rsidR="00136ED5">
        <w:rPr>
          <w:rFonts w:eastAsia="Calibri" w:cs="Times New Roman"/>
        </w:rPr>
        <w:t xml:space="preserve">Abundances of </w:t>
      </w:r>
      <w:r w:rsidR="005228AD" w:rsidRPr="004B24FD">
        <w:rPr>
          <w:rFonts w:eastAsia="Calibri" w:cs="Times New Roman"/>
          <w:i/>
        </w:rPr>
        <w:t>M. major</w:t>
      </w:r>
      <w:ins w:id="296" w:author="Gwenn Hennon" w:date="2016-01-06T10:38:00Z">
        <w:r w:rsidR="00292792">
          <w:rPr>
            <w:rFonts w:eastAsia="Calibri" w:cs="Times New Roman"/>
            <w:i/>
          </w:rPr>
          <w:t xml:space="preserve"> </w:t>
        </w:r>
        <w:r w:rsidR="00292792" w:rsidRPr="00292792">
          <w:rPr>
            <w:rFonts w:eastAsia="Calibri" w:cs="Times New Roman"/>
            <w:rPrChange w:id="297" w:author="Gwenn Hennon" w:date="2016-01-06T10:39:00Z">
              <w:rPr>
                <w:rFonts w:eastAsia="Calibri" w:cs="Times New Roman"/>
                <w:i/>
              </w:rPr>
            </w:rPrChange>
          </w:rPr>
          <w:t>and</w:t>
        </w:r>
        <w:r w:rsidR="00292792">
          <w:rPr>
            <w:rFonts w:eastAsia="Calibri" w:cs="Times New Roman"/>
            <w:i/>
          </w:rPr>
          <w:t xml:space="preserve"> </w:t>
        </w:r>
      </w:ins>
      <w:ins w:id="298" w:author="Gwenn Hennon" w:date="2016-01-06T10:43:00Z">
        <w:r w:rsidR="00292792">
          <w:rPr>
            <w:rFonts w:eastAsia="Calibri" w:cs="Times New Roman"/>
          </w:rPr>
          <w:t>cryptophyte</w:t>
        </w:r>
        <w:r w:rsidR="00F91BB0">
          <w:rPr>
            <w:rFonts w:eastAsia="Calibri" w:cs="Times New Roman"/>
          </w:rPr>
          <w:t xml:space="preserve"> </w:t>
        </w:r>
      </w:ins>
      <w:ins w:id="299" w:author="Gwenn Hennon" w:date="2016-01-06T10:51:00Z">
        <w:r w:rsidR="00F91BB0">
          <w:rPr>
            <w:rFonts w:eastAsia="Calibri" w:cs="Times New Roman"/>
          </w:rPr>
          <w:t>cells</w:t>
        </w:r>
      </w:ins>
      <w:r w:rsidR="005228AD">
        <w:rPr>
          <w:rFonts w:eastAsia="Calibri" w:cs="Times New Roman"/>
          <w:i/>
        </w:rPr>
        <w:t xml:space="preserve"> </w:t>
      </w:r>
      <w:del w:id="300" w:author="Gwenn Hennon" w:date="2016-01-06T10:38:00Z">
        <w:r w:rsidR="00136ED5" w:rsidDel="00292792">
          <w:rPr>
            <w:rFonts w:eastAsia="Calibri" w:cs="Times New Roman"/>
          </w:rPr>
          <w:delText xml:space="preserve">during the survey </w:delText>
        </w:r>
      </w:del>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13E8F2C6" w14:textId="77777777" w:rsidR="008879DF" w:rsidRPr="008879DF" w:rsidRDefault="008879DF" w:rsidP="00F91BB0">
      <w:pPr>
        <w:spacing w:line="480" w:lineRule="auto"/>
        <w:ind w:firstLine="288"/>
        <w:jc w:val="both"/>
        <w:rPr>
          <w:rFonts w:eastAsia="Calibri" w:cs="Times New Roman"/>
        </w:rPr>
      </w:pPr>
    </w:p>
    <w:p w14:paraId="5404512B" w14:textId="3F3D8D69" w:rsidR="008879DF" w:rsidDel="00F91BB0" w:rsidRDefault="008879DF" w:rsidP="004B52B9">
      <w:pPr>
        <w:spacing w:line="480" w:lineRule="auto"/>
        <w:ind w:firstLine="288"/>
        <w:jc w:val="both"/>
        <w:rPr>
          <w:del w:id="301" w:author="Gwenn Hennon" w:date="2016-01-06T10:44:00Z"/>
          <w:rFonts w:cs="Times New Roman"/>
        </w:rPr>
      </w:pPr>
      <w:del w:id="302" w:author="Gwenn Hennon" w:date="2016-01-06T10:44:00Z">
        <w:r w:rsidRPr="00A357F5" w:rsidDel="00F91BB0">
          <w:rPr>
            <w:rFonts w:cs="Times New Roman"/>
          </w:rPr>
          <w:delText xml:space="preserve">The percent of </w:delText>
        </w:r>
        <w:r w:rsidRPr="00A357F5" w:rsidDel="00F91BB0">
          <w:rPr>
            <w:rFonts w:cs="Times New Roman"/>
            <w:i/>
            <w:iCs/>
          </w:rPr>
          <w:delText>T</w:delText>
        </w:r>
        <w:r w:rsidR="00B346EF" w:rsidDel="00F91BB0">
          <w:rPr>
            <w:rFonts w:cs="Times New Roman"/>
            <w:i/>
            <w:iCs/>
          </w:rPr>
          <w:delText>.</w:delText>
        </w:r>
        <w:r w:rsidRPr="00A357F5" w:rsidDel="00F91BB0">
          <w:rPr>
            <w:rFonts w:cs="Times New Roman"/>
            <w:i/>
            <w:iCs/>
          </w:rPr>
          <w:delText xml:space="preserve"> amphioexa</w:delText>
        </w:r>
        <w:r w:rsidDel="00F91BB0">
          <w:rPr>
            <w:rFonts w:cs="Times New Roman"/>
          </w:rPr>
          <w:delText xml:space="preserve"> to </w:delText>
        </w:r>
        <w:r w:rsidRPr="00A357F5" w:rsidDel="00F91BB0">
          <w:rPr>
            <w:rFonts w:cs="Times New Roman"/>
          </w:rPr>
          <w:delText xml:space="preserve">the total cryptophytes </w:delText>
        </w:r>
        <w:r w:rsidDel="00F91BB0">
          <w:rPr>
            <w:rFonts w:cs="Times New Roman"/>
          </w:rPr>
          <w:delText>was always less than 1% (</w:delText>
        </w:r>
        <w:r w:rsidRPr="00A357F5" w:rsidDel="00F91BB0">
          <w:rPr>
            <w:rFonts w:cs="Times New Roman"/>
          </w:rPr>
          <w:delText xml:space="preserve">0.06% </w:delText>
        </w:r>
        <w:r w:rsidDel="00F91BB0">
          <w:rPr>
            <w:rFonts w:cs="Times New Roman"/>
          </w:rPr>
          <w:delText>to</w:delText>
        </w:r>
        <w:r w:rsidRPr="00A357F5" w:rsidDel="00F91BB0">
          <w:rPr>
            <w:rFonts w:cs="Times New Roman"/>
          </w:rPr>
          <w:delText xml:space="preserve"> 0.</w:delText>
        </w:r>
        <w:r w:rsidDel="00F91BB0">
          <w:rPr>
            <w:rFonts w:cs="Times New Roman"/>
          </w:rPr>
          <w:delText>40</w:delText>
        </w:r>
        <w:r w:rsidRPr="00A357F5" w:rsidDel="00F91BB0">
          <w:rPr>
            <w:rFonts w:cs="Times New Roman"/>
          </w:rPr>
          <w:delText>%</w:delText>
        </w:r>
        <w:r w:rsidDel="00F91BB0">
          <w:rPr>
            <w:rFonts w:cs="Times New Roman"/>
          </w:rPr>
          <w:delText xml:space="preserve">; </w:delText>
        </w:r>
        <w:r w:rsidDel="00F91BB0">
          <w:rPr>
            <w:rFonts w:cs="Times New Roman"/>
            <w:b/>
            <w:bCs/>
          </w:rPr>
          <w:delText>T</w:delText>
        </w:r>
        <w:r w:rsidRPr="00A357F5" w:rsidDel="00F91BB0">
          <w:rPr>
            <w:rFonts w:cs="Times New Roman"/>
            <w:b/>
            <w:bCs/>
          </w:rPr>
          <w:delText>able 1</w:delText>
        </w:r>
        <w:r w:rsidDel="00F91BB0">
          <w:rPr>
            <w:rFonts w:cs="Times New Roman"/>
          </w:rPr>
          <w:delText>), with the highest and lowest percent</w:delText>
        </w:r>
        <w:r w:rsidR="00151C96" w:rsidDel="00F91BB0">
          <w:rPr>
            <w:rFonts w:cs="Times New Roman"/>
          </w:rPr>
          <w:delText>s</w:delText>
        </w:r>
        <w:r w:rsidDel="00F91BB0">
          <w:rPr>
            <w:rFonts w:cs="Times New Roman"/>
          </w:rPr>
          <w:delText xml:space="preserve"> of </w:delText>
        </w:r>
        <w:r w:rsidRPr="00A357F5" w:rsidDel="00F91BB0">
          <w:rPr>
            <w:rFonts w:cs="Times New Roman"/>
            <w:i/>
            <w:iCs/>
          </w:rPr>
          <w:delText>T. amphioexa</w:delText>
        </w:r>
        <w:r w:rsidDel="00F91BB0">
          <w:rPr>
            <w:rFonts w:cs="Times New Roman"/>
          </w:rPr>
          <w:delText xml:space="preserve"> occurring</w:delText>
        </w:r>
        <w:r w:rsidRPr="00A357F5" w:rsidDel="00F91BB0">
          <w:rPr>
            <w:rFonts w:cs="Times New Roman"/>
          </w:rPr>
          <w:delText xml:space="preserve"> </w:delText>
        </w:r>
        <w:r w:rsidDel="00F91BB0">
          <w:rPr>
            <w:rFonts w:cs="Times New Roman"/>
          </w:rPr>
          <w:delText xml:space="preserve">during the first and second week of the survey, respectively, similar to the cell abundances of </w:delText>
        </w:r>
        <w:r w:rsidRPr="00FC5E5F" w:rsidDel="00F91BB0">
          <w:rPr>
            <w:rFonts w:cs="Times New Roman"/>
            <w:bCs/>
            <w:i/>
          </w:rPr>
          <w:delText>T</w:delText>
        </w:r>
        <w:r w:rsidDel="00F91BB0">
          <w:rPr>
            <w:rFonts w:cs="Times New Roman"/>
            <w:bCs/>
            <w:i/>
          </w:rPr>
          <w:delText>.</w:delText>
        </w:r>
        <w:r w:rsidRPr="00FC5E5F" w:rsidDel="00F91BB0">
          <w:rPr>
            <w:rFonts w:cs="Times New Roman"/>
            <w:bCs/>
            <w:i/>
          </w:rPr>
          <w:delText xml:space="preserve"> </w:delText>
        </w:r>
        <w:r w:rsidDel="00F91BB0">
          <w:rPr>
            <w:rFonts w:cs="Times New Roman"/>
            <w:bCs/>
            <w:i/>
          </w:rPr>
          <w:delText>amphio</w:delText>
        </w:r>
        <w:r w:rsidRPr="00FC5E5F" w:rsidDel="00F91BB0">
          <w:rPr>
            <w:rFonts w:cs="Times New Roman"/>
            <w:bCs/>
            <w:i/>
          </w:rPr>
          <w:delText>x</w:delText>
        </w:r>
        <w:r w:rsidDel="00F91BB0">
          <w:rPr>
            <w:rFonts w:cs="Times New Roman"/>
            <w:bCs/>
            <w:i/>
          </w:rPr>
          <w:delText>ei</w:delText>
        </w:r>
        <w:r w:rsidRPr="00FC5E5F" w:rsidDel="00F91BB0">
          <w:rPr>
            <w:rFonts w:cs="Times New Roman"/>
            <w:bCs/>
            <w:i/>
          </w:rPr>
          <w:delText>a</w:delText>
        </w:r>
        <w:r w:rsidDel="00F91BB0">
          <w:rPr>
            <w:rFonts w:cs="Times New Roman"/>
          </w:rPr>
          <w:delText xml:space="preserve"> and </w:delText>
        </w:r>
        <w:r w:rsidRPr="0009327B" w:rsidDel="00F91BB0">
          <w:rPr>
            <w:rFonts w:cs="Times New Roman"/>
            <w:i/>
          </w:rPr>
          <w:delText xml:space="preserve">M. </w:delText>
        </w:r>
        <w:r w:rsidDel="00F91BB0">
          <w:rPr>
            <w:rFonts w:cs="Times New Roman"/>
            <w:i/>
          </w:rPr>
          <w:delText xml:space="preserve">major </w:delText>
        </w:r>
        <w:r w:rsidRPr="0009327B" w:rsidDel="00F91BB0">
          <w:rPr>
            <w:rFonts w:cs="Times New Roman"/>
          </w:rPr>
          <w:delText>(</w:delText>
        </w:r>
        <w:r w:rsidRPr="0009327B" w:rsidDel="00F91BB0">
          <w:rPr>
            <w:rFonts w:cs="Times New Roman"/>
            <w:b/>
          </w:rPr>
          <w:delText xml:space="preserve">Fig. </w:delText>
        </w:r>
        <w:r w:rsidDel="00F91BB0">
          <w:rPr>
            <w:rFonts w:cs="Times New Roman"/>
            <w:b/>
          </w:rPr>
          <w:delText>3</w:delText>
        </w:r>
        <w:r w:rsidRPr="0009327B" w:rsidDel="00F91BB0">
          <w:rPr>
            <w:rFonts w:cs="Times New Roman"/>
          </w:rPr>
          <w:delText>).</w:delText>
        </w:r>
        <w:r w:rsidDel="00F91BB0">
          <w:rPr>
            <w:rFonts w:cs="Times New Roman"/>
          </w:rPr>
          <w:delText xml:space="preserve"> </w:delText>
        </w:r>
      </w:del>
    </w:p>
    <w:p w14:paraId="44AACC77" w14:textId="77777777" w:rsidR="008879DF" w:rsidRPr="00FE75DC" w:rsidDel="00F91BB0" w:rsidRDefault="008879DF" w:rsidP="00F91BB0">
      <w:pPr>
        <w:spacing w:line="480" w:lineRule="auto"/>
        <w:jc w:val="both"/>
        <w:rPr>
          <w:del w:id="303" w:author="Gwenn Hennon" w:date="2016-01-06T10:45:00Z"/>
          <w:rFonts w:cs="Times New Roman"/>
        </w:rPr>
        <w:pPrChange w:id="304" w:author="Gwenn Hennon" w:date="2016-01-06T10:45:00Z">
          <w:pPr>
            <w:spacing w:line="480" w:lineRule="auto"/>
            <w:ind w:firstLine="288"/>
            <w:jc w:val="both"/>
          </w:pPr>
        </w:pPrChange>
      </w:pPr>
    </w:p>
    <w:p w14:paraId="558D7DF1" w14:textId="77777777" w:rsidR="008D5305" w:rsidRDefault="008D5305" w:rsidP="00F91BB0">
      <w:pPr>
        <w:spacing w:line="480" w:lineRule="auto"/>
        <w:jc w:val="both"/>
        <w:rPr>
          <w:rFonts w:cs="Times New Roman"/>
          <w:b/>
          <w:bCs/>
        </w:rPr>
        <w:pPrChange w:id="305" w:author="Gwenn Hennon" w:date="2016-01-06T10:45:00Z">
          <w:pPr>
            <w:spacing w:line="480" w:lineRule="auto"/>
            <w:ind w:firstLine="288"/>
            <w:jc w:val="both"/>
          </w:pPr>
        </w:pPrChange>
      </w:pPr>
    </w:p>
    <w:p w14:paraId="30255873" w14:textId="7F442947" w:rsidR="008D5305" w:rsidRPr="00B63E78" w:rsidRDefault="008D5305" w:rsidP="004B52B9">
      <w:pPr>
        <w:spacing w:line="480" w:lineRule="auto"/>
        <w:ind w:firstLine="288"/>
        <w:jc w:val="both"/>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344778D3" w:rsidR="005D449D" w:rsidRPr="00B63D44" w:rsidRDefault="00B63E78" w:rsidP="004B52B9">
      <w:pPr>
        <w:spacing w:line="480" w:lineRule="auto"/>
        <w:ind w:firstLine="288"/>
        <w:jc w:val="both"/>
        <w:rPr>
          <w:rFonts w:cs="Times New Roman"/>
          <w:highlight w:val="yellow"/>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ins w:id="306" w:author="Gwenn Hennon" w:date="2016-01-06T10:52:00Z">
        <w:r w:rsidR="00F91BB0">
          <w:rPr>
            <w:rFonts w:cs="Times New Roman"/>
            <w:i/>
          </w:rPr>
          <w:t xml:space="preserve"> </w:t>
        </w:r>
        <w:commentRangeStart w:id="307"/>
        <w:r w:rsidR="00F91BB0">
          <w:rPr>
            <w:rFonts w:cs="Times New Roman"/>
            <w:i/>
          </w:rPr>
          <w:t>salinas</w:t>
        </w:r>
      </w:ins>
      <w:commentRangeEnd w:id="307"/>
      <w:ins w:id="308" w:author="Gwenn Hennon" w:date="2016-01-06T10:53:00Z">
        <w:r w:rsidR="00AB5DC6">
          <w:rPr>
            <w:rStyle w:val="CommentReference"/>
          </w:rPr>
          <w:commentReference w:id="307"/>
        </w:r>
      </w:ins>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commentRangeStart w:id="310"/>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commentRangeEnd w:id="310"/>
      <w:r w:rsidR="00AB5DC6">
        <w:rPr>
          <w:rStyle w:val="CommentReference"/>
        </w:rPr>
        <w:commentReference w:id="310"/>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the cell-cycle method to validate our model-based estimates of division rates for </w:t>
      </w:r>
      <w:del w:id="311" w:author="Gwenn Hennon" w:date="2016-01-06T11:03:00Z">
        <w:r w:rsidR="00493498" w:rsidRPr="00FC5E5F" w:rsidDel="00AB5DC6">
          <w:rPr>
            <w:rFonts w:cs="Times New Roman"/>
            <w:bCs/>
            <w:i/>
          </w:rPr>
          <w:delText>T</w:delText>
        </w:r>
        <w:r w:rsidR="00493498" w:rsidDel="00AB5DC6">
          <w:rPr>
            <w:rFonts w:cs="Times New Roman"/>
            <w:bCs/>
            <w:i/>
          </w:rPr>
          <w:delText>.</w:delText>
        </w:r>
        <w:r w:rsidR="00493498" w:rsidRPr="00FC5E5F" w:rsidDel="00AB5DC6">
          <w:rPr>
            <w:rFonts w:cs="Times New Roman"/>
            <w:bCs/>
            <w:i/>
          </w:rPr>
          <w:delText xml:space="preserve"> </w:delText>
        </w:r>
        <w:r w:rsidR="00493498" w:rsidDel="00AB5DC6">
          <w:rPr>
            <w:rFonts w:cs="Times New Roman"/>
            <w:bCs/>
            <w:i/>
          </w:rPr>
          <w:delText>amphio</w:delText>
        </w:r>
        <w:r w:rsidR="00493498" w:rsidRPr="00FC5E5F" w:rsidDel="00AB5DC6">
          <w:rPr>
            <w:rFonts w:cs="Times New Roman"/>
            <w:bCs/>
            <w:i/>
          </w:rPr>
          <w:delText>x</w:delText>
        </w:r>
        <w:r w:rsidR="00493498" w:rsidDel="00AB5DC6">
          <w:rPr>
            <w:rFonts w:cs="Times New Roman"/>
            <w:bCs/>
            <w:i/>
          </w:rPr>
          <w:delText>ei</w:delText>
        </w:r>
        <w:r w:rsidR="00493498" w:rsidRPr="00FC5E5F" w:rsidDel="00AB5DC6">
          <w:rPr>
            <w:rFonts w:cs="Times New Roman"/>
            <w:bCs/>
            <w:i/>
          </w:rPr>
          <w:delText>a</w:delText>
        </w:r>
      </w:del>
      <w:ins w:id="312" w:author="Gwenn Hennon" w:date="2016-01-06T11:03:00Z">
        <w:r w:rsidR="00AB5DC6">
          <w:rPr>
            <w:rFonts w:cs="Times New Roman"/>
            <w:bCs/>
          </w:rPr>
          <w:t>cryptophyte</w:t>
        </w:r>
        <w:r w:rsidR="00646C57">
          <w:rPr>
            <w:rFonts w:cs="Times New Roman"/>
            <w:bCs/>
          </w:rPr>
          <w:t xml:space="preserve"> cells</w:t>
        </w:r>
      </w:ins>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t</w:t>
      </w:r>
      <w:r w:rsidR="00D319F2" w:rsidRPr="00B63D44">
        <w:rPr>
          <w:rFonts w:cs="Times New Roman"/>
        </w:rPr>
        <w:t xml:space="preserve">he </w:t>
      </w:r>
      <w:ins w:id="313" w:author="Gwenn Hennon" w:date="2016-01-06T11:02:00Z">
        <w:r w:rsidR="00AB5DC6">
          <w:rPr>
            <w:rFonts w:cs="Times New Roman"/>
          </w:rPr>
          <w:t xml:space="preserve">mean </w:t>
        </w:r>
      </w:ins>
      <w:r w:rsidR="001A3350" w:rsidRPr="00B63D44">
        <w:rPr>
          <w:rFonts w:cs="Times New Roman"/>
        </w:rPr>
        <w:t xml:space="preserve">size </w:t>
      </w:r>
      <w:del w:id="314" w:author="Gwenn Hennon" w:date="2016-01-06T11:02:00Z">
        <w:r w:rsidR="001A3350" w:rsidRPr="00B63D44" w:rsidDel="00AB5DC6">
          <w:rPr>
            <w:rFonts w:cs="Times New Roman"/>
          </w:rPr>
          <w:delText>distribution</w:delText>
        </w:r>
        <w:r w:rsidR="00D319F2" w:rsidRPr="00B63D44" w:rsidDel="00AB5DC6">
          <w:rPr>
            <w:rFonts w:cs="Times New Roman"/>
          </w:rPr>
          <w:delText xml:space="preserve"> </w:delText>
        </w:r>
      </w:del>
      <w:r w:rsidR="00D319F2" w:rsidRPr="00B63D44">
        <w:rPr>
          <w:rFonts w:cs="Times New Roman"/>
        </w:rPr>
        <w:t xml:space="preserve">of </w:t>
      </w:r>
      <w:ins w:id="315" w:author="Gwenn Hennon" w:date="2016-01-06T11:03:00Z">
        <w:r w:rsidR="00646C57">
          <w:rPr>
            <w:rFonts w:cs="Times New Roman"/>
          </w:rPr>
          <w:t xml:space="preserve">cryptophytes </w:t>
        </w:r>
      </w:ins>
      <w:del w:id="316" w:author="Gwenn Hennon" w:date="2016-01-06T11:03:00Z">
        <w:r w:rsidR="00493498" w:rsidRPr="00B63D44" w:rsidDel="00646C57">
          <w:rPr>
            <w:rFonts w:cs="Times New Roman"/>
            <w:bCs/>
            <w:i/>
          </w:rPr>
          <w:delText>T. amphioxeia</w:delText>
        </w:r>
        <w:r w:rsidR="00D319F2" w:rsidRPr="00B63D44" w:rsidDel="00646C57">
          <w:rPr>
            <w:rFonts w:cs="Times New Roman"/>
          </w:rPr>
          <w:delText xml:space="preserve"> </w:delText>
        </w:r>
      </w:del>
      <w:r w:rsidR="00C34300" w:rsidRPr="00B63D44">
        <w:rPr>
          <w:rFonts w:cs="Times New Roman"/>
        </w:rPr>
        <w:t>increased during daylight and decrease</w:t>
      </w:r>
      <w:ins w:id="317" w:author="Gwenn Hennon" w:date="2016-01-06T11:03:00Z">
        <w:r w:rsidR="00646C57">
          <w:rPr>
            <w:rFonts w:cs="Times New Roman"/>
          </w:rPr>
          <w:t>d</w:t>
        </w:r>
      </w:ins>
      <w:r w:rsidR="00C34300" w:rsidRPr="00B63D44">
        <w:rPr>
          <w:rFonts w:cs="Times New Roman"/>
        </w:rPr>
        <w:t xml:space="preserve"> at night</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B63D44" w:rsidRPr="00B63D44">
        <w:rPr>
          <w:rFonts w:cs="Times New Roman"/>
          <w:b/>
        </w:rPr>
        <w:t>5A</w:t>
      </w:r>
      <w:r w:rsidR="00B63D44" w:rsidRPr="00B63D44">
        <w:rPr>
          <w:rFonts w:cs="Times New Roman"/>
        </w:rPr>
        <w:t xml:space="preserve">), which is consistent with the model assumptions that photosynthesis and cell division are the main factors influencing the change of cell volume over a 24-h period (Sosik et al. 2003). </w:t>
      </w:r>
      <w:r w:rsidR="003C6127" w:rsidRPr="00B63D44">
        <w:rPr>
          <w:rFonts w:cs="Times New Roman"/>
        </w:rPr>
        <w:t>No effect of the tidal cycle was observed on the</w:t>
      </w:r>
      <w:r w:rsidR="00B63D44">
        <w:rPr>
          <w:rFonts w:cs="Times New Roman"/>
        </w:rPr>
        <w:t xml:space="preserve"> cryptophyte size distribution, suggesting that the size structure </w:t>
      </w:r>
      <w:r w:rsidR="00B63D44" w:rsidRPr="00FC5E5F">
        <w:rPr>
          <w:rFonts w:cs="Times New Roman"/>
          <w:bCs/>
          <w:i/>
        </w:rPr>
        <w:t>T</w:t>
      </w:r>
      <w:r w:rsidR="00B63D44">
        <w:rPr>
          <w:rFonts w:cs="Times New Roman"/>
          <w:bCs/>
          <w:i/>
        </w:rPr>
        <w:t>.</w:t>
      </w:r>
      <w:r w:rsidR="00B63D44" w:rsidRPr="00FC5E5F">
        <w:rPr>
          <w:rFonts w:cs="Times New Roman"/>
          <w:bCs/>
          <w:i/>
        </w:rPr>
        <w:t xml:space="preserve"> </w:t>
      </w:r>
      <w:r w:rsidR="00B63D44">
        <w:rPr>
          <w:rFonts w:cs="Times New Roman"/>
          <w:bCs/>
          <w:i/>
        </w:rPr>
        <w:t>amphio</w:t>
      </w:r>
      <w:r w:rsidR="00B63D44" w:rsidRPr="00FC5E5F">
        <w:rPr>
          <w:rFonts w:cs="Times New Roman"/>
          <w:bCs/>
          <w:i/>
        </w:rPr>
        <w:t>x</w:t>
      </w:r>
      <w:r w:rsidR="00B63D44">
        <w:rPr>
          <w:rFonts w:cs="Times New Roman"/>
          <w:bCs/>
          <w:i/>
        </w:rPr>
        <w:t>ei</w:t>
      </w:r>
      <w:r w:rsidR="00B63D44" w:rsidRPr="00FC5E5F">
        <w:rPr>
          <w:rFonts w:cs="Times New Roman"/>
          <w:bCs/>
          <w:i/>
        </w:rPr>
        <w:t>a</w:t>
      </w:r>
      <w:r w:rsidR="00B63D44">
        <w:rPr>
          <w:rFonts w:cs="Times New Roman"/>
          <w:bCs/>
          <w:i/>
        </w:rPr>
        <w:t xml:space="preserve"> </w:t>
      </w:r>
      <w:r w:rsidR="00B63D44">
        <w:rPr>
          <w:rFonts w:cs="Times New Roman"/>
          <w:bCs/>
        </w:rPr>
        <w:t>population was not affected by the tide</w:t>
      </w:r>
      <w:r w:rsidR="00B63D44">
        <w:rPr>
          <w:rFonts w:cs="Times New Roman"/>
        </w:rPr>
        <w:t>.</w:t>
      </w:r>
    </w:p>
    <w:p w14:paraId="45D4284B" w14:textId="036335AE"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ins w:id="318" w:author="Gwenn Hennon" w:date="2016-01-06T11:06:00Z">
        <w:r w:rsidR="00646C57">
          <w:rPr>
            <w:rFonts w:cs="Times New Roman"/>
          </w:rPr>
          <w:t xml:space="preserve">cryptophytes </w:t>
        </w:r>
      </w:ins>
      <w:del w:id="319" w:author="Gwenn Hennon" w:date="2016-01-06T11:06:00Z">
        <w:r w:rsidR="00493498" w:rsidRPr="00FC5E5F" w:rsidDel="00646C57">
          <w:rPr>
            <w:rFonts w:cs="Times New Roman"/>
            <w:bCs/>
            <w:i/>
          </w:rPr>
          <w:delText>T</w:delText>
        </w:r>
        <w:r w:rsidR="00493498" w:rsidDel="00646C57">
          <w:rPr>
            <w:rFonts w:cs="Times New Roman"/>
            <w:bCs/>
            <w:i/>
          </w:rPr>
          <w:delText>.</w:delText>
        </w:r>
        <w:r w:rsidR="00493498" w:rsidRPr="00FC5E5F" w:rsidDel="00646C57">
          <w:rPr>
            <w:rFonts w:cs="Times New Roman"/>
            <w:bCs/>
            <w:i/>
          </w:rPr>
          <w:delText xml:space="preserve"> </w:delText>
        </w:r>
        <w:r w:rsidR="00493498" w:rsidDel="00646C57">
          <w:rPr>
            <w:rFonts w:cs="Times New Roman"/>
            <w:bCs/>
            <w:i/>
          </w:rPr>
          <w:delText>amphio</w:delText>
        </w:r>
        <w:r w:rsidR="00493498" w:rsidRPr="00FC5E5F" w:rsidDel="00646C57">
          <w:rPr>
            <w:rFonts w:cs="Times New Roman"/>
            <w:bCs/>
            <w:i/>
          </w:rPr>
          <w:delText>x</w:delText>
        </w:r>
        <w:r w:rsidR="00493498" w:rsidDel="00646C57">
          <w:rPr>
            <w:rFonts w:cs="Times New Roman"/>
            <w:bCs/>
            <w:i/>
          </w:rPr>
          <w:delText>ei</w:delText>
        </w:r>
        <w:r w:rsidR="00493498" w:rsidRPr="00FC5E5F" w:rsidDel="00646C57">
          <w:rPr>
            <w:rFonts w:cs="Times New Roman"/>
            <w:bCs/>
            <w:i/>
          </w:rPr>
          <w:delText>a</w:delText>
        </w:r>
        <w:r w:rsidRPr="001F5A8D" w:rsidDel="00646C57">
          <w:rPr>
            <w:rFonts w:cs="Times New Roman"/>
          </w:rPr>
          <w:delText xml:space="preserve"> </w:delText>
        </w:r>
      </w:del>
      <w:r w:rsidR="00B63D44">
        <w:rPr>
          <w:rFonts w:cs="Times New Roman"/>
        </w:rPr>
        <w:t xml:space="preserve">during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4B52B9">
      <w:pPr>
        <w:spacing w:line="480" w:lineRule="auto"/>
        <w:ind w:firstLine="288"/>
        <w:jc w:val="both"/>
        <w:rPr>
          <w:rFonts w:cs="Times New Roman"/>
          <w:b/>
          <w:bCs/>
        </w:rPr>
      </w:pPr>
      <w:r>
        <w:rPr>
          <w:rFonts w:cs="Times New Roman"/>
          <w:b/>
          <w:bCs/>
        </w:rPr>
        <w:t>DISCUSSION</w:t>
      </w:r>
    </w:p>
    <w:p w14:paraId="533285E9" w14:textId="3BC2ABC7" w:rsidR="008D5305" w:rsidRPr="00BD2C01" w:rsidRDefault="008D5305" w:rsidP="004B52B9">
      <w:pPr>
        <w:spacing w:line="480" w:lineRule="auto"/>
        <w:ind w:firstLine="288"/>
        <w:jc w:val="both"/>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344BFCB7" w14:textId="121E084C" w:rsidR="00F526BF" w:rsidRDefault="008D5305" w:rsidP="004B52B9">
      <w:pPr>
        <w:spacing w:line="480" w:lineRule="auto"/>
        <w:ind w:firstLine="288"/>
        <w:jc w:val="both"/>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del w:id="320" w:author="Gwenn Hennon" w:date="2016-01-06T11:11:00Z">
        <w:r w:rsidR="00493498" w:rsidRPr="00646C57" w:rsidDel="00646C57">
          <w:rPr>
            <w:rFonts w:cs="Times New Roman"/>
            <w:bCs/>
            <w:rPrChange w:id="321" w:author="Gwenn Hennon" w:date="2016-01-06T11:12:00Z">
              <w:rPr>
                <w:rFonts w:cs="Times New Roman"/>
                <w:bCs/>
                <w:i/>
              </w:rPr>
            </w:rPrChange>
          </w:rPr>
          <w:delText>T. amphioxeia</w:delText>
        </w:r>
      </w:del>
      <w:ins w:id="322" w:author="Gwenn Hennon" w:date="2016-01-06T11:11:00Z">
        <w:r w:rsidR="00646C57" w:rsidRPr="00646C57">
          <w:rPr>
            <w:rFonts w:cs="Times New Roman"/>
            <w:bCs/>
            <w:rPrChange w:id="323" w:author="Gwenn Hennon" w:date="2016-01-06T11:12:00Z">
              <w:rPr>
                <w:rFonts w:cs="Times New Roman"/>
                <w:bCs/>
                <w:i/>
              </w:rPr>
            </w:rPrChange>
          </w:rPr>
          <w:t>cryptophyte</w:t>
        </w:r>
      </w:ins>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ins w:id="324" w:author="Gwenn Hennon" w:date="2016-01-06T11:12:00Z">
        <w:r w:rsidR="00646C57">
          <w:rPr>
            <w:rFonts w:cs="Times New Roman"/>
          </w:rPr>
          <w:t xml:space="preserve">cryptophyte </w:t>
        </w:r>
      </w:ins>
      <w:del w:id="325" w:author="Gwenn Hennon" w:date="2016-01-06T11:12:00Z">
        <w:r w:rsidR="009607C1" w:rsidRPr="00D00863" w:rsidDel="00646C57">
          <w:rPr>
            <w:rFonts w:cs="Times New Roman"/>
            <w:i/>
          </w:rPr>
          <w:delText>T. amphioxeia</w:delText>
        </w:r>
        <w:r w:rsidR="009607C1" w:rsidRPr="00D00863" w:rsidDel="00646C57">
          <w:rPr>
            <w:rFonts w:cs="Times New Roman"/>
          </w:rPr>
          <w:delText xml:space="preserve"> </w:delText>
        </w:r>
      </w:del>
      <w:r w:rsidR="009607C1" w:rsidRPr="00D00863">
        <w:rPr>
          <w:rFonts w:cs="Times New Roman"/>
        </w:rPr>
        <w:t xml:space="preserve">cell abundance and salinity is in direct contrast with our measurements of red fluorescence, which suggested that seawater intrusions bring many phytoplankton cells of marine origin, such as </w:t>
      </w:r>
      <w:commentRangeStart w:id="326"/>
      <w:r w:rsidR="009607C1" w:rsidRPr="00D00863">
        <w:rPr>
          <w:rFonts w:cs="Times New Roman"/>
          <w:i/>
        </w:rPr>
        <w:t xml:space="preserve">M. major </w:t>
      </w:r>
      <w:commentRangeEnd w:id="326"/>
      <w:r w:rsidR="00646C57">
        <w:rPr>
          <w:rStyle w:val="CommentReference"/>
        </w:rPr>
        <w:commentReference w:id="326"/>
      </w:r>
      <w:r w:rsidR="009607C1" w:rsidRPr="00D00863">
        <w:rPr>
          <w:rFonts w:cs="Times New Roman"/>
        </w:rPr>
        <w:t>(REF), into the estuary.</w:t>
      </w:r>
      <w:ins w:id="327" w:author="Gwenn Hennon" w:date="2016-01-06T11:13:00Z">
        <w:r w:rsidR="00646C57">
          <w:rPr>
            <w:rFonts w:cs="Times New Roman"/>
          </w:rPr>
          <w:t xml:space="preserve"> The preferred prey of </w:t>
        </w:r>
        <w:r w:rsidR="00646C57" w:rsidRPr="00646C57">
          <w:rPr>
            <w:rFonts w:cs="Times New Roman"/>
            <w:i/>
            <w:rPrChange w:id="328" w:author="Gwenn Hennon" w:date="2016-01-06T11:13:00Z">
              <w:rPr>
                <w:rFonts w:cs="Times New Roman"/>
              </w:rPr>
            </w:rPrChange>
          </w:rPr>
          <w:t>M. major</w:t>
        </w:r>
        <w:r w:rsidR="00646C57">
          <w:rPr>
            <w:rFonts w:cs="Times New Roman"/>
          </w:rPr>
          <w:t>,</w:t>
        </w:r>
      </w:ins>
      <w:r w:rsidR="009607C1" w:rsidRPr="00D00863">
        <w:rPr>
          <w:rFonts w:cs="Times New Roman"/>
        </w:rPr>
        <w:t xml:space="preserve"> </w:t>
      </w:r>
      <w:r w:rsidR="009607C1" w:rsidRPr="00D00863">
        <w:rPr>
          <w:rFonts w:cs="Times New Roman"/>
          <w:i/>
        </w:rPr>
        <w:t>T. amphioxeia</w:t>
      </w:r>
      <w:ins w:id="329" w:author="Gwenn Hennon" w:date="2016-01-06T11:13:00Z">
        <w:r w:rsidR="00646C57">
          <w:rPr>
            <w:rFonts w:cs="Times New Roman"/>
            <w:i/>
          </w:rPr>
          <w:t>,</w:t>
        </w:r>
      </w:ins>
      <w:r w:rsidR="009607C1" w:rsidRPr="00D00863">
        <w:rPr>
          <w:rFonts w:cs="Times New Roman"/>
        </w:rPr>
        <w:t xml:space="preserve"> only makes up </w:t>
      </w:r>
      <w:r w:rsidR="009607C1">
        <w:rPr>
          <w:rFonts w:cs="Times New Roman"/>
        </w:rPr>
        <w:t xml:space="preserve">for less than </w:t>
      </w:r>
      <w:r w:rsidR="009607C1" w:rsidRPr="00D00863">
        <w:rPr>
          <w:rFonts w:cs="Times New Roman"/>
        </w:rPr>
        <w:t>1% of the total cryptophytes</w:t>
      </w:r>
      <w:r w:rsidR="009607C1">
        <w:rPr>
          <w:rFonts w:cs="Times New Roman"/>
        </w:rPr>
        <w:t xml:space="preserve"> contributing little to the total </w:t>
      </w:r>
      <w:r w:rsidR="009607C1" w:rsidRPr="00D00863">
        <w:rPr>
          <w:rFonts w:cs="Times New Roman"/>
        </w:rPr>
        <w:t>phytoplankton biomass in the estuary</w:t>
      </w:r>
      <w:r w:rsidR="009607C1">
        <w:rPr>
          <w:rFonts w:cs="Times New Roman"/>
        </w:rPr>
        <w:t xml:space="preserve">. </w:t>
      </w:r>
      <w:r w:rsidR="00F526BF">
        <w:rPr>
          <w:rFonts w:cs="Times New Roman"/>
        </w:rPr>
        <w:t xml:space="preserve">Abundances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can shift dramatically over the course of just a few hours. </w:t>
      </w:r>
      <w:commentRangeStart w:id="330"/>
      <w:r w:rsidR="00F526BF">
        <w:rPr>
          <w:rFonts w:cs="Times New Roman"/>
        </w:rPr>
        <w:t xml:space="preserve">These results suggest that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distribution is very patchy</w:t>
      </w:r>
      <w:r w:rsidR="00F526BF" w:rsidRPr="00D36109">
        <w:rPr>
          <w:rFonts w:cs="Times New Roman"/>
        </w:rPr>
        <w:t xml:space="preserve"> </w:t>
      </w:r>
      <w:r w:rsidR="00F526BF">
        <w:rPr>
          <w:rFonts w:cs="Times New Roman"/>
        </w:rPr>
        <w:t xml:space="preserve">within the CRE, and highlight the importance of physical transport in the dynamics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in the estuary.</w:t>
      </w:r>
      <w:commentRangeEnd w:id="330"/>
      <w:r w:rsidR="001A0549">
        <w:rPr>
          <w:rStyle w:val="CommentReference"/>
        </w:rPr>
        <w:commentReference w:id="330"/>
      </w:r>
      <w:r w:rsidR="00F526BF" w:rsidRPr="00493498">
        <w:rPr>
          <w:rFonts w:cs="Times New Roman"/>
        </w:rPr>
        <w:t xml:space="preserve"> </w:t>
      </w:r>
      <w:r w:rsidR="00F526BF">
        <w:rPr>
          <w:rFonts w:cs="Times New Roman"/>
        </w:rPr>
        <w:t xml:space="preserve">Such variability in cell abundance should be taken into consideration when interpreting results from </w:t>
      </w:r>
      <w:r w:rsidR="007F063D">
        <w:rPr>
          <w:rFonts w:cs="Times New Roman"/>
        </w:rPr>
        <w:t xml:space="preserve">abundance </w:t>
      </w:r>
      <w:r w:rsidR="00F526BF">
        <w:rPr>
          <w:rFonts w:cs="Times New Roman"/>
        </w:rPr>
        <w:t xml:space="preserve">data extrapolated from a </w:t>
      </w:r>
      <w:r w:rsidR="00CD0181">
        <w:rPr>
          <w:rFonts w:cs="Times New Roman"/>
        </w:rPr>
        <w:t>small number of data</w:t>
      </w:r>
      <w:r w:rsidR="00F526BF">
        <w:rPr>
          <w:rFonts w:cs="Times New Roman"/>
        </w:rPr>
        <w:t xml:space="preserve"> points</w:t>
      </w:r>
      <w:r w:rsidR="00CD0181">
        <w:rPr>
          <w:rFonts w:cs="Times New Roman"/>
        </w:rPr>
        <w:t>,</w:t>
      </w:r>
      <w:r w:rsidR="00F526BF">
        <w:rPr>
          <w:rFonts w:cs="Times New Roman"/>
        </w:rPr>
        <w:t xml:space="preserve"> and emphasize</w:t>
      </w:r>
      <w:r w:rsidR="00CD0181">
        <w:rPr>
          <w:rFonts w:cs="Times New Roman"/>
        </w:rPr>
        <w:t>s</w:t>
      </w:r>
      <w:r w:rsidR="00F526BF">
        <w:rPr>
          <w:rFonts w:cs="Times New Roman"/>
        </w:rPr>
        <w:t xml:space="preserve"> the importance of continuous measurements for monitoring phytoplankton in the CRE. </w:t>
      </w:r>
    </w:p>
    <w:p w14:paraId="1E24FAB9" w14:textId="6B029BD5" w:rsidR="00730EE3" w:rsidRDefault="009607C1" w:rsidP="004B52B9">
      <w:pPr>
        <w:spacing w:line="480" w:lineRule="auto"/>
        <w:jc w:val="both"/>
        <w:rPr>
          <w:rFonts w:cs="Times New Roman"/>
        </w:rPr>
      </w:pPr>
      <w:r>
        <w:rPr>
          <w:rFonts w:cs="Times New Roman"/>
        </w:rPr>
        <w:tab/>
      </w:r>
    </w:p>
    <w:p w14:paraId="061B2DAA" w14:textId="5736B7AB" w:rsidR="00411F45" w:rsidRDefault="008D5305" w:rsidP="004B52B9">
      <w:pPr>
        <w:spacing w:line="480" w:lineRule="auto"/>
        <w:ind w:firstLine="288"/>
        <w:jc w:val="both"/>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ins w:id="331" w:author="Gwenn Hennon" w:date="2016-01-06T11:22:00Z">
        <w:r w:rsidR="001A0549">
          <w:rPr>
            <w:rFonts w:cs="Times New Roman"/>
          </w:rPr>
          <w:t>-</w:t>
        </w:r>
      </w:ins>
      <w:del w:id="332" w:author="Gwenn Hennon" w:date="2016-01-06T11:22:00Z">
        <w:r w:rsidR="009607C1" w:rsidDel="001A0549">
          <w:rPr>
            <w:rFonts w:cs="Times New Roman"/>
          </w:rPr>
          <w:delText xml:space="preserve"> </w:delText>
        </w:r>
      </w:del>
      <w:r w:rsidR="009607C1">
        <w:rPr>
          <w:rFonts w:cs="Times New Roman"/>
        </w:rPr>
        <w:t>structured</w:t>
      </w:r>
      <w:ins w:id="333" w:author="Gwenn Hennon" w:date="2016-01-06T11:22:00Z">
        <w:r w:rsidR="001A0549">
          <w:rPr>
            <w:rFonts w:cs="Times New Roman"/>
          </w:rPr>
          <w:t xml:space="preserve"> matrix</w:t>
        </w:r>
      </w:ins>
      <w:r w:rsidR="009607C1">
        <w:rPr>
          <w:rFonts w:cs="Times New Roman"/>
        </w:rPr>
        <w:t xml:space="preserve"> model that </w:t>
      </w:r>
      <w:del w:id="334" w:author="Gwenn Hennon" w:date="2016-01-06T11:17:00Z">
        <w:r w:rsidR="009607C1" w:rsidDel="001A0549">
          <w:rPr>
            <w:rFonts w:cs="Times New Roman"/>
          </w:rPr>
          <w:delText xml:space="preserve">made several assumptions in order to estimate </w:delText>
        </w:r>
        <w:r w:rsidR="007F063D" w:rsidDel="001A0549">
          <w:rPr>
            <w:rFonts w:cs="Times New Roman"/>
          </w:rPr>
          <w:delText>division</w:delText>
        </w:r>
        <w:r w:rsidR="009607C1" w:rsidDel="001A0549">
          <w:rPr>
            <w:rFonts w:cs="Times New Roman"/>
          </w:rPr>
          <w:delText xml:space="preserve">. One </w:delText>
        </w:r>
      </w:del>
      <w:r w:rsidR="009607C1">
        <w:rPr>
          <w:rFonts w:cs="Times New Roman"/>
        </w:rPr>
        <w:t>assum</w:t>
      </w:r>
      <w:ins w:id="335" w:author="Gwenn Hennon" w:date="2016-01-06T11:17:00Z">
        <w:r w:rsidR="001A0549">
          <w:rPr>
            <w:rFonts w:cs="Times New Roman"/>
          </w:rPr>
          <w:t>es</w:t>
        </w:r>
      </w:ins>
      <w:del w:id="336" w:author="Gwenn Hennon" w:date="2016-01-06T11:17:00Z">
        <w:r w:rsidR="009607C1" w:rsidDel="001A0549">
          <w:rPr>
            <w:rFonts w:cs="Times New Roman"/>
          </w:rPr>
          <w:delText>ption is</w:delText>
        </w:r>
      </w:del>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del w:id="337" w:author="Gwenn Hennon" w:date="2016-01-06T11:18:00Z">
        <w:r w:rsidR="009607C1" w:rsidDel="001A0549">
          <w:rPr>
            <w:rFonts w:cs="Times New Roman"/>
          </w:rPr>
          <w:delText>While the</w:delText>
        </w:r>
      </w:del>
      <w:ins w:id="338" w:author="Gwenn Hennon" w:date="2016-01-06T11:18:00Z">
        <w:r w:rsidR="001A0549">
          <w:rPr>
            <w:rFonts w:cs="Times New Roman"/>
          </w:rPr>
          <w:t>We confirmed that</w:t>
        </w:r>
      </w:ins>
      <w:r w:rsidR="009607C1">
        <w:rPr>
          <w:rFonts w:cs="Times New Roman"/>
        </w:rPr>
        <w:t xml:space="preserve"> </w:t>
      </w:r>
      <w:del w:id="339" w:author="Gwenn Hennon" w:date="2016-01-06T11:21:00Z">
        <w:r w:rsidR="009607C1" w:rsidDel="001A0549">
          <w:rPr>
            <w:rFonts w:cs="Times New Roman"/>
          </w:rPr>
          <w:delText xml:space="preserve">photosynthesis-dependent cell growth </w:delText>
        </w:r>
      </w:del>
      <w:del w:id="340" w:author="Gwenn Hennon" w:date="2016-01-06T11:18:00Z">
        <w:r w:rsidR="009607C1" w:rsidDel="001A0549">
          <w:rPr>
            <w:rFonts w:cs="Times New Roman"/>
          </w:rPr>
          <w:delText xml:space="preserve">holds </w:delText>
        </w:r>
      </w:del>
      <w:ins w:id="341" w:author="Gwenn Hennon" w:date="2016-01-06T11:21:00Z">
        <w:r w:rsidR="001A0549">
          <w:rPr>
            <w:rFonts w:cs="Times New Roman"/>
          </w:rPr>
          <w:t>the size-structure</w:t>
        </w:r>
      </w:ins>
      <w:ins w:id="342" w:author="Gwenn Hennon" w:date="2016-01-06T11:22:00Z">
        <w:r w:rsidR="001A0549">
          <w:rPr>
            <w:rFonts w:cs="Times New Roman"/>
          </w:rPr>
          <w:t>d</w:t>
        </w:r>
      </w:ins>
      <w:ins w:id="343" w:author="Gwenn Hennon" w:date="2016-01-06T11:21:00Z">
        <w:r w:rsidR="001A0549">
          <w:rPr>
            <w:rFonts w:cs="Times New Roman"/>
          </w:rPr>
          <w:t xml:space="preserve"> </w:t>
        </w:r>
      </w:ins>
      <w:ins w:id="344" w:author="Gwenn Hennon" w:date="2016-01-06T11:22:00Z">
        <w:r w:rsidR="001A0549">
          <w:rPr>
            <w:rFonts w:cs="Times New Roman"/>
          </w:rPr>
          <w:t xml:space="preserve">matrix </w:t>
        </w:r>
      </w:ins>
      <w:ins w:id="345" w:author="Gwenn Hennon" w:date="2016-01-06T11:21:00Z">
        <w:r w:rsidR="001A0549">
          <w:rPr>
            <w:rFonts w:cs="Times New Roman"/>
          </w:rPr>
          <w:t>model accurately predicts division rates</w:t>
        </w:r>
      </w:ins>
      <w:ins w:id="346" w:author="Gwenn Hennon" w:date="2016-01-06T11:18:00Z">
        <w:r w:rsidR="001A0549">
          <w:rPr>
            <w:rFonts w:cs="Times New Roman"/>
          </w:rPr>
          <w:t xml:space="preserve"> </w:t>
        </w:r>
      </w:ins>
      <w:r w:rsidR="009607C1">
        <w:rPr>
          <w:rFonts w:cs="Times New Roman"/>
        </w:rPr>
        <w:t xml:space="preserve">for the cryptophyte </w:t>
      </w:r>
      <w:r w:rsidR="009607C1" w:rsidRPr="008C64E5">
        <w:rPr>
          <w:rFonts w:cs="Times New Roman"/>
          <w:i/>
        </w:rPr>
        <w:t>Rhodomonas</w:t>
      </w:r>
      <w:ins w:id="347" w:author="Gwenn Hennon" w:date="2016-01-06T11:17:00Z">
        <w:r w:rsidR="001A0549">
          <w:rPr>
            <w:rFonts w:cs="Times New Roman"/>
            <w:i/>
          </w:rPr>
          <w:t xml:space="preserve"> salinas</w:t>
        </w:r>
      </w:ins>
      <w:r w:rsidR="009607C1">
        <w:rPr>
          <w:rFonts w:cs="Times New Roman"/>
        </w:rPr>
        <w:t xml:space="preserve"> grown under laboratory conditions (</w:t>
      </w:r>
      <w:r w:rsidR="009607C1" w:rsidRPr="009607C1">
        <w:rPr>
          <w:rFonts w:cs="Times New Roman"/>
          <w:b/>
        </w:rPr>
        <w:t>Fig. S5</w:t>
      </w:r>
      <w:r w:rsidR="009607C1">
        <w:rPr>
          <w:rFonts w:cs="Times New Roman"/>
        </w:rPr>
        <w:t>)</w:t>
      </w:r>
      <w:del w:id="348" w:author="Gwenn Hennon" w:date="2016-01-06T11:18:00Z">
        <w:r w:rsidR="009607C1" w:rsidDel="001A0549">
          <w:rPr>
            <w:rFonts w:cs="Times New Roman"/>
          </w:rPr>
          <w:delText>, we were not able to verify this assumption in the filed</w:delText>
        </w:r>
      </w:del>
      <w:r w:rsidR="007F063D" w:rsidRPr="00B63E78">
        <w:rPr>
          <w:rFonts w:cs="Times New Roman"/>
        </w:rPr>
        <w:t>.</w:t>
      </w:r>
      <w:r w:rsidR="009561CF">
        <w:rPr>
          <w:rFonts w:cs="Times New Roman"/>
        </w:rPr>
        <w:t xml:space="preserve"> </w:t>
      </w:r>
      <w:ins w:id="349" w:author="Gwenn Hennon" w:date="2016-01-06T11:19:00Z">
        <w:r w:rsidR="001A0549">
          <w:rPr>
            <w:rFonts w:cs="Times New Roman"/>
          </w:rPr>
          <w:t>Additional</w:t>
        </w:r>
      </w:ins>
      <w:ins w:id="350" w:author="Gwenn Hennon" w:date="2016-01-06T11:21:00Z">
        <w:r w:rsidR="001A0549">
          <w:rPr>
            <w:rFonts w:cs="Times New Roman"/>
          </w:rPr>
          <w:t>l</w:t>
        </w:r>
      </w:ins>
      <w:ins w:id="351" w:author="Gwenn Hennon" w:date="2016-01-06T11:19:00Z">
        <w:r w:rsidR="001A0549">
          <w:rPr>
            <w:rFonts w:cs="Times New Roman"/>
          </w:rPr>
          <w:t xml:space="preserve">y, we observed that cryptophyte populations </w:t>
        </w:r>
      </w:ins>
      <w:del w:id="352" w:author="Gwenn Hennon" w:date="2016-01-06T11:19:00Z">
        <w:r w:rsidR="009607C1" w:rsidDel="001A0549">
          <w:rPr>
            <w:rFonts w:cs="Times New Roman"/>
          </w:rPr>
          <w:delText xml:space="preserve">However, </w:delText>
        </w:r>
      </w:del>
      <w:r w:rsidR="009607C1">
        <w:rPr>
          <w:rFonts w:cs="Times New Roman"/>
        </w:rPr>
        <w:t>increase</w:t>
      </w:r>
      <w:ins w:id="353" w:author="Gwenn Hennon" w:date="2016-01-06T11:19:00Z">
        <w:r w:rsidR="001A0549">
          <w:rPr>
            <w:rFonts w:cs="Times New Roman"/>
          </w:rPr>
          <w:t>d</w:t>
        </w:r>
      </w:ins>
      <w:r w:rsidR="009607C1">
        <w:rPr>
          <w:rFonts w:cs="Times New Roman"/>
        </w:rPr>
        <w:t xml:space="preserve"> </w:t>
      </w:r>
      <w:del w:id="354" w:author="Gwenn Hennon" w:date="2016-01-06T11:20:00Z">
        <w:r w:rsidR="009607C1" w:rsidDel="001A0549">
          <w:rPr>
            <w:rFonts w:cs="Times New Roman"/>
          </w:rPr>
          <w:delText xml:space="preserve">in </w:delText>
        </w:r>
      </w:del>
      <w:ins w:id="355" w:author="Gwenn Hennon" w:date="2016-01-06T11:20:00Z">
        <w:r w:rsidR="001A0549">
          <w:rPr>
            <w:rFonts w:cs="Times New Roman"/>
          </w:rPr>
          <w:t xml:space="preserve">mean </w:t>
        </w:r>
      </w:ins>
      <w:r w:rsidR="009607C1">
        <w:rPr>
          <w:rFonts w:cs="Times New Roman"/>
        </w:rPr>
        <w:t xml:space="preserve">cell volume </w:t>
      </w:r>
      <w:del w:id="356" w:author="Gwenn Hennon" w:date="2016-01-06T11:19:00Z">
        <w:r w:rsidR="009607C1" w:rsidDel="001A0549">
          <w:rPr>
            <w:rFonts w:cs="Times New Roman"/>
          </w:rPr>
          <w:delText xml:space="preserve">in </w:delText>
        </w:r>
        <w:r w:rsidR="009607C1" w:rsidRPr="00FC5E5F" w:rsidDel="001A0549">
          <w:rPr>
            <w:rFonts w:cs="Times New Roman"/>
            <w:bCs/>
            <w:i/>
          </w:rPr>
          <w:delText>T</w:delText>
        </w:r>
        <w:r w:rsidR="009607C1" w:rsidDel="001A0549">
          <w:rPr>
            <w:rFonts w:cs="Times New Roman"/>
            <w:bCs/>
            <w:i/>
          </w:rPr>
          <w:delText>.</w:delText>
        </w:r>
        <w:r w:rsidR="009607C1" w:rsidRPr="00FC5E5F" w:rsidDel="001A0549">
          <w:rPr>
            <w:rFonts w:cs="Times New Roman"/>
            <w:bCs/>
            <w:i/>
          </w:rPr>
          <w:delText xml:space="preserve"> </w:delText>
        </w:r>
        <w:r w:rsidR="009607C1" w:rsidDel="001A0549">
          <w:rPr>
            <w:rFonts w:cs="Times New Roman"/>
            <w:bCs/>
            <w:i/>
          </w:rPr>
          <w:delText>amphio</w:delText>
        </w:r>
        <w:r w:rsidR="009607C1" w:rsidRPr="00FC5E5F" w:rsidDel="001A0549">
          <w:rPr>
            <w:rFonts w:cs="Times New Roman"/>
            <w:bCs/>
            <w:i/>
          </w:rPr>
          <w:delText>x</w:delText>
        </w:r>
        <w:r w:rsidR="009607C1" w:rsidDel="001A0549">
          <w:rPr>
            <w:rFonts w:cs="Times New Roman"/>
            <w:bCs/>
            <w:i/>
          </w:rPr>
          <w:delText>ei</w:delText>
        </w:r>
        <w:r w:rsidR="009607C1" w:rsidRPr="00FC5E5F" w:rsidDel="001A0549">
          <w:rPr>
            <w:rFonts w:cs="Times New Roman"/>
            <w:bCs/>
            <w:i/>
          </w:rPr>
          <w:delText>a</w:delText>
        </w:r>
        <w:r w:rsidR="009607C1" w:rsidDel="001A0549">
          <w:rPr>
            <w:rFonts w:cs="Times New Roman"/>
            <w:bCs/>
          </w:rPr>
          <w:delText xml:space="preserve"> population was </w:delText>
        </w:r>
      </w:del>
      <w:r w:rsidR="009607C1">
        <w:rPr>
          <w:rFonts w:cs="Times New Roman"/>
          <w:bCs/>
        </w:rPr>
        <w:t xml:space="preserve">only </w:t>
      </w:r>
      <w:del w:id="357" w:author="Gwenn Hennon" w:date="2016-01-06T11:19:00Z">
        <w:r w:rsidR="009607C1" w:rsidDel="001A0549">
          <w:rPr>
            <w:rFonts w:cs="Times New Roman"/>
            <w:bCs/>
          </w:rPr>
          <w:delText xml:space="preserve">observed </w:delText>
        </w:r>
      </w:del>
      <w:r w:rsidR="009607C1">
        <w:rPr>
          <w:rFonts w:cs="Times New Roman"/>
          <w:bCs/>
        </w:rPr>
        <w:t xml:space="preserve">during daylight </w:t>
      </w:r>
      <w:ins w:id="358" w:author="Gwenn Hennon" w:date="2016-01-06T11:20:00Z">
        <w:r w:rsidR="001A0549">
          <w:rPr>
            <w:rFonts w:cs="Times New Roman"/>
            <w:bCs/>
          </w:rPr>
          <w:t xml:space="preserve">and </w:t>
        </w:r>
      </w:ins>
      <w:del w:id="359" w:author="Gwenn Hennon" w:date="2016-01-06T11:20:00Z">
        <w:r w:rsidR="009607C1" w:rsidDel="001A0549">
          <w:rPr>
            <w:rFonts w:cs="Times New Roman"/>
            <w:bCs/>
          </w:rPr>
          <w:delText xml:space="preserve">while </w:delText>
        </w:r>
      </w:del>
      <w:r w:rsidR="009607C1">
        <w:rPr>
          <w:rFonts w:cs="Times New Roman"/>
          <w:bCs/>
        </w:rPr>
        <w:t>decrease</w:t>
      </w:r>
      <w:ins w:id="360" w:author="Gwenn Hennon" w:date="2016-01-06T11:20:00Z">
        <w:r w:rsidR="001A0549">
          <w:rPr>
            <w:rFonts w:cs="Times New Roman"/>
            <w:bCs/>
          </w:rPr>
          <w:t>d</w:t>
        </w:r>
      </w:ins>
      <w:r w:rsidR="009607C1">
        <w:rPr>
          <w:rFonts w:cs="Times New Roman"/>
          <w:bCs/>
        </w:rPr>
        <w:t xml:space="preserve"> </w:t>
      </w:r>
      <w:del w:id="361" w:author="Gwenn Hennon" w:date="2016-01-06T11:20:00Z">
        <w:r w:rsidR="009607C1" w:rsidDel="001A0549">
          <w:rPr>
            <w:rFonts w:cs="Times New Roman"/>
            <w:bCs/>
          </w:rPr>
          <w:delText xml:space="preserve">in </w:delText>
        </w:r>
      </w:del>
      <w:ins w:id="362" w:author="Gwenn Hennon" w:date="2016-01-06T11:20:00Z">
        <w:r w:rsidR="001A0549">
          <w:rPr>
            <w:rFonts w:cs="Times New Roman"/>
            <w:bCs/>
          </w:rPr>
          <w:t xml:space="preserve">mean </w:t>
        </w:r>
      </w:ins>
      <w:r w:rsidR="009607C1">
        <w:rPr>
          <w:rFonts w:cs="Times New Roman"/>
          <w:bCs/>
        </w:rPr>
        <w:t xml:space="preserve">cell volume </w:t>
      </w:r>
      <w:del w:id="363" w:author="Gwenn Hennon" w:date="2016-01-06T11:20:00Z">
        <w:r w:rsidR="009607C1" w:rsidDel="001A0549">
          <w:rPr>
            <w:rFonts w:cs="Times New Roman"/>
            <w:bCs/>
          </w:rPr>
          <w:delText xml:space="preserve">was only observed </w:delText>
        </w:r>
      </w:del>
      <w:r w:rsidR="009607C1">
        <w:rPr>
          <w:rFonts w:cs="Times New Roman"/>
          <w:bCs/>
        </w:rPr>
        <w:t xml:space="preserve">at night, </w:t>
      </w:r>
      <w:r w:rsidR="00411F45">
        <w:rPr>
          <w:rFonts w:cs="Times New Roman"/>
          <w:bCs/>
        </w:rPr>
        <w:t>consistent with the model assumption</w:t>
      </w:r>
      <w:del w:id="364" w:author="Gwenn Hennon" w:date="2016-01-06T11:23:00Z">
        <w:r w:rsidR="00411F45" w:rsidDel="001A0549">
          <w:rPr>
            <w:rFonts w:cs="Times New Roman"/>
            <w:bCs/>
          </w:rPr>
          <w:delText>s</w:delText>
        </w:r>
      </w:del>
      <w:r w:rsidR="00411F45">
        <w:rPr>
          <w:rFonts w:cs="Times New Roman"/>
          <w:bCs/>
        </w:rPr>
        <w:t xml:space="preserve"> that </w:t>
      </w:r>
      <w:del w:id="365" w:author="Gwenn Hennon" w:date="2016-01-06T11:20:00Z">
        <w:r w:rsidR="009561CF" w:rsidDel="001A0549">
          <w:rPr>
            <w:rFonts w:cs="Times New Roman"/>
          </w:rPr>
          <w:delText xml:space="preserve">cell growth and cell division </w:delText>
        </w:r>
        <w:r w:rsidR="00411F45" w:rsidDel="001A0549">
          <w:rPr>
            <w:rFonts w:cs="Times New Roman"/>
          </w:rPr>
          <w:delText>are</w:delText>
        </w:r>
      </w:del>
      <w:ins w:id="366" w:author="Gwenn Hennon" w:date="2016-01-06T11:23:00Z">
        <w:r w:rsidR="001A0549">
          <w:rPr>
            <w:rFonts w:cs="Times New Roman"/>
          </w:rPr>
          <w:t>photosynthesis is</w:t>
        </w:r>
      </w:ins>
      <w:r w:rsidR="00411F45">
        <w:rPr>
          <w:rFonts w:cs="Times New Roman"/>
        </w:rPr>
        <w:t xml:space="preserve"> the main factor driving the </w:t>
      </w:r>
      <w:del w:id="367" w:author="Gwenn Hennon" w:date="2016-01-06T11:20:00Z">
        <w:r w:rsidR="00411F45" w:rsidDel="001A0549">
          <w:rPr>
            <w:rFonts w:cs="Times New Roman"/>
          </w:rPr>
          <w:delText xml:space="preserve">changes of </w:delText>
        </w:r>
        <w:r w:rsidR="009561CF" w:rsidDel="001A0549">
          <w:rPr>
            <w:rFonts w:cs="Times New Roman"/>
          </w:rPr>
          <w:delText>the size structure</w:delText>
        </w:r>
      </w:del>
      <w:ins w:id="368" w:author="Gwenn Hennon" w:date="2016-01-06T11:20:00Z">
        <w:r w:rsidR="001A0549">
          <w:rPr>
            <w:rFonts w:cs="Times New Roman"/>
          </w:rPr>
          <w:t>growth</w:t>
        </w:r>
      </w:ins>
      <w:ins w:id="369" w:author="Gwenn Hennon" w:date="2016-01-06T11:21:00Z">
        <w:r w:rsidR="001A0549">
          <w:rPr>
            <w:rFonts w:cs="Times New Roman"/>
          </w:rPr>
          <w:t xml:space="preserve"> and division</w:t>
        </w:r>
      </w:ins>
      <w:ins w:id="370" w:author="Gwenn Hennon" w:date="2016-01-06T11:20:00Z">
        <w:r w:rsidR="001A0549">
          <w:rPr>
            <w:rFonts w:cs="Times New Roman"/>
          </w:rPr>
          <w:t xml:space="preserve"> of the population</w:t>
        </w:r>
      </w:ins>
      <w:r w:rsidR="009561CF">
        <w:rPr>
          <w:rFonts w:cs="Times New Roman"/>
        </w:rPr>
        <w:t xml:space="preserve"> </w:t>
      </w:r>
      <w:r w:rsidR="00411F45">
        <w:rPr>
          <w:rFonts w:cs="Times New Roman"/>
        </w:rPr>
        <w:t>over a diel cycle</w:t>
      </w:r>
      <w:r w:rsidR="009561CF">
        <w:rPr>
          <w:rFonts w:cs="Times New Roman"/>
        </w:rPr>
        <w:t xml:space="preserve">. </w:t>
      </w:r>
    </w:p>
    <w:p w14:paraId="4AD8F697" w14:textId="5A0FA9CC" w:rsidR="00017CDC" w:rsidRDefault="00411F45" w:rsidP="004B52B9">
      <w:pPr>
        <w:spacing w:line="480" w:lineRule="auto"/>
        <w:ind w:firstLine="288"/>
        <w:jc w:val="both"/>
        <w:rPr>
          <w:rFonts w:cs="Times New Roman"/>
        </w:rPr>
      </w:pPr>
      <w:r>
        <w:rPr>
          <w:rFonts w:cs="Times New Roman"/>
        </w:rPr>
        <w:t xml:space="preserve">The highest estimates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rPr>
        <w:t>division rates reached 1.5 d</w:t>
      </w:r>
      <w:r w:rsidRPr="00411F45">
        <w:rPr>
          <w:rFonts w:cs="Times New Roman"/>
          <w:vertAlign w:val="superscript"/>
        </w:rPr>
        <w:t>-</w:t>
      </w:r>
      <w:r>
        <w:rPr>
          <w:rFonts w:cs="Times New Roman"/>
          <w:vertAlign w:val="superscript"/>
        </w:rPr>
        <w:t>1</w:t>
      </w:r>
      <w:r>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isolates grown in the laboratory</w:t>
      </w:r>
      <w:r w:rsidR="008D5305" w:rsidRPr="00FC5E5F">
        <w:rPr>
          <w:rFonts w:cs="Times New Roman"/>
        </w:rPr>
        <w:t xml:space="preserve"> </w:t>
      </w:r>
      <w:r w:rsidR="008D5305">
        <w:rPr>
          <w:rFonts w:cs="Times New Roman"/>
        </w:rPr>
        <w:t>under nutrient replete conditions (Nishitani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Rial et al. 2012</w:t>
      </w:r>
      <w:r>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bCs/>
        </w:rPr>
        <w:t xml:space="preserve">during the survey were correlated with </w:t>
      </w:r>
      <w:commentRangeStart w:id="371"/>
      <w:r>
        <w:rPr>
          <w:rFonts w:cs="Times New Roman"/>
          <w:bCs/>
        </w:rPr>
        <w:t>pH</w:t>
      </w:r>
      <w:r>
        <w:rPr>
          <w:rFonts w:cs="Times New Roman"/>
        </w:rPr>
        <w:t xml:space="preserve"> value lower than 8</w:t>
      </w:r>
      <w:commentRangeEnd w:id="371"/>
      <w:r w:rsidR="006D66A0">
        <w:rPr>
          <w:rStyle w:val="CommentReference"/>
        </w:rPr>
        <w:commentReference w:id="371"/>
      </w:r>
      <w:r>
        <w:rPr>
          <w:rFonts w:cs="Times New Roman"/>
        </w:rPr>
        <w:t xml:space="preserve">. The negative effect of pH on the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was unexpected considering that a previous study showed that their growth was </w:t>
      </w:r>
      <w:r w:rsidR="006D2932">
        <w:rPr>
          <w:rFonts w:cs="Times New Roman"/>
        </w:rPr>
        <w:t xml:space="preserve">only </w:t>
      </w:r>
      <w:r>
        <w:rPr>
          <w:rFonts w:cs="Times New Roman"/>
        </w:rPr>
        <w:t>affected by pH values &lt; 6.1</w:t>
      </w:r>
      <w:r w:rsidR="006D2932">
        <w:rPr>
          <w:rFonts w:cs="Times New Roman"/>
        </w:rPr>
        <w:t xml:space="preserve">, with no significant effect at </w:t>
      </w:r>
      <w:r w:rsidR="005E3B87">
        <w:rPr>
          <w:rFonts w:cs="Times New Roman"/>
        </w:rPr>
        <w:t>pH &gt; 8.0 (Berge et al.</w:t>
      </w:r>
      <w:r>
        <w:rPr>
          <w:rFonts w:cs="Times New Roman"/>
        </w:rPr>
        <w:t xml:space="preserve"> 2010).</w:t>
      </w:r>
      <w:r w:rsidR="006D2932">
        <w:rPr>
          <w:rFonts w:cs="Times New Roman"/>
        </w:rPr>
        <w:t xml:space="preserve"> </w:t>
      </w:r>
      <w:commentRangeStart w:id="372"/>
      <w:r w:rsidR="006D2932">
        <w:rPr>
          <w:rFonts w:cs="Times New Roman"/>
        </w:rPr>
        <w:t xml:space="preserve">One parsimonious hypothesis </w:t>
      </w:r>
      <w:r>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Pr>
          <w:rFonts w:cs="Times New Roman"/>
        </w:rPr>
        <w:t xml:space="preserve">reduced </w:t>
      </w:r>
      <w:r w:rsidR="006D2932">
        <w:rPr>
          <w:rFonts w:cs="Times New Roman"/>
        </w:rPr>
        <w:t xml:space="preserve">nutrient </w:t>
      </w:r>
      <w:r>
        <w:rPr>
          <w:rFonts w:cs="Times New Roman"/>
        </w:rPr>
        <w:t>solubility</w:t>
      </w:r>
      <w:commentRangeEnd w:id="372"/>
      <w:r w:rsidR="006D66A0">
        <w:rPr>
          <w:rStyle w:val="CommentReference"/>
        </w:rPr>
        <w:commentReference w:id="372"/>
      </w:r>
      <w:r w:rsidR="00A0463D">
        <w:rPr>
          <w:rFonts w:cs="Times New Roman"/>
        </w:rPr>
        <w:t xml:space="preserve">. </w:t>
      </w:r>
      <w:commentRangeStart w:id="373"/>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commentRangeEnd w:id="373"/>
      <w:r w:rsidR="006D66A0">
        <w:rPr>
          <w:rStyle w:val="CommentReference"/>
        </w:rPr>
        <w:commentReference w:id="373"/>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 xml:space="preserve">was </w:t>
      </w:r>
      <w:commentRangeStart w:id="374"/>
      <w:r w:rsidR="00A0463D">
        <w:rPr>
          <w:rFonts w:cs="Times New Roman"/>
        </w:rPr>
        <w:t>observed</w:t>
      </w:r>
      <w:r w:rsidR="008D5305">
        <w:rPr>
          <w:rFonts w:cs="Times New Roman"/>
        </w:rPr>
        <w:t xml:space="preserve"> during the survey</w:t>
      </w:r>
      <w:commentRangeEnd w:id="374"/>
      <w:r w:rsidR="006D66A0">
        <w:rPr>
          <w:rStyle w:val="CommentReference"/>
        </w:rPr>
        <w:commentReference w:id="374"/>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359711F3" w:rsidR="008D5305" w:rsidRPr="0012451E" w:rsidRDefault="008D5305" w:rsidP="004B52B9">
      <w:pPr>
        <w:spacing w:line="480" w:lineRule="auto"/>
        <w:ind w:firstLine="288"/>
        <w:jc w:val="both"/>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542E0ED5" w14:textId="4D4E51E6" w:rsidR="00B31A0A" w:rsidRDefault="008D5305" w:rsidP="004B52B9">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ins w:id="375" w:author="Gwenn Hennon" w:date="2016-01-06T11:29:00Z">
        <w:r w:rsidR="006D66A0">
          <w:rPr>
            <w:rFonts w:cs="Times New Roman"/>
          </w:rPr>
          <w:t xml:space="preserve">cryptophytes </w:t>
        </w:r>
      </w:ins>
      <w:del w:id="376" w:author="Gwenn Hennon" w:date="2016-01-06T11:29:00Z">
        <w:r w:rsidR="00017CDC" w:rsidRPr="00FC5E5F" w:rsidDel="006D66A0">
          <w:rPr>
            <w:rFonts w:cs="Times New Roman"/>
            <w:bCs/>
            <w:i/>
          </w:rPr>
          <w:delText>T</w:delText>
        </w:r>
        <w:r w:rsidR="00017CDC" w:rsidDel="006D66A0">
          <w:rPr>
            <w:rFonts w:cs="Times New Roman"/>
            <w:bCs/>
            <w:i/>
          </w:rPr>
          <w:delText>.</w:delText>
        </w:r>
        <w:r w:rsidR="00017CDC" w:rsidRPr="00FC5E5F" w:rsidDel="006D66A0">
          <w:rPr>
            <w:rFonts w:cs="Times New Roman"/>
            <w:bCs/>
            <w:i/>
          </w:rPr>
          <w:delText xml:space="preserve"> </w:delText>
        </w:r>
        <w:r w:rsidR="00017CDC" w:rsidDel="006D66A0">
          <w:rPr>
            <w:rFonts w:cs="Times New Roman"/>
            <w:bCs/>
            <w:i/>
          </w:rPr>
          <w:delText>amphio</w:delText>
        </w:r>
        <w:r w:rsidR="00017CDC" w:rsidRPr="00FC5E5F" w:rsidDel="006D66A0">
          <w:rPr>
            <w:rFonts w:cs="Times New Roman"/>
            <w:bCs/>
            <w:i/>
          </w:rPr>
          <w:delText>x</w:delText>
        </w:r>
        <w:r w:rsidR="00017CDC" w:rsidDel="006D66A0">
          <w:rPr>
            <w:rFonts w:cs="Times New Roman"/>
            <w:bCs/>
            <w:i/>
          </w:rPr>
          <w:delText>ei</w:delText>
        </w:r>
        <w:r w:rsidR="00017CDC" w:rsidRPr="00FC5E5F" w:rsidDel="006D66A0">
          <w:rPr>
            <w:rFonts w:cs="Times New Roman"/>
            <w:bCs/>
            <w:i/>
          </w:rPr>
          <w:delText>a</w:delText>
        </w:r>
        <w:r w:rsidR="00017CDC" w:rsidDel="006D66A0">
          <w:rPr>
            <w:rFonts w:cs="Times New Roman"/>
          </w:rPr>
          <w:delText xml:space="preserve"> </w:delText>
        </w:r>
      </w:del>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(Yih et al. 2004, Hansen and Fenchel</w:t>
      </w:r>
      <w:r w:rsidRPr="00FC5E5F">
        <w:rPr>
          <w:rFonts w:eastAsia="Calibri" w:cs="Times New Roman"/>
        </w:rPr>
        <w:t xml:space="preserve"> 2006)</w:t>
      </w:r>
      <w:r>
        <w:rPr>
          <w:rFonts w:eastAsia="Calibri" w:cs="Times New Roman"/>
        </w:rPr>
        <w:t>, our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commentRangeStart w:id="377"/>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t>
      </w:r>
      <w:commentRangeEnd w:id="377"/>
      <w:r w:rsidR="006D66A0">
        <w:rPr>
          <w:rStyle w:val="CommentReference"/>
        </w:rPr>
        <w:commentReference w:id="377"/>
      </w:r>
      <w:r>
        <w:rPr>
          <w:rFonts w:cs="Times New Roman"/>
          <w:iCs/>
        </w:rPr>
        <w:t xml:space="preserve">were limiting the abundance of </w:t>
      </w:r>
      <w:r w:rsidRPr="00F51FF4">
        <w:rPr>
          <w:rFonts w:cs="Times New Roman"/>
          <w:i/>
        </w:rPr>
        <w:t>M</w:t>
      </w:r>
      <w:r>
        <w:rPr>
          <w:rFonts w:cs="Times New Roman"/>
          <w:i/>
        </w:rPr>
        <w:t>. major</w:t>
      </w:r>
      <w:r>
        <w:rPr>
          <w:rFonts w:cs="Times New Roman"/>
        </w:rPr>
        <w:t xml:space="preserve">. </w:t>
      </w:r>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T. amphioexa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or attached to</w:t>
      </w:r>
      <w:r w:rsidR="00B31A0A" w:rsidRPr="00FC5E5F">
        <w:rPr>
          <w:rFonts w:eastAsia="Calibri" w:cs="Times New Roman"/>
        </w:rPr>
        <w:t xml:space="preserve"> 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P. Zuber, unpublished data</w:t>
      </w:r>
      <w:r w:rsidR="00B31A0A" w:rsidRPr="00FC5E5F">
        <w:rPr>
          <w:rFonts w:eastAsia="Calibri" w:cs="Times New Roman"/>
        </w:rPr>
        <w:t>)</w:t>
      </w:r>
      <w:r w:rsidR="00B31A0A">
        <w:rPr>
          <w:rFonts w:eastAsia="Calibri" w:cs="Times New Roman"/>
        </w:rPr>
        <w:t xml:space="preserve">. This finding supports previous observations of </w:t>
      </w:r>
      <w:r w:rsidR="00B31A0A" w:rsidRPr="00FC5E5F">
        <w:rPr>
          <w:rFonts w:cs="Times New Roman"/>
          <w:i/>
          <w:iCs/>
        </w:rPr>
        <w:t>M. major</w:t>
      </w:r>
      <w:r w:rsidR="00B31A0A">
        <w:rPr>
          <w:rFonts w:cs="Times New Roman"/>
        </w:rPr>
        <w:t xml:space="preserve"> having the ability to </w:t>
      </w:r>
      <w:r w:rsidR="00B31A0A" w:rsidRPr="00FC5E5F">
        <w:rPr>
          <w:rFonts w:cs="Times New Roman"/>
        </w:rPr>
        <w:t xml:space="preserve">retain cryptophytes </w:t>
      </w:r>
      <w:r w:rsidR="00B31A0A">
        <w:rPr>
          <w:rFonts w:cs="Times New Roman"/>
        </w:rPr>
        <w:t xml:space="preserve">during red water blooms in the CRE </w:t>
      </w:r>
      <w:r w:rsidR="005E3B87">
        <w:rPr>
          <w:rFonts w:cs="Times New Roman"/>
        </w:rPr>
        <w:t>(Peterson et al.</w:t>
      </w:r>
      <w:r w:rsidR="00B31A0A" w:rsidRPr="00FC5E5F">
        <w:rPr>
          <w:rFonts w:cs="Times New Roman"/>
        </w:rPr>
        <w:t xml:space="preserve"> 201</w:t>
      </w:r>
      <w:r w:rsidR="00B31A0A">
        <w:rPr>
          <w:rFonts w:cs="Times New Roman"/>
        </w:rPr>
        <w:t>3</w:t>
      </w:r>
      <w:r w:rsidR="00B31A0A" w:rsidRPr="00FC5E5F">
        <w:rPr>
          <w:rFonts w:cs="Times New Roman"/>
        </w:rPr>
        <w:t>)</w:t>
      </w:r>
      <w:r w:rsidR="00B31A0A">
        <w:rPr>
          <w:rFonts w:cs="Times New Roman"/>
        </w:rPr>
        <w:t xml:space="preserve">. </w:t>
      </w:r>
      <w:commentRangeStart w:id="378"/>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Paramecium bursaria</w:t>
      </w:r>
      <w:r w:rsidR="005E3B87">
        <w:rPr>
          <w:rFonts w:cs="Times New Roman"/>
        </w:rPr>
        <w:t xml:space="preserve"> </w:t>
      </w:r>
      <w:commentRangeEnd w:id="378"/>
      <w:r w:rsidR="006D66A0">
        <w:rPr>
          <w:rStyle w:val="CommentReference"/>
        </w:rPr>
        <w:commentReference w:id="378"/>
      </w:r>
      <w:r w:rsidR="005E3B87">
        <w:rPr>
          <w:rFonts w:cs="Times New Roman"/>
        </w:rPr>
        <w:t>(Kodama and Fujishima 2009, Johnson</w:t>
      </w:r>
      <w:r w:rsidR="00B31A0A">
        <w:rPr>
          <w:rFonts w:cs="Times New Roman"/>
        </w:rPr>
        <w:t xml:space="preserve"> 2011). However, without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T. amphioexa</w:t>
      </w:r>
      <w:r w:rsidR="00B31A0A">
        <w:rPr>
          <w:rFonts w:cs="Times New Roman"/>
        </w:rPr>
        <w:t xml:space="preserve">, either as a whole endosymbiont or as sequestered organelles, inside the ciliate remain speculative. Future studies would benefit from the combined use of molecular methodologies and high-resolution sampling to examine the interactions between the captured cryptophyte prey and its ciliate predator, </w:t>
      </w:r>
      <w:r w:rsidR="00B31A0A" w:rsidRPr="00662EBB">
        <w:rPr>
          <w:rFonts w:cs="Times New Roman"/>
          <w:i/>
        </w:rPr>
        <w:t>in situ</w:t>
      </w:r>
      <w:r w:rsidR="00B31A0A">
        <w:rPr>
          <w:rFonts w:cs="Times New Roman"/>
        </w:rPr>
        <w:t>.</w:t>
      </w:r>
    </w:p>
    <w:p w14:paraId="1B1C8F9A" w14:textId="77777777" w:rsidR="008D5305" w:rsidRPr="00FE75DC" w:rsidRDefault="008D5305" w:rsidP="004B52B9">
      <w:pPr>
        <w:spacing w:line="480" w:lineRule="auto"/>
        <w:ind w:firstLine="288"/>
        <w:jc w:val="both"/>
        <w:rPr>
          <w:rFonts w:cs="Times New Roman"/>
        </w:rPr>
      </w:pPr>
    </w:p>
    <w:p w14:paraId="31BDBEFE" w14:textId="72C8FCEA" w:rsidR="008D5305" w:rsidRDefault="00017CDC" w:rsidP="004B52B9">
      <w:pPr>
        <w:widowControl/>
        <w:tabs>
          <w:tab w:val="clear" w:pos="709"/>
        </w:tabs>
        <w:suppressAutoHyphens w:val="0"/>
        <w:spacing w:line="480" w:lineRule="auto"/>
        <w:ind w:firstLine="288"/>
        <w:jc w:val="both"/>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r>
        <w:rPr>
          <w:rFonts w:cs="Times New Roman"/>
          <w:bCs/>
        </w:rPr>
        <w:t>CMOPers</w:t>
      </w:r>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BF5F93">
      <w:pPr>
        <w:widowControl/>
        <w:tabs>
          <w:tab w:val="clear" w:pos="709"/>
        </w:tabs>
        <w:suppressAutoHyphens w:val="0"/>
        <w:jc w:val="both"/>
        <w:rPr>
          <w:rFonts w:cs="Times New Roman"/>
          <w:b/>
          <w:bCs/>
        </w:rPr>
      </w:pPr>
      <w:r>
        <w:rPr>
          <w:rFonts w:cs="Times New Roman"/>
          <w:b/>
          <w:bCs/>
        </w:rPr>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r>
        <w:rPr>
          <w:rFonts w:cs="Times New Roman"/>
          <w:bCs/>
        </w:rPr>
        <w:t>Baptista AM, Seaton C, Wilkin MP, Riseman SF, Needoba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Berge T, Daugbjerg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Fahnenstiel</w:t>
      </w:r>
      <w:r>
        <w:rPr>
          <w:rFonts w:cs="Times New Roman"/>
          <w:bCs/>
        </w:rPr>
        <w:t xml:space="preserve"> G</w:t>
      </w:r>
      <w:r w:rsidRPr="0072758D">
        <w:rPr>
          <w:rFonts w:cs="Times New Roman"/>
          <w:bCs/>
        </w:rPr>
        <w:t>, Lohrenz</w:t>
      </w:r>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resuspension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r w:rsidRPr="00101237">
        <w:rPr>
          <w:rFonts w:cs="Times New Roman"/>
          <w:bCs/>
        </w:rPr>
        <w:t>Chawla A, Jay D, Baptista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Mesodinium rubrum</w:t>
      </w:r>
      <w:r w:rsidRPr="00B73BD9">
        <w:rPr>
          <w:rFonts w:cs="Times New Roman"/>
          <w:bCs/>
        </w:rPr>
        <w:t>: the phytoplankter that wasnʼt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Fenchel T (2006) The bloom-forming ciliate </w:t>
      </w:r>
      <w:r w:rsidRPr="00B73BD9">
        <w:rPr>
          <w:rFonts w:cs="Times New Roman"/>
          <w:bCs/>
          <w:i/>
        </w:rPr>
        <w:t xml:space="preserve">Mesodinium rubrum </w:t>
      </w:r>
      <w:r w:rsidRPr="00B73BD9">
        <w:rPr>
          <w:rFonts w:cs="Times New Roman"/>
          <w:bCs/>
        </w:rPr>
        <w:t>harbours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Herfort L, Peterson TD, Campbell V, Futrell S, Zuber P (2011) </w:t>
      </w:r>
      <w:r w:rsidRPr="00B73BD9">
        <w:rPr>
          <w:rFonts w:cs="Times New Roman"/>
          <w:bCs/>
          <w:i/>
        </w:rPr>
        <w:t>Myrionecta rubra</w:t>
      </w:r>
      <w:r w:rsidRPr="00B73BD9">
        <w:rPr>
          <w:rFonts w:cs="Times New Roman"/>
          <w:bCs/>
        </w:rPr>
        <w:t xml:space="preserve"> (</w:t>
      </w:r>
      <w:r w:rsidRPr="00B73BD9">
        <w:rPr>
          <w:rFonts w:cs="Times New Roman"/>
          <w:bCs/>
          <w:i/>
        </w:rPr>
        <w:t>Mesodinium rubrum</w:t>
      </w:r>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Herfort L, Peterson TD, McCue LA, Crump BC, Prahl FG, Baptista AM, Campbell V, Warnick R, Selby M, Roegner GC, Zuber P (2011) </w:t>
      </w:r>
      <w:r w:rsidRPr="00B73BD9">
        <w:rPr>
          <w:rFonts w:cs="Times New Roman"/>
          <w:bCs/>
          <w:i/>
        </w:rPr>
        <w:t>Myrionecta rubra</w:t>
      </w:r>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r w:rsidRPr="00B73BD9">
        <w:rPr>
          <w:rFonts w:cs="Times New Roman"/>
          <w:bCs/>
        </w:rPr>
        <w:t>Herfort</w:t>
      </w:r>
      <w:r w:rsidR="00EB03C5">
        <w:rPr>
          <w:rFonts w:cs="Times New Roman"/>
          <w:bCs/>
        </w:rPr>
        <w:t xml:space="preserve"> L</w:t>
      </w:r>
      <w:r w:rsidRPr="00B73BD9">
        <w:rPr>
          <w:rFonts w:cs="Times New Roman"/>
          <w:bCs/>
        </w:rPr>
        <w:t xml:space="preserve">, Peterson TD, Prahl FG, McCue LA, Needoba JA, Crump BC, Roegner GC, Campbell V, Zuber P (2012) Red Waters of </w:t>
      </w:r>
      <w:r w:rsidRPr="00B73BD9">
        <w:rPr>
          <w:rFonts w:cs="Times New Roman"/>
          <w:bCs/>
          <w:i/>
        </w:rPr>
        <w:t>Myrionecta rubra</w:t>
      </w:r>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Hunter-Cevera</w:t>
      </w:r>
      <w:r w:rsidRPr="00EB03C5">
        <w:rPr>
          <w:rFonts w:cs="Times New Roman"/>
          <w:bCs/>
        </w:rPr>
        <w:t xml:space="preserve"> </w:t>
      </w:r>
      <w:r>
        <w:rPr>
          <w:rFonts w:cs="Times New Roman"/>
          <w:bCs/>
        </w:rPr>
        <w:t>KR, Neubert</w:t>
      </w:r>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Shalapyonok</w:t>
      </w:r>
      <w:r>
        <w:rPr>
          <w:rFonts w:cs="Times New Roman"/>
          <w:bCs/>
        </w:rPr>
        <w:t xml:space="preserve"> A, Sosik HM (2014)</w:t>
      </w:r>
      <w:r w:rsidRPr="00EB03C5">
        <w:rPr>
          <w:rFonts w:cs="Times New Roman"/>
          <w:bCs/>
        </w:rPr>
        <w:t xml:space="preserve"> Diel size distributions reveal seasonal growth dynamics of a coastal phytoplankter.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endosymbionts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6D1BFD">
      <w:pPr>
        <w:widowControl/>
        <w:tabs>
          <w:tab w:val="clear" w:pos="709"/>
        </w:tabs>
        <w:suppressAutoHyphens w:val="0"/>
        <w:jc w:val="both"/>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t>Kodama Y, Fujishima M (2009) Timing of perialgal vacuole membrane differentiation from digestive vacuole membrane in infection of symbiotic algae Chlorella vulgaris of the ciliate Paramecium bursaria.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B73BD9">
      <w:pPr>
        <w:widowControl/>
        <w:tabs>
          <w:tab w:val="clear" w:pos="709"/>
        </w:tabs>
        <w:suppressAutoHyphens w:val="0"/>
        <w:jc w:val="both"/>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B73BD9">
      <w:pPr>
        <w:widowControl/>
        <w:tabs>
          <w:tab w:val="clear" w:pos="709"/>
        </w:tabs>
        <w:suppressAutoHyphens w:val="0"/>
        <w:jc w:val="both"/>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Lohmann H (1908) Untersuchungen zur Feststellung des vollstandigen Gehaltes des Meeres an Plankton. Wiss. Meeresunters.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Neal VT (1972) Physical aspects of the Columbia River and its estuary. In: Pruter AT, Alverson DL (eds)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r w:rsidRPr="00013C98">
        <w:rPr>
          <w:rFonts w:cs="Times New Roman"/>
          <w:bCs/>
        </w:rPr>
        <w:t>Nishitani G, Nagai S, Takano Y, Sakiyama S, Baba K et al (2008) Growth characteristics and phylogenetic analysis of the marine dinoflagellate Dinophysis infundibulus (Dinophyceae). Aquat Microb Ecol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Needoba JA, Zuber P </w:t>
      </w:r>
      <w:r>
        <w:rPr>
          <w:rFonts w:cs="Times New Roman"/>
          <w:bCs/>
        </w:rPr>
        <w:t>(2013</w:t>
      </w:r>
      <w:r w:rsidRPr="005E7931">
        <w:rPr>
          <w:rFonts w:cs="Times New Roman"/>
          <w:bCs/>
        </w:rPr>
        <w:t xml:space="preserve">) Associations between </w:t>
      </w:r>
      <w:r w:rsidRPr="005E7931">
        <w:rPr>
          <w:rFonts w:cs="Times New Roman"/>
          <w:bCs/>
          <w:i/>
        </w:rPr>
        <w:t>Mesodinium rubrum</w:t>
      </w:r>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r>
        <w:rPr>
          <w:rFonts w:cs="Times New Roman"/>
          <w:bCs/>
        </w:rPr>
        <w:t>Rial P</w:t>
      </w:r>
      <w:r w:rsidRPr="00961AD3">
        <w:rPr>
          <w:rFonts w:cs="Times New Roman"/>
          <w:bCs/>
        </w:rPr>
        <w:t>, Garrido</w:t>
      </w:r>
      <w:r>
        <w:rPr>
          <w:rFonts w:cs="Times New Roman"/>
          <w:bCs/>
        </w:rPr>
        <w:t xml:space="preserve"> JL, Jaén D, Rodríguez F (2013)</w:t>
      </w:r>
      <w:r w:rsidRPr="00961AD3">
        <w:rPr>
          <w:rFonts w:cs="Times New Roman"/>
          <w:bCs/>
        </w:rPr>
        <w:t xml:space="preserve"> Pigment composition in three Dinophysis species (Dinophyceae) and the associated cultures of Mesodinium rubrum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r>
        <w:rPr>
          <w:rFonts w:cs="Times New Roman"/>
          <w:bCs/>
        </w:rPr>
        <w:t>Armbrust</w:t>
      </w:r>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164C6F">
      <w:pPr>
        <w:widowControl/>
        <w:tabs>
          <w:tab w:val="clear" w:pos="709"/>
        </w:tabs>
        <w:suppressAutoHyphens w:val="0"/>
        <w:jc w:val="both"/>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r>
        <w:rPr>
          <w:rFonts w:cs="Times New Roman"/>
          <w:bCs/>
        </w:rPr>
        <w:t>Sosik HM, Olson RJ, Neubert MG, Shalapyonok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r>
        <w:rPr>
          <w:rFonts w:cs="Times New Roman"/>
          <w:bCs/>
        </w:rPr>
        <w:t>Stoecker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Swalwell JE, Ribalet F, Armbrust EV (2011) SeaFlow: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rubrum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r w:rsidRPr="00A13124">
        <w:rPr>
          <w:rFonts w:cs="Times New Roman"/>
          <w:bCs/>
        </w:rPr>
        <w:t>Yih</w:t>
      </w:r>
      <w:r>
        <w:rPr>
          <w:rFonts w:cs="Times New Roman"/>
          <w:bCs/>
        </w:rPr>
        <w:t xml:space="preserve"> </w:t>
      </w:r>
      <w:r w:rsidRPr="00A13124">
        <w:rPr>
          <w:rFonts w:cs="Times New Roman"/>
          <w:bCs/>
        </w:rPr>
        <w:t>W, Kim HS, Jeong HJ, Myung G, Kim YG (2004</w:t>
      </w:r>
      <w:r>
        <w:rPr>
          <w:rFonts w:cs="Times New Roman"/>
          <w:bCs/>
        </w:rPr>
        <w:t>) Inges</w:t>
      </w:r>
      <w:r w:rsidRPr="00A13124">
        <w:rPr>
          <w:rFonts w:cs="Times New Roman"/>
          <w:bCs/>
        </w:rPr>
        <w:t>tion of cryptophyte cells by the marine photosynthetic ciliate Mesodinium rubrum. Aquat Microb Ecol 36: 165−170</w:t>
      </w:r>
      <w:r w:rsidR="008D5305" w:rsidRPr="00FE305E">
        <w:rPr>
          <w:rFonts w:cs="Times New Roman"/>
          <w:bCs/>
        </w:rPr>
        <w:br w:type="page"/>
      </w:r>
    </w:p>
    <w:p w14:paraId="59C5F379" w14:textId="77777777" w:rsidR="00280AF2" w:rsidRPr="0015514D" w:rsidRDefault="008D5305" w:rsidP="004B52B9">
      <w:pPr>
        <w:widowControl/>
        <w:tabs>
          <w:tab w:val="clear" w:pos="709"/>
        </w:tabs>
        <w:suppressAutoHyphens w:val="0"/>
        <w:spacing w:line="480" w:lineRule="auto"/>
        <w:ind w:firstLine="288"/>
        <w:jc w:val="both"/>
        <w:rPr>
          <w:rFonts w:cs="Times New Roman"/>
          <w:b/>
          <w:bCs/>
        </w:rPr>
      </w:pPr>
      <w:r w:rsidRPr="0015514D">
        <w:rPr>
          <w:rFonts w:cs="Times New Roman"/>
          <w:b/>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479657FC" w14:textId="1A1A5562" w:rsidR="00280AF2" w:rsidRPr="00280AF2" w:rsidRDefault="008D5305" w:rsidP="004B52B9">
      <w:pPr>
        <w:widowControl/>
        <w:tabs>
          <w:tab w:val="clear" w:pos="709"/>
        </w:tabs>
        <w:suppressAutoHyphens w:val="0"/>
        <w:spacing w:line="480" w:lineRule="auto"/>
        <w:ind w:firstLine="288"/>
        <w:jc w:val="both"/>
        <w:rPr>
          <w:rFonts w:cs="Times New Roman"/>
          <w:bCs/>
        </w:rPr>
      </w:pPr>
      <w:commentRangeStart w:id="379"/>
      <w:r w:rsidRPr="00685834">
        <w:rPr>
          <w:rFonts w:cs="Times New Roman"/>
          <w:b/>
        </w:rPr>
        <w:t>Table 1.</w:t>
      </w:r>
      <w:r>
        <w:rPr>
          <w:rFonts w:cs="Times New Roman"/>
        </w:rPr>
        <w:t xml:space="preserve"> </w:t>
      </w:r>
      <w:commentRangeEnd w:id="379"/>
      <w:r w:rsidR="00292792">
        <w:rPr>
          <w:rStyle w:val="CommentReference"/>
        </w:rPr>
        <w:commentReference w:id="379"/>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4B52B9">
      <w:pPr>
        <w:spacing w:line="480" w:lineRule="auto"/>
        <w:ind w:firstLine="288"/>
        <w:jc w:val="both"/>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4B044061" w:rsidR="008D5305" w:rsidRPr="00FE75DC" w:rsidRDefault="000C1147" w:rsidP="004B52B9">
      <w:pPr>
        <w:spacing w:line="480" w:lineRule="auto"/>
        <w:jc w:val="both"/>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5E45231"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Red fluorescence (bla</w:t>
      </w:r>
      <w:r w:rsidR="000C1147">
        <w:rPr>
          <w:rFonts w:cstheme="minorBidi"/>
        </w:rPr>
        <w:t>ck line, relative fluorescence unit, rfu</w:t>
      </w:r>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4B52B9">
      <w:pPr>
        <w:spacing w:line="480" w:lineRule="auto"/>
        <w:ind w:firstLine="288"/>
        <w:jc w:val="both"/>
        <w:rPr>
          <w:rFonts w:cs="Times New Roman"/>
        </w:rPr>
      </w:pPr>
      <w:commentRangeStart w:id="380"/>
      <w:r>
        <w:rPr>
          <w:rFonts w:cs="Times New Roman"/>
          <w:b/>
        </w:rPr>
        <w:t xml:space="preserve">Fig. </w:t>
      </w:r>
      <w:r w:rsidRPr="00760EA7">
        <w:rPr>
          <w:rFonts w:cs="Times New Roman"/>
          <w:b/>
        </w:rPr>
        <w:t>2</w:t>
      </w:r>
      <w:commentRangeEnd w:id="380"/>
      <w:r w:rsidR="001872D2">
        <w:rPr>
          <w:rStyle w:val="CommentReference"/>
        </w:rPr>
        <w:commentReference w:id="380"/>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cells using transmitted-light (A) and epifluorescence (B) microscopy after cell sorting by flow cytometry. Scale bar is 5 µm.</w:t>
      </w:r>
    </w:p>
    <w:p w14:paraId="75D89697" w14:textId="3FD0885F" w:rsidR="008D5305" w:rsidRDefault="008D5305" w:rsidP="004B52B9">
      <w:pPr>
        <w:spacing w:line="480" w:lineRule="auto"/>
        <w:ind w:firstLine="288"/>
        <w:jc w:val="both"/>
        <w:rPr>
          <w:rFonts w:cs="Times New Roman"/>
          <w:b/>
          <w:bCs/>
        </w:rPr>
      </w:pPr>
      <w:r>
        <w:rPr>
          <w:rFonts w:cs="Times New Roman"/>
          <w:b/>
          <w:bCs/>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B52B9">
      <w:pPr>
        <w:spacing w:line="480" w:lineRule="auto"/>
        <w:ind w:firstLine="288"/>
        <w:jc w:val="both"/>
        <w:rPr>
          <w:rFonts w:cs="Times New Roman"/>
        </w:rPr>
      </w:pPr>
      <w:commentRangeStart w:id="381"/>
      <w:r w:rsidRPr="00FC5E5F">
        <w:rPr>
          <w:rFonts w:cs="Times New Roman"/>
          <w:b/>
          <w:bCs/>
        </w:rPr>
        <w:t xml:space="preserve">Fig. </w:t>
      </w:r>
      <w:r w:rsidR="008D77E7">
        <w:rPr>
          <w:rFonts w:cs="Times New Roman"/>
          <w:b/>
          <w:bCs/>
        </w:rPr>
        <w:t>3</w:t>
      </w:r>
      <w:r w:rsidRPr="00FC5E5F">
        <w:rPr>
          <w:rFonts w:cs="Times New Roman"/>
        </w:rPr>
        <w:t xml:space="preserve"> </w:t>
      </w:r>
      <w:commentRangeEnd w:id="381"/>
      <w:r w:rsidR="001872D2">
        <w:rPr>
          <w:rStyle w:val="CommentReference"/>
        </w:rPr>
        <w:commentReference w:id="381"/>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B52B9">
      <w:pPr>
        <w:spacing w:line="480" w:lineRule="auto"/>
        <w:ind w:firstLine="288"/>
        <w:jc w:val="both"/>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4B52B9">
      <w:pPr>
        <w:spacing w:line="480" w:lineRule="auto"/>
        <w:ind w:firstLine="288"/>
        <w:jc w:val="both"/>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4B52B9">
      <w:pPr>
        <w:spacing w:line="480" w:lineRule="auto"/>
        <w:ind w:firstLine="288"/>
        <w:jc w:val="both"/>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Nedoba, Katie Maxey, Rhonda Morales, Tawnya Peterson, Megan Schatz, Jarred Swalwell, Peter Zuber, E. Virginia Armbrust,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B52B9">
      <w:pPr>
        <w:spacing w:line="480" w:lineRule="auto"/>
        <w:ind w:firstLine="288"/>
        <w:jc w:val="both"/>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B52B9">
      <w:pPr>
        <w:spacing w:line="480" w:lineRule="auto"/>
        <w:ind w:firstLine="288"/>
        <w:jc w:val="both"/>
        <w:rPr>
          <w:rFonts w:cs="Times New Roman"/>
          <w:b/>
        </w:rPr>
      </w:pP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B52B9">
      <w:pPr>
        <w:spacing w:line="480" w:lineRule="auto"/>
        <w:ind w:firstLine="288"/>
        <w:jc w:val="both"/>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B52B9">
      <w:pPr>
        <w:spacing w:line="480" w:lineRule="auto"/>
        <w:ind w:firstLine="288"/>
        <w:jc w:val="both"/>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B52B9">
      <w:pPr>
        <w:spacing w:line="480" w:lineRule="auto"/>
        <w:ind w:firstLine="288"/>
        <w:jc w:val="both"/>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B52B9">
      <w:pPr>
        <w:widowControl/>
        <w:tabs>
          <w:tab w:val="clear" w:pos="709"/>
        </w:tabs>
        <w:suppressAutoHyphens w:val="0"/>
        <w:ind w:firstLine="288"/>
        <w:jc w:val="both"/>
        <w:rPr>
          <w:rFonts w:cs="Times New Roman"/>
        </w:rPr>
      </w:pPr>
    </w:p>
    <w:p w14:paraId="518DCE8B" w14:textId="77777777" w:rsidR="008D5305" w:rsidRDefault="008D5305" w:rsidP="004B52B9">
      <w:pPr>
        <w:widowControl/>
        <w:tabs>
          <w:tab w:val="clear" w:pos="709"/>
        </w:tabs>
        <w:suppressAutoHyphens w:val="0"/>
        <w:ind w:firstLine="288"/>
        <w:jc w:val="both"/>
        <w:rPr>
          <w:rFonts w:cs="Times New Roman"/>
        </w:rPr>
      </w:pPr>
      <w:r>
        <w:rPr>
          <w:rFonts w:cs="Times New Roman"/>
        </w:rPr>
        <w:br w:type="page"/>
      </w:r>
    </w:p>
    <w:p w14:paraId="4839896E" w14:textId="77777777" w:rsidR="008D5305" w:rsidRPr="00F2360F" w:rsidRDefault="008D5305" w:rsidP="004B52B9">
      <w:pPr>
        <w:spacing w:line="480" w:lineRule="auto"/>
        <w:ind w:firstLine="288"/>
        <w:jc w:val="both"/>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B52B9">
      <w:pPr>
        <w:spacing w:line="480" w:lineRule="auto"/>
        <w:ind w:firstLine="288"/>
        <w:jc w:val="both"/>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5" w:author="Gwenn Hennon" w:date="2016-01-06T11:43:00Z" w:initials="GH">
    <w:p w14:paraId="3E567EAC" w14:textId="38AE5EC6" w:rsidR="00F8506C" w:rsidRDefault="00F8506C">
      <w:pPr>
        <w:pStyle w:val="CommentText"/>
      </w:pPr>
      <w:r>
        <w:rPr>
          <w:rStyle w:val="CommentReference"/>
        </w:rPr>
        <w:annotationRef/>
      </w:r>
      <w:r>
        <w:t>I think your main points need to be rethought a bit, I suggest:</w:t>
      </w:r>
    </w:p>
    <w:p w14:paraId="71613154" w14:textId="24891B3E" w:rsidR="00F8506C" w:rsidRDefault="00F8506C" w:rsidP="00994D0B">
      <w:pPr>
        <w:pStyle w:val="CommentText"/>
        <w:numPr>
          <w:ilvl w:val="0"/>
          <w:numId w:val="1"/>
        </w:numPr>
      </w:pPr>
      <w:r>
        <w:t>Cryptophyte abundance is not correlated with tide or with bulk fluorescence (you have this already), meaning that (1) cryptophytes are not mirroring bulk phytoplankton, and (2) circulation alone does not control the abundance, aka division rates matter</w:t>
      </w:r>
    </w:p>
    <w:p w14:paraId="23629811" w14:textId="339D8F71" w:rsidR="00F8506C" w:rsidRDefault="00F8506C" w:rsidP="00994D0B">
      <w:pPr>
        <w:pStyle w:val="CommentText"/>
        <w:numPr>
          <w:ilvl w:val="0"/>
          <w:numId w:val="1"/>
        </w:numPr>
      </w:pPr>
      <w:r>
        <w:t xml:space="preserve"> Division rates are controlled by nutrients and are predicted here for the first time by our awesome and accurate methods.</w:t>
      </w:r>
    </w:p>
    <w:p w14:paraId="1D7D6922" w14:textId="3F65B7A6" w:rsidR="00F8506C" w:rsidRDefault="00F8506C" w:rsidP="00994D0B">
      <w:pPr>
        <w:pStyle w:val="CommentText"/>
        <w:numPr>
          <w:ilvl w:val="0"/>
          <w:numId w:val="1"/>
        </w:numPr>
      </w:pPr>
      <w:r>
        <w:t>Production of T. amphioxeia is not sufficient to support M. major population leading to two possibilities (1) M. major is eating other cryptophytes- can calculate if this is possible to support them, or (2) T. amphioxeia is dividing inside M. major</w:t>
      </w:r>
    </w:p>
  </w:comment>
  <w:comment w:id="16" w:author="Gwenn Hennon" w:date="2015-12-31T09:54:00Z" w:initials="GH">
    <w:p w14:paraId="6C9BE8AA" w14:textId="195E7668" w:rsidR="00F8506C" w:rsidRDefault="00F8506C">
      <w:pPr>
        <w:pStyle w:val="CommentText"/>
      </w:pPr>
      <w:r>
        <w:rPr>
          <w:rStyle w:val="CommentReference"/>
        </w:rPr>
        <w:annotationRef/>
      </w:r>
      <w:r>
        <w:t>hyphenated?</w:t>
      </w:r>
    </w:p>
  </w:comment>
  <w:comment w:id="18" w:author="Gwenn Hennon" w:date="2016-01-06T11:37:00Z" w:initials="GH">
    <w:p w14:paraId="0F9CF3B0" w14:textId="1DDD6809" w:rsidR="00F8506C" w:rsidRDefault="00F8506C">
      <w:pPr>
        <w:pStyle w:val="CommentText"/>
      </w:pPr>
      <w:r>
        <w:rPr>
          <w:rStyle w:val="CommentReference"/>
        </w:rPr>
        <w:annotationRef/>
      </w:r>
      <w:r>
        <w:t>Was this really T. amphioxeia or just cryptophyte. Could adjust these numbers by multiplying by the percentage of T. amphioxeia predicted by qPCR to be correct</w:t>
      </w:r>
    </w:p>
  </w:comment>
  <w:comment w:id="20" w:author="Gwenn Hennon" w:date="2015-12-31T10:03:00Z" w:initials="GH">
    <w:p w14:paraId="6FD4E2B1" w14:textId="2078926B" w:rsidR="00F8506C" w:rsidRDefault="00F8506C">
      <w:pPr>
        <w:pStyle w:val="CommentText"/>
      </w:pPr>
      <w:r>
        <w:rPr>
          <w:rStyle w:val="CommentReference"/>
        </w:rPr>
        <w:annotationRef/>
      </w:r>
      <w:r>
        <w:t>? thought it was (check back)</w:t>
      </w:r>
    </w:p>
  </w:comment>
  <w:comment w:id="29" w:author="Gwenn Hennon" w:date="2016-01-06T11:35:00Z" w:initials="GH">
    <w:p w14:paraId="383C682D" w14:textId="3080B2C9" w:rsidR="00F8506C" w:rsidRDefault="00F8506C">
      <w:pPr>
        <w:pStyle w:val="CommentText"/>
      </w:pPr>
      <w:r>
        <w:rPr>
          <w:rStyle w:val="CommentReference"/>
        </w:rPr>
        <w:annotationRef/>
      </w:r>
      <w:r>
        <w:t>This needs to be rethought  since the qPCR shows very low abundance of T. amphioxeia. I think you should do a calculation of T. amphioxeia production to show it cannot support the M. major population. Then you could speculate about division of T. amphioxeia inside of M. major, or utilization of alternative cryptophyte prey.</w:t>
      </w:r>
    </w:p>
  </w:comment>
  <w:comment w:id="50" w:author="Gwenn Hennon" w:date="2015-12-31T10:15:00Z" w:initials="GH">
    <w:p w14:paraId="27519123" w14:textId="4C43F125" w:rsidR="00F8506C" w:rsidRDefault="00F8506C">
      <w:pPr>
        <w:pStyle w:val="CommentText"/>
      </w:pPr>
      <w:ins w:id="52" w:author="Gwenn Hennon" w:date="2015-12-31T10:15:00Z">
        <w:r>
          <w:rPr>
            <w:rStyle w:val="CommentReference"/>
          </w:rPr>
          <w:annotationRef/>
        </w:r>
      </w:ins>
      <w:r>
        <w:t>Or something like this…</w:t>
      </w:r>
    </w:p>
  </w:comment>
  <w:comment w:id="57" w:author="Gwenn Hennon" w:date="2015-12-31T10:17:00Z" w:initials="GH">
    <w:p w14:paraId="4D845C72" w14:textId="39090BB7" w:rsidR="00F8506C" w:rsidRDefault="00F8506C">
      <w:pPr>
        <w:pStyle w:val="CommentText"/>
      </w:pPr>
      <w:r>
        <w:rPr>
          <w:rStyle w:val="CommentReference"/>
        </w:rPr>
        <w:annotationRef/>
      </w:r>
      <w:r>
        <w:t>Allowing for M. major to do something? Like swim better?</w:t>
      </w:r>
    </w:p>
  </w:comment>
  <w:comment w:id="59" w:author="Gwenn Hennon" w:date="2015-12-31T10:22:00Z" w:initials="GH">
    <w:p w14:paraId="4F7044EC" w14:textId="504CB887" w:rsidR="00F8506C" w:rsidRDefault="00F8506C">
      <w:pPr>
        <w:pStyle w:val="CommentText"/>
      </w:pPr>
      <w:r>
        <w:rPr>
          <w:rStyle w:val="CommentReference"/>
        </w:rPr>
        <w:annotationRef/>
      </w:r>
      <w:r>
        <w:t>Is there a sill? Makes a big difference to residence time and flow</w:t>
      </w:r>
    </w:p>
  </w:comment>
  <w:comment w:id="61" w:author="Gwenn Hennon" w:date="2015-12-31T10:20:00Z" w:initials="GH">
    <w:p w14:paraId="036336D1" w14:textId="344970E9" w:rsidR="00F8506C" w:rsidRDefault="00F8506C">
      <w:pPr>
        <w:pStyle w:val="CommentText"/>
      </w:pPr>
      <w:r>
        <w:rPr>
          <w:rStyle w:val="CommentReference"/>
        </w:rPr>
        <w:annotationRef/>
      </w:r>
      <w:r>
        <w:t>Long residence time?</w:t>
      </w:r>
    </w:p>
  </w:comment>
  <w:comment w:id="58" w:author="Gwenn Hennon" w:date="2015-12-31T10:22:00Z" w:initials="GH">
    <w:p w14:paraId="7F531068" w14:textId="35220C9E" w:rsidR="00F8506C" w:rsidRDefault="00F8506C">
      <w:pPr>
        <w:pStyle w:val="CommentText"/>
      </w:pPr>
      <w:r>
        <w:rPr>
          <w:rStyle w:val="CommentReference"/>
        </w:rPr>
        <w:annotationRef/>
      </w:r>
      <w:r>
        <w:t>Needs a citation</w:t>
      </w:r>
    </w:p>
  </w:comment>
  <w:comment w:id="62" w:author="Gwenn Hennon" w:date="2015-12-31T11:07:00Z" w:initials="GH">
    <w:p w14:paraId="1960C7F2" w14:textId="0F67F3C0" w:rsidR="00F8506C" w:rsidRDefault="00F8506C">
      <w:pPr>
        <w:pStyle w:val="CommentText"/>
      </w:pPr>
      <w:r>
        <w:rPr>
          <w:rStyle w:val="CommentReference"/>
        </w:rPr>
        <w:annotationRef/>
      </w:r>
      <w:r>
        <w:t>Is the difference that the M. rubrum (major) bloom did not seem to decrease the abundance of the cryptophytes?</w:t>
      </w:r>
    </w:p>
  </w:comment>
  <w:comment w:id="63" w:author="Gwenn Hennon" w:date="2015-12-31T11:04:00Z" w:initials="GH">
    <w:p w14:paraId="43F9187E" w14:textId="3C035090" w:rsidR="00F8506C" w:rsidRDefault="00F8506C">
      <w:pPr>
        <w:pStyle w:val="CommentText"/>
      </w:pPr>
      <w:r>
        <w:rPr>
          <w:rStyle w:val="CommentReference"/>
        </w:rPr>
        <w:annotationRef/>
      </w:r>
      <w:r>
        <w:t>Not very clear what you mean. It seems clear that the rise in abundance of M. major requires prey, but the dynamics of the prey population depend on both consumption and growth rate which can’t be measured by looking at abundance alone.</w:t>
      </w:r>
    </w:p>
  </w:comment>
  <w:comment w:id="75" w:author="Gwenn Hennon" w:date="2015-12-31T11:09:00Z" w:initials="GH">
    <w:p w14:paraId="75C4AEF0" w14:textId="1FAC751D" w:rsidR="00F8506C" w:rsidRDefault="00F8506C">
      <w:pPr>
        <w:pStyle w:val="CommentText"/>
      </w:pPr>
      <w:r>
        <w:rPr>
          <w:rStyle w:val="CommentReference"/>
        </w:rPr>
        <w:annotationRef/>
      </w:r>
      <w:r>
        <w:t>Cryptophytes or T. amphioexa?</w:t>
      </w:r>
    </w:p>
  </w:comment>
  <w:comment w:id="146" w:author="Gwenn Hennon" w:date="2015-12-31T11:53:00Z" w:initials="GH">
    <w:p w14:paraId="0E63139B" w14:textId="65F48BB5" w:rsidR="00F8506C" w:rsidRDefault="00F8506C">
      <w:pPr>
        <w:pStyle w:val="CommentText"/>
      </w:pPr>
      <w:ins w:id="151" w:author="Gwenn Hennon" w:date="2015-12-31T11:53:00Z">
        <w:r>
          <w:rPr>
            <w:rStyle w:val="CommentReference"/>
          </w:rPr>
          <w:annotationRef/>
        </w:r>
      </w:ins>
      <w:r>
        <w:t>I forget the details of this, we only measured for ~10-15 min an hour right?</w:t>
      </w:r>
    </w:p>
  </w:comment>
  <w:comment w:id="176" w:author="Gwenn Hennon" w:date="2015-12-31T11:59:00Z" w:initials="GH">
    <w:p w14:paraId="349FA4FC" w14:textId="77777777" w:rsidR="00F8506C" w:rsidRDefault="00F8506C" w:rsidP="009617D2">
      <w:pPr>
        <w:pStyle w:val="CommentText"/>
      </w:pPr>
      <w:r>
        <w:rPr>
          <w:rStyle w:val="CommentReference"/>
        </w:rPr>
        <w:annotationRef/>
      </w:r>
      <w:r>
        <w:t>I would say this model allows growth to occur, but does not specify that that growth be rapid, in the light since it is also potentially limited by temp and nutrients</w:t>
      </w:r>
    </w:p>
  </w:comment>
  <w:comment w:id="181" w:author="Gwenn Hennon" w:date="2015-12-31T12:10:00Z" w:initials="GH">
    <w:p w14:paraId="1198A3B5" w14:textId="15BC9A9C" w:rsidR="00F8506C" w:rsidRDefault="00F8506C">
      <w:pPr>
        <w:pStyle w:val="CommentText"/>
      </w:pPr>
      <w:r>
        <w:rPr>
          <w:rStyle w:val="CommentReference"/>
        </w:rPr>
        <w:annotationRef/>
      </w:r>
      <w:r>
        <w:t>Might consider making a supplemental table to list all these primer sequences, with their melting temps and amplicon sizes as well as the citations for where they first appeared in the literature. This way you can make the methods a bit more straight forward while providing all details to the interested reader.</w:t>
      </w:r>
    </w:p>
  </w:comment>
  <w:comment w:id="183" w:author="Gwenn Hennon" w:date="2016-01-06T09:56:00Z" w:initials="GH">
    <w:p w14:paraId="4D930A16" w14:textId="420EE829" w:rsidR="00F8506C" w:rsidRDefault="00F8506C">
      <w:pPr>
        <w:pStyle w:val="CommentText"/>
      </w:pPr>
      <w:r>
        <w:rPr>
          <w:rStyle w:val="CommentReference"/>
        </w:rPr>
        <w:annotationRef/>
      </w:r>
      <w:r>
        <w:t>This is a picky style thing, but might want to make the variables correspond to their definitions a bit better. Example: c= copies, V=volume, d=dilution factor</w:t>
      </w:r>
    </w:p>
  </w:comment>
  <w:comment w:id="223" w:author="Gwenn Hennon" w:date="2015-12-31T12:28:00Z" w:initials="GH">
    <w:p w14:paraId="01CCF8A7" w14:textId="07B738B7" w:rsidR="00F8506C" w:rsidRDefault="00F8506C">
      <w:pPr>
        <w:pStyle w:val="CommentText"/>
      </w:pPr>
      <w:r>
        <w:rPr>
          <w:rStyle w:val="CommentReference"/>
        </w:rPr>
        <w:annotationRef/>
      </w:r>
      <w:r>
        <w:t>Make ylim min=0 on figure</w:t>
      </w:r>
    </w:p>
  </w:comment>
  <w:comment w:id="224" w:author="Gwenn Hennon" w:date="2016-01-06T10:16:00Z" w:initials="GH">
    <w:p w14:paraId="5502845E" w14:textId="77777777" w:rsidR="00F8506C" w:rsidRDefault="00F8506C">
      <w:pPr>
        <w:pStyle w:val="CommentText"/>
      </w:pPr>
      <w:r>
        <w:rPr>
          <w:rStyle w:val="CommentReference"/>
        </w:rPr>
        <w:annotationRef/>
      </w:r>
      <w:r>
        <w:t>What does this tell us? I would expect that chl would be anti-correlated with DIP DIN and positively correlated with pH since the biomass is presumably using up nutrients and carbon, but I’m not sure why it should be correlated with tidal cycle.</w:t>
      </w:r>
    </w:p>
    <w:p w14:paraId="6A51953E" w14:textId="2FD8437C" w:rsidR="00F8506C" w:rsidRDefault="00F8506C">
      <w:pPr>
        <w:pStyle w:val="CommentText"/>
      </w:pPr>
      <w:r>
        <w:t>I suggest moving this section into paragraph above and doing correlations between chl, pH and DIP DIN.</w:t>
      </w:r>
    </w:p>
  </w:comment>
  <w:comment w:id="244" w:author="Gwenn Hennon" w:date="2016-01-06T10:34:00Z" w:initials="GH">
    <w:p w14:paraId="16DCCBB6" w14:textId="3BE0149D" w:rsidR="00F8506C" w:rsidRDefault="00F8506C">
      <w:pPr>
        <w:pStyle w:val="CommentText"/>
      </w:pPr>
      <w:r>
        <w:rPr>
          <w:rStyle w:val="CommentReference"/>
        </w:rPr>
        <w:annotationRef/>
      </w:r>
      <w:r>
        <w:t>Hmm I see this is not true based on qPCR, not sure how to handle this part, come back later</w:t>
      </w:r>
    </w:p>
  </w:comment>
  <w:comment w:id="261" w:author="Gwenn Hennon" w:date="2016-01-06T10:50:00Z" w:initials="GH">
    <w:p w14:paraId="6BF3F044" w14:textId="56FC5551" w:rsidR="00F8506C" w:rsidRDefault="00F8506C">
      <w:pPr>
        <w:pStyle w:val="CommentText"/>
      </w:pPr>
      <w:ins w:id="265" w:author="Gwenn Hennon" w:date="2016-01-06T10:50:00Z">
        <w:r>
          <w:rPr>
            <w:rStyle w:val="CommentReference"/>
          </w:rPr>
          <w:annotationRef/>
        </w:r>
      </w:ins>
      <w:r>
        <w:t>Citation?</w:t>
      </w:r>
    </w:p>
  </w:comment>
  <w:comment w:id="258" w:author="Gwenn Hennon" w:date="2016-01-06T10:52:00Z" w:initials="GH">
    <w:p w14:paraId="6BF0AEE1" w14:textId="6E366966" w:rsidR="00F8506C" w:rsidRDefault="00F8506C">
      <w:pPr>
        <w:pStyle w:val="CommentText"/>
      </w:pPr>
      <w:ins w:id="274" w:author="Gwenn Hennon" w:date="2016-01-06T10:51:00Z">
        <w:r>
          <w:rPr>
            <w:rStyle w:val="CommentReference"/>
          </w:rPr>
          <w:annotationRef/>
        </w:r>
      </w:ins>
      <w:r>
        <w:t>This is a bit more like discussion, but may be ok considering this is a result you will discuss much more later on</w:t>
      </w:r>
    </w:p>
  </w:comment>
  <w:comment w:id="276" w:author="Gwenn Hennon" w:date="2016-01-06T10:41:00Z" w:initials="GH">
    <w:p w14:paraId="5DC2AADE" w14:textId="4CC08AEB" w:rsidR="00F8506C" w:rsidRDefault="00F8506C">
      <w:pPr>
        <w:pStyle w:val="CommentText"/>
      </w:pPr>
      <w:r>
        <w:rPr>
          <w:rStyle w:val="CommentReference"/>
        </w:rPr>
        <w:annotationRef/>
      </w:r>
      <w:r>
        <w:t>Since later on you show that these are not majority T. amphioxeia, it might be wise to change all references here to generic cryptophytes.</w:t>
      </w:r>
    </w:p>
  </w:comment>
  <w:comment w:id="294" w:author="Gwenn Hennon" w:date="2016-01-06T10:55:00Z" w:initials="GH">
    <w:p w14:paraId="4CBCC5A6" w14:textId="32FB453E" w:rsidR="00F8506C" w:rsidRDefault="00F8506C">
      <w:pPr>
        <w:pStyle w:val="CommentText"/>
      </w:pPr>
      <w:r>
        <w:rPr>
          <w:rStyle w:val="CommentReference"/>
        </w:rPr>
        <w:annotationRef/>
      </w:r>
      <w:r>
        <w:t>This is a pretty major finding, maybe should be main figure and the Figure 3 should be supplemental?</w:t>
      </w:r>
    </w:p>
  </w:comment>
  <w:comment w:id="307" w:author="Gwenn Hennon" w:date="2016-01-06T10:53:00Z" w:initials="GH">
    <w:p w14:paraId="12B9705C" w14:textId="6435BADC" w:rsidR="00F8506C" w:rsidRDefault="00F8506C">
      <w:pPr>
        <w:pStyle w:val="CommentText"/>
      </w:pPr>
      <w:ins w:id="309" w:author="Gwenn Hennon" w:date="2016-01-06T10:53:00Z">
        <w:r>
          <w:rPr>
            <w:rStyle w:val="CommentReference"/>
          </w:rPr>
          <w:annotationRef/>
        </w:r>
      </w:ins>
      <w:r>
        <w:t>Species name?</w:t>
      </w:r>
    </w:p>
  </w:comment>
  <w:comment w:id="310" w:author="Gwenn Hennon" w:date="2016-01-06T11:05:00Z" w:initials="GH">
    <w:p w14:paraId="5AF0CCD6" w14:textId="025FD57B" w:rsidR="00F8506C" w:rsidRDefault="00F8506C">
      <w:pPr>
        <w:pStyle w:val="CommentText"/>
      </w:pPr>
      <w:r>
        <w:rPr>
          <w:rStyle w:val="CommentReference"/>
        </w:rPr>
        <w:annotationRef/>
      </w:r>
      <w:r>
        <w:t>Line should be the 1:1 line rather than the linear regression, also you should calculate the bias (how far off is the linear regression from the 1:1 line) and the spread of the data sd(1:1 line – points). This will give you estimates for accuracy and precision that can be reported here. You should also propagate the error measured from this experiment to be sure it is not larger than your errors in division rate determination in Fig 5.</w:t>
      </w:r>
    </w:p>
  </w:comment>
  <w:comment w:id="326" w:author="Gwenn Hennon" w:date="2016-01-06T11:12:00Z" w:initials="GH">
    <w:p w14:paraId="33136261" w14:textId="33741113" w:rsidR="00F8506C" w:rsidRDefault="00F8506C">
      <w:pPr>
        <w:pStyle w:val="CommentText"/>
      </w:pPr>
      <w:r>
        <w:rPr>
          <w:rStyle w:val="CommentReference"/>
        </w:rPr>
        <w:annotationRef/>
      </w:r>
      <w:r>
        <w:t>Not a phytoplankton really…</w:t>
      </w:r>
    </w:p>
  </w:comment>
  <w:comment w:id="330" w:author="Gwenn Hennon" w:date="2016-01-06T11:16:00Z" w:initials="GH">
    <w:p w14:paraId="7695EA5F" w14:textId="3297BAAD" w:rsidR="00F8506C" w:rsidRDefault="00F8506C">
      <w:pPr>
        <w:pStyle w:val="CommentText"/>
      </w:pPr>
      <w:r>
        <w:rPr>
          <w:rStyle w:val="CommentReference"/>
        </w:rPr>
        <w:annotationRef/>
      </w:r>
      <w:r>
        <w:t>Hmm, not sure what the conclusion should be here, you showed that tidal cycles are not strongly associated with abundance or division rate changes.</w:t>
      </w:r>
    </w:p>
  </w:comment>
  <w:comment w:id="371" w:author="Gwenn Hennon" w:date="2016-01-06T11:24:00Z" w:initials="GH">
    <w:p w14:paraId="1399B88E" w14:textId="306FA5F0" w:rsidR="00F8506C" w:rsidRDefault="00F8506C">
      <w:pPr>
        <w:pStyle w:val="CommentText"/>
      </w:pPr>
      <w:r>
        <w:rPr>
          <w:rStyle w:val="CommentReference"/>
        </w:rPr>
        <w:annotationRef/>
      </w:r>
      <w:r>
        <w:t>But also coincided with lower nutrients? Can’t really tell which is affecting growth rates</w:t>
      </w:r>
    </w:p>
  </w:comment>
  <w:comment w:id="372" w:author="Gwenn Hennon" w:date="2016-01-06T11:28:00Z" w:initials="GH">
    <w:p w14:paraId="5BC1BEAB" w14:textId="5AB14807" w:rsidR="00F8506C" w:rsidRDefault="00F8506C">
      <w:pPr>
        <w:pStyle w:val="CommentText"/>
      </w:pPr>
      <w:r>
        <w:rPr>
          <w:rStyle w:val="CommentReference"/>
        </w:rPr>
        <w:annotationRef/>
      </w:r>
      <w:r>
        <w:t>Confusing… I would just invoke the low nutrients as a cause of low growth rates, and the higher pH as an effect of carbon draw down (low CO2  = higher pH).</w:t>
      </w:r>
    </w:p>
  </w:comment>
  <w:comment w:id="373" w:author="Gwenn Hennon" w:date="2016-01-06T11:28:00Z" w:initials="GH">
    <w:p w14:paraId="46060041" w14:textId="1A12A365" w:rsidR="00F8506C" w:rsidRDefault="00F8506C">
      <w:pPr>
        <w:pStyle w:val="CommentText"/>
      </w:pPr>
      <w:r>
        <w:rPr>
          <w:rStyle w:val="CommentReference"/>
        </w:rPr>
        <w:annotationRef/>
      </w:r>
      <w:r>
        <w:t>good</w:t>
      </w:r>
    </w:p>
  </w:comment>
  <w:comment w:id="374" w:author="Gwenn Hennon" w:date="2016-01-06T11:28:00Z" w:initials="GH">
    <w:p w14:paraId="4DDBDD26" w14:textId="1F11417B" w:rsidR="00F8506C" w:rsidRDefault="00F8506C">
      <w:pPr>
        <w:pStyle w:val="CommentText"/>
      </w:pPr>
      <w:r>
        <w:rPr>
          <w:rStyle w:val="CommentReference"/>
        </w:rPr>
        <w:annotationRef/>
      </w:r>
      <w:r>
        <w:t>might want to show a supplemental figure</w:t>
      </w:r>
    </w:p>
  </w:comment>
  <w:comment w:id="377" w:author="Gwenn Hennon" w:date="2016-01-06T11:31:00Z" w:initials="GH">
    <w:p w14:paraId="6F9BEC36" w14:textId="1209B91C" w:rsidR="00F8506C" w:rsidRDefault="00F8506C">
      <w:pPr>
        <w:pStyle w:val="CommentText"/>
      </w:pPr>
      <w:r>
        <w:rPr>
          <w:rStyle w:val="CommentReference"/>
        </w:rPr>
        <w:annotationRef/>
      </w:r>
      <w:r>
        <w:t>this is where it gets tricky. Do you think that T. amphioxeia is the only prey item? If so the numbers are much to low! Not just limiting, but impossible to support the M. major population. You can calculate the production of cryptophytes and show that it is not enough to support the ingestion rates.</w:t>
      </w:r>
    </w:p>
  </w:comment>
  <w:comment w:id="378" w:author="Gwenn Hennon" w:date="2016-01-06T11:32:00Z" w:initials="GH">
    <w:p w14:paraId="595E1853" w14:textId="657097CA" w:rsidR="00F8506C" w:rsidRDefault="00F8506C">
      <w:pPr>
        <w:pStyle w:val="CommentText"/>
      </w:pPr>
      <w:r>
        <w:rPr>
          <w:rStyle w:val="CommentReference"/>
        </w:rPr>
        <w:annotationRef/>
      </w:r>
      <w:r>
        <w:t>This is where you could speculate that they must be dividing in M. major to support the bloom right? This conclusion could be much stronger with a few calcs as described above.</w:t>
      </w:r>
    </w:p>
  </w:comment>
  <w:comment w:id="379" w:author="Gwenn Hennon" w:date="2016-01-06T10:33:00Z" w:initials="GH">
    <w:p w14:paraId="008C62A7" w14:textId="1AEFD739" w:rsidR="00F8506C" w:rsidRDefault="00F8506C">
      <w:pPr>
        <w:pStyle w:val="CommentText"/>
      </w:pPr>
      <w:r>
        <w:rPr>
          <w:rStyle w:val="CommentReference"/>
        </w:rPr>
        <w:annotationRef/>
      </w:r>
      <w:r>
        <w:t>This contradicts the taxonomic ID</w:t>
      </w:r>
    </w:p>
  </w:comment>
  <w:comment w:id="380" w:author="Gwenn Hennon" w:date="2016-01-06T10:32:00Z" w:initials="GH">
    <w:p w14:paraId="3A9CA108" w14:textId="693C08E5" w:rsidR="00F8506C" w:rsidRDefault="00F8506C">
      <w:pPr>
        <w:pStyle w:val="CommentText"/>
      </w:pPr>
      <w:r>
        <w:rPr>
          <w:rStyle w:val="CommentReference"/>
        </w:rPr>
        <w:annotationRef/>
      </w:r>
      <w:r>
        <w:t>Nice figure</w:t>
      </w:r>
    </w:p>
  </w:comment>
  <w:comment w:id="381" w:author="Gwenn Hennon" w:date="2016-01-06T10:31:00Z" w:initials="GH">
    <w:p w14:paraId="7E4D96DC" w14:textId="77777777" w:rsidR="00F8506C" w:rsidRDefault="00F8506C">
      <w:pPr>
        <w:pStyle w:val="CommentText"/>
      </w:pPr>
      <w:r>
        <w:rPr>
          <w:rStyle w:val="CommentReference"/>
        </w:rPr>
        <w:annotationRef/>
      </w:r>
      <w:r>
        <w:t>It is confusing to present this time series broken up in 4 parts. Can you make this the same x axis as the other figures?</w:t>
      </w:r>
    </w:p>
    <w:p w14:paraId="574040A6" w14:textId="6427BA73" w:rsidR="00F8506C" w:rsidRDefault="00F8506C">
      <w:pPr>
        <w:pStyle w:val="CommentText"/>
      </w:pPr>
      <w:r>
        <w:t>Also if the cell abundances don’t correspond to tidal stage, maybe cut the bars from the figure and discuss how cryptophyte abundance corresponds to that of M. major?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CDFCD" w14:textId="77777777" w:rsidR="00F8506C" w:rsidRDefault="00F8506C" w:rsidP="006824CD">
      <w:r>
        <w:separator/>
      </w:r>
    </w:p>
  </w:endnote>
  <w:endnote w:type="continuationSeparator" w:id="0">
    <w:p w14:paraId="70F1556D" w14:textId="77777777" w:rsidR="00F8506C" w:rsidRDefault="00F8506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F8506C" w:rsidRDefault="00F8506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F8506C" w:rsidRDefault="00F8506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F8506C" w:rsidRDefault="00F8506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B2A4C">
      <w:rPr>
        <w:rStyle w:val="PageNumber"/>
        <w:noProof/>
      </w:rPr>
      <w:t>6</w:t>
    </w:r>
    <w:r>
      <w:rPr>
        <w:rStyle w:val="PageNumber"/>
      </w:rPr>
      <w:fldChar w:fldCharType="end"/>
    </w:r>
  </w:p>
  <w:p w14:paraId="3E0CB4DF" w14:textId="77777777" w:rsidR="00F8506C" w:rsidRDefault="00F8506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00529" w14:textId="77777777" w:rsidR="00F8506C" w:rsidRDefault="00F8506C" w:rsidP="006824CD">
      <w:r>
        <w:separator/>
      </w:r>
    </w:p>
  </w:footnote>
  <w:footnote w:type="continuationSeparator" w:id="0">
    <w:p w14:paraId="5C0F0ED3" w14:textId="77777777" w:rsidR="00F8506C" w:rsidRDefault="00F8506C" w:rsidP="006824C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BD1971"/>
    <w:multiLevelType w:val="hybridMultilevel"/>
    <w:tmpl w:val="9F96A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7641"/>
    <w:rsid w:val="00057AFB"/>
    <w:rsid w:val="0008449F"/>
    <w:rsid w:val="00090513"/>
    <w:rsid w:val="0009327B"/>
    <w:rsid w:val="000B08CC"/>
    <w:rsid w:val="000B2858"/>
    <w:rsid w:val="000C1147"/>
    <w:rsid w:val="000D2E2F"/>
    <w:rsid w:val="000D458D"/>
    <w:rsid w:val="000F0ADB"/>
    <w:rsid w:val="000F0FCD"/>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872D2"/>
    <w:rsid w:val="001A0549"/>
    <w:rsid w:val="001A3350"/>
    <w:rsid w:val="001A6393"/>
    <w:rsid w:val="001A6A78"/>
    <w:rsid w:val="001B031E"/>
    <w:rsid w:val="001B6646"/>
    <w:rsid w:val="001C412D"/>
    <w:rsid w:val="001C68B4"/>
    <w:rsid w:val="001E5066"/>
    <w:rsid w:val="001E6AB1"/>
    <w:rsid w:val="001F4C17"/>
    <w:rsid w:val="001F5A8D"/>
    <w:rsid w:val="001F71AD"/>
    <w:rsid w:val="0020455B"/>
    <w:rsid w:val="00204E38"/>
    <w:rsid w:val="00213FD4"/>
    <w:rsid w:val="002159EE"/>
    <w:rsid w:val="00222090"/>
    <w:rsid w:val="00222506"/>
    <w:rsid w:val="00224B79"/>
    <w:rsid w:val="00226BB9"/>
    <w:rsid w:val="0023289E"/>
    <w:rsid w:val="00240D9B"/>
    <w:rsid w:val="002512CF"/>
    <w:rsid w:val="00266E8F"/>
    <w:rsid w:val="00271A38"/>
    <w:rsid w:val="00272F6A"/>
    <w:rsid w:val="00280AF2"/>
    <w:rsid w:val="0028101C"/>
    <w:rsid w:val="002821F1"/>
    <w:rsid w:val="00292792"/>
    <w:rsid w:val="00294B07"/>
    <w:rsid w:val="002B3135"/>
    <w:rsid w:val="002B63F7"/>
    <w:rsid w:val="002D52FC"/>
    <w:rsid w:val="002E6966"/>
    <w:rsid w:val="002E792E"/>
    <w:rsid w:val="002F0060"/>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D1C40"/>
    <w:rsid w:val="003E5420"/>
    <w:rsid w:val="003E6430"/>
    <w:rsid w:val="003F11CC"/>
    <w:rsid w:val="003F4FD7"/>
    <w:rsid w:val="00411F45"/>
    <w:rsid w:val="00412412"/>
    <w:rsid w:val="00423D54"/>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63AD1"/>
    <w:rsid w:val="00592E3B"/>
    <w:rsid w:val="005A2D88"/>
    <w:rsid w:val="005A39A9"/>
    <w:rsid w:val="005B2226"/>
    <w:rsid w:val="005B3DC4"/>
    <w:rsid w:val="005B7744"/>
    <w:rsid w:val="005C0FBA"/>
    <w:rsid w:val="005C18E0"/>
    <w:rsid w:val="005C5FFF"/>
    <w:rsid w:val="005D18BB"/>
    <w:rsid w:val="005D449D"/>
    <w:rsid w:val="005E3B87"/>
    <w:rsid w:val="005E4016"/>
    <w:rsid w:val="005E46BA"/>
    <w:rsid w:val="005E6DB3"/>
    <w:rsid w:val="005E7931"/>
    <w:rsid w:val="005F094A"/>
    <w:rsid w:val="00604802"/>
    <w:rsid w:val="0061432B"/>
    <w:rsid w:val="006211C0"/>
    <w:rsid w:val="006227BA"/>
    <w:rsid w:val="00625252"/>
    <w:rsid w:val="00635AC5"/>
    <w:rsid w:val="006379E7"/>
    <w:rsid w:val="006466E0"/>
    <w:rsid w:val="00646C57"/>
    <w:rsid w:val="006475E2"/>
    <w:rsid w:val="00651FD9"/>
    <w:rsid w:val="006525FE"/>
    <w:rsid w:val="0065300B"/>
    <w:rsid w:val="00661A6F"/>
    <w:rsid w:val="00663DA2"/>
    <w:rsid w:val="00667E4C"/>
    <w:rsid w:val="00675447"/>
    <w:rsid w:val="006824CD"/>
    <w:rsid w:val="00684ABD"/>
    <w:rsid w:val="006852D0"/>
    <w:rsid w:val="00685834"/>
    <w:rsid w:val="00694E2B"/>
    <w:rsid w:val="00695C2B"/>
    <w:rsid w:val="00696794"/>
    <w:rsid w:val="0069766C"/>
    <w:rsid w:val="006C479E"/>
    <w:rsid w:val="006C617F"/>
    <w:rsid w:val="006D1BFD"/>
    <w:rsid w:val="006D2932"/>
    <w:rsid w:val="006D66A0"/>
    <w:rsid w:val="006E26A8"/>
    <w:rsid w:val="006E3D27"/>
    <w:rsid w:val="006F19EC"/>
    <w:rsid w:val="006F2BC3"/>
    <w:rsid w:val="006F52B2"/>
    <w:rsid w:val="00705267"/>
    <w:rsid w:val="007143AB"/>
    <w:rsid w:val="00716A04"/>
    <w:rsid w:val="0072758D"/>
    <w:rsid w:val="00730EE3"/>
    <w:rsid w:val="00754A70"/>
    <w:rsid w:val="00756A5E"/>
    <w:rsid w:val="00760EA7"/>
    <w:rsid w:val="00766BCD"/>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031D1"/>
    <w:rsid w:val="008136A1"/>
    <w:rsid w:val="008149A1"/>
    <w:rsid w:val="00823BA2"/>
    <w:rsid w:val="00827B3F"/>
    <w:rsid w:val="00834FDA"/>
    <w:rsid w:val="008427F0"/>
    <w:rsid w:val="008449CB"/>
    <w:rsid w:val="00847084"/>
    <w:rsid w:val="00850842"/>
    <w:rsid w:val="00865D87"/>
    <w:rsid w:val="008713E5"/>
    <w:rsid w:val="00874FDF"/>
    <w:rsid w:val="00886248"/>
    <w:rsid w:val="008879DF"/>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7D2"/>
    <w:rsid w:val="00961AD3"/>
    <w:rsid w:val="00962DC5"/>
    <w:rsid w:val="009724C9"/>
    <w:rsid w:val="00984FD1"/>
    <w:rsid w:val="009878ED"/>
    <w:rsid w:val="00994D0B"/>
    <w:rsid w:val="00996FCD"/>
    <w:rsid w:val="009C5AFA"/>
    <w:rsid w:val="009D61BF"/>
    <w:rsid w:val="009E185E"/>
    <w:rsid w:val="009E2975"/>
    <w:rsid w:val="009E30BB"/>
    <w:rsid w:val="009E4498"/>
    <w:rsid w:val="009E4A7F"/>
    <w:rsid w:val="009F19E4"/>
    <w:rsid w:val="00A02FD0"/>
    <w:rsid w:val="00A0463D"/>
    <w:rsid w:val="00A056BE"/>
    <w:rsid w:val="00A13124"/>
    <w:rsid w:val="00A156CD"/>
    <w:rsid w:val="00A24569"/>
    <w:rsid w:val="00A3269A"/>
    <w:rsid w:val="00A33782"/>
    <w:rsid w:val="00A357F5"/>
    <w:rsid w:val="00A4404F"/>
    <w:rsid w:val="00A714F8"/>
    <w:rsid w:val="00A723E8"/>
    <w:rsid w:val="00A76D49"/>
    <w:rsid w:val="00A96816"/>
    <w:rsid w:val="00A97155"/>
    <w:rsid w:val="00A97293"/>
    <w:rsid w:val="00AB1296"/>
    <w:rsid w:val="00AB5DC6"/>
    <w:rsid w:val="00AC5751"/>
    <w:rsid w:val="00AC7240"/>
    <w:rsid w:val="00AD70B9"/>
    <w:rsid w:val="00AE182B"/>
    <w:rsid w:val="00B00F1E"/>
    <w:rsid w:val="00B03CF1"/>
    <w:rsid w:val="00B068AD"/>
    <w:rsid w:val="00B16C07"/>
    <w:rsid w:val="00B31A0A"/>
    <w:rsid w:val="00B3249E"/>
    <w:rsid w:val="00B33582"/>
    <w:rsid w:val="00B346EF"/>
    <w:rsid w:val="00B36EBC"/>
    <w:rsid w:val="00B37E0D"/>
    <w:rsid w:val="00B55C1F"/>
    <w:rsid w:val="00B56497"/>
    <w:rsid w:val="00B63D44"/>
    <w:rsid w:val="00B63E78"/>
    <w:rsid w:val="00B6644D"/>
    <w:rsid w:val="00B7274E"/>
    <w:rsid w:val="00B73BD9"/>
    <w:rsid w:val="00B8291A"/>
    <w:rsid w:val="00B839DD"/>
    <w:rsid w:val="00B862D8"/>
    <w:rsid w:val="00B94BFB"/>
    <w:rsid w:val="00BA009A"/>
    <w:rsid w:val="00BA7753"/>
    <w:rsid w:val="00BC345E"/>
    <w:rsid w:val="00BC5B00"/>
    <w:rsid w:val="00BD2C01"/>
    <w:rsid w:val="00BF5F93"/>
    <w:rsid w:val="00C1327B"/>
    <w:rsid w:val="00C20035"/>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66618"/>
    <w:rsid w:val="00C80EC9"/>
    <w:rsid w:val="00C82428"/>
    <w:rsid w:val="00C9702F"/>
    <w:rsid w:val="00CA5519"/>
    <w:rsid w:val="00CB2E04"/>
    <w:rsid w:val="00CC139D"/>
    <w:rsid w:val="00CC39E1"/>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319F2"/>
    <w:rsid w:val="00D35B3C"/>
    <w:rsid w:val="00D36109"/>
    <w:rsid w:val="00D46BB5"/>
    <w:rsid w:val="00D51DF4"/>
    <w:rsid w:val="00D5290E"/>
    <w:rsid w:val="00D5420F"/>
    <w:rsid w:val="00D75F3A"/>
    <w:rsid w:val="00DA3657"/>
    <w:rsid w:val="00DA3C76"/>
    <w:rsid w:val="00DA4076"/>
    <w:rsid w:val="00DB249C"/>
    <w:rsid w:val="00DB2A4C"/>
    <w:rsid w:val="00DB5161"/>
    <w:rsid w:val="00DB5EE7"/>
    <w:rsid w:val="00DC5E98"/>
    <w:rsid w:val="00DD63DB"/>
    <w:rsid w:val="00DF5739"/>
    <w:rsid w:val="00E11168"/>
    <w:rsid w:val="00E127C8"/>
    <w:rsid w:val="00E33748"/>
    <w:rsid w:val="00E42125"/>
    <w:rsid w:val="00E53A87"/>
    <w:rsid w:val="00E56A24"/>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0778C"/>
    <w:rsid w:val="00F14310"/>
    <w:rsid w:val="00F2360F"/>
    <w:rsid w:val="00F34B51"/>
    <w:rsid w:val="00F35E55"/>
    <w:rsid w:val="00F36BD8"/>
    <w:rsid w:val="00F51FF4"/>
    <w:rsid w:val="00F526BF"/>
    <w:rsid w:val="00F562D2"/>
    <w:rsid w:val="00F65A6A"/>
    <w:rsid w:val="00F8506C"/>
    <w:rsid w:val="00F91BB0"/>
    <w:rsid w:val="00F96E6E"/>
    <w:rsid w:val="00FB0F11"/>
    <w:rsid w:val="00FB3C30"/>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3D1C4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3D1C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uwescience/popcycle"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3124</TotalTime>
  <Pages>31</Pages>
  <Words>6419</Words>
  <Characters>36592</Characters>
  <Application>Microsoft Macintosh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42926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Gwenn Hennon</cp:lastModifiedBy>
  <cp:revision>12</cp:revision>
  <dcterms:created xsi:type="dcterms:W3CDTF">2015-12-31T18:53:00Z</dcterms:created>
  <dcterms:modified xsi:type="dcterms:W3CDTF">2016-01-06T19:50:00Z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