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4B52B9">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78A3B79"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4B52B9">
      <w:pPr>
        <w:spacing w:line="480" w:lineRule="auto"/>
        <w:ind w:firstLine="288"/>
        <w:jc w:val="both"/>
        <w:rPr>
          <w:rFonts w:cs="Times New Roman"/>
        </w:rPr>
      </w:pPr>
      <w:commentRangeStart w:id="0"/>
      <w:r>
        <w:rPr>
          <w:rFonts w:cs="Times New Roman"/>
          <w:b/>
          <w:bCs/>
        </w:rPr>
        <w:lastRenderedPageBreak/>
        <w:t>ABSTRACT (</w:t>
      </w:r>
      <w:r w:rsidR="00DF5739">
        <w:rPr>
          <w:rFonts w:cs="Times New Roman"/>
          <w:b/>
          <w:bCs/>
        </w:rPr>
        <w:t>250 words max</w:t>
      </w:r>
      <w:r>
        <w:rPr>
          <w:rFonts w:cs="Times New Roman"/>
          <w:b/>
          <w:bCs/>
        </w:rPr>
        <w:t>)</w:t>
      </w:r>
      <w:commentRangeEnd w:id="0"/>
      <w:r w:rsidR="008630FD">
        <w:rPr>
          <w:rStyle w:val="CommentReference"/>
        </w:rPr>
        <w:commentReference w:id="0"/>
      </w:r>
    </w:p>
    <w:p w14:paraId="59F0F561" w14:textId="1BBFCB45"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w:t>
      </w:r>
      <w:ins w:id="1" w:author="Tawnya Peterson" w:date="2016-01-07T09:31:00Z">
        <w:r w:rsidR="00DE461C">
          <w:rPr>
            <w:rFonts w:cs="Times New Roman"/>
          </w:rPr>
          <w:t xml:space="preserve">large </w:t>
        </w:r>
      </w:ins>
      <w:r w:rsidR="00DF5739">
        <w:rPr>
          <w:rFonts w:cs="Times New Roman"/>
        </w:rPr>
        <w:t xml:space="preserve">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w:t>
      </w:r>
      <w:commentRangeStart w:id="2"/>
      <w:r w:rsidR="00D20E0E">
        <w:rPr>
          <w:rFonts w:cs="Times New Roman"/>
        </w:rPr>
        <w:t>physiology</w:t>
      </w:r>
      <w:commentRangeEnd w:id="2"/>
      <w:r w:rsidR="00DE461C">
        <w:rPr>
          <w:rStyle w:val="CommentReference"/>
        </w:rPr>
        <w:commentReference w:id="2"/>
      </w:r>
      <w:r w:rsidR="00D20E0E">
        <w:rPr>
          <w:rFonts w:cs="Times New Roman"/>
        </w:rPr>
        <w:t xml:space="preserve"> of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rPr>
        <w:t xml:space="preserve"> and how it influences the </w:t>
      </w:r>
      <w:ins w:id="3" w:author="Tawnya Peterson" w:date="2016-01-07T09:31:00Z">
        <w:r w:rsidR="00DE461C">
          <w:rPr>
            <w:rFonts w:cs="Times New Roman"/>
          </w:rPr>
          <w:t xml:space="preserve">initiation and </w:t>
        </w:r>
      </w:ins>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15440D">
        <w:rPr>
          <w:rFonts w:cs="Times New Roman"/>
        </w:rPr>
        <w:t>dynamics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del w:id="4" w:author="Tawnya Peterson" w:date="2016-01-07T09:32:00Z">
        <w:r w:rsidR="00DF5739" w:rsidDel="00DE461C">
          <w:rPr>
            <w:rFonts w:cs="Times New Roman"/>
          </w:rPr>
          <w:delText>Estuary</w:delText>
        </w:r>
      </w:del>
      <w:ins w:id="5" w:author="Tawnya Peterson" w:date="2016-01-07T09:32:00Z">
        <w:r w:rsidR="00DE461C">
          <w:rPr>
            <w:rFonts w:cs="Times New Roman"/>
          </w:rPr>
          <w:t xml:space="preserve">estuary </w:t>
        </w:r>
      </w:ins>
      <w:del w:id="6" w:author="Tawnya Peterson" w:date="2016-01-07T09:32:00Z">
        <w:r w:rsidR="00DF5739" w:rsidDel="00DE461C">
          <w:rPr>
            <w:rFonts w:cs="Times New Roman"/>
          </w:rPr>
          <w:delText xml:space="preserve">, OR, USA </w:delText>
        </w:r>
      </w:del>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ins w:id="7" w:author="Tawnya Peterson" w:date="2016-01-07T09:32:00Z">
        <w:r w:rsidR="00DE461C">
          <w:rPr>
            <w:rFonts w:cs="Times New Roman"/>
          </w:rPr>
          <w:t xml:space="preserve"> </w:t>
        </w:r>
      </w:ins>
      <w:del w:id="8" w:author="Tawnya Peterson" w:date="2016-01-07T09:32:00Z">
        <w:r w:rsidR="00D20E0E" w:rsidDel="00DE461C">
          <w:rPr>
            <w:rFonts w:cs="Times New Roman"/>
          </w:rPr>
          <w:delText>-</w:delText>
        </w:r>
      </w:del>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del w:id="9" w:author="Tawnya Peterson" w:date="2016-01-07T09:33:00Z">
        <w:r w:rsidR="00C51C18" w:rsidDel="00DE461C">
          <w:rPr>
            <w:rFonts w:cs="Times New Roman"/>
          </w:rPr>
          <w:delText xml:space="preserve">correlated </w:delText>
        </w:r>
      </w:del>
      <w:ins w:id="10" w:author="Tawnya Peterson" w:date="2016-01-07T09:33:00Z">
        <w:r w:rsidR="00DE461C">
          <w:rPr>
            <w:rFonts w:cs="Times New Roman"/>
          </w:rPr>
          <w:t xml:space="preserve">associated </w:t>
        </w:r>
      </w:ins>
      <w:r w:rsidR="00C51C18">
        <w:rPr>
          <w:rFonts w:cs="Times New Roman"/>
        </w:rPr>
        <w:t xml:space="preserve">with </w:t>
      </w:r>
      <w:ins w:id="11" w:author="Tawnya Peterson" w:date="2016-01-07T09:33:00Z">
        <w:r w:rsidR="00DE461C">
          <w:rPr>
            <w:rFonts w:cs="Times New Roman"/>
          </w:rPr>
          <w:t xml:space="preserve">the </w:t>
        </w:r>
      </w:ins>
      <w:r w:rsidR="00DF5739">
        <w:rPr>
          <w:rFonts w:cs="Times New Roman"/>
        </w:rPr>
        <w:t xml:space="preserve">daily </w:t>
      </w:r>
      <w:r w:rsidR="00DF5739" w:rsidRPr="0076654C">
        <w:rPr>
          <w:rFonts w:cs="Times New Roman"/>
        </w:rPr>
        <w:t>tidal cycle</w:t>
      </w:r>
      <w:r w:rsidR="00DF5739">
        <w:rPr>
          <w:rFonts w:cs="Times New Roman"/>
        </w:rPr>
        <w:t xml:space="preserve"> or </w:t>
      </w:r>
      <w:ins w:id="12" w:author="Tawnya Peterson" w:date="2016-01-07T09:33:00Z">
        <w:r w:rsidR="00DE461C">
          <w:rPr>
            <w:rFonts w:cs="Times New Roman"/>
          </w:rPr>
          <w:t xml:space="preserve">the </w:t>
        </w:r>
      </w:ins>
      <w:r w:rsidR="00DF5739">
        <w:rPr>
          <w:rFonts w:cs="Times New Roman"/>
        </w:rPr>
        <w:t>spring/neap tide cycle.</w:t>
      </w:r>
      <w:r w:rsidR="00D20E0E">
        <w:rPr>
          <w:rFonts w:cs="Times New Roman"/>
        </w:rPr>
        <w:t xml:space="preserve"> </w:t>
      </w:r>
      <w:commentRangeStart w:id="13"/>
      <w:r w:rsidR="004B52B9" w:rsidRPr="004B52B9">
        <w:rPr>
          <w:rFonts w:cs="Times New Roman"/>
        </w:rPr>
        <w:t>Division rates</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commentRangeEnd w:id="13"/>
      <w:r w:rsidR="00DE461C">
        <w:rPr>
          <w:rStyle w:val="CommentReference"/>
        </w:rPr>
        <w:commentReference w:id="13"/>
      </w:r>
      <w:r w:rsidR="004B52B9">
        <w:rPr>
          <w:rFonts w:cs="Times New Roman"/>
        </w:rPr>
        <w:t>, wit</w:t>
      </w:r>
      <w:r w:rsidR="0015440D">
        <w:rPr>
          <w:rFonts w:cs="Times New Roman"/>
        </w:rPr>
        <w:t>h the highest values</w:t>
      </w:r>
      <w:proofErr w:type="gramEnd"/>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 xml:space="preserve">and were positively correlated with concentrations of dissolved inorganic nitrogen and phosphorus. </w:t>
      </w:r>
      <w:commentRangeStart w:id="14"/>
      <w:r w:rsidR="004B52B9">
        <w:rPr>
          <w:rFonts w:cs="Times New Roman"/>
        </w:rPr>
        <w:t xml:space="preserve">A strong coupling was observed between the availability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the abundance of </w:t>
      </w:r>
      <w:r w:rsidR="004B52B9" w:rsidRPr="00320642">
        <w:rPr>
          <w:rFonts w:cs="Times New Roman"/>
          <w:i/>
        </w:rPr>
        <w:t>M. major</w:t>
      </w:r>
      <w:r w:rsidR="004B52B9">
        <w:rPr>
          <w:rFonts w:cs="Times New Roman"/>
        </w:rPr>
        <w:t>, suggesting that the amount of prey limited the abundance of the ciliate</w:t>
      </w:r>
      <w:commentRangeEnd w:id="14"/>
      <w:r w:rsidR="00DE461C">
        <w:rPr>
          <w:rStyle w:val="CommentReference"/>
        </w:rPr>
        <w:commentReference w:id="14"/>
      </w:r>
      <w:r w:rsidR="004B52B9">
        <w:rPr>
          <w:rFonts w:cs="Times New Roman"/>
        </w:rPr>
        <w:t xml:space="preserve">. </w:t>
      </w:r>
      <w:commentRangeStart w:id="15"/>
      <w:r w:rsidR="004B52B9">
        <w:rPr>
          <w:rFonts w:cs="Times New Roman"/>
        </w:rPr>
        <w:t xml:space="preserve">Our results highlight the importance of free-living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for the development of red water blooms in the Columbia River </w:t>
      </w:r>
      <w:del w:id="16" w:author="Tawnya Peterson" w:date="2016-01-07T09:35:00Z">
        <w:r w:rsidR="004B52B9" w:rsidDel="00DE461C">
          <w:rPr>
            <w:rFonts w:cs="Times New Roman"/>
          </w:rPr>
          <w:delText>Estuary</w:delText>
        </w:r>
      </w:del>
      <w:commentRangeEnd w:id="15"/>
      <w:ins w:id="17" w:author="Tawnya Peterson" w:date="2016-01-07T09:35:00Z">
        <w:r w:rsidR="00DE461C">
          <w:rPr>
            <w:rFonts w:cs="Times New Roman"/>
          </w:rPr>
          <w:t>estuary</w:t>
        </w:r>
      </w:ins>
      <w:r w:rsidR="00DE461C">
        <w:rPr>
          <w:rStyle w:val="CommentReference"/>
        </w:rPr>
        <w:commentReference w:id="15"/>
      </w:r>
      <w:r w:rsidR="004B52B9">
        <w:rPr>
          <w:rFonts w:cs="Times New Roman"/>
        </w:rPr>
        <w:t>.</w:t>
      </w:r>
    </w:p>
    <w:p w14:paraId="0FF326DC" w14:textId="2C350700" w:rsidR="008D5305" w:rsidRPr="00FC5E5F" w:rsidRDefault="008D5305" w:rsidP="004B52B9">
      <w:pPr>
        <w:spacing w:line="480" w:lineRule="auto"/>
        <w:jc w:val="both"/>
        <w:rPr>
          <w:rFonts w:cs="Times New Roman"/>
          <w:bCs/>
        </w:rPr>
      </w:pPr>
    </w:p>
    <w:p w14:paraId="5B41CB92" w14:textId="77777777" w:rsidR="00ED5476" w:rsidRDefault="008D5305" w:rsidP="004B52B9">
      <w:pPr>
        <w:widowControl/>
        <w:tabs>
          <w:tab w:val="clear" w:pos="709"/>
        </w:tabs>
        <w:suppressAutoHyphens w:val="0"/>
        <w:ind w:firstLine="288"/>
        <w:jc w:val="both"/>
        <w:rPr>
          <w:ins w:id="18" w:author="Tawnya Peterson" w:date="2016-01-07T11:34:00Z"/>
          <w:rFonts w:cs="Times New Roman"/>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p>
    <w:p w14:paraId="59880227" w14:textId="77777777" w:rsidR="00ED5476" w:rsidRDefault="00ED5476" w:rsidP="004B52B9">
      <w:pPr>
        <w:widowControl/>
        <w:tabs>
          <w:tab w:val="clear" w:pos="709"/>
        </w:tabs>
        <w:suppressAutoHyphens w:val="0"/>
        <w:ind w:firstLine="288"/>
        <w:jc w:val="both"/>
        <w:rPr>
          <w:ins w:id="19" w:author="Tawnya Peterson" w:date="2016-01-07T11:34:00Z"/>
          <w:rFonts w:cs="Times New Roman"/>
          <w:bCs/>
        </w:rPr>
      </w:pPr>
    </w:p>
    <w:p w14:paraId="2B053683" w14:textId="77777777" w:rsidR="00ED5476" w:rsidRDefault="00ED5476" w:rsidP="004B52B9">
      <w:pPr>
        <w:widowControl/>
        <w:tabs>
          <w:tab w:val="clear" w:pos="709"/>
        </w:tabs>
        <w:suppressAutoHyphens w:val="0"/>
        <w:ind w:firstLine="288"/>
        <w:jc w:val="both"/>
        <w:rPr>
          <w:ins w:id="20" w:author="Tawnya Peterson" w:date="2016-01-07T11:34:00Z"/>
          <w:rFonts w:cs="Times New Roman"/>
          <w:bCs/>
        </w:rPr>
      </w:pPr>
      <w:ins w:id="21" w:author="Tawnya Peterson" w:date="2016-01-07T11:34:00Z">
        <w:r>
          <w:rPr>
            <w:rFonts w:cs="Times New Roman"/>
            <w:bCs/>
          </w:rPr>
          <w:t>--in general, be clear about the difference between specific growth rate and division rate throughout the text;</w:t>
        </w:r>
      </w:ins>
    </w:p>
    <w:p w14:paraId="49F7E4EA" w14:textId="77777777" w:rsidR="00ED5476" w:rsidRDefault="00ED5476" w:rsidP="004B52B9">
      <w:pPr>
        <w:widowControl/>
        <w:tabs>
          <w:tab w:val="clear" w:pos="709"/>
        </w:tabs>
        <w:suppressAutoHyphens w:val="0"/>
        <w:ind w:firstLine="288"/>
        <w:jc w:val="both"/>
        <w:rPr>
          <w:ins w:id="22" w:author="Tawnya Peterson" w:date="2016-01-07T11:34:00Z"/>
          <w:rFonts w:cs="Times New Roman"/>
          <w:bCs/>
        </w:rPr>
      </w:pPr>
      <w:ins w:id="23" w:author="Tawnya Peterson" w:date="2016-01-07T11:34:00Z">
        <w:r>
          <w:rPr>
            <w:rFonts w:cs="Times New Roman"/>
            <w:bCs/>
          </w:rPr>
          <w:t>--be careful about correlation vs. regression statistics (i.e., r vs. R</w:t>
        </w:r>
        <w:r w:rsidRPr="00ED5476">
          <w:rPr>
            <w:rFonts w:cs="Times New Roman"/>
            <w:bCs/>
            <w:vertAlign w:val="superscript"/>
            <w:rPrChange w:id="24" w:author="Tawnya Peterson" w:date="2016-01-07T11:34:00Z">
              <w:rPr>
                <w:rFonts w:cs="Times New Roman"/>
                <w:bCs/>
              </w:rPr>
            </w:rPrChange>
          </w:rPr>
          <w:t>2</w:t>
        </w:r>
        <w:r>
          <w:rPr>
            <w:rFonts w:cs="Times New Roman"/>
            <w:bCs/>
          </w:rPr>
          <w:t>)</w:t>
        </w:r>
      </w:ins>
    </w:p>
    <w:p w14:paraId="26740084" w14:textId="77777777" w:rsidR="00ED5476" w:rsidRDefault="00ED5476" w:rsidP="004B52B9">
      <w:pPr>
        <w:widowControl/>
        <w:tabs>
          <w:tab w:val="clear" w:pos="709"/>
        </w:tabs>
        <w:suppressAutoHyphens w:val="0"/>
        <w:ind w:firstLine="288"/>
        <w:jc w:val="both"/>
        <w:rPr>
          <w:ins w:id="25" w:author="Tawnya Peterson" w:date="2016-01-07T11:35:00Z"/>
          <w:rFonts w:cs="Times New Roman"/>
          <w:bCs/>
        </w:rPr>
      </w:pPr>
      <w:ins w:id="26" w:author="Tawnya Peterson" w:date="2016-01-07T11:34:00Z">
        <w:r>
          <w:rPr>
            <w:rFonts w:cs="Times New Roman"/>
            <w:bCs/>
          </w:rPr>
          <w:t xml:space="preserve">--please check to make sure that cryptophyte population sizes as estimated by </w:t>
        </w:r>
        <w:proofErr w:type="spellStart"/>
        <w:r>
          <w:rPr>
            <w:rFonts w:cs="Times New Roman"/>
            <w:bCs/>
          </w:rPr>
          <w:t>SeaFlow</w:t>
        </w:r>
        <w:proofErr w:type="spellEnd"/>
        <w:r>
          <w:rPr>
            <w:rFonts w:cs="Times New Roman"/>
            <w:bCs/>
          </w:rPr>
          <w:t xml:space="preserve"> are realistic; it looks from </w:t>
        </w:r>
      </w:ins>
      <w:ins w:id="27" w:author="Tawnya Peterson" w:date="2016-01-07T11:35:00Z">
        <w:r>
          <w:rPr>
            <w:rFonts w:cs="Times New Roman"/>
            <w:bCs/>
          </w:rPr>
          <w:t>the</w:t>
        </w:r>
      </w:ins>
      <w:ins w:id="28" w:author="Tawnya Peterson" w:date="2016-01-07T11:34:00Z">
        <w:r>
          <w:rPr>
            <w:rFonts w:cs="Times New Roman"/>
            <w:bCs/>
          </w:rPr>
          <w:t xml:space="preserve"> </w:t>
        </w:r>
      </w:ins>
      <w:ins w:id="29" w:author="Tawnya Peterson" w:date="2016-01-07T11:35:00Z">
        <w:r>
          <w:rPr>
            <w:rFonts w:cs="Times New Roman"/>
            <w:bCs/>
          </w:rPr>
          <w:t>graphs like total cryptophytes could be as high as 10,000,000 cells L-1, if T. amphioxeia account for ~1%. This needs to be ironed out (unless I missed something?)</w:t>
        </w:r>
      </w:ins>
    </w:p>
    <w:p w14:paraId="77F63725" w14:textId="77777777" w:rsidR="00ED5476" w:rsidRDefault="00ED5476" w:rsidP="004B52B9">
      <w:pPr>
        <w:widowControl/>
        <w:tabs>
          <w:tab w:val="clear" w:pos="709"/>
        </w:tabs>
        <w:suppressAutoHyphens w:val="0"/>
        <w:ind w:firstLine="288"/>
        <w:jc w:val="both"/>
        <w:rPr>
          <w:ins w:id="30" w:author="Tawnya Peterson" w:date="2016-01-07T11:35:00Z"/>
          <w:rFonts w:cs="Times New Roman"/>
          <w:bCs/>
        </w:rPr>
      </w:pPr>
      <w:ins w:id="31" w:author="Tawnya Peterson" w:date="2016-01-07T11:35:00Z">
        <w:r>
          <w:rPr>
            <w:rFonts w:cs="Times New Roman"/>
            <w:bCs/>
          </w:rPr>
          <w:t xml:space="preserve">--enrich the discussion to address the interesting observation that T. amphioxeia appears to account for such a small proportion of total cryptophytes (which indicates either that the chloroplasts are being retained for quite a long time within </w:t>
        </w:r>
      </w:ins>
      <w:ins w:id="32" w:author="Tawnya Peterson" w:date="2016-01-07T11:36:00Z">
        <w:r>
          <w:rPr>
            <w:rFonts w:cs="Times New Roman"/>
            <w:bCs/>
          </w:rPr>
          <w:t>the</w:t>
        </w:r>
      </w:ins>
      <w:ins w:id="33" w:author="Tawnya Peterson" w:date="2016-01-07T11:35:00Z">
        <w:r>
          <w:rPr>
            <w:rFonts w:cs="Times New Roman"/>
            <w:bCs/>
          </w:rPr>
          <w:t xml:space="preserve"> Mesodinium cells, or that they are actively being replicated)</w:t>
        </w:r>
      </w:ins>
    </w:p>
    <w:p w14:paraId="7E268815" w14:textId="4193376F" w:rsidR="008D5305" w:rsidRDefault="001B5B69" w:rsidP="004B52B9">
      <w:pPr>
        <w:widowControl/>
        <w:tabs>
          <w:tab w:val="clear" w:pos="709"/>
        </w:tabs>
        <w:suppressAutoHyphens w:val="0"/>
        <w:ind w:firstLine="288"/>
        <w:jc w:val="both"/>
        <w:rPr>
          <w:rFonts w:cs="Times New Roman"/>
          <w:b/>
          <w:bCs/>
        </w:rPr>
      </w:pPr>
      <w:ins w:id="34" w:author="Tawnya Peterson" w:date="2016-01-07T11:37:00Z">
        <w:r>
          <w:rPr>
            <w:rFonts w:cs="Times New Roman"/>
            <w:bCs/>
          </w:rPr>
          <w:t xml:space="preserve">--discuss the lack of difference between </w:t>
        </w:r>
        <w:proofErr w:type="gramStart"/>
        <w:r>
          <w:rPr>
            <w:rFonts w:cs="Times New Roman"/>
            <w:bCs/>
          </w:rPr>
          <w:t>flood</w:t>
        </w:r>
        <w:proofErr w:type="gramEnd"/>
        <w:r>
          <w:rPr>
            <w:rFonts w:cs="Times New Roman"/>
            <w:bCs/>
          </w:rPr>
          <w:t xml:space="preserve"> vs. ebb tides in cryptophyte populations, and how this influences the cell division model; I’m surprised by this lack of difference, and I’m sure other readers will be, too.</w:t>
        </w:r>
      </w:ins>
      <w:bookmarkStart w:id="35" w:name="_GoBack"/>
      <w:bookmarkEnd w:id="35"/>
      <w:del w:id="36" w:author="Tawnya Peterson" w:date="2016-01-07T11:34:00Z">
        <w:r w:rsidR="004D249F" w:rsidDel="00ED5476">
          <w:rPr>
            <w:rFonts w:cs="Times New Roman"/>
            <w:bCs/>
          </w:rPr>
          <w:delText>.</w:delText>
        </w:r>
      </w:del>
      <w:r w:rsidR="008D5305">
        <w:rPr>
          <w:rFonts w:cs="Times New Roman"/>
          <w:b/>
          <w:bCs/>
        </w:rPr>
        <w:br w:type="page"/>
      </w:r>
    </w:p>
    <w:p w14:paraId="273F7661" w14:textId="77777777" w:rsidR="008D5305" w:rsidRDefault="008D5305" w:rsidP="004B52B9">
      <w:pPr>
        <w:spacing w:line="480" w:lineRule="auto"/>
        <w:ind w:firstLine="288"/>
        <w:jc w:val="both"/>
        <w:rPr>
          <w:rFonts w:cs="Times New Roman"/>
          <w:b/>
          <w:bCs/>
        </w:rPr>
      </w:pPr>
      <w:r>
        <w:rPr>
          <w:rFonts w:cs="Times New Roman"/>
          <w:b/>
          <w:bCs/>
        </w:rPr>
        <w:t>INTRODUCTION</w:t>
      </w:r>
    </w:p>
    <w:p w14:paraId="394A7214" w14:textId="41490C52"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del w:id="37" w:author="Tawnya Peterson" w:date="2016-01-07T09:35:00Z">
        <w:r w:rsidRPr="00FC5E5F" w:rsidDel="00DE461C">
          <w:rPr>
            <w:rFonts w:cs="Times New Roman"/>
            <w:bCs/>
          </w:rPr>
          <w:delText>referred to as</w:delText>
        </w:r>
      </w:del>
      <w:ins w:id="38" w:author="Tawnya Peterson" w:date="2016-01-07T09:35:00Z">
        <w:r w:rsidR="00DE461C">
          <w:rPr>
            <w:rFonts w:cs="Times New Roman"/>
            <w:bCs/>
          </w:rPr>
          <w:t>included in the</w:t>
        </w:r>
      </w:ins>
      <w:r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ins w:id="39" w:author="Tawnya Peterson" w:date="2016-01-07T09:35:00Z">
        <w:r w:rsidR="00DE461C">
          <w:rPr>
            <w:rFonts w:cs="Times New Roman"/>
            <w:bCs/>
          </w:rPr>
          <w:t xml:space="preserve"> species complex (Garcia-</w:t>
        </w:r>
        <w:proofErr w:type="spellStart"/>
        <w:r w:rsidR="00DE461C">
          <w:rPr>
            <w:rFonts w:cs="Times New Roman"/>
            <w:bCs/>
          </w:rPr>
          <w:t>Cuetos</w:t>
        </w:r>
        <w:proofErr w:type="spellEnd"/>
        <w:r w:rsidR="00DE461C">
          <w:rPr>
            <w:rFonts w:cs="Times New Roman"/>
            <w:bCs/>
          </w:rPr>
          <w:t xml:space="preserve"> et al., 2012)</w:t>
        </w:r>
      </w:ins>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w:t>
      </w:r>
      <w:ins w:id="40" w:author="Tawnya Peterson" w:date="2016-01-07T09:43:00Z">
        <w:r w:rsidR="00DE461C">
          <w:rPr>
            <w:rFonts w:cs="Times New Roman"/>
            <w:bCs/>
            <w:i/>
          </w:rPr>
          <w:t>x</w:t>
        </w:r>
      </w:ins>
      <w:r w:rsidRPr="00FC5E5F">
        <w:rPr>
          <w:rFonts w:cs="Times New Roman"/>
          <w:bCs/>
          <w:i/>
        </w:rPr>
        <w:t>e</w:t>
      </w:r>
      <w:ins w:id="41" w:author="Tawnya Peterson" w:date="2016-01-07T09:43:00Z">
        <w:r w:rsidR="00DE461C">
          <w:rPr>
            <w:rFonts w:cs="Times New Roman"/>
            <w:bCs/>
            <w:i/>
          </w:rPr>
          <w:t>i</w:t>
        </w:r>
      </w:ins>
      <w:del w:id="42" w:author="Tawnya Peterson" w:date="2016-01-07T09:43:00Z">
        <w:r w:rsidRPr="00FC5E5F" w:rsidDel="00DE461C">
          <w:rPr>
            <w:rFonts w:cs="Times New Roman"/>
            <w:bCs/>
            <w:i/>
          </w:rPr>
          <w:delText>x</w:delText>
        </w:r>
      </w:del>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del w:id="43" w:author="Tawnya Peterson" w:date="2016-01-07T09:46:00Z">
        <w:r w:rsidDel="00BF15F2">
          <w:rPr>
            <w:rFonts w:cs="Times New Roman"/>
            <w:bCs/>
          </w:rPr>
          <w:delText xml:space="preserve">Mixotrophic </w:delText>
        </w:r>
      </w:del>
      <w:ins w:id="44" w:author="Tawnya Peterson" w:date="2016-01-07T09:46:00Z">
        <w:r w:rsidR="00BF15F2">
          <w:rPr>
            <w:rFonts w:cs="Times New Roman"/>
            <w:bCs/>
          </w:rPr>
          <w:t xml:space="preserve">Although </w:t>
        </w:r>
      </w:ins>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w:t>
      </w:r>
      <w:del w:id="45" w:author="Tawnya Peterson" w:date="2016-01-07T09:47:00Z">
        <w:r w:rsidRPr="00FC5E5F" w:rsidDel="00BF15F2">
          <w:rPr>
            <w:rFonts w:cs="Times New Roman"/>
            <w:bCs/>
          </w:rPr>
          <w:delText xml:space="preserve">now understood to be </w:delText>
        </w:r>
      </w:del>
      <w:r w:rsidRPr="00FC5E5F">
        <w:rPr>
          <w:rFonts w:cs="Times New Roman"/>
          <w:bCs/>
        </w:rPr>
        <w:t xml:space="preserve">important primary producers in </w:t>
      </w:r>
      <w:ins w:id="46" w:author="Tawnya Peterson" w:date="2016-01-07T09:47:00Z">
        <w:r w:rsidR="00BF15F2">
          <w:rPr>
            <w:rFonts w:cs="Times New Roman"/>
            <w:bCs/>
          </w:rPr>
          <w:t xml:space="preserve">many </w:t>
        </w:r>
      </w:ins>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ins w:id="47" w:author="Tawnya Peterson" w:date="2016-01-07T09:47:00Z">
        <w:r w:rsidR="00BF15F2">
          <w:rPr>
            <w:rFonts w:cs="Times New Roman"/>
            <w:bCs/>
          </w:rPr>
          <w:t xml:space="preserve">, </w:t>
        </w:r>
      </w:ins>
      <w:del w:id="48" w:author="Tawnya Peterson" w:date="2016-01-07T09:47:00Z">
        <w:r w:rsidDel="00BF15F2">
          <w:rPr>
            <w:rFonts w:cs="Times New Roman"/>
            <w:bCs/>
          </w:rPr>
          <w:delText xml:space="preserve">. However, </w:delText>
        </w:r>
      </w:del>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del w:id="49" w:author="Tawnya Peterson" w:date="2016-01-07T09:48:00Z">
        <w:r w:rsidR="005B3DC4" w:rsidRPr="00FC5E5F" w:rsidDel="00BF15F2">
          <w:rPr>
            <w:rFonts w:cs="Times New Roman"/>
            <w:bCs/>
            <w:i/>
          </w:rPr>
          <w:delText>amphioexa</w:delText>
        </w:r>
        <w:r w:rsidR="005B3DC4" w:rsidDel="00BF15F2">
          <w:rPr>
            <w:rFonts w:cs="Times New Roman"/>
            <w:bCs/>
          </w:rPr>
          <w:delText xml:space="preserve"> </w:delText>
        </w:r>
      </w:del>
      <w:ins w:id="50" w:author="Tawnya Peterson" w:date="2016-01-07T09:48:00Z">
        <w:r w:rsidR="00BF15F2" w:rsidRPr="00FC5E5F">
          <w:rPr>
            <w:rFonts w:cs="Times New Roman"/>
            <w:bCs/>
            <w:i/>
          </w:rPr>
          <w:t>amphio</w:t>
        </w:r>
        <w:r w:rsidR="00BF15F2">
          <w:rPr>
            <w:rFonts w:cs="Times New Roman"/>
            <w:bCs/>
            <w:i/>
          </w:rPr>
          <w:t>x</w:t>
        </w:r>
        <w:r w:rsidR="00BF15F2" w:rsidRPr="00FC5E5F">
          <w:rPr>
            <w:rFonts w:cs="Times New Roman"/>
            <w:bCs/>
            <w:i/>
          </w:rPr>
          <w:t>e</w:t>
        </w:r>
        <w:r w:rsidR="00BF15F2">
          <w:rPr>
            <w:rFonts w:cs="Times New Roman"/>
            <w:bCs/>
            <w:i/>
          </w:rPr>
          <w:t>i</w:t>
        </w:r>
        <w:r w:rsidR="00BF15F2" w:rsidRPr="00FC5E5F">
          <w:rPr>
            <w:rFonts w:cs="Times New Roman"/>
            <w:bCs/>
            <w:i/>
          </w:rPr>
          <w:t>a</w:t>
        </w:r>
        <w:r w:rsidR="00BF15F2">
          <w:rPr>
            <w:rFonts w:cs="Times New Roman"/>
            <w:bCs/>
          </w:rPr>
          <w:t xml:space="preserve"> </w:t>
        </w:r>
      </w:ins>
      <w:r>
        <w:rPr>
          <w:rFonts w:cs="Times New Roman"/>
          <w:bCs/>
        </w:rPr>
        <w:t xml:space="preserve">prey </w:t>
      </w:r>
      <w:del w:id="51" w:author="Tawnya Peterson" w:date="2016-01-07T09:47:00Z">
        <w:r w:rsidDel="00BF15F2">
          <w:rPr>
            <w:rFonts w:cs="Times New Roman"/>
            <w:bCs/>
          </w:rPr>
          <w:delText xml:space="preserve">and </w:delText>
        </w:r>
      </w:del>
      <w:ins w:id="52" w:author="Tawnya Peterson" w:date="2016-01-07T09:47:00Z">
        <w:r w:rsidR="00BF15F2">
          <w:rPr>
            <w:rFonts w:cs="Times New Roman"/>
            <w:bCs/>
          </w:rPr>
          <w:t xml:space="preserve">or </w:t>
        </w:r>
      </w:ins>
      <w:r>
        <w:rPr>
          <w:rFonts w:cs="Times New Roman"/>
          <w:bCs/>
        </w:rPr>
        <w:t xml:space="preserve">how </w:t>
      </w:r>
      <w:del w:id="53" w:author="Tawnya Peterson" w:date="2016-01-07T09:47:00Z">
        <w:r w:rsidDel="00BF15F2">
          <w:rPr>
            <w:rFonts w:cs="Times New Roman"/>
            <w:bCs/>
          </w:rPr>
          <w:delText xml:space="preserve">their </w:delText>
        </w:r>
      </w:del>
      <w:ins w:id="54" w:author="Tawnya Peterson" w:date="2016-01-07T09:47:00Z">
        <w:r w:rsidR="00BF15F2">
          <w:rPr>
            <w:rFonts w:cs="Times New Roman"/>
            <w:bCs/>
          </w:rPr>
          <w:t xml:space="preserve">prey </w:t>
        </w:r>
      </w:ins>
      <w:r>
        <w:rPr>
          <w:rFonts w:cs="Times New Roman"/>
          <w:bCs/>
        </w:rPr>
        <w:t>growt</w:t>
      </w:r>
      <w:r w:rsidR="001504F2">
        <w:rPr>
          <w:rFonts w:cs="Times New Roman"/>
          <w:bCs/>
        </w:rPr>
        <w:t>h</w:t>
      </w:r>
      <w:r>
        <w:rPr>
          <w:rFonts w:cs="Times New Roman"/>
          <w:bCs/>
        </w:rPr>
        <w:t xml:space="preserve"> </w:t>
      </w:r>
      <w:ins w:id="55" w:author="Tawnya Peterson" w:date="2016-01-07T09:47:00Z">
        <w:r w:rsidR="00BF15F2">
          <w:rPr>
            <w:rFonts w:cs="Times New Roman"/>
            <w:bCs/>
          </w:rPr>
          <w:t xml:space="preserve">may influence </w:t>
        </w:r>
      </w:ins>
      <w:del w:id="56" w:author="Tawnya Peterson" w:date="2016-01-07T09:47:00Z">
        <w:r w:rsidDel="00BF15F2">
          <w:rPr>
            <w:rFonts w:cs="Times New Roman"/>
            <w:bCs/>
          </w:rPr>
          <w:delText xml:space="preserve">impacts the </w:delText>
        </w:r>
      </w:del>
      <w:r>
        <w:rPr>
          <w:rFonts w:cs="Times New Roman"/>
          <w:bCs/>
        </w:rPr>
        <w:t>bloom dynamics</w:t>
      </w:r>
      <w:del w:id="57" w:author="Tawnya Peterson" w:date="2016-01-07T09:48:00Z">
        <w:r w:rsidDel="00BF15F2">
          <w:rPr>
            <w:rFonts w:cs="Times New Roman"/>
            <w:bCs/>
          </w:rPr>
          <w:delText xml:space="preserve"> of </w:delText>
        </w:r>
        <w:r w:rsidRPr="00FC5E5F" w:rsidDel="00BF15F2">
          <w:rPr>
            <w:rFonts w:cs="Times New Roman"/>
            <w:bCs/>
            <w:i/>
          </w:rPr>
          <w:delText>M</w:delText>
        </w:r>
        <w:r w:rsidR="005B3DC4" w:rsidDel="00BF15F2">
          <w:rPr>
            <w:rFonts w:cs="Times New Roman"/>
            <w:bCs/>
            <w:i/>
          </w:rPr>
          <w:delText>. major</w:delText>
        </w:r>
      </w:del>
      <w:r w:rsidRPr="00FC5E5F">
        <w:rPr>
          <w:rFonts w:cs="Times New Roman"/>
          <w:bCs/>
        </w:rPr>
        <w:t xml:space="preserve">. </w:t>
      </w:r>
    </w:p>
    <w:p w14:paraId="78072D13" w14:textId="564EB91D" w:rsidR="008D5305" w:rsidRPr="00FC5E5F" w:rsidRDefault="008D5305" w:rsidP="004B52B9">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del w:id="58" w:author="Tawnya Peterson" w:date="2016-01-07T09:48:00Z">
        <w:r w:rsidR="0015440D" w:rsidDel="0083332E">
          <w:rPr>
            <w:rFonts w:cs="Times New Roman"/>
          </w:rPr>
          <w:delText xml:space="preserve">year </w:delText>
        </w:r>
      </w:del>
      <w:ins w:id="59" w:author="Tawnya Peterson" w:date="2016-01-07T09:48:00Z">
        <w:r w:rsidR="0083332E">
          <w:rPr>
            <w:rFonts w:cs="Times New Roman"/>
          </w:rPr>
          <w:t xml:space="preserve">summer </w:t>
        </w:r>
      </w:ins>
      <w:r w:rsidR="0015440D">
        <w:rPr>
          <w:rFonts w:cs="Times New Roman"/>
        </w:rPr>
        <w:t xml:space="preserve">in the Columbia River </w:t>
      </w:r>
      <w:del w:id="60" w:author="Tawnya Peterson" w:date="2016-01-07T09:48:00Z">
        <w:r w:rsidR="0015440D" w:rsidDel="0083332E">
          <w:rPr>
            <w:rFonts w:cs="Times New Roman"/>
          </w:rPr>
          <w:delText>E</w:delText>
        </w:r>
        <w:r w:rsidDel="0083332E">
          <w:rPr>
            <w:rFonts w:cs="Times New Roman"/>
          </w:rPr>
          <w:delText>stuary</w:delText>
        </w:r>
        <w:r w:rsidRPr="00FC5E5F" w:rsidDel="0083332E">
          <w:rPr>
            <w:rFonts w:cs="Times New Roman"/>
          </w:rPr>
          <w:delText xml:space="preserve"> </w:delText>
        </w:r>
      </w:del>
      <w:ins w:id="61" w:author="Tawnya Peterson" w:date="2016-01-07T09:48:00Z">
        <w:r w:rsidR="0083332E">
          <w:rPr>
            <w:rFonts w:cs="Times New Roman"/>
          </w:rPr>
          <w:t>estuary</w:t>
        </w:r>
        <w:r w:rsidR="0083332E" w:rsidRPr="00FC5E5F">
          <w:rPr>
            <w:rFonts w:cs="Times New Roman"/>
          </w:rPr>
          <w:t xml:space="preserve"> </w:t>
        </w:r>
      </w:ins>
      <w:r w:rsidR="00AD70B9">
        <w:rPr>
          <w:rFonts w:cs="Times New Roman"/>
        </w:rPr>
        <w:t xml:space="preserve">(CRE) </w:t>
      </w:r>
      <w:del w:id="62" w:author="Tawnya Peterson" w:date="2016-01-07T09:49:00Z">
        <w:r w:rsidRPr="00FC5E5F" w:rsidDel="0083332E">
          <w:rPr>
            <w:rFonts w:cs="Times New Roman"/>
          </w:rPr>
          <w:delText xml:space="preserve">and last for several months during </w:delText>
        </w:r>
        <w:r w:rsidDel="0083332E">
          <w:rPr>
            <w:rFonts w:cs="Times New Roman"/>
          </w:rPr>
          <w:delText xml:space="preserve">the </w:delText>
        </w:r>
        <w:r w:rsidRPr="00FC5E5F" w:rsidDel="0083332E">
          <w:rPr>
            <w:rFonts w:cs="Times New Roman"/>
          </w:rPr>
          <w:delText xml:space="preserve">late summer </w:delText>
        </w:r>
        <w:r w:rsidDel="0083332E">
          <w:rPr>
            <w:rFonts w:cs="Times New Roman"/>
          </w:rPr>
          <w:delText>and</w:delText>
        </w:r>
        <w:r w:rsidR="005E3B87" w:rsidDel="0083332E">
          <w:rPr>
            <w:rFonts w:cs="Times New Roman"/>
          </w:rPr>
          <w:delText xml:space="preserve"> early fall </w:delText>
        </w:r>
      </w:del>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ins w:id="63" w:author="Tawnya Peterson" w:date="2016-01-07T09:49:00Z">
        <w:r w:rsidR="0083332E">
          <w:rPr>
            <w:rFonts w:cs="Times New Roman"/>
          </w:rPr>
          <w:t>. The blooms</w:t>
        </w:r>
      </w:ins>
      <w:del w:id="64" w:author="Tawnya Peterson" w:date="2016-01-07T09:49:00Z">
        <w:r w:rsidDel="0083332E">
          <w:rPr>
            <w:rFonts w:cs="Times New Roman"/>
          </w:rPr>
          <w:delText>,</w:delText>
        </w:r>
      </w:del>
      <w:r w:rsidRPr="00FC5E5F">
        <w:rPr>
          <w:rFonts w:cs="Times New Roman"/>
        </w:rPr>
        <w:t xml:space="preserve"> </w:t>
      </w:r>
      <w:ins w:id="65" w:author="Tawnya Peterson" w:date="2016-01-07T09:49:00Z">
        <w:r w:rsidR="0083332E">
          <w:rPr>
            <w:rFonts w:cs="Times New Roman"/>
          </w:rPr>
          <w:t>persist</w:t>
        </w:r>
        <w:r w:rsidR="0083332E" w:rsidRPr="00FC5E5F">
          <w:rPr>
            <w:rFonts w:cs="Times New Roman"/>
          </w:rPr>
          <w:t xml:space="preserve"> for several </w:t>
        </w:r>
        <w:r w:rsidR="0083332E">
          <w:rPr>
            <w:rFonts w:cs="Times New Roman"/>
          </w:rPr>
          <w:t>weeks</w:t>
        </w:r>
        <w:r w:rsidR="0083332E" w:rsidRPr="00FC5E5F">
          <w:rPr>
            <w:rFonts w:cs="Times New Roman"/>
          </w:rPr>
          <w:t xml:space="preserve"> during </w:t>
        </w:r>
        <w:r w:rsidR="0083332E">
          <w:rPr>
            <w:rFonts w:cs="Times New Roman"/>
          </w:rPr>
          <w:t xml:space="preserve">the </w:t>
        </w:r>
        <w:r w:rsidR="0083332E" w:rsidRPr="00FC5E5F">
          <w:rPr>
            <w:rFonts w:cs="Times New Roman"/>
          </w:rPr>
          <w:t xml:space="preserve">late summer </w:t>
        </w:r>
        <w:r w:rsidR="0083332E">
          <w:rPr>
            <w:rFonts w:cs="Times New Roman"/>
          </w:rPr>
          <w:t xml:space="preserve">and early fall </w:t>
        </w:r>
      </w:ins>
      <w:del w:id="66" w:author="Tawnya Peterson" w:date="2016-01-07T09:49:00Z">
        <w:r w:rsidDel="0083332E">
          <w:rPr>
            <w:rFonts w:cs="Times New Roman"/>
          </w:rPr>
          <w:delText xml:space="preserve">which </w:delText>
        </w:r>
      </w:del>
      <w:ins w:id="67" w:author="Tawnya Peterson" w:date="2016-01-07T09:49:00Z">
        <w:r w:rsidR="0083332E">
          <w:rPr>
            <w:rFonts w:cs="Times New Roman"/>
          </w:rPr>
          <w:t xml:space="preserve">and </w:t>
        </w:r>
      </w:ins>
      <w:r w:rsidRPr="00FC5E5F">
        <w:rPr>
          <w:rFonts w:cs="Times New Roman"/>
        </w:rPr>
        <w:t>shift</w:t>
      </w:r>
      <w:del w:id="68" w:author="Tawnya Peterson" w:date="2016-01-07T09:49:00Z">
        <w:r w:rsidDel="0083332E">
          <w:rPr>
            <w:rFonts w:cs="Times New Roman"/>
          </w:rPr>
          <w:delText>s</w:delText>
        </w:r>
      </w:del>
      <w:r w:rsidRPr="00FC5E5F">
        <w:rPr>
          <w:rFonts w:cs="Times New Roman"/>
        </w:rPr>
        <w:t xml:space="preserve"> the </w:t>
      </w:r>
      <w:ins w:id="69" w:author="Tawnya Peterson" w:date="2016-01-07T09:49:00Z">
        <w:r w:rsidR="0083332E">
          <w:rPr>
            <w:rFonts w:cs="Times New Roman"/>
          </w:rPr>
          <w:t xml:space="preserve">trophic status of the </w:t>
        </w:r>
      </w:ins>
      <w:r w:rsidRPr="00FC5E5F">
        <w:rPr>
          <w:rFonts w:cs="Times New Roman"/>
        </w:rPr>
        <w:t xml:space="preserve">estuary from net </w:t>
      </w:r>
      <w:del w:id="70" w:author="Tawnya Peterson" w:date="2016-01-07T09:49:00Z">
        <w:r w:rsidRPr="00FC5E5F" w:rsidDel="0083332E">
          <w:rPr>
            <w:rFonts w:cs="Times New Roman"/>
          </w:rPr>
          <w:delText xml:space="preserve">heterotrophy </w:delText>
        </w:r>
      </w:del>
      <w:ins w:id="71" w:author="Tawnya Peterson" w:date="2016-01-07T09:49:00Z">
        <w:r w:rsidR="0083332E" w:rsidRPr="00FC5E5F">
          <w:rPr>
            <w:rFonts w:cs="Times New Roman"/>
          </w:rPr>
          <w:t>heterotroph</w:t>
        </w:r>
        <w:r w:rsidR="0083332E">
          <w:rPr>
            <w:rFonts w:cs="Times New Roman"/>
          </w:rPr>
          <w:t>ic</w:t>
        </w:r>
        <w:r w:rsidR="0083332E" w:rsidRPr="00FC5E5F">
          <w:rPr>
            <w:rFonts w:cs="Times New Roman"/>
          </w:rPr>
          <w:t xml:space="preserve"> </w:t>
        </w:r>
      </w:ins>
      <w:r w:rsidRPr="00FC5E5F">
        <w:rPr>
          <w:rFonts w:cs="Times New Roman"/>
        </w:rPr>
        <w:t xml:space="preserve">to net </w:t>
      </w:r>
      <w:del w:id="72" w:author="Tawnya Peterson" w:date="2016-01-07T09:49:00Z">
        <w:r w:rsidRPr="00FC5E5F" w:rsidDel="0083332E">
          <w:rPr>
            <w:rFonts w:cs="Times New Roman"/>
          </w:rPr>
          <w:delText>autotrophy</w:delText>
        </w:r>
        <w:r w:rsidDel="0083332E">
          <w:rPr>
            <w:rFonts w:cs="Times New Roman"/>
          </w:rPr>
          <w:delText xml:space="preserve"> </w:delText>
        </w:r>
      </w:del>
      <w:ins w:id="73" w:author="Tawnya Peterson" w:date="2016-01-07T09:49:00Z">
        <w:r w:rsidR="0083332E" w:rsidRPr="00FC5E5F">
          <w:rPr>
            <w:rFonts w:cs="Times New Roman"/>
          </w:rPr>
          <w:t>autotroph</w:t>
        </w:r>
        <w:r w:rsidR="0083332E">
          <w:rPr>
            <w:rFonts w:cs="Times New Roman"/>
          </w:rPr>
          <w:t xml:space="preserve">ic </w:t>
        </w:r>
      </w:ins>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ins w:id="74" w:author="Tawnya Peterson" w:date="2016-01-07T09:49:00Z">
        <w:r w:rsidR="0088148E">
          <w:rPr>
            <w:rFonts w:cs="Times New Roman"/>
          </w:rPr>
          <w:t>,</w:t>
        </w:r>
      </w:ins>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w:t>
      </w:r>
      <w:del w:id="75" w:author="Tawnya Peterson" w:date="2016-01-07T09:49:00Z">
        <w:r w:rsidDel="0088148E">
          <w:rPr>
            <w:rFonts w:cs="Times New Roman"/>
          </w:rPr>
          <w:delText xml:space="preserve"> and</w:delText>
        </w:r>
        <w:r w:rsidRPr="00FC5E5F" w:rsidDel="0088148E">
          <w:rPr>
            <w:rFonts w:cs="Times New Roman"/>
          </w:rPr>
          <w:delText xml:space="preserve"> </w:delText>
        </w:r>
        <w:r w:rsidDel="0088148E">
          <w:rPr>
            <w:rFonts w:cs="Times New Roman"/>
          </w:rPr>
          <w:delText>a</w:delText>
        </w:r>
        <w:r w:rsidRPr="00FC5E5F" w:rsidDel="0088148E">
          <w:rPr>
            <w:rFonts w:cs="Times New Roman"/>
          </w:rPr>
          <w:delText xml:space="preserve"> temporary decrease in turbulence</w:delText>
        </w:r>
      </w:del>
      <w:r>
        <w:rPr>
          <w:rFonts w:cs="Times New Roman"/>
        </w:rPr>
        <w:t xml:space="preserve">. </w:t>
      </w:r>
      <w:r w:rsidRPr="00FC5E5F">
        <w:rPr>
          <w:rFonts w:cs="Times New Roman"/>
        </w:rPr>
        <w:t xml:space="preserve">The bloom </w:t>
      </w:r>
      <w:del w:id="76" w:author="Tawnya Peterson" w:date="2016-01-07T09:50:00Z">
        <w:r w:rsidDel="0088148E">
          <w:rPr>
            <w:rFonts w:cs="Times New Roman"/>
          </w:rPr>
          <w:delText xml:space="preserve">commonly </w:delText>
        </w:r>
      </w:del>
      <w:ins w:id="77" w:author="Tawnya Peterson" w:date="2016-01-07T09:50:00Z">
        <w:r w:rsidR="0088148E">
          <w:rPr>
            <w:rFonts w:cs="Times New Roman"/>
          </w:rPr>
          <w:t xml:space="preserve">appears to </w:t>
        </w:r>
      </w:ins>
      <w:r>
        <w:rPr>
          <w:rFonts w:cs="Times New Roman"/>
        </w:rPr>
        <w:t>start</w:t>
      </w:r>
      <w:del w:id="78" w:author="Tawnya Peterson" w:date="2016-01-07T09:50:00Z">
        <w:r w:rsidDel="0088148E">
          <w:rPr>
            <w:rFonts w:cs="Times New Roman"/>
          </w:rPr>
          <w:delText>s</w:delText>
        </w:r>
      </w:del>
      <w:r w:rsidRPr="00FC5E5F">
        <w:rPr>
          <w:rFonts w:cs="Times New Roman"/>
        </w:rPr>
        <w:t xml:space="preserve"> in Baker Bay, where </w:t>
      </w:r>
      <w:r>
        <w:rPr>
          <w:rFonts w:cs="Times New Roman"/>
        </w:rPr>
        <w:t>a</w:t>
      </w:r>
      <w:r w:rsidRPr="00FC5E5F">
        <w:rPr>
          <w:rFonts w:cs="Times New Roman"/>
        </w:rPr>
        <w:t xml:space="preserve"> shallow depth and </w:t>
      </w:r>
      <w:del w:id="79" w:author="Tawnya Peterson" w:date="2016-01-07T09:50:00Z">
        <w:r w:rsidDel="0088148E">
          <w:rPr>
            <w:rFonts w:cs="Times New Roman"/>
          </w:rPr>
          <w:delText xml:space="preserve">high </w:delText>
        </w:r>
      </w:del>
      <w:ins w:id="80" w:author="Tawnya Peterson" w:date="2016-01-07T09:50:00Z">
        <w:r w:rsidR="0088148E">
          <w:rPr>
            <w:rFonts w:cs="Times New Roman"/>
          </w:rPr>
          <w:t xml:space="preserve">long water </w:t>
        </w:r>
      </w:ins>
      <w:r w:rsidRPr="00FC5E5F">
        <w:rPr>
          <w:rFonts w:cs="Times New Roman"/>
        </w:rPr>
        <w:t xml:space="preserve">retention </w:t>
      </w:r>
      <w:ins w:id="81" w:author="Tawnya Peterson" w:date="2016-01-07T09:50:00Z">
        <w:r w:rsidR="0088148E">
          <w:rPr>
            <w:rFonts w:cs="Times New Roman"/>
          </w:rPr>
          <w:t xml:space="preserve">time </w:t>
        </w:r>
      </w:ins>
      <w:r w:rsidRPr="00FC5E5F">
        <w:rPr>
          <w:rFonts w:cs="Times New Roman"/>
        </w:rPr>
        <w:t xml:space="preserve">favor </w:t>
      </w:r>
      <w:ins w:id="82" w:author="Tawnya Peterson" w:date="2016-01-07T09:50:00Z">
        <w:r w:rsidR="0088148E">
          <w:rPr>
            <w:rFonts w:cs="Times New Roman"/>
          </w:rPr>
          <w:t xml:space="preserve">the persistence of </w:t>
        </w:r>
      </w:ins>
      <w:r w:rsidRPr="00FC5E5F">
        <w:rPr>
          <w:rFonts w:cs="Times New Roman"/>
        </w:rPr>
        <w:t xml:space="preserve">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w:t>
      </w:r>
      <w:del w:id="83" w:author="Tawnya Peterson" w:date="2016-01-07T09:51:00Z">
        <w:r w:rsidRPr="00FC5E5F" w:rsidDel="0088148E">
          <w:rPr>
            <w:rFonts w:cs="Times New Roman"/>
          </w:rPr>
          <w:delText>-</w:delText>
        </w:r>
      </w:del>
      <w:ins w:id="84" w:author="Tawnya Peterson" w:date="2016-01-07T09:51:00Z">
        <w:r w:rsidR="0088148E">
          <w:rPr>
            <w:rFonts w:cs="Times New Roman"/>
          </w:rPr>
          <w:t>–</w:t>
        </w:r>
      </w:ins>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w:t>
      </w:r>
      <w:del w:id="85" w:author="Tawnya Peterson" w:date="2016-01-07T09:52:00Z">
        <w:r w:rsidDel="0088148E">
          <w:rPr>
            <w:rFonts w:cs="Times New Roman"/>
          </w:rPr>
          <w:delText xml:space="preserve">direct </w:delText>
        </w:r>
      </w:del>
      <w:r>
        <w:rPr>
          <w:rFonts w:cs="Times New Roman"/>
        </w:rPr>
        <w:t xml:space="preserve">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w:t>
      </w:r>
      <w:ins w:id="86" w:author="Tawnya Peterson" w:date="2016-01-07T09:53:00Z">
        <w:r w:rsidR="0088148E">
          <w:rPr>
            <w:rFonts w:cs="Times New Roman"/>
          </w:rPr>
          <w:t xml:space="preserve">Further evidence of a connection between prey populations and the development of </w:t>
        </w:r>
      </w:ins>
      <w:ins w:id="87" w:author="Tawnya Peterson" w:date="2016-01-07T09:55:00Z">
        <w:r w:rsidR="0088148E">
          <w:rPr>
            <w:rFonts w:cs="Times New Roman"/>
          </w:rPr>
          <w:t xml:space="preserve">a </w:t>
        </w:r>
      </w:ins>
      <w:ins w:id="88" w:author="Tawnya Peterson" w:date="2016-01-07T09:53:00Z">
        <w:r w:rsidR="0088148E" w:rsidRPr="0088148E">
          <w:rPr>
            <w:rFonts w:cs="Times New Roman"/>
            <w:i/>
            <w:rPrChange w:id="89" w:author="Tawnya Peterson" w:date="2016-01-07T09:55:00Z">
              <w:rPr>
                <w:rFonts w:cs="Times New Roman"/>
              </w:rPr>
            </w:rPrChange>
          </w:rPr>
          <w:t>Mesodinium</w:t>
        </w:r>
        <w:r w:rsidR="0088148E">
          <w:rPr>
            <w:rFonts w:cs="Times New Roman"/>
          </w:rPr>
          <w:t xml:space="preserve"> bloom was observed i</w:t>
        </w:r>
      </w:ins>
      <w:del w:id="90" w:author="Tawnya Peterson" w:date="2016-01-07T09:53:00Z">
        <w:r w:rsidDel="0088148E">
          <w:rPr>
            <w:rFonts w:cs="Times New Roman"/>
          </w:rPr>
          <w:delText>I</w:delText>
        </w:r>
      </w:del>
      <w:r>
        <w:rPr>
          <w:rFonts w:cs="Times New Roman"/>
        </w:rPr>
        <w:t>n an A</w:t>
      </w:r>
      <w:r w:rsidRPr="00FC5E5F">
        <w:rPr>
          <w:rFonts w:cs="Times New Roman"/>
        </w:rPr>
        <w:t>ntarctic saline lake</w:t>
      </w:r>
      <w:r>
        <w:rPr>
          <w:rFonts w:cs="Times New Roman"/>
        </w:rPr>
        <w:t xml:space="preserve">, </w:t>
      </w:r>
      <w:del w:id="91" w:author="Tawnya Peterson" w:date="2016-01-07T09:53:00Z">
        <w:r w:rsidDel="0088148E">
          <w:rPr>
            <w:rFonts w:cs="Times New Roman"/>
          </w:rPr>
          <w:delText>however,</w:delText>
        </w:r>
      </w:del>
      <w:ins w:id="92" w:author="Tawnya Peterson" w:date="2016-01-07T09:53:00Z">
        <w:r w:rsidR="0088148E">
          <w:rPr>
            <w:rFonts w:cs="Times New Roman"/>
          </w:rPr>
          <w:t>where</w:t>
        </w:r>
      </w:ins>
      <w:r>
        <w:rPr>
          <w:rFonts w:cs="Times New Roman"/>
        </w:rPr>
        <w:t xml:space="preserve">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del w:id="93" w:author="Tawnya Peterson" w:date="2016-01-07T09:53:00Z">
        <w:r w:rsidDel="0088148E">
          <w:rPr>
            <w:rFonts w:cs="Times New Roman"/>
          </w:rPr>
          <w:delText>Thus</w:delText>
        </w:r>
      </w:del>
      <w:ins w:id="94" w:author="Tawnya Peterson" w:date="2016-01-07T09:53:00Z">
        <w:r w:rsidR="0088148E">
          <w:rPr>
            <w:rFonts w:cs="Times New Roman"/>
          </w:rPr>
          <w:t>However</w:t>
        </w:r>
      </w:ins>
      <w:r>
        <w:rPr>
          <w:rFonts w:cs="Times New Roman"/>
        </w:rPr>
        <w:t xml:space="preserve">, the </w:t>
      </w:r>
      <w:ins w:id="95" w:author="Tawnya Peterson" w:date="2016-01-07T09:53:00Z">
        <w:r w:rsidR="0088148E">
          <w:rPr>
            <w:rFonts w:cs="Times New Roman"/>
          </w:rPr>
          <w:t xml:space="preserve">factors that influence </w:t>
        </w:r>
      </w:ins>
      <w:ins w:id="96" w:author="Tawnya Peterson" w:date="2016-01-07T09:54:00Z">
        <w:r w:rsidR="0088148E">
          <w:rPr>
            <w:rFonts w:cs="Times New Roman"/>
          </w:rPr>
          <w:t xml:space="preserve">cryptophyte </w:t>
        </w:r>
      </w:ins>
      <w:ins w:id="97" w:author="Tawnya Peterson" w:date="2016-01-07T09:53:00Z">
        <w:r w:rsidR="0088148E">
          <w:rPr>
            <w:rFonts w:cs="Times New Roman"/>
          </w:rPr>
          <w:t>prey population</w:t>
        </w:r>
      </w:ins>
      <w:ins w:id="98" w:author="Tawnya Peterson" w:date="2016-01-07T09:54:00Z">
        <w:r w:rsidR="0088148E">
          <w:rPr>
            <w:rFonts w:cs="Times New Roman"/>
          </w:rPr>
          <w:t xml:space="preserve"> dynamic</w:t>
        </w:r>
      </w:ins>
      <w:ins w:id="99" w:author="Tawnya Peterson" w:date="2016-01-07T09:53:00Z">
        <w:r w:rsidR="0088148E">
          <w:rPr>
            <w:rFonts w:cs="Times New Roman"/>
          </w:rPr>
          <w:t xml:space="preserve">s </w:t>
        </w:r>
      </w:ins>
      <w:ins w:id="100" w:author="Tawnya Peterson" w:date="2016-01-07T09:54:00Z">
        <w:r w:rsidR="0088148E">
          <w:rPr>
            <w:rFonts w:cs="Times New Roman"/>
          </w:rPr>
          <w:t xml:space="preserve">remain poorly understood in these systems, and the underlying </w:t>
        </w:r>
      </w:ins>
      <w:ins w:id="101" w:author="Tawnya Peterson" w:date="2016-01-07T09:55:00Z">
        <w:r w:rsidR="0088148E">
          <w:rPr>
            <w:rFonts w:cs="Times New Roman"/>
          </w:rPr>
          <w:t>mechanism</w:t>
        </w:r>
        <w:r w:rsidR="00476B3D">
          <w:rPr>
            <w:rFonts w:cs="Times New Roman"/>
          </w:rPr>
          <w:t xml:space="preserve">s linking ciliate and prey </w:t>
        </w:r>
      </w:ins>
      <w:ins w:id="102" w:author="Tawnya Peterson" w:date="2016-01-07T09:56:00Z">
        <w:r w:rsidR="00476B3D">
          <w:rPr>
            <w:rFonts w:cs="Times New Roman"/>
          </w:rPr>
          <w:t xml:space="preserve">populations </w:t>
        </w:r>
      </w:ins>
      <w:ins w:id="103" w:author="Tawnya Peterson" w:date="2016-01-07T09:55:00Z">
        <w:r w:rsidR="00476B3D">
          <w:rPr>
            <w:rFonts w:cs="Times New Roman"/>
          </w:rPr>
          <w:t>are unclear</w:t>
        </w:r>
      </w:ins>
      <w:ins w:id="104" w:author="Tawnya Peterson" w:date="2016-01-07T09:54:00Z">
        <w:r w:rsidR="00476B3D">
          <w:rPr>
            <w:rFonts w:cs="Times New Roman"/>
          </w:rPr>
          <w:t xml:space="preserve">. </w:t>
        </w:r>
      </w:ins>
      <w:ins w:id="105" w:author="Tawnya Peterson" w:date="2016-01-07T09:56:00Z">
        <w:r w:rsidR="00476B3D">
          <w:rPr>
            <w:rFonts w:cs="Times New Roman"/>
          </w:rPr>
          <w:t xml:space="preserve">For example, </w:t>
        </w:r>
      </w:ins>
      <w:ins w:id="106" w:author="Tawnya Peterson" w:date="2016-01-07T09:54:00Z">
        <w:r w:rsidR="00476B3D">
          <w:rPr>
            <w:rFonts w:cs="Times New Roman"/>
          </w:rPr>
          <w:t xml:space="preserve">does </w:t>
        </w:r>
      </w:ins>
      <w:ins w:id="107" w:author="Tawnya Peterson" w:date="2016-01-07T09:56:00Z">
        <w:r w:rsidR="00476B3D">
          <w:rPr>
            <w:rFonts w:cs="Times New Roman"/>
          </w:rPr>
          <w:t xml:space="preserve">the </w:t>
        </w:r>
      </w:ins>
      <w:ins w:id="108" w:author="Tawnya Peterson" w:date="2016-01-07T09:57:00Z">
        <w:r w:rsidR="00476B3D">
          <w:rPr>
            <w:rFonts w:cs="Times New Roman"/>
          </w:rPr>
          <w:t xml:space="preserve">cryptophyte </w:t>
        </w:r>
      </w:ins>
      <w:ins w:id="109" w:author="Tawnya Peterson" w:date="2016-01-07T09:56:00Z">
        <w:r w:rsidR="00476B3D">
          <w:rPr>
            <w:rFonts w:cs="Times New Roman"/>
          </w:rPr>
          <w:t xml:space="preserve">population </w:t>
        </w:r>
      </w:ins>
      <w:ins w:id="110" w:author="Tawnya Peterson" w:date="2016-01-07T09:57:00Z">
        <w:r w:rsidR="00476B3D">
          <w:rPr>
            <w:rFonts w:cs="Times New Roman"/>
          </w:rPr>
          <w:t>size</w:t>
        </w:r>
      </w:ins>
      <w:ins w:id="111" w:author="Tawnya Peterson" w:date="2016-01-07T09:56:00Z">
        <w:r w:rsidR="00476B3D">
          <w:rPr>
            <w:rFonts w:cs="Times New Roman"/>
          </w:rPr>
          <w:t xml:space="preserve"> influence </w:t>
        </w:r>
      </w:ins>
      <w:ins w:id="112" w:author="Tawnya Peterson" w:date="2016-01-07T09:57:00Z">
        <w:r w:rsidR="00476B3D">
          <w:rPr>
            <w:rFonts w:cs="Times New Roman"/>
          </w:rPr>
          <w:t>bloom initiation</w:t>
        </w:r>
      </w:ins>
      <w:ins w:id="113" w:author="Tawnya Peterson" w:date="2016-01-07T09:54:00Z">
        <w:r w:rsidR="0088148E">
          <w:rPr>
            <w:rFonts w:cs="Times New Roman"/>
          </w:rPr>
          <w:t xml:space="preserve"> </w:t>
        </w:r>
      </w:ins>
      <w:ins w:id="114" w:author="Tawnya Peterson" w:date="2016-01-07T09:57:00Z">
        <w:r w:rsidR="00476B3D">
          <w:rPr>
            <w:rFonts w:cs="Times New Roman"/>
          </w:rPr>
          <w:t xml:space="preserve">in </w:t>
        </w:r>
        <w:r w:rsidR="00476B3D" w:rsidRPr="00476B3D">
          <w:rPr>
            <w:rFonts w:cs="Times New Roman"/>
            <w:i/>
            <w:rPrChange w:id="115" w:author="Tawnya Peterson" w:date="2016-01-07T09:58:00Z">
              <w:rPr>
                <w:rFonts w:cs="Times New Roman"/>
              </w:rPr>
            </w:rPrChange>
          </w:rPr>
          <w:t>Mesodinium</w:t>
        </w:r>
      </w:ins>
      <w:ins w:id="116" w:author="Tawnya Peterson" w:date="2016-01-07T09:58:00Z">
        <w:r w:rsidR="00476B3D">
          <w:rPr>
            <w:rFonts w:cs="Times New Roman"/>
          </w:rPr>
          <w:t xml:space="preserve"> in a predictable way</w:t>
        </w:r>
      </w:ins>
      <w:ins w:id="117" w:author="Tawnya Peterson" w:date="2016-01-07T09:57:00Z">
        <w:r w:rsidR="00476B3D">
          <w:rPr>
            <w:rFonts w:cs="Times New Roman"/>
          </w:rPr>
          <w:t xml:space="preserve">? </w:t>
        </w:r>
      </w:ins>
      <w:ins w:id="118" w:author="Tawnya Peterson" w:date="2016-01-07T09:59:00Z">
        <w:r w:rsidR="00476B3D">
          <w:rPr>
            <w:rFonts w:cs="Times New Roman"/>
          </w:rPr>
          <w:t>Does</w:t>
        </w:r>
      </w:ins>
      <w:ins w:id="119" w:author="Tawnya Peterson" w:date="2016-01-07T09:57:00Z">
        <w:r w:rsidR="00476B3D">
          <w:rPr>
            <w:rFonts w:cs="Times New Roman"/>
          </w:rPr>
          <w:t xml:space="preserve"> </w:t>
        </w:r>
      </w:ins>
      <w:ins w:id="120" w:author="Tawnya Peterson" w:date="2016-01-07T09:58:00Z">
        <w:r w:rsidR="00476B3D">
          <w:rPr>
            <w:rFonts w:cs="Times New Roman"/>
          </w:rPr>
          <w:t>the physiological status of cryptophyte prey (as indicated by specific growth rate</w:t>
        </w:r>
      </w:ins>
      <w:ins w:id="121" w:author="Tawnya Peterson" w:date="2016-01-07T09:59:00Z">
        <w:r w:rsidR="00476B3D">
          <w:rPr>
            <w:rFonts w:cs="Times New Roman"/>
          </w:rPr>
          <w:t xml:space="preserve"> rather than population size</w:t>
        </w:r>
      </w:ins>
      <w:ins w:id="122" w:author="Tawnya Peterson" w:date="2016-01-07T09:58:00Z">
        <w:r w:rsidR="00476B3D">
          <w:rPr>
            <w:rFonts w:cs="Times New Roman"/>
          </w:rPr>
          <w:t>)</w:t>
        </w:r>
      </w:ins>
      <w:ins w:id="123" w:author="Tawnya Peterson" w:date="2016-01-07T09:59:00Z">
        <w:r w:rsidR="00476B3D">
          <w:rPr>
            <w:rFonts w:cs="Times New Roman"/>
          </w:rPr>
          <w:t xml:space="preserve"> influence development of </w:t>
        </w:r>
        <w:r w:rsidR="00476B3D" w:rsidRPr="00476B3D">
          <w:rPr>
            <w:rFonts w:cs="Times New Roman"/>
            <w:i/>
            <w:rPrChange w:id="124" w:author="Tawnya Peterson" w:date="2016-01-07T09:59:00Z">
              <w:rPr>
                <w:rFonts w:cs="Times New Roman"/>
              </w:rPr>
            </w:rPrChange>
          </w:rPr>
          <w:t>Mesodinium</w:t>
        </w:r>
        <w:r w:rsidR="00476B3D">
          <w:rPr>
            <w:rFonts w:cs="Times New Roman"/>
          </w:rPr>
          <w:t xml:space="preserve"> bloom</w:t>
        </w:r>
      </w:ins>
      <w:ins w:id="125" w:author="Tawnya Peterson" w:date="2016-01-07T10:00:00Z">
        <w:r w:rsidR="00476B3D">
          <w:rPr>
            <w:rFonts w:cs="Times New Roman"/>
          </w:rPr>
          <w:t>s</w:t>
        </w:r>
      </w:ins>
      <w:ins w:id="126" w:author="Tawnya Peterson" w:date="2016-01-07T09:59:00Z">
        <w:r w:rsidR="00476B3D">
          <w:rPr>
            <w:rFonts w:cs="Times New Roman"/>
          </w:rPr>
          <w:t xml:space="preserve">? </w:t>
        </w:r>
      </w:ins>
      <w:del w:id="127" w:author="Tawnya Peterson" w:date="2016-01-07T09:54:00Z">
        <w:r w:rsidDel="0088148E">
          <w:rPr>
            <w:rFonts w:cs="Times New Roman"/>
          </w:rPr>
          <w:delText>underlying mechanisms remain unclear for the observed correlations between the abundance of free-living cryptophyte prey and</w:delText>
        </w:r>
        <w:r w:rsidRPr="00FC5E5F" w:rsidDel="0088148E">
          <w:rPr>
            <w:rFonts w:cs="Times New Roman"/>
          </w:rPr>
          <w:delText xml:space="preserve"> the development of </w:delText>
        </w:r>
        <w:r w:rsidRPr="00FC5E5F" w:rsidDel="0088148E">
          <w:rPr>
            <w:rFonts w:cs="Times New Roman"/>
            <w:i/>
          </w:rPr>
          <w:delText>M. major</w:delText>
        </w:r>
        <w:r w:rsidRPr="00FC5E5F" w:rsidDel="0088148E">
          <w:rPr>
            <w:rFonts w:cs="Times New Roman"/>
          </w:rPr>
          <w:delText xml:space="preserve"> blooms. </w:delText>
        </w:r>
      </w:del>
    </w:p>
    <w:p w14:paraId="083D9B80" w14:textId="726EE30B" w:rsidR="005B3DC4" w:rsidDel="006142B7" w:rsidRDefault="008D5305" w:rsidP="004B52B9">
      <w:pPr>
        <w:tabs>
          <w:tab w:val="left" w:pos="5265"/>
        </w:tabs>
        <w:spacing w:line="480" w:lineRule="auto"/>
        <w:ind w:firstLine="288"/>
        <w:jc w:val="both"/>
        <w:rPr>
          <w:del w:id="128" w:author="Tawnya Peterson" w:date="2016-01-07T10:01:00Z"/>
          <w:rFonts w:cs="Times New Roman"/>
        </w:rPr>
      </w:pPr>
      <w:r w:rsidRPr="00FC5E5F">
        <w:rPr>
          <w:rFonts w:cs="Times New Roman"/>
        </w:rPr>
        <w:tab/>
      </w:r>
      <w:ins w:id="129" w:author="Tawnya Peterson" w:date="2016-01-07T10:01:00Z">
        <w:r w:rsidR="006142B7">
          <w:rPr>
            <w:rFonts w:cs="Times New Roman"/>
          </w:rPr>
          <w:t xml:space="preserve">In order to investigate the influence of </w:t>
        </w:r>
      </w:ins>
      <w:ins w:id="130" w:author="Tawnya Peterson" w:date="2016-01-07T10:02:00Z">
        <w:r w:rsidR="006142B7">
          <w:rPr>
            <w:rFonts w:cs="Times New Roman"/>
          </w:rPr>
          <w:t xml:space="preserve">prey </w:t>
        </w:r>
      </w:ins>
      <w:ins w:id="131" w:author="Tawnya Peterson" w:date="2016-01-07T10:01:00Z">
        <w:r w:rsidR="006142B7">
          <w:rPr>
            <w:rFonts w:cs="Times New Roman"/>
          </w:rPr>
          <w:t xml:space="preserve">population size and physiological status </w:t>
        </w:r>
      </w:ins>
      <w:ins w:id="132" w:author="Tawnya Peterson" w:date="2016-01-07T10:02:00Z">
        <w:r w:rsidR="006142B7">
          <w:rPr>
            <w:rFonts w:cs="Times New Roman"/>
          </w:rPr>
          <w:t xml:space="preserve">on initiation and development of </w:t>
        </w:r>
        <w:r w:rsidR="006142B7" w:rsidRPr="006142B7">
          <w:rPr>
            <w:rFonts w:cs="Times New Roman"/>
            <w:i/>
            <w:rPrChange w:id="133" w:author="Tawnya Peterson" w:date="2016-01-07T10:02:00Z">
              <w:rPr>
                <w:rFonts w:cs="Times New Roman"/>
              </w:rPr>
            </w:rPrChange>
          </w:rPr>
          <w:t>Mesodinium</w:t>
        </w:r>
        <w:r w:rsidR="006142B7">
          <w:rPr>
            <w:rFonts w:cs="Times New Roman"/>
          </w:rPr>
          <w:t xml:space="preserve"> blooms, it is important to identify patterns in population growth rates </w:t>
        </w:r>
      </w:ins>
      <w:ins w:id="134" w:author="Tawnya Peterson" w:date="2016-01-07T10:03:00Z">
        <w:r w:rsidR="006142B7">
          <w:rPr>
            <w:rFonts w:cs="Times New Roman"/>
          </w:rPr>
          <w:t xml:space="preserve">(or cell division rates) </w:t>
        </w:r>
      </w:ins>
      <w:ins w:id="135" w:author="Tawnya Peterson" w:date="2016-01-07T10:02:00Z">
        <w:r w:rsidR="006142B7">
          <w:rPr>
            <w:rFonts w:cs="Times New Roman"/>
          </w:rPr>
          <w:t>for the organisms of interest</w:t>
        </w:r>
        <w:r w:rsidR="008630FD">
          <w:rPr>
            <w:rFonts w:cs="Times New Roman"/>
          </w:rPr>
          <w:t xml:space="preserve">. </w:t>
        </w:r>
      </w:ins>
      <w:del w:id="136" w:author="Tawnya Peterson" w:date="2016-01-07T10:03:00Z">
        <w:r w:rsidDel="006142B7">
          <w:rPr>
            <w:rFonts w:cs="Times New Roman"/>
          </w:rPr>
          <w:delText>At least part of th</w:delText>
        </w:r>
        <w:r w:rsidR="005B3DC4" w:rsidDel="006142B7">
          <w:rPr>
            <w:rFonts w:cs="Times New Roman"/>
          </w:rPr>
          <w:delText>is</w:delText>
        </w:r>
        <w:r w:rsidDel="006142B7">
          <w:rPr>
            <w:rFonts w:cs="Times New Roman"/>
          </w:rPr>
          <w:delText xml:space="preserve"> complication comes from </w:delText>
        </w:r>
        <w:r w:rsidR="005B3DC4" w:rsidDel="006142B7">
          <w:rPr>
            <w:rFonts w:cs="Times New Roman"/>
          </w:rPr>
          <w:delText xml:space="preserve">the </w:delText>
        </w:r>
      </w:del>
      <w:ins w:id="137" w:author="Tawnya Peterson" w:date="2016-01-07T10:03:00Z">
        <w:r w:rsidR="006142B7">
          <w:rPr>
            <w:rFonts w:cs="Times New Roman"/>
          </w:rPr>
          <w:t>N</w:t>
        </w:r>
      </w:ins>
      <w:del w:id="138" w:author="Tawnya Peterson" w:date="2016-01-07T10:03:00Z">
        <w:r w:rsidDel="006142B7">
          <w:rPr>
            <w:rFonts w:cs="Times New Roman"/>
          </w:rPr>
          <w:delText>n</w:delText>
        </w:r>
      </w:del>
      <w:r>
        <w:rPr>
          <w:rFonts w:cs="Times New Roman"/>
        </w:rPr>
        <w:t xml:space="preserve">umerous factors </w:t>
      </w:r>
      <w:del w:id="139" w:author="Tawnya Peterson" w:date="2016-01-07T10:03:00Z">
        <w:r w:rsidDel="006142B7">
          <w:rPr>
            <w:rFonts w:cs="Times New Roman"/>
          </w:rPr>
          <w:delText xml:space="preserve">that </w:delText>
        </w:r>
      </w:del>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ins w:id="140" w:author="Tawnya Peterson" w:date="2016-01-07T10:00:00Z">
        <w:r w:rsidR="006142B7">
          <w:rPr>
            <w:rFonts w:cs="Times New Roman"/>
          </w:rPr>
          <w:t xml:space="preserve"> rate</w:t>
        </w:r>
      </w:ins>
      <w:r w:rsidRPr="00FC5E5F">
        <w:rPr>
          <w:rFonts w:cs="Times New Roman"/>
        </w:rPr>
        <w:t xml:space="preserve">, </w:t>
      </w:r>
      <w:ins w:id="141" w:author="Tawnya Peterson" w:date="2016-01-07T10:00:00Z">
        <w:r w:rsidR="006142B7">
          <w:rPr>
            <w:rFonts w:cs="Times New Roman"/>
          </w:rPr>
          <w:t xml:space="preserve">rate of </w:t>
        </w:r>
      </w:ins>
      <w:r w:rsidRPr="00FC5E5F">
        <w:rPr>
          <w:rFonts w:cs="Times New Roman"/>
        </w:rPr>
        <w:t>cell mortality</w:t>
      </w:r>
      <w:ins w:id="142" w:author="Tawnya Peterson" w:date="2016-01-07T10:00:00Z">
        <w:r w:rsidR="006142B7">
          <w:rPr>
            <w:rFonts w:cs="Times New Roman"/>
          </w:rPr>
          <w:t>,</w:t>
        </w:r>
      </w:ins>
      <w:r w:rsidRPr="00FC5E5F">
        <w:rPr>
          <w:rFonts w:cs="Times New Roman"/>
        </w:rPr>
        <w:t xml:space="preserve"> and physical </w:t>
      </w:r>
      <w:ins w:id="143" w:author="Tawnya Peterson" w:date="2016-01-07T10:00:00Z">
        <w:r w:rsidR="006142B7">
          <w:rPr>
            <w:rFonts w:cs="Times New Roman"/>
          </w:rPr>
          <w:t xml:space="preserve">advective </w:t>
        </w:r>
      </w:ins>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del w:id="144" w:author="Tawnya Peterson" w:date="2016-01-07T10:01:00Z">
        <w:r w:rsidR="00B346EF" w:rsidDel="006142B7">
          <w:rPr>
            <w:rFonts w:cs="Times New Roman"/>
          </w:rPr>
          <w:delText>In addition, c</w:delText>
        </w:r>
      </w:del>
      <w:ins w:id="145" w:author="Tawnya Peterson" w:date="2016-01-07T10:01:00Z">
        <w:r w:rsidR="006142B7">
          <w:rPr>
            <w:rFonts w:cs="Times New Roman"/>
          </w:rPr>
          <w:t>C</w:t>
        </w:r>
      </w:ins>
      <w:r w:rsidR="008427F0">
        <w:rPr>
          <w:rFonts w:cs="Times New Roman"/>
        </w:rPr>
        <w:t xml:space="preserve">ontinuous measurements of the </w:t>
      </w:r>
      <w:ins w:id="146" w:author="Tawnya Peterson" w:date="2016-01-07T10:01:00Z">
        <w:r w:rsidR="006142B7">
          <w:rPr>
            <w:rFonts w:cs="Times New Roman"/>
          </w:rPr>
          <w:t xml:space="preserve">population </w:t>
        </w:r>
      </w:ins>
      <w:r w:rsidR="008427F0">
        <w:rPr>
          <w:rFonts w:cs="Times New Roman"/>
        </w:rPr>
        <w:t>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46591A81" w14:textId="461E01F3" w:rsidR="008D5305" w:rsidRDefault="008D5305" w:rsidP="004B52B9">
      <w:pPr>
        <w:tabs>
          <w:tab w:val="left" w:pos="5265"/>
        </w:tabs>
        <w:spacing w:line="480" w:lineRule="auto"/>
        <w:ind w:firstLine="288"/>
        <w:jc w:val="both"/>
        <w:rPr>
          <w:rFonts w:cs="Times New Roman"/>
        </w:rPr>
      </w:pPr>
      <w:del w:id="147" w:author="Tawnya Peterson" w:date="2016-01-07T10:01:00Z">
        <w:r w:rsidDel="006142B7">
          <w:rPr>
            <w:rFonts w:cs="Times New Roman"/>
          </w:rPr>
          <w:delText xml:space="preserve"> </w:delText>
        </w:r>
      </w:del>
    </w:p>
    <w:p w14:paraId="1E874E03" w14:textId="7E5DDEE9" w:rsidR="00AD70B9" w:rsidRPr="00FC5E5F" w:rsidDel="00CB122E" w:rsidRDefault="008D5305" w:rsidP="004B52B9">
      <w:pPr>
        <w:tabs>
          <w:tab w:val="left" w:pos="5265"/>
        </w:tabs>
        <w:spacing w:line="480" w:lineRule="auto"/>
        <w:jc w:val="both"/>
        <w:rPr>
          <w:del w:id="148" w:author="Tawnya Peterson" w:date="2016-01-07T10:08:00Z"/>
          <w:rFonts w:cs="Times New Roman"/>
        </w:rPr>
      </w:pP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del w:id="149" w:author="Tawnya Peterson" w:date="2016-01-07T10:06:00Z">
        <w:r w:rsidDel="00CB122E">
          <w:rPr>
            <w:rFonts w:cs="Times New Roman"/>
          </w:rPr>
          <w:delText>to the study of</w:delText>
        </w:r>
      </w:del>
      <w:ins w:id="150" w:author="Tawnya Peterson" w:date="2016-01-07T10:06:00Z">
        <w:r w:rsidR="00CB122E">
          <w:rPr>
            <w:rFonts w:cs="Times New Roman"/>
          </w:rPr>
          <w:t>for the determination of</w:t>
        </w:r>
      </w:ins>
      <w:r>
        <w:rPr>
          <w:rFonts w:cs="Times New Roman"/>
        </w:rPr>
        <w:t xml:space="preserve"> cryptophyte</w:t>
      </w:r>
      <w:r w:rsidR="00167F52">
        <w:rPr>
          <w:rFonts w:cs="Times New Roman"/>
        </w:rPr>
        <w:t xml:space="preserve"> abundance</w:t>
      </w:r>
      <w:ins w:id="151" w:author="Tawnya Peterson" w:date="2016-01-07T10:06:00Z">
        <w:r w:rsidR="00CB122E">
          <w:rPr>
            <w:rFonts w:cs="Times New Roman"/>
          </w:rPr>
          <w:t>s</w:t>
        </w:r>
      </w:ins>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del w:id="152" w:author="Tawnya Peterson" w:date="2016-01-07T10:06:00Z">
        <w:r w:rsidDel="00CB122E">
          <w:rPr>
            <w:rFonts w:cs="Times New Roman"/>
          </w:rPr>
          <w:delText>determined</w:delText>
        </w:r>
        <w:r w:rsidRPr="00FC5E5F" w:rsidDel="00CB122E">
          <w:rPr>
            <w:rFonts w:cs="Times New Roman"/>
          </w:rPr>
          <w:delText xml:space="preserve"> </w:delText>
        </w:r>
      </w:del>
      <w:ins w:id="153" w:author="Tawnya Peterson" w:date="2016-01-07T10:06:00Z">
        <w:r w:rsidR="00CB122E">
          <w:rPr>
            <w:rFonts w:cs="Times New Roman"/>
          </w:rPr>
          <w:t xml:space="preserve">identified relationships between </w:t>
        </w:r>
      </w:ins>
      <w:del w:id="154" w:author="Tawnya Peterson" w:date="2016-01-07T10:06:00Z">
        <w:r w:rsidRPr="00FC5E5F" w:rsidDel="00CB122E">
          <w:rPr>
            <w:rFonts w:cs="Times New Roman"/>
          </w:rPr>
          <w:delText xml:space="preserve">how </w:delText>
        </w:r>
      </w:del>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del w:id="155" w:author="Tawnya Peterson" w:date="2016-01-07T10:06:00Z">
        <w:r w:rsidR="005B3DC4" w:rsidDel="00CB122E">
          <w:rPr>
            <w:rFonts w:cs="Times New Roman"/>
          </w:rPr>
          <w:delText xml:space="preserve">the </w:delText>
        </w:r>
      </w:del>
      <w:r w:rsidR="00B346EF">
        <w:rPr>
          <w:rFonts w:cs="Times New Roman"/>
          <w:bCs/>
          <w:i/>
        </w:rPr>
        <w:t>T.</w:t>
      </w:r>
      <w:r w:rsidR="00B346EF" w:rsidRPr="00FC5E5F">
        <w:rPr>
          <w:rFonts w:cs="Times New Roman"/>
          <w:bCs/>
          <w:i/>
        </w:rPr>
        <w:t xml:space="preserve"> </w:t>
      </w:r>
      <w:del w:id="156" w:author="Tawnya Peterson" w:date="2016-01-07T10:06:00Z">
        <w:r w:rsidR="00B346EF" w:rsidRPr="00FC5E5F" w:rsidDel="00CB122E">
          <w:rPr>
            <w:rFonts w:cs="Times New Roman"/>
            <w:bCs/>
            <w:i/>
          </w:rPr>
          <w:delText>amphioexa</w:delText>
        </w:r>
        <w:r w:rsidR="005B3DC4" w:rsidDel="00CB122E">
          <w:rPr>
            <w:rFonts w:cs="Times New Roman"/>
          </w:rPr>
          <w:delText xml:space="preserve"> </w:delText>
        </w:r>
      </w:del>
      <w:ins w:id="157" w:author="Tawnya Peterson" w:date="2016-01-07T10:06:00Z">
        <w:r w:rsidR="00CB122E" w:rsidRPr="00FC5E5F">
          <w:rPr>
            <w:rFonts w:cs="Times New Roman"/>
            <w:bCs/>
            <w:i/>
          </w:rPr>
          <w:t>amphio</w:t>
        </w:r>
        <w:r w:rsidR="00CB122E">
          <w:rPr>
            <w:rFonts w:cs="Times New Roman"/>
            <w:bCs/>
            <w:i/>
          </w:rPr>
          <w:t>x</w:t>
        </w:r>
        <w:r w:rsidR="00CB122E" w:rsidRPr="00FC5E5F">
          <w:rPr>
            <w:rFonts w:cs="Times New Roman"/>
            <w:bCs/>
            <w:i/>
          </w:rPr>
          <w:t>e</w:t>
        </w:r>
        <w:r w:rsidR="00CB122E">
          <w:rPr>
            <w:rFonts w:cs="Times New Roman"/>
            <w:bCs/>
            <w:i/>
          </w:rPr>
          <w:t>i</w:t>
        </w:r>
        <w:r w:rsidR="00CB122E" w:rsidRPr="00FC5E5F">
          <w:rPr>
            <w:rFonts w:cs="Times New Roman"/>
            <w:bCs/>
            <w:i/>
          </w:rPr>
          <w:t>a</w:t>
        </w:r>
        <w:r w:rsidR="00CB122E">
          <w:rPr>
            <w:rFonts w:cs="Times New Roman"/>
          </w:rPr>
          <w:t xml:space="preserve"> </w:t>
        </w:r>
      </w:ins>
      <w:del w:id="158" w:author="Tawnya Peterson" w:date="2016-01-07T10:07:00Z">
        <w:r w:rsidR="00167F52" w:rsidDel="00CB122E">
          <w:rPr>
            <w:rFonts w:cs="Times New Roman"/>
          </w:rPr>
          <w:delText>are</w:delText>
        </w:r>
        <w:r w:rsidR="005B3DC4" w:rsidDel="00CB122E">
          <w:rPr>
            <w:rFonts w:cs="Times New Roman"/>
          </w:rPr>
          <w:delText xml:space="preserve"> affected by</w:delText>
        </w:r>
      </w:del>
      <w:ins w:id="159" w:author="Tawnya Peterson" w:date="2016-01-07T10:07:00Z">
        <w:r w:rsidR="00CB122E">
          <w:rPr>
            <w:rFonts w:cs="Times New Roman"/>
          </w:rPr>
          <w:t>and</w:t>
        </w:r>
      </w:ins>
      <w:r w:rsidR="005B3DC4">
        <w:rPr>
          <w:rFonts w:cs="Times New Roman"/>
        </w:rPr>
        <w:t xml:space="preserve"> </w:t>
      </w:r>
      <w:r w:rsidR="005B3DC4" w:rsidRPr="00FC5E5F">
        <w:rPr>
          <w:rFonts w:cs="Times New Roman"/>
        </w:rPr>
        <w:t xml:space="preserve">environmental </w:t>
      </w:r>
      <w:del w:id="160" w:author="Tawnya Peterson" w:date="2016-01-07T10:07:00Z">
        <w:r w:rsidR="005B3DC4" w:rsidRPr="00FC5E5F" w:rsidDel="00CB122E">
          <w:rPr>
            <w:rFonts w:cs="Times New Roman"/>
          </w:rPr>
          <w:delText>conditions</w:delText>
        </w:r>
      </w:del>
      <w:ins w:id="161" w:author="Tawnya Peterson" w:date="2016-01-07T10:07:00Z">
        <w:r w:rsidR="00CB122E">
          <w:rPr>
            <w:rFonts w:cs="Times New Roman"/>
          </w:rPr>
          <w:t>variables</w:t>
        </w:r>
      </w:ins>
      <w:del w:id="162" w:author="Tawnya Peterson" w:date="2016-01-07T10:07:00Z">
        <w:r w:rsidR="005B3DC4" w:rsidDel="00CB122E">
          <w:rPr>
            <w:rFonts w:cs="Times New Roman"/>
          </w:rPr>
          <w:delText xml:space="preserve">, </w:delText>
        </w:r>
      </w:del>
      <w:ins w:id="163" w:author="Tawnya Peterson" w:date="2016-01-07T10:07:00Z">
        <w:r w:rsidR="00CB122E">
          <w:rPr>
            <w:rFonts w:cs="Times New Roman"/>
          </w:rPr>
          <w:t xml:space="preserve"> as well as </w:t>
        </w:r>
      </w:ins>
      <w:del w:id="164" w:author="Tawnya Peterson" w:date="2016-01-07T10:07:00Z">
        <w:r w:rsidRPr="00FC5E5F" w:rsidDel="00CB122E">
          <w:rPr>
            <w:rFonts w:cs="Times New Roman"/>
          </w:rPr>
          <w:delText xml:space="preserve">and </w:delText>
        </w:r>
        <w:r w:rsidR="005B3DC4" w:rsidDel="00CB122E">
          <w:rPr>
            <w:rFonts w:cs="Times New Roman"/>
          </w:rPr>
          <w:delText xml:space="preserve">how it influences, in turn, </w:delText>
        </w:r>
        <w:r w:rsidDel="00CB122E">
          <w:rPr>
            <w:rFonts w:cs="Times New Roman"/>
          </w:rPr>
          <w:delText xml:space="preserve">the </w:delText>
        </w:r>
      </w:del>
      <w:r w:rsidR="00167F52">
        <w:rPr>
          <w:rFonts w:cs="Times New Roman"/>
        </w:rPr>
        <w:t>abundances</w:t>
      </w:r>
      <w:r>
        <w:rPr>
          <w:rFonts w:cs="Times New Roman"/>
        </w:rPr>
        <w:t xml:space="preserve"> of</w:t>
      </w:r>
      <w:r w:rsidRPr="00FC5E5F">
        <w:rPr>
          <w:rFonts w:cs="Times New Roman"/>
        </w:rPr>
        <w:t xml:space="preserve"> </w:t>
      </w:r>
      <w:r w:rsidRPr="00FC5E5F">
        <w:rPr>
          <w:rFonts w:cs="Times New Roman"/>
          <w:i/>
        </w:rPr>
        <w:t>M. major.</w:t>
      </w:r>
      <w:r w:rsidRPr="00AC7240">
        <w:rPr>
          <w:rFonts w:cs="Times New Roman"/>
        </w:rPr>
        <w:t xml:space="preserve"> </w:t>
      </w:r>
      <w:del w:id="165" w:author="Tawnya Peterson" w:date="2016-01-07T10:07:00Z">
        <w:r w:rsidDel="00CB122E">
          <w:rPr>
            <w:rFonts w:cs="Times New Roman"/>
          </w:rPr>
          <w:delText>To do so,</w:delText>
        </w:r>
      </w:del>
      <w:ins w:id="166" w:author="Tawnya Peterson" w:date="2016-01-07T10:07:00Z">
        <w:r w:rsidR="00CB122E">
          <w:rPr>
            <w:rFonts w:cs="Times New Roman"/>
          </w:rPr>
          <w:t xml:space="preserve">We </w:t>
        </w:r>
        <w:proofErr w:type="spellStart"/>
        <w:r w:rsidR="00CB122E">
          <w:rPr>
            <w:rFonts w:cs="Times New Roman"/>
          </w:rPr>
          <w:t>carrid</w:t>
        </w:r>
        <w:proofErr w:type="spellEnd"/>
        <w:r w:rsidR="00CB122E">
          <w:rPr>
            <w:rFonts w:cs="Times New Roman"/>
          </w:rPr>
          <w:t xml:space="preserve"> out</w:t>
        </w:r>
      </w:ins>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w:t>
      </w:r>
      <w:del w:id="167" w:author="Tawnya Peterson" w:date="2016-01-07T10:07:00Z">
        <w:r w:rsidDel="00CB122E">
          <w:rPr>
            <w:rFonts w:cs="Times New Roman"/>
          </w:rPr>
          <w:delText xml:space="preserve">was conducted </w:delText>
        </w:r>
      </w:del>
      <w:r>
        <w:rPr>
          <w:rFonts w:cs="Times New Roman"/>
        </w:rPr>
        <w:t xml:space="preserve">in 2013 </w:t>
      </w:r>
      <w:del w:id="168" w:author="Tawnya Peterson" w:date="2016-01-07T10:08:00Z">
        <w:r w:rsidDel="00CB122E">
          <w:rPr>
            <w:rFonts w:cs="Times New Roman"/>
          </w:rPr>
          <w:delText xml:space="preserve">during </w:delText>
        </w:r>
      </w:del>
      <w:ins w:id="169" w:author="Tawnya Peterson" w:date="2016-01-07T10:08:00Z">
        <w:r w:rsidR="00CB122E">
          <w:rPr>
            <w:rFonts w:cs="Times New Roman"/>
          </w:rPr>
          <w:t xml:space="preserve">in </w:t>
        </w:r>
      </w:ins>
      <w:r>
        <w:rPr>
          <w:rFonts w:cs="Times New Roman"/>
        </w:rPr>
        <w:t xml:space="preserve">which </w:t>
      </w:r>
      <w:r w:rsidR="00AD70B9">
        <w:rPr>
          <w:rFonts w:cs="Times New Roman"/>
        </w:rPr>
        <w:t xml:space="preserve">dissolved </w:t>
      </w:r>
      <w:del w:id="170" w:author="Tawnya Peterson" w:date="2016-01-07T10:08:00Z">
        <w:r w:rsidRPr="002C133A" w:rsidDel="00CB122E">
          <w:rPr>
            <w:rFonts w:cs="Times New Roman"/>
          </w:rPr>
          <w:delText>nutrients</w:delText>
        </w:r>
      </w:del>
      <w:ins w:id="171" w:author="Tawnya Peterson" w:date="2016-01-07T10:08:00Z">
        <w:r w:rsidR="00CB122E" w:rsidRPr="002C133A">
          <w:rPr>
            <w:rFonts w:cs="Times New Roman"/>
          </w:rPr>
          <w:t>nutrient</w:t>
        </w:r>
        <w:r w:rsidR="00CB122E">
          <w:rPr>
            <w:rFonts w:cs="Times New Roman"/>
          </w:rPr>
          <w:t xml:space="preserve"> concentrations</w:t>
        </w:r>
      </w:ins>
      <w:r w:rsidRPr="002C133A">
        <w:rPr>
          <w:rFonts w:cs="Times New Roman"/>
        </w:rPr>
        <w:t>, salinity, temperature</w:t>
      </w:r>
      <w:r>
        <w:rPr>
          <w:rFonts w:cs="Times New Roman"/>
        </w:rPr>
        <w:t>,</w:t>
      </w:r>
      <w:r w:rsidRPr="002C133A">
        <w:rPr>
          <w:rFonts w:cs="Times New Roman"/>
        </w:rPr>
        <w:t xml:space="preserve"> </w:t>
      </w:r>
      <w:del w:id="172" w:author="Tawnya Peterson" w:date="2016-01-07T10:08:00Z">
        <w:r w:rsidRPr="002C133A" w:rsidDel="00CB122E">
          <w:rPr>
            <w:rFonts w:cs="Times New Roman"/>
          </w:rPr>
          <w:delText xml:space="preserve">light </w:delText>
        </w:r>
      </w:del>
      <w:r w:rsidRPr="002C133A">
        <w:rPr>
          <w:rFonts w:cs="Times New Roman"/>
        </w:rPr>
        <w:t>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del w:id="173" w:author="Tawnya Peterson" w:date="2016-01-07T10:08:00Z">
        <w:r w:rsidRPr="00FB20C7" w:rsidDel="00CB122E">
          <w:rPr>
            <w:rFonts w:cs="Times New Roman"/>
          </w:rPr>
          <w:delText>measured</w:delText>
        </w:r>
        <w:r w:rsidRPr="00AC7240" w:rsidDel="00CB122E">
          <w:rPr>
            <w:rFonts w:cs="Times New Roman"/>
          </w:rPr>
          <w:delText xml:space="preserve"> </w:delText>
        </w:r>
      </w:del>
      <w:ins w:id="174" w:author="Tawnya Peterson" w:date="2016-01-07T10:08:00Z">
        <w:r w:rsidR="00CB122E">
          <w:rPr>
            <w:rFonts w:cs="Times New Roman"/>
          </w:rPr>
          <w:t>determined</w:t>
        </w:r>
        <w:r w:rsidR="00CB122E" w:rsidRPr="00AC7240">
          <w:rPr>
            <w:rFonts w:cs="Times New Roman"/>
          </w:rPr>
          <w:t xml:space="preserve"> </w:t>
        </w:r>
      </w:ins>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w:t>
      </w:r>
      <w:del w:id="175" w:author="Tawnya Peterson" w:date="2016-01-07T10:08:00Z">
        <w:r w:rsidR="00AD70B9" w:rsidDel="00CB122E">
          <w:rPr>
            <w:rFonts w:cs="Times New Roman"/>
          </w:rPr>
          <w:delText xml:space="preserve">the </w:delText>
        </w:r>
      </w:del>
      <w:ins w:id="176" w:author="Tawnya Peterson" w:date="2016-01-07T10:08:00Z">
        <w:r w:rsidR="00CB122E">
          <w:rPr>
            <w:rFonts w:cs="Times New Roman"/>
          </w:rPr>
          <w:t xml:space="preserve">a </w:t>
        </w:r>
      </w:ins>
      <w:r w:rsidR="00AD70B9">
        <w:rPr>
          <w:rFonts w:cs="Times New Roman"/>
        </w:rPr>
        <w:t xml:space="preserve">size-structured </w:t>
      </w:r>
      <w:r w:rsidR="00AD70B9" w:rsidRPr="00D0541A">
        <w:rPr>
          <w:rFonts w:cs="Times New Roman"/>
        </w:rPr>
        <w:t>division rate model</w:t>
      </w:r>
      <w:r w:rsidR="005E3B87">
        <w:rPr>
          <w:rFonts w:cs="Times New Roman"/>
        </w:rPr>
        <w:t xml:space="preserve"> (</w:t>
      </w:r>
      <w:proofErr w:type="spellStart"/>
      <w:r w:rsidR="005E3B87">
        <w:rPr>
          <w:rFonts w:cs="Times New Roman"/>
        </w:rPr>
        <w:t>Sosik</w:t>
      </w:r>
      <w:proofErr w:type="spellEnd"/>
      <w:r w:rsidR="005E3B87">
        <w:rPr>
          <w:rFonts w:cs="Times New Roman"/>
        </w:rPr>
        <w:t xml:space="preserve"> et al.</w:t>
      </w:r>
      <w:r w:rsidR="00AD70B9" w:rsidRPr="00D0541A">
        <w:rPr>
          <w:rFonts w:cs="Times New Roman"/>
        </w:rPr>
        <w:t xml:space="preserve"> 2003)</w:t>
      </w:r>
      <w:r w:rsidR="00AD70B9">
        <w:rPr>
          <w:rFonts w:cs="Times New Roman"/>
        </w:rPr>
        <w:t xml:space="preserve">.  </w:t>
      </w:r>
    </w:p>
    <w:p w14:paraId="245B8784" w14:textId="465AA561" w:rsidR="008D5305" w:rsidRPr="00FC5E5F" w:rsidRDefault="008D5305" w:rsidP="00CB122E">
      <w:pPr>
        <w:tabs>
          <w:tab w:val="left" w:pos="5265"/>
        </w:tabs>
        <w:spacing w:line="480" w:lineRule="auto"/>
        <w:jc w:val="both"/>
        <w:rPr>
          <w:rFonts w:cs="Times New Roman"/>
        </w:rPr>
        <w:pPrChange w:id="177" w:author="Tawnya Peterson" w:date="2016-01-07T10:08:00Z">
          <w:pPr>
            <w:tabs>
              <w:tab w:val="left" w:pos="5265"/>
            </w:tabs>
            <w:spacing w:line="480" w:lineRule="auto"/>
            <w:ind w:firstLine="288"/>
            <w:jc w:val="both"/>
          </w:pPr>
        </w:pPrChange>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4B52B9">
      <w:pPr>
        <w:spacing w:line="480" w:lineRule="auto"/>
        <w:ind w:firstLine="288"/>
        <w:jc w:val="both"/>
        <w:rPr>
          <w:rFonts w:cs="Times New Roman"/>
          <w:b/>
          <w:bCs/>
        </w:rPr>
      </w:pPr>
      <w:r>
        <w:rPr>
          <w:rFonts w:cs="Times New Roman"/>
          <w:b/>
          <w:bCs/>
        </w:rPr>
        <w:t>METHODS</w:t>
      </w:r>
    </w:p>
    <w:p w14:paraId="1CBD6C3B" w14:textId="77777777" w:rsidR="008D5305" w:rsidRPr="00FE75DC" w:rsidRDefault="008D5305" w:rsidP="004B52B9">
      <w:pPr>
        <w:spacing w:line="480" w:lineRule="auto"/>
        <w:ind w:firstLine="288"/>
        <w:jc w:val="both"/>
        <w:rPr>
          <w:rFonts w:cs="Times New Roman"/>
        </w:rPr>
      </w:pPr>
      <w:r w:rsidRPr="00FC5E5F">
        <w:rPr>
          <w:rFonts w:cs="Times New Roman"/>
          <w:b/>
          <w:bCs/>
        </w:rPr>
        <w:t xml:space="preserve">Study Area </w:t>
      </w:r>
    </w:p>
    <w:p w14:paraId="29EDD7D8" w14:textId="49A9FF62"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del w:id="178" w:author="Tawnya Peterson" w:date="2016-01-07T10:08:00Z">
        <w:r w:rsidRPr="00FC5E5F" w:rsidDel="00D779CC">
          <w:rPr>
            <w:rFonts w:cs="Times New Roman"/>
          </w:rPr>
          <w:delText xml:space="preserve">of </w:delText>
        </w:r>
      </w:del>
      <w:ins w:id="179" w:author="Tawnya Peterson" w:date="2016-01-07T10:08:00Z">
        <w:r w:rsidR="00D779CC">
          <w:rPr>
            <w:rFonts w:cs="Times New Roman"/>
          </w:rPr>
          <w:t>at</w:t>
        </w:r>
        <w:r w:rsidR="00D779CC" w:rsidRPr="00FC5E5F">
          <w:rPr>
            <w:rFonts w:cs="Times New Roman"/>
          </w:rPr>
          <w:t xml:space="preserve"> </w:t>
        </w:r>
      </w:ins>
      <w:r w:rsidRPr="00FC5E5F">
        <w:rPr>
          <w:rFonts w:cs="Times New Roman"/>
        </w:rPr>
        <w:t>S</w:t>
      </w:r>
      <w:r>
        <w:rPr>
          <w:rFonts w:cs="Times New Roman"/>
        </w:rPr>
        <w:t>ATURN</w:t>
      </w:r>
      <w:ins w:id="180" w:author="Tawnya Peterson" w:date="2016-01-07T10:08:00Z">
        <w:r w:rsidR="00D779CC">
          <w:rPr>
            <w:rFonts w:cs="Times New Roman"/>
          </w:rPr>
          <w:t>-</w:t>
        </w:r>
      </w:ins>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del w:id="181" w:author="Tawnya Peterson" w:date="2016-01-07T10:09:00Z">
        <w:r w:rsidRPr="00FC5E5F" w:rsidDel="00D779CC">
          <w:rPr>
            <w:rFonts w:cs="Times New Roman"/>
            <w:b/>
            <w:bCs/>
          </w:rPr>
          <w:delText>fig</w:delText>
        </w:r>
      </w:del>
      <w:ins w:id="182" w:author="Tawnya Peterson" w:date="2016-01-07T10:09:00Z">
        <w:r w:rsidR="00D779CC">
          <w:rPr>
            <w:rFonts w:cs="Times New Roman"/>
            <w:b/>
            <w:bCs/>
          </w:rPr>
          <w:t>F</w:t>
        </w:r>
        <w:r w:rsidR="00D779CC" w:rsidRPr="00FC5E5F">
          <w:rPr>
            <w:rFonts w:cs="Times New Roman"/>
            <w:b/>
            <w:bCs/>
          </w:rPr>
          <w:t>ig</w:t>
        </w:r>
      </w:ins>
      <w:r w:rsidRPr="00FC5E5F">
        <w:rPr>
          <w:rFonts w:cs="Times New Roman"/>
          <w:b/>
          <w:bCs/>
        </w:rPr>
        <w:t>. 1</w:t>
      </w:r>
      <w:r w:rsidRPr="00FC5E5F">
        <w:rPr>
          <w:rFonts w:cs="Times New Roman"/>
        </w:rPr>
        <w:t>) (</w:t>
      </w:r>
      <w:proofErr w:type="spellStart"/>
      <w:r w:rsidR="005E3B87">
        <w:rPr>
          <w:rFonts w:cs="Times New Roman"/>
        </w:rPr>
        <w:t>Ba</w:t>
      </w:r>
      <w:ins w:id="183" w:author="Tawnya Peterson" w:date="2016-01-07T10:09:00Z">
        <w:r w:rsidR="00D779CC">
          <w:rPr>
            <w:rFonts w:cs="Times New Roman"/>
          </w:rPr>
          <w:t>p</w:t>
        </w:r>
      </w:ins>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ins w:id="184" w:author="Tawnya Peterson" w:date="2016-01-07T10:09:00Z">
        <w:r w:rsidR="00D779CC">
          <w:rPr>
            <w:rFonts w:cs="Times New Roman"/>
          </w:rPr>
          <w:t xml:space="preserve"> (Table including sampling dates and # fixed samples might be helpful here; information about tidal stage could be included)</w:t>
        </w:r>
      </w:ins>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D779CC">
      <w:pPr>
        <w:spacing w:line="480" w:lineRule="auto"/>
        <w:jc w:val="both"/>
        <w:rPr>
          <w:rFonts w:cs="Times New Roman"/>
          <w:b/>
          <w:bCs/>
        </w:rPr>
      </w:pPr>
      <w:r>
        <w:rPr>
          <w:rFonts w:cs="Times New Roman"/>
          <w:b/>
          <w:bCs/>
        </w:rPr>
        <w:t>Hydrological conditions</w:t>
      </w:r>
      <w:r>
        <w:rPr>
          <w:rFonts w:cs="Times New Roman"/>
          <w:b/>
          <w:bCs/>
        </w:rPr>
        <w:tab/>
      </w:r>
    </w:p>
    <w:p w14:paraId="32A1F3FA" w14:textId="027B50D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w:t>
      </w:r>
      <w:del w:id="185" w:author="Tawnya Peterson" w:date="2016-01-07T10:10:00Z">
        <w:r w:rsidR="00661A6F" w:rsidDel="00D779CC">
          <w:rPr>
            <w:rFonts w:cs="Times New Roman"/>
            <w:bCs/>
          </w:rPr>
          <w:delText>&lt;</w:delText>
        </w:r>
        <w:r w:rsidR="00661A6F" w:rsidRPr="00D779CC" w:rsidDel="00D779CC">
          <w:rPr>
            <w:rFonts w:cs="Times New Roman"/>
            <w:bCs/>
            <w:highlight w:val="yellow"/>
            <w:rPrChange w:id="186" w:author="Tawnya Peterson" w:date="2016-01-07T10:10:00Z">
              <w:rPr>
                <w:rFonts w:cs="Times New Roman"/>
                <w:bCs/>
              </w:rPr>
            </w:rPrChange>
          </w:rPr>
          <w:delText>model</w:delText>
        </w:r>
        <w:r w:rsidR="00661A6F" w:rsidDel="00D779CC">
          <w:rPr>
            <w:rFonts w:cs="Times New Roman"/>
            <w:bCs/>
          </w:rPr>
          <w:delText>&gt;</w:delText>
        </w:r>
      </w:del>
      <w:r w:rsidR="00661A6F">
        <w:rPr>
          <w:rFonts w:cs="Times New Roman"/>
          <w:bCs/>
        </w:rPr>
        <w:t xml:space="preserve"> Conductivity-Temperature (CT) meter </w:t>
      </w:r>
      <w:ins w:id="187" w:author="Tawnya Peterson" w:date="2016-01-07T10:10:00Z">
        <w:r w:rsidR="00D779CC">
          <w:rPr>
            <w:rFonts w:cs="Times New Roman"/>
            <w:bCs/>
          </w:rPr>
          <w:t>&lt;</w:t>
        </w:r>
        <w:r w:rsidR="00D779CC" w:rsidRPr="00163CC7">
          <w:rPr>
            <w:rFonts w:cs="Times New Roman"/>
            <w:bCs/>
            <w:highlight w:val="yellow"/>
          </w:rPr>
          <w:t>model</w:t>
        </w:r>
        <w:r w:rsidR="00D779CC">
          <w:rPr>
            <w:rFonts w:cs="Times New Roman"/>
            <w:bCs/>
          </w:rPr>
          <w:t xml:space="preserve">&gt; </w:t>
        </w:r>
      </w:ins>
      <w:del w:id="188" w:author="Tawnya Peterson" w:date="2016-01-07T10:10:00Z">
        <w:r w:rsidR="00661A6F" w:rsidDel="00D779CC">
          <w:rPr>
            <w:rFonts w:cs="Times New Roman"/>
            <w:bCs/>
          </w:rPr>
          <w:delText xml:space="preserve">for temperature and salinity, </w:delText>
        </w:r>
      </w:del>
      <w:r w:rsidR="00661A6F">
        <w:rPr>
          <w:rFonts w:cs="Times New Roman"/>
          <w:bCs/>
        </w:rPr>
        <w:t xml:space="preserve">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w:t>
      </w:r>
      <w:proofErr w:type="spellStart"/>
      <w:r w:rsidRPr="00592E3B">
        <w:rPr>
          <w:rFonts w:cs="Times New Roman"/>
          <w:bCs/>
        </w:rPr>
        <w:t>Photosynthetic</w:t>
      </w:r>
      <w:ins w:id="189" w:author="Tawnya Peterson" w:date="2016-01-07T10:10:00Z">
        <w:r w:rsidR="00D779CC">
          <w:rPr>
            <w:rFonts w:cs="Times New Roman"/>
            <w:bCs/>
          </w:rPr>
          <w:t>ally</w:t>
        </w:r>
      </w:ins>
      <w:proofErr w:type="spellEnd"/>
      <w:r w:rsidRPr="00592E3B">
        <w:rPr>
          <w:rFonts w:cs="Times New Roman"/>
          <w:bCs/>
        </w:rPr>
        <w:t xml:space="preserve">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D779CC">
      <w:pPr>
        <w:spacing w:line="480" w:lineRule="auto"/>
        <w:jc w:val="both"/>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D779CC">
      <w:pPr>
        <w:spacing w:line="480" w:lineRule="auto"/>
        <w:jc w:val="both"/>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25A6DDF"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w:t>
      </w:r>
      <w:r w:rsidR="0015440D">
        <w:rPr>
          <w:rFonts w:cs="Times New Roman"/>
        </w:rPr>
        <w:t>,</w:t>
      </w:r>
      <w:r w:rsidRPr="00FC5E5F">
        <w:rPr>
          <w:rFonts w:cs="Times New Roman"/>
        </w:rPr>
        <w:t xml:space="preserve">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laboratory experiment</w:t>
      </w:r>
      <w:r w:rsidR="0015440D">
        <w:rPr>
          <w:rFonts w:cs="Times New Roman"/>
        </w:rPr>
        <w:t>s</w:t>
      </w:r>
      <w:r w:rsidRPr="00FC5E5F">
        <w:rPr>
          <w:rFonts w:cs="Times New Roman"/>
        </w:rPr>
        <w:t xml:space="preserve">;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r w:rsidR="00DE461C">
        <w:fldChar w:fldCharType="begin"/>
      </w:r>
      <w:r w:rsidR="00DE461C">
        <w:instrText xml:space="preserve"> HYPERLINK "https://github.com/uwescience/popcycle" \h </w:instrText>
      </w:r>
      <w:r w:rsidR="00DE461C">
        <w:fldChar w:fldCharType="separate"/>
      </w:r>
      <w:r w:rsidR="00DB5161" w:rsidRPr="00DB5161">
        <w:rPr>
          <w:rStyle w:val="Hyperlink"/>
          <w:rFonts w:cs="Times New Roman"/>
          <w:lang w:bidi="en-US"/>
        </w:rPr>
        <w:t>https://github.com/uwescience/popcycle</w:t>
      </w:r>
      <w:r w:rsidR="00DE461C">
        <w:rPr>
          <w:rStyle w:val="Hyperlink"/>
          <w:rFonts w:cs="Times New Roman"/>
          <w:lang w:bidi="en-US"/>
        </w:rPr>
        <w:fldChar w:fldCharType="end"/>
      </w:r>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7E754849" w:rsidR="008D5305" w:rsidRDefault="008D5305" w:rsidP="004B52B9">
      <w:pPr>
        <w:spacing w:line="480" w:lineRule="auto"/>
        <w:ind w:firstLine="288"/>
        <w:jc w:val="both"/>
        <w:rPr>
          <w:rFonts w:cs="Times New Roman"/>
        </w:rPr>
      </w:pPr>
      <w:r w:rsidRPr="00FC5E5F">
        <w:rPr>
          <w:rFonts w:cs="Times New Roman"/>
        </w:rPr>
        <w:tab/>
        <w:t xml:space="preserve">For the </w:t>
      </w:r>
      <w:r w:rsidR="000463DE">
        <w:rPr>
          <w:rFonts w:cs="Times New Roman"/>
        </w:rPr>
        <w:t>identification of cryptophyte</w:t>
      </w:r>
      <w:del w:id="190" w:author="Tawnya Peterson" w:date="2016-01-07T10:11:00Z">
        <w:r w:rsidR="000463DE" w:rsidDel="00D779CC">
          <w:rPr>
            <w:rFonts w:cs="Times New Roman"/>
          </w:rPr>
          <w:delText>s</w:delText>
        </w:r>
      </w:del>
      <w:r w:rsidR="000463DE">
        <w:rPr>
          <w:rFonts w:cs="Times New Roman"/>
        </w:rPr>
        <w:t xml:space="preserve"> </w:t>
      </w:r>
      <w:r w:rsidRPr="00FC5E5F">
        <w:rPr>
          <w:rFonts w:cs="Times New Roman"/>
        </w:rPr>
        <w:t xml:space="preserve">cells, discrete </w:t>
      </w:r>
      <w:r w:rsidR="00661A6F">
        <w:rPr>
          <w:rFonts w:cs="Times New Roman"/>
        </w:rPr>
        <w:t xml:space="preserve">samples for </w:t>
      </w:r>
      <w:r w:rsidRPr="00FC5E5F">
        <w:rPr>
          <w:rFonts w:cs="Times New Roman"/>
        </w:rPr>
        <w:t xml:space="preserve">flow cytometry </w:t>
      </w:r>
      <w:del w:id="191" w:author="Tawnya Peterson" w:date="2016-01-07T10:11:00Z">
        <w:r w:rsidRPr="00FC5E5F" w:rsidDel="00D779CC">
          <w:rPr>
            <w:rFonts w:cs="Times New Roman"/>
          </w:rPr>
          <w:delText xml:space="preserve">samples </w:delText>
        </w:r>
      </w:del>
      <w:r w:rsidRPr="00FC5E5F">
        <w:rPr>
          <w:rFonts w:cs="Times New Roman"/>
        </w:rPr>
        <w:t>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r w:rsidR="00661A6F">
        <w:rPr>
          <w:rFonts w:cs="Times New Roman"/>
        </w:rPr>
        <w:t xml:space="preserve">phycoerythrin-containing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D779CC">
      <w:pPr>
        <w:spacing w:line="480" w:lineRule="auto"/>
        <w:jc w:val="both"/>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C5E9530" w:rsidR="008D5305" w:rsidRPr="00FC5E5F" w:rsidRDefault="008D5305" w:rsidP="004B52B9">
      <w:pPr>
        <w:spacing w:line="480" w:lineRule="auto"/>
        <w:ind w:firstLine="288"/>
        <w:jc w:val="both"/>
        <w:rPr>
          <w:rFonts w:cs="Times New Roman"/>
        </w:rPr>
      </w:pPr>
      <w:r>
        <w:rPr>
          <w:rFonts w:cs="Times New Roman"/>
        </w:rPr>
        <w:tab/>
      </w:r>
      <w:r w:rsidRPr="00FC5E5F">
        <w:rPr>
          <w:rFonts w:cs="Times New Roman"/>
        </w:rPr>
        <w:t>We used a size-structured matrix population mode</w:t>
      </w:r>
      <w:r w:rsidR="009E4498">
        <w:rPr>
          <w:rFonts w:cs="Times New Roman"/>
        </w:rPr>
        <w:t xml:space="preserve">l developed by </w:t>
      </w:r>
      <w:proofErr w:type="spellStart"/>
      <w:r w:rsidR="009E4498">
        <w:rPr>
          <w:rFonts w:cs="Times New Roman"/>
        </w:rPr>
        <w:t>Sosik</w:t>
      </w:r>
      <w:proofErr w:type="spellEnd"/>
      <w:r w:rsidR="009E4498">
        <w:rPr>
          <w:rFonts w:cs="Times New Roman"/>
        </w:rPr>
        <w:t xml:space="preserve"> et al. (200</w:t>
      </w:r>
      <w:r w:rsidRPr="00FC5E5F">
        <w:rPr>
          <w:rFonts w:cs="Times New Roman"/>
        </w:rPr>
        <w:t xml:space="preserve">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DE461C">
        <w:fldChar w:fldCharType="begin"/>
      </w:r>
      <w:r w:rsidR="00DE461C">
        <w:instrText xml:space="preserve"> HYPERLINK "https://github.com/armbrustlab/ssPopModel" </w:instrText>
      </w:r>
      <w:r w:rsidR="00DE461C">
        <w:fldChar w:fldCharType="separate"/>
      </w:r>
      <w:r w:rsidR="00DB5161" w:rsidRPr="000F480B">
        <w:rPr>
          <w:rStyle w:val="Hyperlink"/>
          <w:rFonts w:cs="Times New Roman"/>
        </w:rPr>
        <w:t>https://github.com/armbrustlab/ssPopModel</w:t>
      </w:r>
      <w:r w:rsidR="00DE461C">
        <w:rPr>
          <w:rStyle w:val="Hyperlink"/>
          <w:rFonts w:cs="Times New Roman"/>
        </w:rPr>
        <w:fldChar w:fldCharType="end"/>
      </w:r>
      <w:r w:rsidRPr="00FC5E5F">
        <w:rPr>
          <w:rFonts w:cs="Times New Roman"/>
        </w:rPr>
        <w:t xml:space="preserve">). The model is based on the assumptions that 1) </w:t>
      </w:r>
      <w:r w:rsidR="000463DE" w:rsidRPr="00FC5E5F">
        <w:rPr>
          <w:rFonts w:cs="Times New Roman"/>
        </w:rPr>
        <w:t>cell growth is determined by light exposure,</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B52B9">
      <w:pPr>
        <w:spacing w:line="480" w:lineRule="auto"/>
        <w:ind w:firstLine="288"/>
        <w:jc w:val="both"/>
        <w:rPr>
          <w:rFonts w:cs="Times New Roman"/>
        </w:rPr>
      </w:pPr>
    </w:p>
    <w:p w14:paraId="0502987C" w14:textId="35C00BE0" w:rsidR="008D5305" w:rsidRDefault="008D5305" w:rsidP="004B52B9">
      <w:pPr>
        <w:spacing w:line="480" w:lineRule="auto"/>
        <w:ind w:firstLine="288"/>
        <w:jc w:val="both"/>
        <w:rPr>
          <w:rFonts w:cs="Times New Roman"/>
          <w:i/>
        </w:rPr>
      </w:pPr>
      <w:r w:rsidRPr="00FC5E5F">
        <w:rPr>
          <w:rFonts w:cs="Times New Roman"/>
          <w:i/>
        </w:rPr>
        <w:t>Estimated division rates in cultures</w:t>
      </w:r>
      <w:del w:id="192" w:author="Tawnya Peterson" w:date="2016-01-07T10:12:00Z">
        <w:r w:rsidRPr="00FC5E5F" w:rsidDel="00D779CC">
          <w:rPr>
            <w:rFonts w:cs="Times New Roman"/>
            <w:i/>
          </w:rPr>
          <w:delText>.</w:delText>
        </w:r>
      </w:del>
      <w:r w:rsidRPr="00FC5E5F">
        <w:rPr>
          <w:rFonts w:cs="Times New Roman"/>
          <w:i/>
        </w:rPr>
        <w:t xml:space="preserve"> </w:t>
      </w:r>
    </w:p>
    <w:p w14:paraId="4FA08CBC" w14:textId="0FD67F3D" w:rsidR="008D5305" w:rsidRPr="00FE75DC" w:rsidRDefault="008D5305" w:rsidP="004B52B9">
      <w:pPr>
        <w:spacing w:line="480" w:lineRule="auto"/>
        <w:ind w:firstLine="288"/>
        <w:jc w:val="both"/>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3" w:name="__DdeLink__1831_1098803516"/>
      <w:bookmarkStart w:id="194" w:name="__DdeLink__1936_918047637"/>
      <w:r w:rsidRPr="00FC5E5F">
        <w:rPr>
          <w:rFonts w:cs="Times New Roman"/>
        </w:rPr>
        <w:t>°C</w:t>
      </w:r>
      <w:bookmarkEnd w:id="193"/>
      <w:bookmarkEnd w:id="194"/>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w:t>
      </w:r>
      <w:del w:id="195" w:author="Tawnya Peterson" w:date="2016-01-07T10:13:00Z">
        <w:r w:rsidRPr="00FC5E5F" w:rsidDel="00D779CC">
          <w:rPr>
            <w:rFonts w:cs="Times New Roman"/>
          </w:rPr>
          <w:delText>ays</w:delText>
        </w:r>
      </w:del>
      <w:r w:rsidRPr="00FC5E5F">
        <w:rPr>
          <w:rFonts w:cs="Times New Roman"/>
        </w:rPr>
        <w:t xml:space="preserve">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w:t>
      </w:r>
      <w:del w:id="196" w:author="Tawnya Peterson" w:date="2016-01-07T10:13:00Z">
        <w:r w:rsidRPr="00FC5E5F" w:rsidDel="00D779CC">
          <w:rPr>
            <w:rFonts w:cs="Times New Roman"/>
          </w:rPr>
          <w:delText>ours</w:delText>
        </w:r>
      </w:del>
      <w:r w:rsidRPr="00FC5E5F">
        <w:rPr>
          <w:rFonts w:cs="Times New Roman"/>
        </w:rPr>
        <w:t xml:space="preserve"> for 28 h</w:t>
      </w:r>
      <w:del w:id="197" w:author="Tawnya Peterson" w:date="2016-01-07T10:13:00Z">
        <w:r w:rsidRPr="00FC5E5F" w:rsidDel="00D779CC">
          <w:rPr>
            <w:rFonts w:cs="Times New Roman"/>
          </w:rPr>
          <w:delText>ours</w:delText>
        </w:r>
      </w:del>
      <w:r w:rsidRPr="00FC5E5F">
        <w:rPr>
          <w:rFonts w:cs="Times New Roman"/>
        </w:rPr>
        <w:t xml:space="preserve">,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for 15 min</w:t>
      </w:r>
      <w:del w:id="198" w:author="Tawnya Peterson" w:date="2016-01-07T10:13:00Z">
        <w:r w:rsidRPr="00FE75DC" w:rsidDel="00D779CC">
          <w:rPr>
            <w:rFonts w:cs="Times New Roman"/>
          </w:rPr>
          <w:delText>utes</w:delText>
        </w:r>
      </w:del>
      <w:r w:rsidRPr="00FE75DC">
        <w:rPr>
          <w:rFonts w:cs="Times New Roman"/>
        </w:rPr>
        <w:t xml:space="preserve">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ins w:id="199" w:author="Tawnya Peterson" w:date="2016-01-07T10:15:00Z">
        <w:r w:rsidR="00D779CC">
          <w:rPr>
            <w:rFonts w:cs="Times New Roman"/>
          </w:rPr>
          <w:t xml:space="preserve">an </w:t>
        </w:r>
      </w:ins>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 xml:space="preserve">version 9.7.2 (Tree Star). </w:t>
      </w:r>
      <w:proofErr w:type="gramStart"/>
      <w:r w:rsidRPr="00FE75DC">
        <w:rPr>
          <w:rFonts w:cs="Times New Roman"/>
        </w:rPr>
        <w:t>A minimum of 10,000 cells w</w:t>
      </w:r>
      <w:r w:rsidR="00B346EF">
        <w:rPr>
          <w:rFonts w:cs="Times New Roman"/>
        </w:rPr>
        <w:t>ere</w:t>
      </w:r>
      <w:proofErr w:type="gramEnd"/>
      <w:r w:rsidRPr="00FE75DC">
        <w:rPr>
          <w:rFonts w:cs="Times New Roman"/>
          <w:i/>
        </w:rPr>
        <w:t xml:space="preserve"> </w:t>
      </w:r>
      <w:r w:rsidRPr="00FE75DC">
        <w:rPr>
          <w:rFonts w:cs="Times New Roman"/>
        </w:rPr>
        <w:t xml:space="preserve">collected per sample. DNA frequency distributions were analyzed using </w:t>
      </w:r>
      <w:ins w:id="200" w:author="Tawnya Peterson" w:date="2016-01-07T10:13:00Z">
        <w:r w:rsidR="00D779CC">
          <w:rPr>
            <w:rFonts w:cs="Times New Roman"/>
          </w:rPr>
          <w:t xml:space="preserve">the </w:t>
        </w:r>
      </w:ins>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ins w:id="201" w:author="Tawnya Peterson" w:date="2016-01-07T10:15:00Z">
        <w:r w:rsidR="00D779CC">
          <w:rPr>
            <w:rFonts w:cs="Times New Roman"/>
          </w:rPr>
          <w:t>&lt;a brief recap of the calculation would be helpful here&gt;</w:t>
        </w:r>
      </w:ins>
    </w:p>
    <w:p w14:paraId="5D43F145" w14:textId="77777777" w:rsidR="008D5305" w:rsidRPr="00FC5E5F" w:rsidRDefault="008D5305" w:rsidP="004B52B9">
      <w:pPr>
        <w:spacing w:line="480" w:lineRule="auto"/>
        <w:ind w:firstLine="288"/>
        <w:jc w:val="both"/>
        <w:rPr>
          <w:rFonts w:cs="Times New Roman"/>
        </w:rPr>
      </w:pPr>
    </w:p>
    <w:p w14:paraId="128BD044" w14:textId="77777777" w:rsidR="008D5305" w:rsidRPr="004F2AEA" w:rsidRDefault="008D5305" w:rsidP="004B52B9">
      <w:pPr>
        <w:spacing w:line="480" w:lineRule="auto"/>
        <w:ind w:firstLine="288"/>
        <w:jc w:val="both"/>
        <w:rPr>
          <w:rFonts w:cs="Times New Roman"/>
          <w:i/>
        </w:rPr>
      </w:pPr>
      <w:r w:rsidRPr="004F2AEA">
        <w:rPr>
          <w:rFonts w:cs="Times New Roman"/>
          <w:i/>
        </w:rPr>
        <w:t>Estimated division rates in the field.</w:t>
      </w:r>
    </w:p>
    <w:p w14:paraId="18C17F45" w14:textId="0F60B3F8" w:rsidR="008D5305" w:rsidRDefault="008D5305" w:rsidP="004B52B9">
      <w:pPr>
        <w:spacing w:line="480" w:lineRule="auto"/>
        <w:ind w:firstLine="288"/>
        <w:jc w:val="both"/>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D779CC">
      <w:pPr>
        <w:spacing w:line="480" w:lineRule="auto"/>
        <w:jc w:val="both"/>
        <w:rPr>
          <w:rFonts w:cs="Times New Roman"/>
          <w:b/>
        </w:rPr>
      </w:pPr>
      <w:r w:rsidRPr="00A357F5">
        <w:rPr>
          <w:rFonts w:cs="Times New Roman"/>
          <w:b/>
        </w:rPr>
        <w:t>Cryptophyte community composition</w:t>
      </w:r>
    </w:p>
    <w:p w14:paraId="6FADE3E0" w14:textId="77777777" w:rsidR="0008449F" w:rsidRPr="0008449F" w:rsidRDefault="0008449F" w:rsidP="004B52B9">
      <w:pPr>
        <w:spacing w:line="480" w:lineRule="auto"/>
        <w:ind w:firstLine="288"/>
        <w:jc w:val="both"/>
        <w:rPr>
          <w:rFonts w:cs="Arial"/>
          <w:i/>
          <w:color w:val="auto"/>
        </w:rPr>
      </w:pPr>
      <w:r w:rsidRPr="0008449F">
        <w:rPr>
          <w:rFonts w:cs="Arial"/>
          <w:i/>
          <w:color w:val="auto"/>
        </w:rPr>
        <w:t>DNA extraction</w:t>
      </w:r>
    </w:p>
    <w:p w14:paraId="5D1CFB43" w14:textId="41581695" w:rsidR="0008449F" w:rsidRPr="0055344C" w:rsidDel="006927F8" w:rsidRDefault="0008449F" w:rsidP="004B52B9">
      <w:pPr>
        <w:spacing w:line="480" w:lineRule="auto"/>
        <w:ind w:firstLine="288"/>
        <w:jc w:val="both"/>
        <w:rPr>
          <w:del w:id="202" w:author="Tawnya Peterson" w:date="2016-01-07T10:16:00Z"/>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w:t>
      </w:r>
      <w:ins w:id="203" w:author="Tawnya Peterson" w:date="2016-01-07T10:16:00Z">
        <w:r w:rsidR="006927F8">
          <w:rPr>
            <w:rFonts w:cs="Arial"/>
            <w:color w:val="auto"/>
          </w:rPr>
          <w:t xml:space="preserve"> </w:t>
        </w:r>
      </w:ins>
      <w:r w:rsidRPr="0055344C">
        <w:rPr>
          <w:rFonts w:cs="Arial"/>
          <w:color w:val="auto"/>
        </w:rPr>
        <w:t>°C until extraction.</w:t>
      </w:r>
      <w:ins w:id="204" w:author="Tawnya Peterson" w:date="2016-01-07T10:16:00Z">
        <w:r w:rsidR="006927F8">
          <w:rPr>
            <w:rFonts w:cs="Arial"/>
            <w:color w:val="auto"/>
          </w:rPr>
          <w:t xml:space="preserve"> </w:t>
        </w:r>
      </w:ins>
      <w:del w:id="205" w:author="Tawnya Peterson" w:date="2016-01-07T10:16:00Z">
        <w:r w:rsidRPr="0055344C" w:rsidDel="006927F8">
          <w:rPr>
            <w:rFonts w:cs="Arial"/>
            <w:color w:val="auto"/>
          </w:rPr>
          <w:delText xml:space="preserve"> </w:delText>
        </w:r>
      </w:del>
    </w:p>
    <w:p w14:paraId="3BE01235" w14:textId="5A7F8F46" w:rsidR="0008449F" w:rsidRDefault="0008449F" w:rsidP="004B52B9">
      <w:pPr>
        <w:spacing w:line="480" w:lineRule="auto"/>
        <w:ind w:firstLine="288"/>
        <w:jc w:val="both"/>
        <w:rPr>
          <w:rFonts w:cs="Arial"/>
          <w:color w:val="auto"/>
        </w:rPr>
      </w:pPr>
      <w:del w:id="206" w:author="Tawnya Peterson" w:date="2016-01-07T10:16:00Z">
        <w:r w:rsidRPr="0055344C" w:rsidDel="006927F8">
          <w:rPr>
            <w:rFonts w:cs="Arial"/>
            <w:color w:val="auto"/>
          </w:rPr>
          <w:delText xml:space="preserve">Samples </w:delText>
        </w:r>
      </w:del>
      <w:ins w:id="207" w:author="Tawnya Peterson" w:date="2016-01-07T10:16:00Z">
        <w:r w:rsidR="006927F8">
          <w:rPr>
            <w:rFonts w:cs="Arial"/>
            <w:color w:val="auto"/>
          </w:rPr>
          <w:t>DNA</w:t>
        </w:r>
        <w:r w:rsidR="006927F8" w:rsidRPr="0055344C">
          <w:rPr>
            <w:rFonts w:cs="Arial"/>
            <w:color w:val="auto"/>
          </w:rPr>
          <w:t xml:space="preserve"> </w:t>
        </w:r>
      </w:ins>
      <w:proofErr w:type="gramStart"/>
      <w:r w:rsidRPr="0055344C">
        <w:rPr>
          <w:rFonts w:cs="Arial"/>
          <w:color w:val="auto"/>
        </w:rPr>
        <w:t>were</w:t>
      </w:r>
      <w:proofErr w:type="gramEnd"/>
      <w:r w:rsidRPr="0055344C">
        <w:rPr>
          <w:rFonts w:cs="Arial"/>
          <w:color w:val="auto"/>
        </w:rPr>
        <w:t xml:space="preserv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buffer and proteinase K in </w:t>
      </w:r>
      <w:r>
        <w:rPr>
          <w:rFonts w:cs="Arial"/>
          <w:color w:val="auto"/>
        </w:rPr>
        <w:t xml:space="preserve">2 </w:t>
      </w:r>
      <w:del w:id="208" w:author="Tawnya Peterson" w:date="2016-01-07T10:16:00Z">
        <w:r w:rsidDel="006927F8">
          <w:rPr>
            <w:rFonts w:cs="Arial"/>
            <w:color w:val="auto"/>
          </w:rPr>
          <w:delText xml:space="preserve">ml </w:delText>
        </w:r>
      </w:del>
      <w:ins w:id="209" w:author="Tawnya Peterson" w:date="2016-01-07T10:16:00Z">
        <w:r w:rsidR="006927F8">
          <w:rPr>
            <w:rFonts w:cs="Arial"/>
            <w:color w:val="auto"/>
          </w:rPr>
          <w:t xml:space="preserve">mL </w:t>
        </w:r>
      </w:ins>
      <w:proofErr w:type="spellStart"/>
      <w:r>
        <w:rPr>
          <w:rFonts w:cs="Arial"/>
          <w:color w:val="auto"/>
        </w:rPr>
        <w:t>microcentrifuge</w:t>
      </w:r>
      <w:proofErr w:type="spellEnd"/>
      <w:r w:rsidRPr="0055344C">
        <w:rPr>
          <w:rFonts w:cs="Arial"/>
          <w:color w:val="auto"/>
        </w:rPr>
        <w:t xml:space="preserve"> tubes and incubated at 55</w:t>
      </w:r>
      <w:ins w:id="210" w:author="Tawnya Peterson" w:date="2016-01-07T10:16:00Z">
        <w:r w:rsidR="006927F8">
          <w:rPr>
            <w:rFonts w:cs="Arial"/>
            <w:color w:val="auto"/>
          </w:rPr>
          <w:t xml:space="preserve"> </w:t>
        </w:r>
      </w:ins>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w:t>
      </w:r>
      <w:ins w:id="211" w:author="Tawnya Peterson" w:date="2016-01-07T10:16:00Z">
        <w:r w:rsidR="006927F8">
          <w:rPr>
            <w:rFonts w:cs="Arial"/>
            <w:color w:val="auto"/>
          </w:rPr>
          <w:t xml:space="preserve"> </w:t>
        </w:r>
      </w:ins>
      <w:r w:rsidRPr="0055344C">
        <w:rPr>
          <w:rFonts w:cs="Arial"/>
          <w:color w:val="auto"/>
        </w:rPr>
        <w:t xml:space="preserve">°C.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del w:id="212" w:author="Tawnya Peterson" w:date="2016-01-07T10:17:00Z">
        <w:r w:rsidRPr="0055344C" w:rsidDel="006927F8">
          <w:rPr>
            <w:rFonts w:cs="Arial"/>
            <w:color w:val="auto"/>
          </w:rPr>
          <w:delText>econds</w:delText>
        </w:r>
      </w:del>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w:t>
      </w:r>
      <w:ins w:id="213" w:author="Tawnya Peterson" w:date="2016-01-07T10:16:00Z">
        <w:r w:rsidR="006927F8">
          <w:rPr>
            <w:rFonts w:cs="Arial"/>
            <w:color w:val="auto"/>
          </w:rPr>
          <w:t>x</w:t>
        </w:r>
      </w:ins>
      <w:r w:rsidRPr="0055344C">
        <w:rPr>
          <w:rFonts w:cs="Arial"/>
          <w:color w:val="auto"/>
        </w:rPr>
        <w:t xml:space="preserve">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ins w:id="214" w:author="Tawnya Peterson" w:date="2016-01-07T10:17:00Z">
        <w:r w:rsidR="006927F8">
          <w:rPr>
            <w:rFonts w:cs="Arial"/>
            <w:color w:val="auto"/>
          </w:rPr>
          <w:t xml:space="preserve"> </w:t>
        </w:r>
      </w:ins>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071E5F53" w:rsidR="0008449F" w:rsidRPr="0008449F" w:rsidRDefault="0008449F" w:rsidP="006927F8">
      <w:pPr>
        <w:pStyle w:val="HTMLPreformatted"/>
        <w:spacing w:line="480" w:lineRule="auto"/>
        <w:jc w:val="both"/>
        <w:rPr>
          <w:rFonts w:ascii="Times New Roman" w:hAnsi="Times New Roman" w:cs="Times New Roman"/>
          <w:i/>
          <w:sz w:val="24"/>
          <w:szCs w:val="24"/>
        </w:rPr>
      </w:pPr>
      <w:r w:rsidRPr="0008449F">
        <w:rPr>
          <w:rFonts w:ascii="Times New Roman" w:hAnsi="Times New Roman" w:cs="Times New Roman"/>
          <w:i/>
          <w:sz w:val="24"/>
          <w:szCs w:val="24"/>
        </w:rPr>
        <w:t>Identification of the cryptophyte nuclear 28S D2</w:t>
      </w:r>
      <w:ins w:id="215" w:author="Tawnya Peterson" w:date="2016-01-07T10:17:00Z">
        <w:r w:rsidR="006927F8">
          <w:rPr>
            <w:rFonts w:ascii="Times New Roman" w:hAnsi="Times New Roman" w:cs="Times New Roman"/>
            <w:i/>
            <w:sz w:val="24"/>
            <w:szCs w:val="24"/>
          </w:rPr>
          <w:t xml:space="preserve"> unique sequence</w:t>
        </w:r>
      </w:ins>
      <w:r w:rsidRPr="0008449F">
        <w:rPr>
          <w:rFonts w:ascii="Times New Roman" w:hAnsi="Times New Roman" w:cs="Times New Roman"/>
          <w:i/>
          <w:sz w:val="24"/>
          <w:szCs w:val="24"/>
        </w:rPr>
        <w:t xml:space="preserve"> element </w:t>
      </w:r>
    </w:p>
    <w:p w14:paraId="57A1995B" w14:textId="6C6CB3FB"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ins w:id="216" w:author="Tawnya Peterson" w:date="2016-01-07T10:18:00Z">
        <w:r w:rsidR="006927F8">
          <w:rPr>
            <w:rFonts w:ascii="Times New Roman" w:hAnsi="Times New Roman" w:cs="Times New Roman"/>
            <w:sz w:val="24"/>
            <w:szCs w:val="24"/>
          </w:rPr>
          <w:t xml:space="preserve">(28S) </w:t>
        </w:r>
      </w:ins>
      <w:r>
        <w:rPr>
          <w:rFonts w:ascii="Times New Roman" w:hAnsi="Times New Roman" w:cs="Times New Roman"/>
          <w:sz w:val="24"/>
          <w:szCs w:val="24"/>
        </w:rPr>
        <w:t xml:space="preserve">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bp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del w:id="217" w:author="Tawnya Peterson" w:date="2016-01-07T10:18:00Z">
        <w:r w:rsidRPr="005B5C4F" w:rsidDel="006927F8">
          <w:rPr>
            <w:rFonts w:ascii="Times New Roman" w:hAnsi="Times New Roman" w:cs="Times New Roman"/>
            <w:color w:val="222222"/>
            <w:sz w:val="24"/>
            <w:szCs w:val="24"/>
          </w:rPr>
          <w:delText xml:space="preserve">identify </w:delText>
        </w:r>
      </w:del>
      <w:ins w:id="218" w:author="Tawnya Peterson" w:date="2016-01-07T10:18:00Z">
        <w:r w:rsidR="006927F8">
          <w:rPr>
            <w:rFonts w:ascii="Times New Roman" w:hAnsi="Times New Roman" w:cs="Times New Roman"/>
            <w:color w:val="222222"/>
            <w:sz w:val="24"/>
            <w:szCs w:val="24"/>
          </w:rPr>
          <w:t>amplify</w:t>
        </w:r>
        <w:r w:rsidR="006927F8" w:rsidRPr="005B5C4F">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Single</w:t>
      </w:r>
      <w:ins w:id="219" w:author="Tawnya Peterson" w:date="2016-01-07T10:18:00Z">
        <w:r w:rsidR="006927F8">
          <w:rPr>
            <w:rFonts w:ascii="Times New Roman" w:hAnsi="Times New Roman" w:cs="Times New Roman"/>
            <w:color w:val="222222"/>
            <w:sz w:val="24"/>
            <w:szCs w:val="24"/>
          </w:rPr>
          <w:t>-</w:t>
        </w:r>
      </w:ins>
      <w:del w:id="220" w:author="Tawnya Peterson" w:date="2016-01-07T10:18:00Z">
        <w:r w:rsidRPr="005B5C4F" w:rsidDel="006927F8">
          <w:rPr>
            <w:rFonts w:ascii="Times New Roman" w:hAnsi="Times New Roman" w:cs="Times New Roman"/>
            <w:color w:val="222222"/>
            <w:sz w:val="24"/>
            <w:szCs w:val="24"/>
          </w:rPr>
          <w:delText xml:space="preserve"> </w:delText>
        </w:r>
      </w:del>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w:t>
      </w:r>
      <w:ins w:id="221" w:author="Tawnya Peterson" w:date="2016-01-07T10:18:00Z">
        <w:r w:rsidR="006927F8">
          <w:rPr>
            <w:rFonts w:ascii="Times New Roman" w:hAnsi="Times New Roman" w:cs="Times New Roman"/>
            <w:color w:val="222222"/>
            <w:sz w:val="24"/>
            <w:szCs w:val="24"/>
          </w:rPr>
          <w:t xml:space="preserve">individually isolated by micropipette </w:t>
        </w:r>
      </w:ins>
      <w:del w:id="222" w:author="Tawnya Peterson" w:date="2016-01-07T10:19:00Z">
        <w:r w:rsidRPr="005B5C4F" w:rsidDel="006927F8">
          <w:rPr>
            <w:rFonts w:ascii="Times New Roman" w:hAnsi="Times New Roman" w:cs="Times New Roman"/>
            <w:color w:val="222222"/>
            <w:sz w:val="24"/>
            <w:szCs w:val="24"/>
          </w:rPr>
          <w:delText xml:space="preserve">from </w:delText>
        </w:r>
      </w:del>
      <w:ins w:id="223" w:author="Tawnya Peterson" w:date="2016-01-07T10:19:00Z">
        <w:r w:rsidR="006927F8">
          <w:rPr>
            <w:rFonts w:ascii="Times New Roman" w:hAnsi="Times New Roman" w:cs="Times New Roman"/>
            <w:color w:val="222222"/>
            <w:sz w:val="24"/>
            <w:szCs w:val="24"/>
          </w:rPr>
          <w:t>in</w:t>
        </w:r>
        <w:r w:rsidR="006927F8" w:rsidRPr="005B5C4F">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red water </w:t>
      </w:r>
      <w:ins w:id="224" w:author="Tawnya Peterson" w:date="2016-01-07T10:18:00Z">
        <w:r w:rsidR="006927F8">
          <w:rPr>
            <w:rFonts w:ascii="Times New Roman" w:hAnsi="Times New Roman" w:cs="Times New Roman"/>
            <w:color w:val="222222"/>
            <w:sz w:val="24"/>
            <w:szCs w:val="24"/>
          </w:rPr>
          <w:t xml:space="preserve">samples from </w:t>
        </w:r>
      </w:ins>
      <w:del w:id="225" w:author="Tawnya Peterson" w:date="2016-01-07T10:19:00Z">
        <w:r w:rsidRPr="005B5C4F" w:rsidDel="006927F8">
          <w:rPr>
            <w:rFonts w:ascii="Times New Roman" w:hAnsi="Times New Roman" w:cs="Times New Roman"/>
            <w:color w:val="222222"/>
            <w:sz w:val="24"/>
            <w:szCs w:val="24"/>
          </w:rPr>
          <w:delText xml:space="preserve">in </w:delText>
        </w:r>
      </w:del>
      <w:r w:rsidRPr="005B5C4F">
        <w:rPr>
          <w:rFonts w:ascii="Times New Roman" w:hAnsi="Times New Roman" w:cs="Times New Roman"/>
          <w:color w:val="222222"/>
          <w:sz w:val="24"/>
          <w:szCs w:val="24"/>
        </w:rPr>
        <w:t xml:space="preserve">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The lab</w:t>
      </w:r>
      <w:ins w:id="226" w:author="Tawnya Peterson" w:date="2016-01-07T10:19:00Z">
        <w:r w:rsidR="006927F8">
          <w:rPr>
            <w:rFonts w:ascii="Times New Roman" w:hAnsi="Times New Roman" w:cs="Times New Roman"/>
            <w:color w:val="222222"/>
            <w:sz w:val="24"/>
            <w:szCs w:val="24"/>
          </w:rPr>
          <w:t>oratory</w:t>
        </w:r>
      </w:ins>
      <w:r w:rsidRPr="005B5C4F">
        <w:rPr>
          <w:rFonts w:ascii="Times New Roman" w:hAnsi="Times New Roman" w:cs="Times New Roman"/>
          <w:color w:val="222222"/>
          <w:sz w:val="24"/>
          <w:szCs w:val="24"/>
        </w:rPr>
        <w:t xml:space="preserve"> culture </w:t>
      </w:r>
      <w:r>
        <w:rPr>
          <w:rFonts w:ascii="Times New Roman" w:hAnsi="Times New Roman" w:cs="Times New Roman"/>
          <w:color w:val="222222"/>
          <w:sz w:val="24"/>
          <w:szCs w:val="24"/>
        </w:rPr>
        <w:t xml:space="preserve">of </w:t>
      </w:r>
      <w:del w:id="227" w:author="Tawnya Peterson" w:date="2016-01-07T10:19:00Z">
        <w:r w:rsidDel="006927F8">
          <w:rPr>
            <w:rFonts w:ascii="Times New Roman" w:hAnsi="Times New Roman" w:cs="Times New Roman"/>
            <w:color w:val="222222"/>
            <w:sz w:val="24"/>
            <w:szCs w:val="24"/>
          </w:rPr>
          <w:delText xml:space="preserve">the </w:delText>
        </w:r>
      </w:del>
      <w:ins w:id="228" w:author="Tawnya Peterson" w:date="2016-01-07T10:19:00Z">
        <w:r w:rsidR="006927F8">
          <w:rPr>
            <w:rFonts w:ascii="Times New Roman" w:hAnsi="Times New Roman" w:cs="Times New Roman"/>
            <w:color w:val="222222"/>
            <w:sz w:val="24"/>
            <w:szCs w:val="24"/>
          </w:rPr>
          <w:t xml:space="preserve">an </w:t>
        </w:r>
      </w:ins>
      <w:r>
        <w:rPr>
          <w:rFonts w:ascii="Times New Roman" w:hAnsi="Times New Roman" w:cs="Times New Roman"/>
          <w:color w:val="222222"/>
          <w:sz w:val="24"/>
          <w:szCs w:val="24"/>
        </w:rPr>
        <w:t xml:space="preserve">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del w:id="229" w:author="Tawnya Peterson" w:date="2016-01-07T10:19:00Z">
        <w:r w:rsidRPr="005B5C4F" w:rsidDel="006927F8">
          <w:rPr>
            <w:rFonts w:ascii="Times New Roman" w:hAnsi="Times New Roman" w:cs="Times New Roman"/>
            <w:color w:val="222222"/>
            <w:sz w:val="24"/>
            <w:szCs w:val="24"/>
          </w:rPr>
          <w:delText xml:space="preserve">is </w:delText>
        </w:r>
      </w:del>
      <w:ins w:id="230" w:author="Tawnya Peterson" w:date="2016-01-07T10:19:00Z">
        <w:r w:rsidR="006927F8">
          <w:rPr>
            <w:rFonts w:ascii="Times New Roman" w:hAnsi="Times New Roman" w:cs="Times New Roman"/>
            <w:color w:val="222222"/>
            <w:sz w:val="24"/>
            <w:szCs w:val="24"/>
          </w:rPr>
          <w:t>wa</w:t>
        </w:r>
        <w:r w:rsidR="006927F8" w:rsidRPr="005B5C4F">
          <w:rPr>
            <w:rFonts w:ascii="Times New Roman" w:hAnsi="Times New Roman" w:cs="Times New Roman"/>
            <w:color w:val="222222"/>
            <w:sz w:val="24"/>
            <w:szCs w:val="24"/>
          </w:rPr>
          <w:t xml:space="preserve">s </w:t>
        </w:r>
      </w:ins>
      <w:r w:rsidRPr="005B5C4F">
        <w:rPr>
          <w:rFonts w:ascii="Times New Roman" w:hAnsi="Times New Roman" w:cs="Times New Roman"/>
          <w:color w:val="222222"/>
          <w:sz w:val="24"/>
          <w:szCs w:val="24"/>
        </w:rPr>
        <w:t>as follows: initial denaturation at 95°C for 3 min; 35 cycles of denaturation at 95</w:t>
      </w:r>
      <w:ins w:id="231" w:author="Tawnya Peterson" w:date="2016-01-07T10:19: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°C for 45 s</w:t>
      </w:r>
      <w:del w:id="232" w:author="Tawnya Peterson" w:date="2016-01-07T10:19:00Z">
        <w:r w:rsidRPr="005B5C4F" w:rsidDel="006927F8">
          <w:rPr>
            <w:rFonts w:ascii="Times New Roman" w:hAnsi="Times New Roman" w:cs="Times New Roman"/>
            <w:color w:val="222222"/>
            <w:sz w:val="24"/>
            <w:szCs w:val="24"/>
          </w:rPr>
          <w:delText>ec</w:delText>
        </w:r>
      </w:del>
      <w:r w:rsidRPr="005B5C4F">
        <w:rPr>
          <w:rFonts w:ascii="Times New Roman" w:hAnsi="Times New Roman" w:cs="Times New Roman"/>
          <w:color w:val="222222"/>
          <w:sz w:val="24"/>
          <w:szCs w:val="24"/>
        </w:rPr>
        <w:t>, annealing at 50</w:t>
      </w:r>
      <w:ins w:id="233" w:author="Tawnya Peterson" w:date="2016-01-07T10:19: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°C for 40 s</w:t>
      </w:r>
      <w:del w:id="234" w:author="Tawnya Peterson" w:date="2016-01-07T10:19:00Z">
        <w:r w:rsidRPr="005B5C4F" w:rsidDel="006927F8">
          <w:rPr>
            <w:rFonts w:ascii="Times New Roman" w:hAnsi="Times New Roman" w:cs="Times New Roman"/>
            <w:color w:val="222222"/>
            <w:sz w:val="24"/>
            <w:szCs w:val="24"/>
          </w:rPr>
          <w:delText>ec</w:delText>
        </w:r>
      </w:del>
      <w:r w:rsidRPr="005B5C4F">
        <w:rPr>
          <w:rFonts w:ascii="Times New Roman" w:hAnsi="Times New Roman" w:cs="Times New Roman"/>
          <w:color w:val="222222"/>
          <w:sz w:val="24"/>
          <w:szCs w:val="24"/>
        </w:rPr>
        <w:t>, and extension at 70</w:t>
      </w:r>
      <w:ins w:id="235" w:author="Tawnya Peterson" w:date="2016-01-07T10:19: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°C for 2 min; and a final extension at 70</w:t>
      </w:r>
      <w:ins w:id="236" w:author="Tawnya Peterson" w:date="2016-01-07T10:19: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°C for 7 min. The </w:t>
      </w:r>
      <w:del w:id="237" w:author="Tawnya Peterson" w:date="2016-01-07T10:19:00Z">
        <w:r w:rsidRPr="005B5C4F" w:rsidDel="006927F8">
          <w:rPr>
            <w:rFonts w:ascii="Times New Roman" w:hAnsi="Times New Roman" w:cs="Times New Roman"/>
            <w:color w:val="222222"/>
            <w:sz w:val="24"/>
            <w:szCs w:val="24"/>
          </w:rPr>
          <w:delText>results of the</w:delText>
        </w:r>
      </w:del>
      <w:ins w:id="238" w:author="Tawnya Peterson" w:date="2016-01-07T10:19:00Z">
        <w:r w:rsidR="006927F8">
          <w:rPr>
            <w:rFonts w:ascii="Times New Roman" w:hAnsi="Times New Roman" w:cs="Times New Roman"/>
            <w:color w:val="222222"/>
            <w:sz w:val="24"/>
            <w:szCs w:val="24"/>
          </w:rPr>
          <w:t>resulting</w:t>
        </w:r>
      </w:ins>
      <w:r w:rsidRPr="005B5C4F">
        <w:rPr>
          <w:rFonts w:ascii="Times New Roman" w:hAnsi="Times New Roman" w:cs="Times New Roman"/>
          <w:color w:val="222222"/>
          <w:sz w:val="24"/>
          <w:szCs w:val="24"/>
        </w:rPr>
        <w:t xml:space="preserve"> PCR </w:t>
      </w:r>
      <w:ins w:id="239" w:author="Tawnya Peterson" w:date="2016-01-07T10:19:00Z">
        <w:r w:rsidR="006927F8">
          <w:rPr>
            <w:rFonts w:ascii="Times New Roman" w:hAnsi="Times New Roman" w:cs="Times New Roman"/>
            <w:color w:val="222222"/>
            <w:sz w:val="24"/>
            <w:szCs w:val="24"/>
          </w:rPr>
          <w:t xml:space="preserve">products </w:t>
        </w:r>
      </w:ins>
      <w:r w:rsidRPr="005B5C4F">
        <w:rPr>
          <w:rFonts w:ascii="Times New Roman" w:hAnsi="Times New Roman" w:cs="Times New Roman"/>
          <w:color w:val="222222"/>
          <w:sz w:val="24"/>
          <w:szCs w:val="24"/>
        </w:rPr>
        <w:t>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MoBio),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w:t>
      </w:r>
      <w:ins w:id="240" w:author="Tawnya Peterson" w:date="2016-01-07T10:19: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°C on LB plates containing </w:t>
      </w:r>
      <w:proofErr w:type="gramStart"/>
      <w:r w:rsidRPr="005B5C4F">
        <w:rPr>
          <w:rFonts w:ascii="Times New Roman" w:hAnsi="Times New Roman" w:cs="Times New Roman"/>
          <w:color w:val="222222"/>
          <w:sz w:val="24"/>
          <w:szCs w:val="24"/>
        </w:rPr>
        <w:t>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w:t>
      </w:r>
      <w:proofErr w:type="gramEnd"/>
      <w:r w:rsidR="000463DE">
        <w:rPr>
          <w:rFonts w:ascii="Times New Roman" w:hAnsi="Times New Roman" w:cs="Times New Roman"/>
          <w:color w:val="222222"/>
          <w:sz w:val="24"/>
          <w:szCs w:val="24"/>
        </w:rPr>
        <w:t xml:space="preserve">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ins w:id="241" w:author="Tawnya Peterson" w:date="2016-01-07T10:20:00Z">
        <w:r w:rsidR="006927F8">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bp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3532A09"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del w:id="242" w:author="Tawnya Peterson" w:date="2016-01-07T10:20:00Z">
        <w:r w:rsidRPr="0008449F" w:rsidDel="006927F8">
          <w:rPr>
            <w:rFonts w:ascii="Times New Roman" w:hAnsi="Times New Roman" w:cs="Times New Roman"/>
            <w:color w:val="222222"/>
            <w:sz w:val="24"/>
            <w:szCs w:val="24"/>
            <w:highlight w:val="yellow"/>
          </w:rPr>
          <w:delText>XXX</w:delText>
        </w:r>
      </w:del>
      <w:ins w:id="243" w:author="Tawnya Peterson" w:date="2016-01-07T10:20:00Z">
        <w:r w:rsidR="006927F8">
          <w:rPr>
            <w:rFonts w:ascii="Times New Roman" w:hAnsi="Times New Roman" w:cs="Times New Roman"/>
            <w:color w:val="222222"/>
            <w:sz w:val="24"/>
            <w:szCs w:val="24"/>
          </w:rPr>
          <w:t>2014</w:t>
        </w:r>
      </w:ins>
      <w:r>
        <w:rPr>
          <w:rFonts w:ascii="Times New Roman" w:hAnsi="Times New Roman" w:cs="Times New Roman"/>
          <w:color w:val="222222"/>
          <w:sz w:val="24"/>
          <w:szCs w:val="24"/>
        </w:rPr>
        <w:t xml:space="preserve">) of </w:t>
      </w:r>
      <w:del w:id="244" w:author="Tawnya Peterson" w:date="2016-01-07T10:20:00Z">
        <w:r w:rsidDel="006927F8">
          <w:rPr>
            <w:rFonts w:ascii="Times New Roman" w:hAnsi="Times New Roman" w:cs="Times New Roman"/>
            <w:color w:val="222222"/>
            <w:sz w:val="24"/>
            <w:szCs w:val="24"/>
          </w:rPr>
          <w:delText xml:space="preserve">around </w:delText>
        </w:r>
      </w:del>
      <w:ins w:id="245" w:author="Tawnya Peterson" w:date="2016-01-07T10:20:00Z">
        <w:r w:rsidR="006927F8">
          <w:rPr>
            <w:rFonts w:ascii="Times New Roman" w:hAnsi="Times New Roman" w:cs="Times New Roman"/>
            <w:color w:val="222222"/>
            <w:sz w:val="24"/>
            <w:szCs w:val="24"/>
          </w:rPr>
          <w:t>~</w:t>
        </w:r>
      </w:ins>
      <w:r>
        <w:rPr>
          <w:rFonts w:ascii="Times New Roman" w:hAnsi="Times New Roman" w:cs="Times New Roman"/>
          <w:color w:val="222222"/>
          <w:sz w:val="24"/>
          <w:szCs w:val="24"/>
        </w:rPr>
        <w:t xml:space="preserve">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ins w:id="246" w:author="Tawnya Peterson" w:date="2016-01-07T10:20:00Z">
        <w:r w:rsidR="006927F8">
          <w:rPr>
            <w:rFonts w:ascii="Times New Roman" w:hAnsi="Times New Roman" w:cs="Times New Roman"/>
            <w:color w:val="222222"/>
            <w:sz w:val="24"/>
            <w:szCs w:val="24"/>
          </w:rPr>
          <w:t>-</w:t>
        </w:r>
      </w:ins>
      <w:del w:id="247" w:author="Tawnya Peterson" w:date="2016-01-07T10:20:00Z">
        <w:r w:rsidDel="006927F8">
          <w:rPr>
            <w:rFonts w:ascii="Times New Roman" w:hAnsi="Times New Roman" w:cs="Times New Roman"/>
            <w:color w:val="222222"/>
            <w:sz w:val="24"/>
            <w:szCs w:val="24"/>
          </w:rPr>
          <w:delText xml:space="preserve"> </w:delText>
        </w:r>
      </w:del>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4B52B9">
      <w:pPr>
        <w:spacing w:line="480" w:lineRule="auto"/>
        <w:ind w:firstLine="288"/>
        <w:jc w:val="both"/>
        <w:rPr>
          <w:rFonts w:cs="Arial"/>
          <w:i/>
          <w:color w:val="auto"/>
        </w:rPr>
      </w:pPr>
      <w:r w:rsidRPr="0008449F">
        <w:rPr>
          <w:rFonts w:cs="Arial"/>
          <w:i/>
          <w:color w:val="auto"/>
        </w:rPr>
        <w:t>Real Time PCR</w:t>
      </w:r>
    </w:p>
    <w:p w14:paraId="365EC79A" w14:textId="433C3461"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del w:id="248" w:author="Tawnya Peterson" w:date="2016-01-07T10:21:00Z">
        <w:r w:rsidDel="006927F8">
          <w:rPr>
            <w:rFonts w:cs="Arial"/>
            <w:color w:val="auto"/>
          </w:rPr>
          <w:delText xml:space="preserve">the </w:delText>
        </w:r>
      </w:del>
      <w:r w:rsidRPr="0055344C">
        <w:rPr>
          <w:rFonts w:cs="Arial"/>
          <w:color w:val="auto"/>
        </w:rPr>
        <w:t>cryptophyte</w:t>
      </w:r>
      <w:r>
        <w:rPr>
          <w:rFonts w:cs="Arial"/>
          <w:color w:val="auto"/>
        </w:rPr>
        <w:t xml:space="preserve"> </w:t>
      </w:r>
      <w:ins w:id="249" w:author="Tawnya Peterson" w:date="2016-01-07T10:23:00Z">
        <w:r w:rsidR="006927F8">
          <w:rPr>
            <w:rFonts w:cs="Arial"/>
            <w:color w:val="auto"/>
          </w:rPr>
          <w:t xml:space="preserve">populations </w:t>
        </w:r>
      </w:ins>
      <w:r>
        <w:rPr>
          <w:rFonts w:cs="Arial"/>
          <w:color w:val="auto"/>
        </w:rPr>
        <w:t xml:space="preserve">and </w:t>
      </w:r>
      <w:ins w:id="250" w:author="Tawnya Peterson" w:date="2016-01-07T10:22:00Z">
        <w:r w:rsidR="006927F8">
          <w:rPr>
            <w:rFonts w:cs="Arial"/>
            <w:color w:val="auto"/>
          </w:rPr>
          <w:t xml:space="preserve">of the </w:t>
        </w:r>
      </w:ins>
      <w:r>
        <w:rPr>
          <w:rFonts w:cs="Arial"/>
          <w:color w:val="auto"/>
        </w:rPr>
        <w:t>specific prey population</w:t>
      </w:r>
      <w:ins w:id="251" w:author="Tawnya Peterson" w:date="2016-01-07T10:23:00Z">
        <w:r w:rsidR="006927F8">
          <w:rPr>
            <w:rFonts w:cs="Arial"/>
            <w:color w:val="auto"/>
          </w:rPr>
          <w:t>s</w:t>
        </w:r>
      </w:ins>
      <w:r w:rsidRPr="0055344C">
        <w:rPr>
          <w:rFonts w:cs="Arial"/>
          <w:color w:val="auto"/>
        </w:rPr>
        <w:t xml:space="preserve"> </w:t>
      </w:r>
      <w:ins w:id="252" w:author="Tawnya Peterson" w:date="2016-01-07T10:22:00Z">
        <w:r w:rsidR="006927F8">
          <w:rPr>
            <w:rFonts w:cs="Arial"/>
            <w:color w:val="auto"/>
          </w:rPr>
          <w:t>(</w:t>
        </w:r>
        <w:r w:rsidR="006927F8" w:rsidRPr="006927F8">
          <w:rPr>
            <w:rFonts w:cs="Arial"/>
            <w:i/>
            <w:color w:val="auto"/>
            <w:rPrChange w:id="253" w:author="Tawnya Peterson" w:date="2016-01-07T10:22:00Z">
              <w:rPr>
                <w:rFonts w:cs="Arial"/>
                <w:color w:val="auto"/>
              </w:rPr>
            </w:rPrChange>
          </w:rPr>
          <w:t xml:space="preserve">T. </w:t>
        </w:r>
        <w:proofErr w:type="spellStart"/>
        <w:r w:rsidR="006927F8" w:rsidRPr="006927F8">
          <w:rPr>
            <w:rFonts w:cs="Arial"/>
            <w:i/>
            <w:color w:val="auto"/>
            <w:rPrChange w:id="254" w:author="Tawnya Peterson" w:date="2016-01-07T10:22:00Z">
              <w:rPr>
                <w:rFonts w:cs="Arial"/>
                <w:color w:val="auto"/>
              </w:rPr>
            </w:rPrChange>
          </w:rPr>
          <w:t>amphioxieia</w:t>
        </w:r>
        <w:proofErr w:type="spellEnd"/>
        <w:r w:rsidR="006927F8">
          <w:rPr>
            <w:rFonts w:cs="Arial"/>
            <w:color w:val="auto"/>
          </w:rPr>
          <w:t xml:space="preserve">) </w:t>
        </w:r>
      </w:ins>
      <w:del w:id="255" w:author="Tawnya Peterson" w:date="2016-01-07T10:22:00Z">
        <w:r w:rsidRPr="0055344C" w:rsidDel="006927F8">
          <w:rPr>
            <w:rFonts w:cs="Arial"/>
            <w:color w:val="auto"/>
          </w:rPr>
          <w:delText xml:space="preserve">was </w:delText>
        </w:r>
      </w:del>
      <w:ins w:id="256" w:author="Tawnya Peterson" w:date="2016-01-07T10:22:00Z">
        <w:r w:rsidR="006927F8" w:rsidRPr="0055344C">
          <w:rPr>
            <w:rFonts w:cs="Arial"/>
            <w:color w:val="auto"/>
          </w:rPr>
          <w:t>w</w:t>
        </w:r>
        <w:r w:rsidR="006927F8">
          <w:rPr>
            <w:rFonts w:cs="Arial"/>
            <w:color w:val="auto"/>
          </w:rPr>
          <w:t>ere</w:t>
        </w:r>
        <w:r w:rsidR="006927F8" w:rsidRPr="0055344C">
          <w:rPr>
            <w:rFonts w:cs="Arial"/>
            <w:color w:val="auto"/>
          </w:rPr>
          <w:t xml:space="preserve"> </w:t>
        </w:r>
      </w:ins>
      <w:r w:rsidRPr="0055344C">
        <w:rPr>
          <w:rFonts w:cs="Arial"/>
          <w:color w:val="auto"/>
        </w:rPr>
        <w:t xml:space="preserve">monitored in environmental samples by </w:t>
      </w:r>
      <w:proofErr w:type="spellStart"/>
      <w:r w:rsidRPr="0055344C">
        <w:rPr>
          <w:rFonts w:cs="Arial"/>
          <w:color w:val="auto"/>
        </w:rPr>
        <w:t>qPCR</w:t>
      </w:r>
      <w:proofErr w:type="spellEnd"/>
      <w:r w:rsidRPr="0055344C">
        <w:rPr>
          <w:rFonts w:cs="Arial"/>
          <w:color w:val="auto"/>
        </w:rPr>
        <w:t xml:space="preserve">. </w:t>
      </w:r>
      <w:del w:id="257" w:author="Tawnya Peterson" w:date="2016-01-07T10:23:00Z">
        <w:r w:rsidRPr="0055344C" w:rsidDel="006927F8">
          <w:rPr>
            <w:rFonts w:cs="Arial"/>
            <w:color w:val="auto"/>
          </w:rPr>
          <w:delText xml:space="preserve">Analysis </w:delText>
        </w:r>
      </w:del>
      <w:ins w:id="258" w:author="Tawnya Peterson" w:date="2016-01-07T10:23:00Z">
        <w:r w:rsidR="006927F8">
          <w:rPr>
            <w:rFonts w:cs="Arial"/>
            <w:color w:val="auto"/>
          </w:rPr>
          <w:t>Quantitative PCR</w:t>
        </w:r>
        <w:r w:rsidR="006927F8" w:rsidRPr="0055344C">
          <w:rPr>
            <w:rFonts w:cs="Arial"/>
            <w:color w:val="auto"/>
          </w:rPr>
          <w:t xml:space="preserve"> </w:t>
        </w:r>
      </w:ins>
      <w:r w:rsidRPr="0055344C">
        <w:rPr>
          <w:rFonts w:cs="Arial"/>
          <w:color w:val="auto"/>
        </w:rPr>
        <w:t>was performed on a StepOnePlus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w:t>
      </w:r>
      <w:ins w:id="259" w:author="Tawnya Peterson" w:date="2016-01-07T10:24:00Z">
        <w:r w:rsidR="006927F8">
          <w:rPr>
            <w:rFonts w:cs="Arial"/>
            <w:color w:val="auto"/>
          </w:rPr>
          <w:t xml:space="preserve"> targeting </w:t>
        </w:r>
      </w:ins>
      <w:ins w:id="260" w:author="Tawnya Peterson" w:date="2016-01-07T10:25:00Z">
        <w:r w:rsidR="006927F8">
          <w:rPr>
            <w:rFonts w:cs="Arial"/>
            <w:color w:val="auto"/>
          </w:rPr>
          <w:t xml:space="preserve">sequences from </w:t>
        </w:r>
      </w:ins>
      <w:ins w:id="261" w:author="Tawnya Peterson" w:date="2016-01-07T10:24:00Z">
        <w:r w:rsidR="006927F8">
          <w:rPr>
            <w:rFonts w:cs="Arial"/>
            <w:color w:val="auto"/>
          </w:rPr>
          <w:t xml:space="preserve">a region </w:t>
        </w:r>
      </w:ins>
      <w:ins w:id="262" w:author="Tawnya Peterson" w:date="2016-01-07T10:25:00Z">
        <w:r w:rsidR="006927F8">
          <w:rPr>
            <w:rFonts w:cs="Arial"/>
            <w:color w:val="auto"/>
          </w:rPr>
          <w:t>downstream of the USE</w:t>
        </w:r>
      </w:ins>
      <w:r w:rsidRPr="0055344C">
        <w:rPr>
          <w:rFonts w:cs="Arial"/>
          <w:color w:val="auto"/>
        </w:rPr>
        <w:t xml:space="preserv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ins w:id="263" w:author="Tawnya Peterson" w:date="2016-01-07T10:26:00Z">
        <w:r w:rsidR="00FB4BD2">
          <w:rPr>
            <w:rFonts w:cs="Arial"/>
            <w:color w:val="auto"/>
          </w:rPr>
          <w:t xml:space="preserve">amplicons from </w:t>
        </w:r>
        <w:r w:rsidR="00FB4BD2" w:rsidRPr="00FB4BD2">
          <w:rPr>
            <w:rFonts w:cs="Arial"/>
            <w:i/>
            <w:color w:val="auto"/>
            <w:rPrChange w:id="264" w:author="Tawnya Peterson" w:date="2016-01-07T10:26:00Z">
              <w:rPr>
                <w:rFonts w:cs="Arial"/>
                <w:color w:val="auto"/>
              </w:rPr>
            </w:rPrChange>
          </w:rPr>
          <w:t>T. amphioxeia</w:t>
        </w:r>
        <w:r w:rsidR="00FB4BD2">
          <w:rPr>
            <w:rFonts w:cs="Arial"/>
            <w:color w:val="auto"/>
          </w:rPr>
          <w:t xml:space="preserve"> </w:t>
        </w:r>
      </w:ins>
      <w:del w:id="265" w:author="Tawnya Peterson" w:date="2016-01-07T10:26:00Z">
        <w:r w:rsidRPr="0055344C" w:rsidDel="00FB4BD2">
          <w:rPr>
            <w:rFonts w:cs="Arial"/>
            <w:color w:val="auto"/>
          </w:rPr>
          <w:delText xml:space="preserve">prey </w:delText>
        </w:r>
      </w:del>
      <w:r w:rsidRPr="0055344C">
        <w:rPr>
          <w:rFonts w:cs="Arial"/>
          <w:color w:val="auto"/>
        </w:rPr>
        <w:t xml:space="preserve">to total cryptophytes. </w:t>
      </w:r>
      <w:del w:id="266" w:author="Tawnya Peterson" w:date="2016-01-07T10:25:00Z">
        <w:r w:rsidDel="006927F8">
          <w:rPr>
            <w:rFonts w:cs="Arial"/>
            <w:color w:val="auto"/>
          </w:rPr>
          <w:delText xml:space="preserve">This sequence was downstream of the USE. </w:delText>
        </w:r>
      </w:del>
      <w:r>
        <w:rPr>
          <w:rFonts w:cs="Arial"/>
          <w:color w:val="auto"/>
        </w:rPr>
        <w:t xml:space="preserve">Primers were designed using Primer-BLAST from NCBI and confirmed with PCR. </w:t>
      </w:r>
    </w:p>
    <w:p w14:paraId="4BE22BEC" w14:textId="4235E9AF"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del w:id="267" w:author="Tawnya Peterson" w:date="2016-01-07T10:27:00Z">
        <w:r w:rsidRPr="0055344C" w:rsidDel="00FD1916">
          <w:rPr>
            <w:rFonts w:cs="Arial"/>
            <w:color w:val="auto"/>
          </w:rPr>
          <w:delText xml:space="preserve">remove </w:delText>
        </w:r>
      </w:del>
      <w:ins w:id="268" w:author="Tawnya Peterson" w:date="2016-01-07T10:27:00Z">
        <w:r w:rsidR="00FD1916">
          <w:rPr>
            <w:rFonts w:cs="Arial"/>
            <w:color w:val="auto"/>
          </w:rPr>
          <w:t>reduce concentrations of</w:t>
        </w:r>
        <w:r w:rsidR="00FD1916" w:rsidRPr="0055344C">
          <w:rPr>
            <w:rFonts w:cs="Arial"/>
            <w:color w:val="auto"/>
          </w:rPr>
          <w:t xml:space="preserve"> </w:t>
        </w:r>
      </w:ins>
      <w:r w:rsidRPr="0055344C">
        <w:rPr>
          <w:rFonts w:cs="Arial"/>
          <w:color w:val="auto"/>
        </w:rPr>
        <w:t>interfering compounds. All standards, samples</w:t>
      </w:r>
      <w:ins w:id="269" w:author="Tawnya Peterson" w:date="2016-01-07T10:27:00Z">
        <w:r w:rsidR="00FD1916">
          <w:rPr>
            <w:rFonts w:cs="Arial"/>
            <w:color w:val="auto"/>
          </w:rPr>
          <w:t>,</w:t>
        </w:r>
      </w:ins>
      <w:r w:rsidRPr="0055344C">
        <w:rPr>
          <w:rFonts w:cs="Arial"/>
          <w:color w:val="auto"/>
        </w:rPr>
        <w:t xml:space="preserve">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del w:id="270" w:author="Tawnya Peterson" w:date="2016-01-07T10:27:00Z">
        <w:r w:rsidRPr="0008449F" w:rsidDel="00FD1916">
          <w:rPr>
            <w:rFonts w:cs="Arial"/>
            <w:color w:val="auto"/>
            <w:highlight w:val="yellow"/>
          </w:rPr>
          <w:delText>XXXX</w:delText>
        </w:r>
      </w:del>
      <w:ins w:id="271" w:author="Tawnya Peterson" w:date="2016-01-07T10:27:00Z">
        <w:r w:rsidR="00FD1916">
          <w:rPr>
            <w:rFonts w:cs="Arial"/>
            <w:color w:val="auto"/>
          </w:rPr>
          <w:t>2014</w:t>
        </w:r>
      </w:ins>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B52B9">
      <w:pPr>
        <w:spacing w:line="480" w:lineRule="auto"/>
        <w:ind w:firstLine="288"/>
        <w:jc w:val="both"/>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B52B9">
      <w:pPr>
        <w:spacing w:line="480" w:lineRule="auto"/>
        <w:ind w:firstLine="288"/>
        <w:jc w:val="both"/>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B52B9">
      <w:pPr>
        <w:pStyle w:val="HTMLPreformatted"/>
        <w:spacing w:line="480" w:lineRule="auto"/>
        <w:ind w:firstLine="288"/>
        <w:jc w:val="both"/>
        <w:rPr>
          <w:rFonts w:ascii="Times New Roman" w:hAnsi="Times New Roman" w:cs="Times New Roman"/>
          <w:color w:val="222222"/>
          <w:sz w:val="24"/>
          <w:szCs w:val="24"/>
        </w:rPr>
      </w:pP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FD1916">
      <w:pPr>
        <w:spacing w:line="480" w:lineRule="auto"/>
        <w:jc w:val="both"/>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6F828332"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Pr="00DA6C50">
        <w:rPr>
          <w:rFonts w:cs="Times New Roman"/>
          <w:vertAlign w:val="superscript"/>
        </w:rPr>
        <w:t>o</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del w:id="272" w:author="Tawnya Peterson" w:date="2016-01-07T10:28:00Z">
        <w:r w:rsidRPr="00B56497" w:rsidDel="00FD1916">
          <w:rPr>
            <w:rFonts w:cs="Times New Roman"/>
            <w:highlight w:val="yellow"/>
          </w:rPr>
          <w:delText>XX</w:delText>
        </w:r>
        <w:r w:rsidDel="00FD1916">
          <w:rPr>
            <w:rFonts w:cs="Times New Roman"/>
          </w:rPr>
          <w:delText xml:space="preserve"> </w:delText>
        </w:r>
      </w:del>
      <w:ins w:id="273" w:author="Tawnya Peterson" w:date="2016-01-07T10:28:00Z">
        <w:r w:rsidR="00FD1916">
          <w:rPr>
            <w:rFonts w:cs="Times New Roman"/>
          </w:rPr>
          <w:t xml:space="preserve">3.1 </w:t>
        </w:r>
      </w:ins>
      <w:r>
        <w:rPr>
          <w:rFonts w:cs="Times New Roman"/>
        </w:rPr>
        <w:t xml:space="preserve">(Fluid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FD1916">
      <w:pPr>
        <w:spacing w:line="480" w:lineRule="auto"/>
        <w:jc w:val="both"/>
        <w:rPr>
          <w:rFonts w:cs="Times New Roman"/>
          <w:b/>
          <w:bCs/>
        </w:rPr>
      </w:pPr>
      <w:r>
        <w:rPr>
          <w:rFonts w:cs="Times New Roman"/>
          <w:b/>
          <w:bCs/>
        </w:rPr>
        <w:t>RESULTS</w:t>
      </w:r>
    </w:p>
    <w:p w14:paraId="1F582C78" w14:textId="29D83830" w:rsidR="006466E0" w:rsidRPr="00FE75DC" w:rsidRDefault="006466E0" w:rsidP="004B52B9">
      <w:pPr>
        <w:spacing w:line="480" w:lineRule="auto"/>
        <w:jc w:val="both"/>
        <w:rPr>
          <w:rFonts w:cs="Times New Roman"/>
        </w:rPr>
      </w:pPr>
      <w:r w:rsidRPr="00FC5E5F">
        <w:rPr>
          <w:rFonts w:cs="Times New Roman"/>
          <w:b/>
          <w:bCs/>
        </w:rPr>
        <w:t xml:space="preserve">Environmental </w:t>
      </w:r>
      <w:r>
        <w:rPr>
          <w:rFonts w:cs="Times New Roman"/>
          <w:b/>
          <w:bCs/>
        </w:rPr>
        <w:t>conditions</w:t>
      </w:r>
    </w:p>
    <w:p w14:paraId="585ED80E" w14:textId="637C41BC" w:rsidR="00900785" w:rsidRDefault="008D5305" w:rsidP="004B52B9">
      <w:pPr>
        <w:spacing w:line="480" w:lineRule="auto"/>
        <w:ind w:firstLine="288"/>
        <w:jc w:val="both"/>
        <w:rPr>
          <w:rFonts w:cs="Times New Roman"/>
        </w:rPr>
      </w:pPr>
      <w:r w:rsidRPr="00A4404F">
        <w:rPr>
          <w:rFonts w:cs="Times New Roman"/>
        </w:rPr>
        <w:t xml:space="preserve">The Columbia River </w:t>
      </w:r>
      <w:del w:id="274" w:author="Tawnya Peterson" w:date="2016-01-07T10:30:00Z">
        <w:r w:rsidRPr="00A4404F" w:rsidDel="00687870">
          <w:rPr>
            <w:rFonts w:cs="Times New Roman"/>
          </w:rPr>
          <w:delText xml:space="preserve">Estuary </w:delText>
        </w:r>
      </w:del>
      <w:ins w:id="275" w:author="Tawnya Peterson" w:date="2016-01-07T10:30:00Z">
        <w:r w:rsidR="00687870">
          <w:rPr>
            <w:rFonts w:cs="Times New Roman"/>
          </w:rPr>
          <w:t>e</w:t>
        </w:r>
        <w:r w:rsidR="00687870" w:rsidRPr="00A4404F">
          <w:rPr>
            <w:rFonts w:cs="Times New Roman"/>
          </w:rPr>
          <w:t xml:space="preserve">stuary </w:t>
        </w:r>
      </w:ins>
      <w:r w:rsidRPr="00A4404F">
        <w:rPr>
          <w:rFonts w:cs="Times New Roman"/>
        </w:rPr>
        <w:t>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del w:id="276" w:author="Tawnya Peterson" w:date="2016-01-07T10:30:00Z">
        <w:r w:rsidR="00C82428" w:rsidRPr="00A4404F" w:rsidDel="00FD1916">
          <w:rPr>
            <w:rFonts w:cs="Times New Roman"/>
          </w:rPr>
          <w:delText>ays</w:delText>
        </w:r>
      </w:del>
      <w:r w:rsidR="00C82428" w:rsidRPr="00A4404F">
        <w:rPr>
          <w:rFonts w:cs="Times New Roman"/>
        </w:rPr>
        <w:t>)</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ins w:id="277" w:author="Tawnya Peterson" w:date="2016-01-07T10:30:00Z">
        <w:r w:rsidR="00FD1916">
          <w:rPr>
            <w:rFonts w:cs="Times New Roman"/>
          </w:rPr>
          <w:t>-</w:t>
        </w:r>
      </w:ins>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t>
      </w:r>
      <w:r w:rsidR="00900785">
        <w:rPr>
          <w:rFonts w:cs="Times New Roman"/>
        </w:rPr>
        <w:t>observed during the survey</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3FDEEF5" w:rsidR="008D5305" w:rsidRPr="00FE75DC" w:rsidRDefault="0004504F" w:rsidP="004B52B9">
      <w:pPr>
        <w:spacing w:line="480" w:lineRule="auto"/>
        <w:ind w:firstLine="288"/>
        <w:jc w:val="both"/>
        <w:rPr>
          <w:rFonts w:cs="Times New Roman"/>
        </w:rPr>
      </w:pPr>
      <w:commentRangeStart w:id="278"/>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commentRangeEnd w:id="278"/>
      <w:r w:rsidR="00051E73">
        <w:rPr>
          <w:rStyle w:val="CommentReference"/>
        </w:rPr>
        <w:commentReference w:id="278"/>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w:t>
      </w:r>
      <w:commentRangeStart w:id="279"/>
      <w:r w:rsidR="00C34300" w:rsidRPr="006C617F">
        <w:rPr>
          <w:rFonts w:cs="Times New Roman"/>
        </w:rPr>
        <w:t>R</w:t>
      </w:r>
      <w:r w:rsidR="00C34300" w:rsidRPr="006C617F">
        <w:rPr>
          <w:rFonts w:cs="Times New Roman"/>
          <w:vertAlign w:val="superscript"/>
        </w:rPr>
        <w:t>2</w:t>
      </w:r>
      <w:r w:rsidR="00C34300" w:rsidRPr="006C617F">
        <w:rPr>
          <w:rFonts w:cs="Times New Roman"/>
        </w:rPr>
        <w:t xml:space="preserve"> </w:t>
      </w:r>
      <w:commentRangeEnd w:id="279"/>
      <w:r w:rsidR="00687870">
        <w:rPr>
          <w:rStyle w:val="CommentReference"/>
        </w:rPr>
        <w:commentReference w:id="279"/>
      </w:r>
      <w:r w:rsidR="00C34300" w:rsidRPr="006C617F">
        <w:rPr>
          <w:rFonts w:cs="Times New Roman"/>
        </w:rPr>
        <w:t>= 0.47 and 0.34,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0E1F1D78"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del w:id="280" w:author="Tawnya Peterson" w:date="2016-01-07T10:37:00Z">
        <w:r w:rsidR="0032147A" w:rsidDel="00051E73">
          <w:rPr>
            <w:rFonts w:cs="Times New Roman"/>
          </w:rPr>
          <w:delText xml:space="preserve">of </w:delText>
        </w:r>
      </w:del>
      <w:ins w:id="281" w:author="Tawnya Peterson" w:date="2016-01-07T10:37:00Z">
        <w:r w:rsidR="00051E73">
          <w:rPr>
            <w:rFonts w:cs="Times New Roman"/>
          </w:rPr>
          <w:t xml:space="preserve">for </w:t>
        </w:r>
      </w:ins>
      <w:r w:rsidR="0032147A">
        <w:rPr>
          <w:rFonts w:cs="Times New Roman"/>
        </w:rPr>
        <w:t>phytoplankton biomass, was low during neap tides (week 1, 3 and 4) , and increased to its highest values during spring tide (week 3) (</w:t>
      </w:r>
      <w:r w:rsidR="0032147A" w:rsidRPr="0032147A">
        <w:rPr>
          <w:rFonts w:cs="Times New Roman"/>
          <w:b/>
        </w:rPr>
        <w:t>Fig. 1B</w:t>
      </w:r>
      <w:r w:rsidR="0032147A">
        <w:rPr>
          <w:rFonts w:cs="Times New Roman"/>
        </w:rPr>
        <w:t xml:space="preserve">). A positive correlation between fluorescence and </w:t>
      </w:r>
      <w:commentRangeStart w:id="282"/>
      <w:r w:rsidR="0032147A">
        <w:rPr>
          <w:rFonts w:cs="Times New Roman"/>
        </w:rPr>
        <w:t xml:space="preserve">tidal cycle </w:t>
      </w:r>
      <w:commentRangeEnd w:id="282"/>
      <w:r w:rsidR="00051E73">
        <w:rPr>
          <w:rStyle w:val="CommentReference"/>
        </w:rPr>
        <w:commentReference w:id="282"/>
      </w:r>
      <w:r w:rsidR="0032147A">
        <w:rPr>
          <w:rFonts w:cs="Times New Roman"/>
        </w:rPr>
        <w:t>was observed during the survey (</w:t>
      </w:r>
      <w:commentRangeStart w:id="283"/>
      <w:r w:rsidR="0032147A">
        <w:rPr>
          <w:rFonts w:eastAsia="Calibri" w:cs="Times New Roman"/>
        </w:rPr>
        <w:t>R</w:t>
      </w:r>
      <w:r w:rsidR="0032147A" w:rsidRPr="00F513DF">
        <w:rPr>
          <w:rFonts w:eastAsia="Calibri" w:cs="Times New Roman"/>
          <w:vertAlign w:val="superscript"/>
        </w:rPr>
        <w:t>2</w:t>
      </w:r>
      <w:commentRangeEnd w:id="283"/>
      <w:r w:rsidR="00051E73">
        <w:rPr>
          <w:rStyle w:val="CommentReference"/>
        </w:rPr>
        <w:commentReference w:id="283"/>
      </w:r>
      <w:r w:rsidR="0032147A">
        <w:rPr>
          <w:rFonts w:eastAsia="Calibri" w:cs="Times New Roman"/>
        </w:rPr>
        <w:t xml:space="preserve"> </w:t>
      </w:r>
      <w:r w:rsidR="0032147A" w:rsidRPr="00C44A8A">
        <w:rPr>
          <w:rFonts w:eastAsia="Calibri" w:cs="Times New Roman"/>
        </w:rPr>
        <w:t>= 0.</w:t>
      </w:r>
      <w:r w:rsidR="00C44A8A" w:rsidRPr="00C44A8A">
        <w:rPr>
          <w:rFonts w:eastAsia="Calibri" w:cs="Times New Roman"/>
        </w:rPr>
        <w:t>34</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51E73">
      <w:pPr>
        <w:spacing w:line="480" w:lineRule="auto"/>
        <w:jc w:val="both"/>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13721CB9" w:rsidR="008D5305" w:rsidRPr="00FE75DC" w:rsidRDefault="008D5305" w:rsidP="004B52B9">
      <w:pPr>
        <w:spacing w:line="480" w:lineRule="auto"/>
        <w:ind w:firstLine="288"/>
        <w:jc w:val="both"/>
        <w:rPr>
          <w:rFonts w:cs="Times New Roman"/>
        </w:rPr>
      </w:pPr>
      <w:commentRangeStart w:id="284"/>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w:t>
      </w:r>
      <w:del w:id="285" w:author="Tawnya Peterson" w:date="2016-01-07T10:39:00Z">
        <w:r w:rsidR="001235F6" w:rsidRPr="00FC5E5F" w:rsidDel="00051E73">
          <w:rPr>
            <w:rFonts w:cs="Times New Roman"/>
            <w:bCs/>
            <w:i/>
          </w:rPr>
          <w:delText xml:space="preserve">amphioexa </w:delText>
        </w:r>
      </w:del>
      <w:ins w:id="286" w:author="Tawnya Peterson" w:date="2016-01-07T10:39:00Z">
        <w:r w:rsidR="00051E73" w:rsidRPr="00FC5E5F">
          <w:rPr>
            <w:rFonts w:cs="Times New Roman"/>
            <w:bCs/>
            <w:i/>
          </w:rPr>
          <w:t>amphio</w:t>
        </w:r>
        <w:r w:rsidR="00051E73">
          <w:rPr>
            <w:rFonts w:cs="Times New Roman"/>
            <w:bCs/>
            <w:i/>
          </w:rPr>
          <w:t>x</w:t>
        </w:r>
        <w:r w:rsidR="00051E73" w:rsidRPr="00FC5E5F">
          <w:rPr>
            <w:rFonts w:cs="Times New Roman"/>
            <w:bCs/>
            <w:i/>
          </w:rPr>
          <w:t>e</w:t>
        </w:r>
        <w:r w:rsidR="00051E73">
          <w:rPr>
            <w:rFonts w:cs="Times New Roman"/>
            <w:bCs/>
            <w:i/>
          </w:rPr>
          <w:t>i</w:t>
        </w:r>
        <w:r w:rsidR="00051E73" w:rsidRPr="00FC5E5F">
          <w:rPr>
            <w:rFonts w:cs="Times New Roman"/>
            <w:bCs/>
            <w:i/>
          </w:rPr>
          <w:t xml:space="preserve">a </w:t>
        </w:r>
      </w:ins>
      <w:r w:rsidR="00663DA2" w:rsidRPr="00F562D2">
        <w:rPr>
          <w:rFonts w:cs="Times New Roman"/>
        </w:rPr>
        <w:t>cells</w:t>
      </w:r>
      <w:r w:rsidR="005E3B87">
        <w:rPr>
          <w:rFonts w:cs="Times New Roman"/>
        </w:rPr>
        <w:t xml:space="preserve"> (Peterson et al.</w:t>
      </w:r>
      <w:r w:rsidRPr="00F562D2">
        <w:rPr>
          <w:rFonts w:cs="Times New Roman"/>
        </w:rPr>
        <w:t xml:space="preserve"> 201</w:t>
      </w:r>
      <w:r w:rsidR="00493498">
        <w:rPr>
          <w:rFonts w:cs="Times New Roman"/>
        </w:rPr>
        <w:t>3</w:t>
      </w:r>
      <w:r w:rsidRPr="00F562D2">
        <w:rPr>
          <w:rFonts w:cs="Times New Roman"/>
        </w:rPr>
        <w:t>).</w:t>
      </w:r>
      <w:r w:rsidRPr="00FC5E5F">
        <w:rPr>
          <w:rFonts w:cs="Times New Roman"/>
        </w:rPr>
        <w:t xml:space="preserve"> </w:t>
      </w:r>
      <w:commentRangeEnd w:id="284"/>
      <w:r w:rsidR="00051E73">
        <w:rPr>
          <w:rStyle w:val="CommentReference"/>
        </w:rPr>
        <w:commentReference w:id="284"/>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amphioexa </w:t>
      </w:r>
      <w:r w:rsidR="001235F6">
        <w:rPr>
          <w:rFonts w:cs="Times New Roman"/>
        </w:rPr>
        <w:t>population during the survey.</w:t>
      </w:r>
    </w:p>
    <w:p w14:paraId="6FDB6336" w14:textId="11E1E671" w:rsidR="008879DF" w:rsidRDefault="008D5305" w:rsidP="004B52B9">
      <w:pPr>
        <w:spacing w:line="480" w:lineRule="auto"/>
        <w:ind w:firstLine="288"/>
        <w:jc w:val="both"/>
        <w:rPr>
          <w:rFonts w:eastAsia="Calibri"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r w:rsidR="004645A0" w:rsidRPr="00FC5E5F">
        <w:rPr>
          <w:rFonts w:cs="Times New Roman"/>
          <w:bCs/>
          <w:i/>
        </w:rPr>
        <w:t>T</w:t>
      </w:r>
      <w:r w:rsidR="004645A0">
        <w:rPr>
          <w:rFonts w:cs="Times New Roman"/>
          <w:bCs/>
          <w:i/>
        </w:rPr>
        <w:t>.</w:t>
      </w:r>
      <w:r w:rsidR="004645A0" w:rsidRPr="00FC5E5F">
        <w:rPr>
          <w:rFonts w:cs="Times New Roman"/>
          <w:bCs/>
          <w:i/>
        </w:rPr>
        <w:t xml:space="preserve"> </w:t>
      </w:r>
      <w:r w:rsidR="004645A0">
        <w:rPr>
          <w:rFonts w:cs="Times New Roman"/>
          <w:bCs/>
          <w:i/>
        </w:rPr>
        <w:t>amphio</w:t>
      </w:r>
      <w:r w:rsidR="004645A0" w:rsidRPr="00FC5E5F">
        <w:rPr>
          <w:rFonts w:cs="Times New Roman"/>
          <w:bCs/>
          <w:i/>
        </w:rPr>
        <w:t>x</w:t>
      </w:r>
      <w:r w:rsidR="004645A0">
        <w:rPr>
          <w:rFonts w:cs="Times New Roman"/>
          <w:bCs/>
          <w:i/>
        </w:rPr>
        <w:t>ei</w:t>
      </w:r>
      <w:r w:rsidR="004645A0" w:rsidRPr="00FC5E5F">
        <w:rPr>
          <w:rFonts w:cs="Times New Roman"/>
          <w:bCs/>
          <w:i/>
        </w:rPr>
        <w:t>a</w:t>
      </w:r>
      <w:r w:rsidR="004645A0">
        <w:rPr>
          <w:rFonts w:cs="Times New Roman"/>
        </w:rPr>
        <w:t xml:space="preserve">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4645A0">
        <w:rPr>
          <w:rFonts w:cs="Times New Roman"/>
        </w:rPr>
        <w:t>daily</w:t>
      </w:r>
      <w:del w:id="287" w:author="Tawnya Peterson" w:date="2016-01-07T10:40:00Z">
        <w:r w:rsidR="004645A0" w:rsidDel="00051E73">
          <w:rPr>
            <w:rFonts w:cs="Times New Roman"/>
          </w:rPr>
          <w:delText>-</w:delText>
        </w:r>
      </w:del>
      <w:ins w:id="288" w:author="Tawnya Peterson" w:date="2016-01-07T10:40:00Z">
        <w:r w:rsidR="00051E73">
          <w:rPr>
            <w:rFonts w:cs="Times New Roman"/>
          </w:rPr>
          <w:t xml:space="preserve"> </w:t>
        </w:r>
      </w:ins>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ins w:id="289" w:author="Tawnya Peterson" w:date="2016-01-07T10:40:00Z">
        <w:r w:rsidR="00051E73">
          <w:rPr>
            <w:rFonts w:cs="Times New Roman"/>
          </w:rPr>
          <w:t>s</w:t>
        </w:r>
      </w:ins>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ins w:id="290" w:author="Tawnya Peterson" w:date="2016-01-07T10:40:00Z">
        <w:r w:rsidR="00051E73">
          <w:rPr>
            <w:rFonts w:cs="Times New Roman"/>
          </w:rPr>
          <w:t>s</w:t>
        </w:r>
      </w:ins>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p>
    <w:p w14:paraId="77819F37" w14:textId="3D69F423" w:rsidR="008879DF" w:rsidDel="00051E73" w:rsidRDefault="00114CA7" w:rsidP="004B52B9">
      <w:pPr>
        <w:spacing w:line="480" w:lineRule="auto"/>
        <w:ind w:firstLine="288"/>
        <w:jc w:val="both"/>
        <w:rPr>
          <w:del w:id="291" w:author="Tawnya Peterson" w:date="2016-01-07T10:41:00Z"/>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006525FE">
        <w:rPr>
          <w:rFonts w:cs="Times New Roman"/>
        </w:rPr>
        <w:t xml:space="preserve">were </w:t>
      </w:r>
      <w:r w:rsidR="00F65A6A">
        <w:rPr>
          <w:rFonts w:cs="Times New Roman"/>
        </w:rPr>
        <w:t>comparable to</w:t>
      </w:r>
      <w:r w:rsidR="006525FE">
        <w:rPr>
          <w:rFonts w:cs="Times New Roman"/>
        </w:rPr>
        <w:t xml:space="preserve"> </w:t>
      </w:r>
      <w:r>
        <w:rPr>
          <w:rFonts w:cs="Times New Roman"/>
        </w:rPr>
        <w:t xml:space="preserve">the abundances of </w:t>
      </w:r>
      <w:r w:rsidRPr="005D614B">
        <w:rPr>
          <w:rFonts w:cs="Times New Roman"/>
          <w:i/>
          <w:iCs/>
        </w:rPr>
        <w:t>M. major</w:t>
      </w:r>
      <w:r w:rsidR="005221E8" w:rsidRPr="005221E8">
        <w:rPr>
          <w:rFonts w:cs="Times New Roman"/>
        </w:rPr>
        <w:t xml:space="preserve"> </w:t>
      </w:r>
      <w:r w:rsidR="005221E8">
        <w:rPr>
          <w:rFonts w:cs="Times New Roman"/>
        </w:rPr>
        <w:t>at high-tide</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3A4248">
        <w:rPr>
          <w:rFonts w:cs="Times New Roman"/>
          <w:b/>
          <w:bCs/>
        </w:rPr>
        <w:t>3</w:t>
      </w:r>
      <w:r w:rsidR="008D5305" w:rsidRPr="00FC5E5F">
        <w:rPr>
          <w:rFonts w:cs="Times New Roman"/>
        </w:rPr>
        <w:t>)</w:t>
      </w:r>
      <w:r w:rsidR="008D5305">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8D5305">
        <w:rPr>
          <w:rFonts w:eastAsia="Calibri" w:cs="Times New Roman"/>
        </w:rPr>
        <w:t xml:space="preserve"> and </w:t>
      </w:r>
      <w:r w:rsidR="008D5305" w:rsidRPr="004B24FD">
        <w:rPr>
          <w:rFonts w:eastAsia="Calibri" w:cs="Times New Roman"/>
          <w:i/>
        </w:rPr>
        <w:t>M. major</w:t>
      </w:r>
      <w:r w:rsidR="008D5305">
        <w:rPr>
          <w:rFonts w:eastAsia="Calibri" w:cs="Times New Roman"/>
        </w:rPr>
        <w:t xml:space="preserve"> was observed during the survey (</w:t>
      </w:r>
      <w:commentRangeStart w:id="292"/>
      <w:r w:rsidR="008D5305">
        <w:rPr>
          <w:rFonts w:eastAsia="Calibri" w:cs="Times New Roman"/>
        </w:rPr>
        <w:t>R</w:t>
      </w:r>
      <w:r w:rsidR="008D5305" w:rsidRPr="00F513DF">
        <w:rPr>
          <w:rFonts w:eastAsia="Calibri" w:cs="Times New Roman"/>
          <w:vertAlign w:val="superscript"/>
        </w:rPr>
        <w:t>2</w:t>
      </w:r>
      <w:commentRangeEnd w:id="292"/>
      <w:r w:rsidR="00051E73">
        <w:rPr>
          <w:rStyle w:val="CommentReference"/>
        </w:rPr>
        <w:commentReference w:id="292"/>
      </w:r>
      <w:r w:rsidR="008D5305">
        <w:rPr>
          <w:rFonts w:eastAsia="Calibri" w:cs="Times New Roman"/>
        </w:rPr>
        <w:t xml:space="preserve"> = 0.</w:t>
      </w:r>
      <w:r w:rsidR="00B3249E">
        <w:rPr>
          <w:rFonts w:eastAsia="Calibri" w:cs="Times New Roman"/>
        </w:rPr>
        <w:t>24</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w:t>
      </w:r>
      <w:del w:id="293" w:author="Tawnya Peterson" w:date="2016-01-07T10:41:00Z">
        <w:r w:rsidR="00136ED5" w:rsidDel="00051E73">
          <w:rPr>
            <w:rFonts w:cs="Times New Roman"/>
          </w:rPr>
          <w:delText xml:space="preserve">at </w:delText>
        </w:r>
      </w:del>
      <w:ins w:id="294" w:author="Tawnya Peterson" w:date="2016-01-07T10:41:00Z">
        <w:r w:rsidR="00051E73">
          <w:rPr>
            <w:rFonts w:cs="Times New Roman"/>
          </w:rPr>
          <w:t xml:space="preserve">on </w:t>
        </w:r>
      </w:ins>
      <w:r w:rsidR="00136ED5">
        <w:rPr>
          <w:rFonts w:cs="Times New Roman"/>
        </w:rPr>
        <w:t xml:space="preserve">day 10, abundances of </w:t>
      </w:r>
      <w:r w:rsidR="00136ED5" w:rsidRPr="004B24FD">
        <w:rPr>
          <w:rFonts w:eastAsia="Calibri" w:cs="Times New Roman"/>
          <w:i/>
        </w:rPr>
        <w:t>M. major</w:t>
      </w:r>
      <w:r w:rsidR="00136ED5">
        <w:rPr>
          <w:rFonts w:eastAsia="Calibri" w:cs="Times New Roman"/>
        </w:rPr>
        <w:t xml:space="preserve"> were lower than those of </w:t>
      </w:r>
      <w:r w:rsidR="00B346EF" w:rsidRPr="00FC5E5F">
        <w:rPr>
          <w:rFonts w:cs="Times New Roman"/>
          <w:bCs/>
          <w:i/>
        </w:rPr>
        <w:t>T</w:t>
      </w:r>
      <w:r w:rsidR="00B346EF">
        <w:rPr>
          <w:rFonts w:cs="Times New Roman"/>
          <w:bCs/>
          <w:i/>
        </w:rPr>
        <w:t>.</w:t>
      </w:r>
      <w:r w:rsidR="00B346EF" w:rsidRPr="00FC5E5F">
        <w:rPr>
          <w:rFonts w:cs="Times New Roman"/>
          <w:bCs/>
          <w:i/>
        </w:rPr>
        <w:t xml:space="preserve"> </w:t>
      </w:r>
      <w:del w:id="295" w:author="Tawnya Peterson" w:date="2016-01-07T10:41:00Z">
        <w:r w:rsidR="00B346EF" w:rsidRPr="00FC5E5F" w:rsidDel="00051E73">
          <w:rPr>
            <w:rFonts w:cs="Times New Roman"/>
            <w:bCs/>
            <w:i/>
          </w:rPr>
          <w:delText>amphioexa</w:delText>
        </w:r>
      </w:del>
      <w:ins w:id="296" w:author="Tawnya Peterson" w:date="2016-01-07T10:41:00Z">
        <w:r w:rsidR="00051E73" w:rsidRPr="00FC5E5F">
          <w:rPr>
            <w:rFonts w:cs="Times New Roman"/>
            <w:bCs/>
            <w:i/>
          </w:rPr>
          <w:t>amphio</w:t>
        </w:r>
        <w:r w:rsidR="00051E73">
          <w:rPr>
            <w:rFonts w:cs="Times New Roman"/>
            <w:bCs/>
            <w:i/>
          </w:rPr>
          <w:t>x</w:t>
        </w:r>
        <w:r w:rsidR="00051E73" w:rsidRPr="00FC5E5F">
          <w:rPr>
            <w:rFonts w:cs="Times New Roman"/>
            <w:bCs/>
            <w:i/>
          </w:rPr>
          <w:t>e</w:t>
        </w:r>
        <w:r w:rsidR="00051E73">
          <w:rPr>
            <w:rFonts w:cs="Times New Roman"/>
            <w:bCs/>
            <w:i/>
          </w:rPr>
          <w:t>i</w:t>
        </w:r>
        <w:r w:rsidR="00051E73" w:rsidRPr="00FC5E5F">
          <w:rPr>
            <w:rFonts w:cs="Times New Roman"/>
            <w:bCs/>
            <w:i/>
          </w:rPr>
          <w:t>a</w:t>
        </w:r>
      </w:ins>
      <w:r w:rsidR="00136ED5">
        <w:rPr>
          <w:rFonts w:eastAsia="Calibri" w:cs="Times New Roman"/>
        </w:rPr>
        <w:t xml:space="preserve">. Abundances of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w:t>
      </w:r>
      <w:ins w:id="297" w:author="Tawnya Peterson" w:date="2016-01-07T10:41:00Z">
        <w:r w:rsidR="00051E73">
          <w:rPr>
            <w:rFonts w:eastAsia="Calibri" w:cs="Times New Roman"/>
          </w:rPr>
          <w:t>,</w:t>
        </w:r>
      </w:ins>
      <w:r w:rsidR="00136ED5">
        <w:rPr>
          <w:rFonts w:eastAsia="Calibri" w:cs="Times New Roman"/>
        </w:rPr>
        <w:t xml:space="preserve"> </w:t>
      </w:r>
      <w:r w:rsidR="00C34300">
        <w:rPr>
          <w:rFonts w:cs="Times New Roman"/>
        </w:rPr>
        <w:t>or spring/neap tide cycle</w:t>
      </w:r>
      <w:r w:rsidR="00C34300">
        <w:rPr>
          <w:rFonts w:eastAsia="Calibri" w:cs="Times New Roman"/>
        </w:rPr>
        <w:t xml:space="preserve">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13E8F2C6" w14:textId="77777777" w:rsidR="008879DF" w:rsidRPr="008879DF" w:rsidRDefault="008879DF" w:rsidP="004B52B9">
      <w:pPr>
        <w:spacing w:line="480" w:lineRule="auto"/>
        <w:ind w:firstLine="288"/>
        <w:jc w:val="both"/>
        <w:rPr>
          <w:rFonts w:eastAsia="Calibri" w:cs="Times New Roman"/>
        </w:rPr>
      </w:pPr>
    </w:p>
    <w:p w14:paraId="5404512B" w14:textId="6770A28F" w:rsidR="008879DF" w:rsidRDefault="00051E73" w:rsidP="004B52B9">
      <w:pPr>
        <w:spacing w:line="480" w:lineRule="auto"/>
        <w:ind w:firstLine="288"/>
        <w:jc w:val="both"/>
        <w:rPr>
          <w:rFonts w:cs="Times New Roman"/>
        </w:rPr>
      </w:pPr>
      <w:ins w:id="298" w:author="Tawnya Peterson" w:date="2016-01-07T10:42:00Z">
        <w:r>
          <w:rPr>
            <w:rFonts w:cs="Times New Roman"/>
          </w:rPr>
          <w:t>Surprisingly, t</w:t>
        </w:r>
      </w:ins>
      <w:del w:id="299" w:author="Tawnya Peterson" w:date="2016-01-07T10:42:00Z">
        <w:r w:rsidR="008879DF" w:rsidRPr="00A357F5" w:rsidDel="00051E73">
          <w:rPr>
            <w:rFonts w:cs="Times New Roman"/>
          </w:rPr>
          <w:delText>T</w:delText>
        </w:r>
      </w:del>
      <w:r w:rsidR="008879DF" w:rsidRPr="00A357F5">
        <w:rPr>
          <w:rFonts w:cs="Times New Roman"/>
        </w:rPr>
        <w:t xml:space="preserve">he </w:t>
      </w:r>
      <w:del w:id="300" w:author="Tawnya Peterson" w:date="2016-01-07T10:42:00Z">
        <w:r w:rsidR="008879DF" w:rsidRPr="00A357F5" w:rsidDel="00051E73">
          <w:rPr>
            <w:rFonts w:cs="Times New Roman"/>
          </w:rPr>
          <w:delText xml:space="preserve">percent </w:delText>
        </w:r>
      </w:del>
      <w:ins w:id="301" w:author="Tawnya Peterson" w:date="2016-01-07T10:42:00Z">
        <w:r>
          <w:rPr>
            <w:rFonts w:cs="Times New Roman"/>
          </w:rPr>
          <w:t>contribution</w:t>
        </w:r>
        <w:r w:rsidRPr="00A357F5">
          <w:rPr>
            <w:rFonts w:cs="Times New Roman"/>
          </w:rPr>
          <w:t xml:space="preserve"> </w:t>
        </w:r>
      </w:ins>
      <w:r w:rsidR="008879DF" w:rsidRPr="00A357F5">
        <w:rPr>
          <w:rFonts w:cs="Times New Roman"/>
        </w:rPr>
        <w:t xml:space="preserve">of </w:t>
      </w:r>
      <w:r w:rsidR="008879DF" w:rsidRPr="00A357F5">
        <w:rPr>
          <w:rFonts w:cs="Times New Roman"/>
          <w:i/>
          <w:iCs/>
        </w:rPr>
        <w:t>T</w:t>
      </w:r>
      <w:r w:rsidR="00B346EF">
        <w:rPr>
          <w:rFonts w:cs="Times New Roman"/>
          <w:i/>
          <w:iCs/>
        </w:rPr>
        <w:t>.</w:t>
      </w:r>
      <w:r w:rsidR="008879DF" w:rsidRPr="00A357F5">
        <w:rPr>
          <w:rFonts w:cs="Times New Roman"/>
          <w:i/>
          <w:iCs/>
        </w:rPr>
        <w:t xml:space="preserve"> </w:t>
      </w:r>
      <w:del w:id="302" w:author="Tawnya Peterson" w:date="2016-01-07T10:41:00Z">
        <w:r w:rsidR="008879DF" w:rsidRPr="00A357F5" w:rsidDel="00051E73">
          <w:rPr>
            <w:rFonts w:cs="Times New Roman"/>
            <w:i/>
            <w:iCs/>
          </w:rPr>
          <w:delText>amphioexa</w:delText>
        </w:r>
        <w:r w:rsidR="008879DF" w:rsidDel="00051E73">
          <w:rPr>
            <w:rFonts w:cs="Times New Roman"/>
          </w:rPr>
          <w:delText xml:space="preserve"> </w:delText>
        </w:r>
      </w:del>
      <w:ins w:id="303" w:author="Tawnya Peterson" w:date="2016-01-07T10:41:00Z">
        <w:r w:rsidRPr="00A357F5">
          <w:rPr>
            <w:rFonts w:cs="Times New Roman"/>
            <w:i/>
            <w:iCs/>
          </w:rPr>
          <w:t>amphio</w:t>
        </w:r>
        <w:r>
          <w:rPr>
            <w:rFonts w:cs="Times New Roman"/>
            <w:i/>
            <w:iCs/>
          </w:rPr>
          <w:t>x</w:t>
        </w:r>
        <w:r w:rsidRPr="00A357F5">
          <w:rPr>
            <w:rFonts w:cs="Times New Roman"/>
            <w:i/>
            <w:iCs/>
          </w:rPr>
          <w:t>e</w:t>
        </w:r>
        <w:r>
          <w:rPr>
            <w:rFonts w:cs="Times New Roman"/>
            <w:i/>
            <w:iCs/>
          </w:rPr>
          <w:t>i</w:t>
        </w:r>
        <w:r w:rsidRPr="00A357F5">
          <w:rPr>
            <w:rFonts w:cs="Times New Roman"/>
            <w:i/>
            <w:iCs/>
          </w:rPr>
          <w:t>a</w:t>
        </w:r>
        <w:r>
          <w:rPr>
            <w:rFonts w:cs="Times New Roman"/>
          </w:rPr>
          <w:t xml:space="preserve"> </w:t>
        </w:r>
      </w:ins>
      <w:r w:rsidR="008879DF">
        <w:rPr>
          <w:rFonts w:cs="Times New Roman"/>
        </w:rPr>
        <w:t xml:space="preserve">to </w:t>
      </w:r>
      <w:r w:rsidR="008879DF" w:rsidRPr="00A357F5">
        <w:rPr>
          <w:rFonts w:cs="Times New Roman"/>
        </w:rPr>
        <w:t xml:space="preserve">the total cryptophytes </w:t>
      </w:r>
      <w:ins w:id="304" w:author="Tawnya Peterson" w:date="2016-01-07T10:42:00Z">
        <w:r>
          <w:rPr>
            <w:rFonts w:cs="Times New Roman"/>
          </w:rPr>
          <w:t xml:space="preserve">determined by ?? </w:t>
        </w:r>
      </w:ins>
      <w:r w:rsidR="008879DF">
        <w:rPr>
          <w:rFonts w:cs="Times New Roman"/>
        </w:rPr>
        <w:t>was always less than 1% (</w:t>
      </w:r>
      <w:r w:rsidR="008879DF" w:rsidRPr="00A357F5">
        <w:rPr>
          <w:rFonts w:cs="Times New Roman"/>
        </w:rPr>
        <w:t xml:space="preserve">0.06% </w:t>
      </w:r>
      <w:r w:rsidR="008879DF">
        <w:rPr>
          <w:rFonts w:cs="Times New Roman"/>
        </w:rPr>
        <w:t>to</w:t>
      </w:r>
      <w:r w:rsidR="008879DF" w:rsidRPr="00A357F5">
        <w:rPr>
          <w:rFonts w:cs="Times New Roman"/>
        </w:rPr>
        <w:t xml:space="preserve"> 0.</w:t>
      </w:r>
      <w:r w:rsidR="008879DF">
        <w:rPr>
          <w:rFonts w:cs="Times New Roman"/>
        </w:rPr>
        <w:t>40</w:t>
      </w:r>
      <w:r w:rsidR="008879DF" w:rsidRPr="00A357F5">
        <w:rPr>
          <w:rFonts w:cs="Times New Roman"/>
        </w:rPr>
        <w:t>%</w:t>
      </w:r>
      <w:r w:rsidR="008879DF">
        <w:rPr>
          <w:rFonts w:cs="Times New Roman"/>
        </w:rPr>
        <w:t xml:space="preserve">; </w:t>
      </w:r>
      <w:r w:rsidR="008879DF">
        <w:rPr>
          <w:rFonts w:cs="Times New Roman"/>
          <w:b/>
          <w:bCs/>
        </w:rPr>
        <w:t>T</w:t>
      </w:r>
      <w:r w:rsidR="008879DF" w:rsidRPr="00A357F5">
        <w:rPr>
          <w:rFonts w:cs="Times New Roman"/>
          <w:b/>
          <w:bCs/>
        </w:rPr>
        <w:t>able 1</w:t>
      </w:r>
      <w:r w:rsidR="008879DF">
        <w:rPr>
          <w:rFonts w:cs="Times New Roman"/>
        </w:rPr>
        <w:t>), with the highest and lowest percent</w:t>
      </w:r>
      <w:ins w:id="305" w:author="Tawnya Peterson" w:date="2016-01-07T10:42:00Z">
        <w:r>
          <w:rPr>
            <w:rFonts w:cs="Times New Roman"/>
          </w:rPr>
          <w:t>age</w:t>
        </w:r>
      </w:ins>
      <w:r w:rsidR="00151C96">
        <w:rPr>
          <w:rFonts w:cs="Times New Roman"/>
        </w:rPr>
        <w:t>s</w:t>
      </w:r>
      <w:r w:rsidR="008879DF">
        <w:rPr>
          <w:rFonts w:cs="Times New Roman"/>
        </w:rPr>
        <w:t xml:space="preserve"> of </w:t>
      </w:r>
      <w:r w:rsidR="008879DF" w:rsidRPr="00A357F5">
        <w:rPr>
          <w:rFonts w:cs="Times New Roman"/>
          <w:i/>
          <w:iCs/>
        </w:rPr>
        <w:t>T. amphioexa</w:t>
      </w:r>
      <w:r w:rsidR="008879DF">
        <w:rPr>
          <w:rFonts w:cs="Times New Roman"/>
        </w:rPr>
        <w:t xml:space="preserve"> occurring</w:t>
      </w:r>
      <w:r w:rsidR="008879DF" w:rsidRPr="00A357F5">
        <w:rPr>
          <w:rFonts w:cs="Times New Roman"/>
        </w:rPr>
        <w:t xml:space="preserve"> </w:t>
      </w:r>
      <w:r w:rsidR="008879DF">
        <w:rPr>
          <w:rFonts w:cs="Times New Roman"/>
        </w:rPr>
        <w:t xml:space="preserve">during the first and second week of the survey, respectively, similar to the cell abundances of </w:t>
      </w:r>
      <w:r w:rsidR="008879DF" w:rsidRPr="00FC5E5F">
        <w:rPr>
          <w:rFonts w:cs="Times New Roman"/>
          <w:bCs/>
          <w:i/>
        </w:rPr>
        <w:t>T</w:t>
      </w:r>
      <w:r w:rsidR="008879DF">
        <w:rPr>
          <w:rFonts w:cs="Times New Roman"/>
          <w:bCs/>
          <w:i/>
        </w:rPr>
        <w:t>.</w:t>
      </w:r>
      <w:r w:rsidR="008879DF" w:rsidRPr="00FC5E5F">
        <w:rPr>
          <w:rFonts w:cs="Times New Roman"/>
          <w:bCs/>
          <w:i/>
        </w:rPr>
        <w:t xml:space="preserve"> </w:t>
      </w:r>
      <w:r w:rsidR="008879DF">
        <w:rPr>
          <w:rFonts w:cs="Times New Roman"/>
          <w:bCs/>
          <w:i/>
        </w:rPr>
        <w:t>amphio</w:t>
      </w:r>
      <w:r w:rsidR="008879DF" w:rsidRPr="00FC5E5F">
        <w:rPr>
          <w:rFonts w:cs="Times New Roman"/>
          <w:bCs/>
          <w:i/>
        </w:rPr>
        <w:t>x</w:t>
      </w:r>
      <w:r w:rsidR="008879DF">
        <w:rPr>
          <w:rFonts w:cs="Times New Roman"/>
          <w:bCs/>
          <w:i/>
        </w:rPr>
        <w:t>ei</w:t>
      </w:r>
      <w:r w:rsidR="008879DF" w:rsidRPr="00FC5E5F">
        <w:rPr>
          <w:rFonts w:cs="Times New Roman"/>
          <w:bCs/>
          <w:i/>
        </w:rPr>
        <w:t>a</w:t>
      </w:r>
      <w:r w:rsidR="008879DF">
        <w:rPr>
          <w:rFonts w:cs="Times New Roman"/>
        </w:rPr>
        <w:t xml:space="preserve"> and </w:t>
      </w:r>
      <w:r w:rsidR="008879DF" w:rsidRPr="0009327B">
        <w:rPr>
          <w:rFonts w:cs="Times New Roman"/>
          <w:i/>
        </w:rPr>
        <w:t xml:space="preserve">M. </w:t>
      </w:r>
      <w:r w:rsidR="008879DF">
        <w:rPr>
          <w:rFonts w:cs="Times New Roman"/>
          <w:i/>
        </w:rPr>
        <w:t xml:space="preserve">major </w:t>
      </w:r>
      <w:r w:rsidR="008879DF" w:rsidRPr="0009327B">
        <w:rPr>
          <w:rFonts w:cs="Times New Roman"/>
        </w:rPr>
        <w:t>(</w:t>
      </w:r>
      <w:r w:rsidR="008879DF" w:rsidRPr="0009327B">
        <w:rPr>
          <w:rFonts w:cs="Times New Roman"/>
          <w:b/>
        </w:rPr>
        <w:t xml:space="preserve">Fig. </w:t>
      </w:r>
      <w:r w:rsidR="008879DF">
        <w:rPr>
          <w:rFonts w:cs="Times New Roman"/>
          <w:b/>
        </w:rPr>
        <w:t>3</w:t>
      </w:r>
      <w:r w:rsidR="008879DF" w:rsidRPr="0009327B">
        <w:rPr>
          <w:rFonts w:cs="Times New Roman"/>
        </w:rPr>
        <w:t>).</w:t>
      </w:r>
      <w:r w:rsidR="008879DF">
        <w:rPr>
          <w:rFonts w:cs="Times New Roman"/>
        </w:rPr>
        <w:t xml:space="preserve"> </w:t>
      </w:r>
    </w:p>
    <w:p w14:paraId="44AACC77" w14:textId="77777777" w:rsidR="008879DF" w:rsidRPr="00FE75DC" w:rsidDel="00051E73" w:rsidRDefault="008879DF" w:rsidP="004B52B9">
      <w:pPr>
        <w:spacing w:line="480" w:lineRule="auto"/>
        <w:ind w:firstLine="288"/>
        <w:jc w:val="both"/>
        <w:rPr>
          <w:del w:id="306" w:author="Tawnya Peterson" w:date="2016-01-07T10:43:00Z"/>
          <w:rFonts w:cs="Times New Roman"/>
        </w:rPr>
      </w:pPr>
    </w:p>
    <w:p w14:paraId="558D7DF1" w14:textId="77777777" w:rsidR="008D5305" w:rsidRDefault="008D5305" w:rsidP="004B52B9">
      <w:pPr>
        <w:spacing w:line="480" w:lineRule="auto"/>
        <w:ind w:firstLine="288"/>
        <w:jc w:val="both"/>
        <w:rPr>
          <w:rFonts w:cs="Times New Roman"/>
          <w:b/>
          <w:bCs/>
        </w:rPr>
      </w:pPr>
    </w:p>
    <w:p w14:paraId="30255873" w14:textId="7F442947" w:rsidR="008D5305" w:rsidRPr="00B63E78" w:rsidRDefault="008D5305" w:rsidP="00051E73">
      <w:pPr>
        <w:spacing w:line="480" w:lineRule="auto"/>
        <w:jc w:val="both"/>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3F68A333" w:rsidR="005D449D" w:rsidRPr="00B63D44" w:rsidRDefault="00B63E78" w:rsidP="004B52B9">
      <w:pPr>
        <w:spacing w:line="480" w:lineRule="auto"/>
        <w:ind w:firstLine="288"/>
        <w:jc w:val="both"/>
        <w:rPr>
          <w:rFonts w:cs="Times New Roman"/>
          <w:highlight w:val="yellow"/>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del w:id="307" w:author="Tawnya Peterson" w:date="2016-01-07T10:43:00Z">
        <w:r w:rsidR="005D449D" w:rsidRPr="00505188" w:rsidDel="00051E73">
          <w:rPr>
            <w:rFonts w:cs="Times New Roman"/>
          </w:rPr>
          <w:delText>indicate</w:delText>
        </w:r>
        <w:r w:rsidR="00057AFB" w:rsidDel="00051E73">
          <w:rPr>
            <w:rFonts w:cs="Times New Roman"/>
          </w:rPr>
          <w:delText>s</w:delText>
        </w:r>
        <w:r w:rsidR="005D449D" w:rsidRPr="00505188" w:rsidDel="00051E73">
          <w:rPr>
            <w:rFonts w:cs="Times New Roman"/>
          </w:rPr>
          <w:delText xml:space="preserve"> </w:delText>
        </w:r>
      </w:del>
      <w:ins w:id="308" w:author="Tawnya Peterson" w:date="2016-01-07T10:43:00Z">
        <w:r w:rsidR="00051E73" w:rsidRPr="00505188">
          <w:rPr>
            <w:rFonts w:cs="Times New Roman"/>
          </w:rPr>
          <w:t>indicate</w:t>
        </w:r>
        <w:r w:rsidR="00051E73">
          <w:rPr>
            <w:rFonts w:cs="Times New Roman"/>
          </w:rPr>
          <w:t>d</w:t>
        </w:r>
        <w:r w:rsidR="00051E73" w:rsidRPr="00505188">
          <w:rPr>
            <w:rFonts w:cs="Times New Roman"/>
          </w:rPr>
          <w:t xml:space="preserve"> </w:t>
        </w:r>
      </w:ins>
      <w:r w:rsidR="005D449D" w:rsidRPr="00505188">
        <w:rPr>
          <w:rFonts w:cs="Times New Roman"/>
        </w:rPr>
        <w:t xml:space="preserve">that the model </w:t>
      </w:r>
      <w:del w:id="309" w:author="Tawnya Peterson" w:date="2016-01-07T10:43:00Z">
        <w:r w:rsidR="00057AFB" w:rsidDel="00051E73">
          <w:rPr>
            <w:rFonts w:cs="Times New Roman"/>
          </w:rPr>
          <w:delText xml:space="preserve">provides </w:delText>
        </w:r>
      </w:del>
      <w:ins w:id="310" w:author="Tawnya Peterson" w:date="2016-01-07T10:43:00Z">
        <w:r w:rsidR="00051E73">
          <w:rPr>
            <w:rFonts w:cs="Times New Roman"/>
          </w:rPr>
          <w:t xml:space="preserve">provided </w:t>
        </w:r>
      </w:ins>
      <w:r w:rsidR="00057AFB">
        <w:rPr>
          <w:rFonts w:cs="Times New Roman"/>
        </w:rPr>
        <w:t>reasonable estimates of division rate</w:t>
      </w:r>
      <w:ins w:id="311" w:author="Tawnya Peterson" w:date="2016-01-07T10:43:00Z">
        <w:r w:rsidR="00051E73">
          <w:rPr>
            <w:rFonts w:cs="Times New Roman"/>
          </w:rPr>
          <w:t>s</w:t>
        </w:r>
      </w:ins>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ins w:id="312" w:author="Tawnya Peterson" w:date="2016-01-07T10:43:00Z">
        <w:r w:rsidR="00051E73">
          <w:rPr>
            <w:rFonts w:cs="Times New Roman"/>
          </w:rPr>
          <w:t xml:space="preserve">of </w:t>
        </w:r>
      </w:ins>
      <w:r w:rsidR="00336F7D" w:rsidRPr="00336F7D">
        <w:rPr>
          <w:rFonts w:cs="Times New Roman"/>
        </w:rPr>
        <w:t xml:space="preserve">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t</w:t>
      </w:r>
      <w:r w:rsidR="00D319F2" w:rsidRPr="00B63D44">
        <w:rPr>
          <w:rFonts w:cs="Times New Roman"/>
        </w:rPr>
        <w:t xml:space="preserve">he </w:t>
      </w:r>
      <w:r w:rsidR="001A3350" w:rsidRPr="00B63D44">
        <w:rPr>
          <w:rFonts w:cs="Times New Roman"/>
        </w:rPr>
        <w:t>size distribution</w:t>
      </w:r>
      <w:r w:rsidR="00D319F2" w:rsidRPr="00B63D44">
        <w:rPr>
          <w:rFonts w:cs="Times New Roman"/>
        </w:rPr>
        <w:t xml:space="preserve"> of </w:t>
      </w:r>
      <w:r w:rsidR="00493498" w:rsidRPr="00B63D44">
        <w:rPr>
          <w:rFonts w:cs="Times New Roman"/>
          <w:bCs/>
          <w:i/>
        </w:rPr>
        <w:t>T. amphioxeia</w:t>
      </w:r>
      <w:r w:rsidR="00D319F2" w:rsidRPr="00B63D44">
        <w:rPr>
          <w:rFonts w:cs="Times New Roman"/>
        </w:rPr>
        <w:t xml:space="preserve"> </w:t>
      </w:r>
      <w:r w:rsidR="00C34300" w:rsidRPr="00B63D44">
        <w:rPr>
          <w:rFonts w:cs="Times New Roman"/>
        </w:rPr>
        <w:t>increased during daylight and decrease at night</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B63D44" w:rsidRPr="00B63D44">
        <w:rPr>
          <w:rFonts w:cs="Times New Roman"/>
          <w:b/>
        </w:rPr>
        <w:t>5A</w:t>
      </w:r>
      <w:r w:rsidR="00B63D44" w:rsidRPr="00B63D44">
        <w:rPr>
          <w:rFonts w:cs="Times New Roman"/>
        </w:rPr>
        <w:t>), which is 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r w:rsidR="003C6127" w:rsidRPr="00B63D44">
        <w:rPr>
          <w:rFonts w:cs="Times New Roman"/>
        </w:rPr>
        <w:t xml:space="preserve">No effect of the </w:t>
      </w:r>
      <w:commentRangeStart w:id="313"/>
      <w:r w:rsidR="003C6127" w:rsidRPr="00B63D44">
        <w:rPr>
          <w:rFonts w:cs="Times New Roman"/>
        </w:rPr>
        <w:t xml:space="preserve">tidal cycle </w:t>
      </w:r>
      <w:commentRangeEnd w:id="313"/>
      <w:r w:rsidR="00051E73">
        <w:rPr>
          <w:rStyle w:val="CommentReference"/>
        </w:rPr>
        <w:commentReference w:id="313"/>
      </w:r>
      <w:r w:rsidR="003C6127" w:rsidRPr="00B63D44">
        <w:rPr>
          <w:rFonts w:cs="Times New Roman"/>
        </w:rPr>
        <w:t>was observed on the</w:t>
      </w:r>
      <w:r w:rsidR="00B63D44">
        <w:rPr>
          <w:rFonts w:cs="Times New Roman"/>
        </w:rPr>
        <w:t xml:space="preserve"> cryptophyte size distribution, </w:t>
      </w:r>
      <w:commentRangeStart w:id="314"/>
      <w:r w:rsidR="00B63D44">
        <w:rPr>
          <w:rFonts w:cs="Times New Roman"/>
        </w:rPr>
        <w:t xml:space="preserve">suggesting that the size structure </w:t>
      </w:r>
      <w:r w:rsidR="00B63D44" w:rsidRPr="00FC5E5F">
        <w:rPr>
          <w:rFonts w:cs="Times New Roman"/>
          <w:bCs/>
          <w:i/>
        </w:rPr>
        <w:t>T</w:t>
      </w:r>
      <w:r w:rsidR="00B63D44">
        <w:rPr>
          <w:rFonts w:cs="Times New Roman"/>
          <w:bCs/>
          <w:i/>
        </w:rPr>
        <w:t>.</w:t>
      </w:r>
      <w:r w:rsidR="00B63D44" w:rsidRPr="00FC5E5F">
        <w:rPr>
          <w:rFonts w:cs="Times New Roman"/>
          <w:bCs/>
          <w:i/>
        </w:rPr>
        <w:t xml:space="preserve"> </w:t>
      </w:r>
      <w:r w:rsidR="00B63D44">
        <w:rPr>
          <w:rFonts w:cs="Times New Roman"/>
          <w:bCs/>
          <w:i/>
        </w:rPr>
        <w:t>amphio</w:t>
      </w:r>
      <w:r w:rsidR="00B63D44" w:rsidRPr="00FC5E5F">
        <w:rPr>
          <w:rFonts w:cs="Times New Roman"/>
          <w:bCs/>
          <w:i/>
        </w:rPr>
        <w:t>x</w:t>
      </w:r>
      <w:r w:rsidR="00B63D44">
        <w:rPr>
          <w:rFonts w:cs="Times New Roman"/>
          <w:bCs/>
          <w:i/>
        </w:rPr>
        <w:t>ei</w:t>
      </w:r>
      <w:r w:rsidR="00B63D44" w:rsidRPr="00FC5E5F">
        <w:rPr>
          <w:rFonts w:cs="Times New Roman"/>
          <w:bCs/>
          <w:i/>
        </w:rPr>
        <w:t>a</w:t>
      </w:r>
      <w:r w:rsidR="00B63D44">
        <w:rPr>
          <w:rFonts w:cs="Times New Roman"/>
          <w:bCs/>
          <w:i/>
        </w:rPr>
        <w:t xml:space="preserve"> </w:t>
      </w:r>
      <w:r w:rsidR="00B63D44">
        <w:rPr>
          <w:rFonts w:cs="Times New Roman"/>
          <w:bCs/>
        </w:rPr>
        <w:t>population was not affected by the tide</w:t>
      </w:r>
      <w:commentRangeEnd w:id="314"/>
      <w:r w:rsidR="00051E73">
        <w:rPr>
          <w:rStyle w:val="CommentReference"/>
        </w:rPr>
        <w:commentReference w:id="314"/>
      </w:r>
      <w:r w:rsidR="00B63D44">
        <w:rPr>
          <w:rFonts w:cs="Times New Roman"/>
        </w:rPr>
        <w:t>.</w:t>
      </w:r>
    </w:p>
    <w:p w14:paraId="45D4284B" w14:textId="599B3BBB" w:rsidR="0091553D" w:rsidRDefault="008D5305" w:rsidP="004B52B9">
      <w:pPr>
        <w:spacing w:line="480" w:lineRule="auto"/>
        <w:ind w:firstLine="288"/>
        <w:jc w:val="both"/>
        <w:rPr>
          <w:rFonts w:cs="Times New Roman"/>
        </w:rPr>
      </w:pPr>
      <w:commentRangeStart w:id="315"/>
      <w:commentRangeStart w:id="316"/>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00B63D44">
        <w:rPr>
          <w:rFonts w:cs="Times New Roman"/>
        </w:rPr>
        <w:t xml:space="preserve">during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commentRangeEnd w:id="315"/>
      <w:r w:rsidR="00051E73">
        <w:rPr>
          <w:rStyle w:val="CommentReference"/>
        </w:rPr>
        <w:commentReference w:id="315"/>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xml:space="preserve">. </w:t>
      </w:r>
      <w:commentRangeEnd w:id="316"/>
      <w:r w:rsidR="00556B81">
        <w:rPr>
          <w:rStyle w:val="CommentReference"/>
        </w:rPr>
        <w:commentReference w:id="316"/>
      </w:r>
      <w:r w:rsidR="003746BA">
        <w:rPr>
          <w:rFonts w:cs="Times New Roman"/>
        </w:rPr>
        <w:t>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w:t>
      </w:r>
      <w:r w:rsidR="003C6127" w:rsidRPr="00556B81">
        <w:rPr>
          <w:rFonts w:cs="Times New Roman"/>
          <w:highlight w:val="yellow"/>
          <w:rPrChange w:id="317" w:author="Tawnya Peterson" w:date="2016-01-07T10:49:00Z">
            <w:rPr>
              <w:rFonts w:cs="Times New Roman"/>
            </w:rPr>
          </w:rPrChange>
        </w:rPr>
        <w:t>R</w:t>
      </w:r>
      <w:r w:rsidR="003C6127" w:rsidRPr="00556B81">
        <w:rPr>
          <w:rFonts w:cs="Times New Roman"/>
          <w:highlight w:val="yellow"/>
          <w:vertAlign w:val="superscript"/>
          <w:rPrChange w:id="318" w:author="Tawnya Peterson" w:date="2016-01-07T10:49:00Z">
            <w:rPr>
              <w:rFonts w:cs="Times New Roman"/>
              <w:vertAlign w:val="superscript"/>
            </w:rPr>
          </w:rPrChange>
        </w:rPr>
        <w:t>2</w:t>
      </w:r>
      <w:r w:rsidR="003C6127">
        <w:rPr>
          <w:rFonts w:cs="Times New Roman"/>
        </w:rPr>
        <w:t xml:space="preserve"> = 0.44 and 0.30, p &lt; 0.05, for DIP and DI, respectively) and </w:t>
      </w:r>
      <w:r w:rsidR="004F035C">
        <w:rPr>
          <w:rFonts w:cs="Times New Roman"/>
        </w:rPr>
        <w:t>negatively correlated with pH during the survey (</w:t>
      </w:r>
      <w:r w:rsidR="004F035C" w:rsidRPr="00556B81">
        <w:rPr>
          <w:rFonts w:cs="Times New Roman"/>
          <w:highlight w:val="yellow"/>
          <w:rPrChange w:id="319" w:author="Tawnya Peterson" w:date="2016-01-07T10:49:00Z">
            <w:rPr>
              <w:rFonts w:cs="Times New Roman"/>
            </w:rPr>
          </w:rPrChange>
        </w:rPr>
        <w:t>R</w:t>
      </w:r>
      <w:r w:rsidR="004F035C" w:rsidRPr="00556B81">
        <w:rPr>
          <w:rFonts w:cs="Times New Roman"/>
          <w:highlight w:val="yellow"/>
          <w:vertAlign w:val="superscript"/>
          <w:rPrChange w:id="320" w:author="Tawnya Peterson" w:date="2016-01-07T10:49:00Z">
            <w:rPr>
              <w:rFonts w:cs="Times New Roman"/>
              <w:vertAlign w:val="superscript"/>
            </w:rPr>
          </w:rPrChange>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xml:space="preserve">), with </w:t>
      </w:r>
      <w:commentRangeStart w:id="321"/>
      <w:r w:rsidR="004F035C">
        <w:rPr>
          <w:rFonts w:cs="Times New Roman"/>
        </w:rPr>
        <w:t>decreasing division rates observed with daily-averaged pH &gt; 8.0</w:t>
      </w:r>
      <w:commentRangeEnd w:id="321"/>
      <w:r w:rsidR="00556B81">
        <w:rPr>
          <w:rStyle w:val="CommentReference"/>
        </w:rPr>
        <w:commentReference w:id="321"/>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556B81">
      <w:pPr>
        <w:spacing w:line="480" w:lineRule="auto"/>
        <w:jc w:val="both"/>
        <w:rPr>
          <w:rFonts w:cs="Times New Roman"/>
          <w:b/>
          <w:bCs/>
        </w:rPr>
      </w:pPr>
      <w:r>
        <w:rPr>
          <w:rFonts w:cs="Times New Roman"/>
          <w:b/>
          <w:bCs/>
        </w:rPr>
        <w:t>DISCUSSION</w:t>
      </w:r>
    </w:p>
    <w:p w14:paraId="533285E9" w14:textId="1F2F067C" w:rsidR="008D5305" w:rsidRPr="00BD2C01" w:rsidRDefault="008D5305" w:rsidP="004B52B9">
      <w:pPr>
        <w:spacing w:line="480" w:lineRule="auto"/>
        <w:ind w:firstLine="288"/>
        <w:jc w:val="both"/>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del w:id="322" w:author="Tawnya Peterson" w:date="2016-01-07T10:51:00Z">
        <w:r w:rsidR="00493498" w:rsidRPr="00493498" w:rsidDel="00556B81">
          <w:rPr>
            <w:rFonts w:cs="Times New Roman"/>
            <w:b/>
            <w:i/>
          </w:rPr>
          <w:delText>amphioexa</w:delText>
        </w:r>
        <w:r w:rsidR="00493498" w:rsidDel="00556B81">
          <w:rPr>
            <w:rFonts w:cs="Times New Roman"/>
          </w:rPr>
          <w:delText xml:space="preserve"> </w:delText>
        </w:r>
      </w:del>
      <w:ins w:id="323" w:author="Tawnya Peterson" w:date="2016-01-07T10:51:00Z">
        <w:r w:rsidR="00556B81" w:rsidRPr="00493498">
          <w:rPr>
            <w:rFonts w:cs="Times New Roman"/>
            <w:b/>
            <w:i/>
          </w:rPr>
          <w:t>amphio</w:t>
        </w:r>
        <w:r w:rsidR="00556B81">
          <w:rPr>
            <w:rFonts w:cs="Times New Roman"/>
            <w:b/>
            <w:i/>
          </w:rPr>
          <w:t>x</w:t>
        </w:r>
        <w:r w:rsidR="00556B81" w:rsidRPr="00493498">
          <w:rPr>
            <w:rFonts w:cs="Times New Roman"/>
            <w:b/>
            <w:i/>
          </w:rPr>
          <w:t>e</w:t>
        </w:r>
        <w:r w:rsidR="00556B81">
          <w:rPr>
            <w:rFonts w:cs="Times New Roman"/>
            <w:b/>
            <w:i/>
          </w:rPr>
          <w:t>i</w:t>
        </w:r>
        <w:r w:rsidR="00556B81" w:rsidRPr="00493498">
          <w:rPr>
            <w:rFonts w:cs="Times New Roman"/>
            <w:b/>
            <w:i/>
          </w:rPr>
          <w:t>a</w:t>
        </w:r>
        <w:r w:rsidR="00556B81">
          <w:rPr>
            <w:rFonts w:cs="Times New Roman"/>
          </w:rPr>
          <w:t xml:space="preserve"> </w:t>
        </w:r>
      </w:ins>
      <w:r>
        <w:rPr>
          <w:rFonts w:cs="Times New Roman"/>
          <w:b/>
        </w:rPr>
        <w:t>during the survey</w:t>
      </w:r>
    </w:p>
    <w:p w14:paraId="62553015" w14:textId="5A123C68" w:rsidR="00556B81" w:rsidRDefault="008D5305" w:rsidP="004B52B9">
      <w:pPr>
        <w:spacing w:line="480" w:lineRule="auto"/>
        <w:ind w:firstLine="288"/>
        <w:jc w:val="both"/>
        <w:rPr>
          <w:ins w:id="324" w:author="Tawnya Peterson" w:date="2016-01-07T10:53:00Z"/>
          <w:rFonts w:cs="Times New Roman"/>
        </w:rPr>
      </w:pPr>
      <w:r>
        <w:rPr>
          <w:rFonts w:cs="Times New Roman"/>
        </w:rPr>
        <w:tab/>
        <w:t xml:space="preserve">The cryptophyte </w:t>
      </w:r>
      <w:r w:rsidRPr="00FC5E5F">
        <w:rPr>
          <w:rFonts w:cs="Times New Roman"/>
          <w:i/>
        </w:rPr>
        <w:t xml:space="preserve">Teleaulax </w:t>
      </w:r>
      <w:del w:id="325" w:author="Tawnya Peterson" w:date="2016-01-07T10:52:00Z">
        <w:r w:rsidRPr="00FC5E5F" w:rsidDel="00556B81">
          <w:rPr>
            <w:rFonts w:cs="Times New Roman"/>
            <w:i/>
          </w:rPr>
          <w:delText>amphioexa</w:delText>
        </w:r>
        <w:r w:rsidDel="00556B81">
          <w:rPr>
            <w:rFonts w:cs="Times New Roman"/>
          </w:rPr>
          <w:delText xml:space="preserve"> </w:delText>
        </w:r>
      </w:del>
      <w:ins w:id="326" w:author="Tawnya Peterson" w:date="2016-01-07T10:52:00Z">
        <w:r w:rsidR="00556B81" w:rsidRPr="00FC5E5F">
          <w:rPr>
            <w:rFonts w:cs="Times New Roman"/>
            <w:i/>
          </w:rPr>
          <w:t>amphio</w:t>
        </w:r>
        <w:r w:rsidR="00556B81">
          <w:rPr>
            <w:rFonts w:cs="Times New Roman"/>
            <w:i/>
          </w:rPr>
          <w:t>x</w:t>
        </w:r>
        <w:r w:rsidR="00556B81" w:rsidRPr="00FC5E5F">
          <w:rPr>
            <w:rFonts w:cs="Times New Roman"/>
            <w:i/>
          </w:rPr>
          <w:t>e</w:t>
        </w:r>
        <w:r w:rsidR="00556B81">
          <w:rPr>
            <w:rFonts w:cs="Times New Roman"/>
            <w:i/>
          </w:rPr>
          <w:t>i</w:t>
        </w:r>
        <w:r w:rsidR="00556B81" w:rsidRPr="00FC5E5F">
          <w:rPr>
            <w:rFonts w:cs="Times New Roman"/>
            <w:i/>
          </w:rPr>
          <w:t>a</w:t>
        </w:r>
        <w:r w:rsidR="00556B81">
          <w:rPr>
            <w:rFonts w:cs="Times New Roman"/>
          </w:rPr>
          <w:t xml:space="preserve"> </w:t>
        </w:r>
      </w:ins>
      <w:r>
        <w:rPr>
          <w:rFonts w:cs="Times New Roman"/>
        </w:rPr>
        <w:t xml:space="preserve">is a </w:t>
      </w:r>
      <w:ins w:id="327" w:author="Tawnya Peterson" w:date="2016-01-07T10:51:00Z">
        <w:r w:rsidR="00556B81">
          <w:rPr>
            <w:rFonts w:cs="Times New Roman"/>
          </w:rPr>
          <w:t xml:space="preserve">cosmopolitan </w:t>
        </w:r>
      </w:ins>
      <w:r>
        <w:rPr>
          <w:rFonts w:cs="Times New Roman"/>
        </w:rPr>
        <w:t xml:space="preserve">marine species </w:t>
      </w:r>
      <w:ins w:id="328" w:author="Tawnya Peterson" w:date="2016-01-07T10:56:00Z">
        <w:r w:rsidR="00556B81">
          <w:rPr>
            <w:rFonts w:cs="Times New Roman"/>
          </w:rPr>
          <w:t xml:space="preserve">that is widely </w:t>
        </w:r>
      </w:ins>
      <w:r>
        <w:rPr>
          <w:rFonts w:cs="Times New Roman"/>
        </w:rPr>
        <w:t xml:space="preserve">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9607C1" w:rsidRPr="00D00863">
        <w:rPr>
          <w:rFonts w:cs="Times New Roman"/>
          <w:i/>
        </w:rPr>
        <w:t>T. amphioxeia</w:t>
      </w:r>
      <w:r w:rsidR="009607C1" w:rsidRPr="00D00863">
        <w:rPr>
          <w:rFonts w:cs="Times New Roman"/>
        </w:rPr>
        <w:t xml:space="preserve"> cell abundance and salinity is in direct contrast with our measurements of red fluorescence, which suggested that seawater intrusions bring many phytoplankton cells of marine origin, such as </w:t>
      </w:r>
      <w:r w:rsidR="009607C1" w:rsidRPr="00D00863">
        <w:rPr>
          <w:rFonts w:cs="Times New Roman"/>
          <w:i/>
        </w:rPr>
        <w:t>M. major</w:t>
      </w:r>
      <w:r w:rsidR="009607C1" w:rsidRPr="00D00863">
        <w:rPr>
          <w:rFonts w:cs="Times New Roman"/>
        </w:rPr>
        <w:t>, into the estuary.</w:t>
      </w:r>
      <w:ins w:id="329" w:author="Tawnya Peterson" w:date="2016-01-07T10:56:00Z">
        <w:r w:rsidR="008D51B7" w:rsidRPr="008D51B7">
          <w:rPr>
            <w:rFonts w:cs="Times New Roman"/>
          </w:rPr>
          <w:t xml:space="preserve"> </w:t>
        </w:r>
        <w:r w:rsidR="008D51B7">
          <w:rPr>
            <w:rFonts w:cs="Times New Roman"/>
          </w:rPr>
          <w:t xml:space="preserve">Abundances of </w:t>
        </w:r>
        <w:r w:rsidR="008D51B7" w:rsidRPr="00FC5E5F">
          <w:rPr>
            <w:rFonts w:cs="Times New Roman"/>
            <w:bCs/>
            <w:i/>
          </w:rPr>
          <w:t>T</w:t>
        </w:r>
        <w:r w:rsidR="008D51B7">
          <w:rPr>
            <w:rFonts w:cs="Times New Roman"/>
            <w:bCs/>
            <w:i/>
          </w:rPr>
          <w:t>.</w:t>
        </w:r>
        <w:r w:rsidR="008D51B7" w:rsidRPr="00FC5E5F">
          <w:rPr>
            <w:rFonts w:cs="Times New Roman"/>
            <w:bCs/>
            <w:i/>
          </w:rPr>
          <w:t xml:space="preserve"> </w:t>
        </w:r>
        <w:r w:rsidR="008D51B7">
          <w:rPr>
            <w:rFonts w:cs="Times New Roman"/>
            <w:bCs/>
            <w:i/>
          </w:rPr>
          <w:t>amphio</w:t>
        </w:r>
        <w:r w:rsidR="008D51B7" w:rsidRPr="00FC5E5F">
          <w:rPr>
            <w:rFonts w:cs="Times New Roman"/>
            <w:bCs/>
            <w:i/>
          </w:rPr>
          <w:t>x</w:t>
        </w:r>
        <w:r w:rsidR="008D51B7">
          <w:rPr>
            <w:rFonts w:cs="Times New Roman"/>
            <w:bCs/>
            <w:i/>
          </w:rPr>
          <w:t>ei</w:t>
        </w:r>
        <w:r w:rsidR="008D51B7" w:rsidRPr="00FC5E5F">
          <w:rPr>
            <w:rFonts w:cs="Times New Roman"/>
            <w:bCs/>
            <w:i/>
          </w:rPr>
          <w:t>a</w:t>
        </w:r>
        <w:r w:rsidR="008D51B7">
          <w:rPr>
            <w:rFonts w:cs="Times New Roman"/>
          </w:rPr>
          <w:t xml:space="preserve"> shifted dramatically over the course of just a few hours. These results suggest that </w:t>
        </w:r>
        <w:r w:rsidR="008D51B7" w:rsidRPr="00FC5E5F">
          <w:rPr>
            <w:rFonts w:cs="Times New Roman"/>
            <w:bCs/>
            <w:i/>
          </w:rPr>
          <w:t>T</w:t>
        </w:r>
        <w:r w:rsidR="008D51B7">
          <w:rPr>
            <w:rFonts w:cs="Times New Roman"/>
            <w:bCs/>
            <w:i/>
          </w:rPr>
          <w:t>.</w:t>
        </w:r>
        <w:r w:rsidR="008D51B7" w:rsidRPr="00FC5E5F">
          <w:rPr>
            <w:rFonts w:cs="Times New Roman"/>
            <w:bCs/>
            <w:i/>
          </w:rPr>
          <w:t xml:space="preserve"> </w:t>
        </w:r>
        <w:r w:rsidR="008D51B7">
          <w:rPr>
            <w:rFonts w:cs="Times New Roman"/>
            <w:bCs/>
            <w:i/>
          </w:rPr>
          <w:t>amphio</w:t>
        </w:r>
        <w:r w:rsidR="008D51B7" w:rsidRPr="00FC5E5F">
          <w:rPr>
            <w:rFonts w:cs="Times New Roman"/>
            <w:bCs/>
            <w:i/>
          </w:rPr>
          <w:t>x</w:t>
        </w:r>
        <w:r w:rsidR="008D51B7">
          <w:rPr>
            <w:rFonts w:cs="Times New Roman"/>
            <w:bCs/>
            <w:i/>
          </w:rPr>
          <w:t>ei</w:t>
        </w:r>
        <w:r w:rsidR="008D51B7" w:rsidRPr="00FC5E5F">
          <w:rPr>
            <w:rFonts w:cs="Times New Roman"/>
            <w:bCs/>
            <w:i/>
          </w:rPr>
          <w:t>a</w:t>
        </w:r>
        <w:r w:rsidR="008D51B7">
          <w:rPr>
            <w:rFonts w:cs="Times New Roman"/>
          </w:rPr>
          <w:t xml:space="preserve"> distribution is very patchy</w:t>
        </w:r>
        <w:r w:rsidR="008D51B7" w:rsidRPr="00D36109">
          <w:rPr>
            <w:rFonts w:cs="Times New Roman"/>
          </w:rPr>
          <w:t xml:space="preserve"> </w:t>
        </w:r>
        <w:r w:rsidR="008D51B7">
          <w:rPr>
            <w:rFonts w:cs="Times New Roman"/>
          </w:rPr>
          <w:t xml:space="preserve">within the CRE, and highlight the importance of physical transport in the dynamics of </w:t>
        </w:r>
        <w:r w:rsidR="008D51B7" w:rsidRPr="00FC5E5F">
          <w:rPr>
            <w:rFonts w:cs="Times New Roman"/>
            <w:bCs/>
            <w:i/>
          </w:rPr>
          <w:t>T</w:t>
        </w:r>
        <w:r w:rsidR="008D51B7">
          <w:rPr>
            <w:rFonts w:cs="Times New Roman"/>
            <w:bCs/>
            <w:i/>
          </w:rPr>
          <w:t>.</w:t>
        </w:r>
        <w:r w:rsidR="008D51B7" w:rsidRPr="00FC5E5F">
          <w:rPr>
            <w:rFonts w:cs="Times New Roman"/>
            <w:bCs/>
            <w:i/>
          </w:rPr>
          <w:t xml:space="preserve"> </w:t>
        </w:r>
        <w:r w:rsidR="008D51B7">
          <w:rPr>
            <w:rFonts w:cs="Times New Roman"/>
            <w:bCs/>
            <w:i/>
          </w:rPr>
          <w:t>amphio</w:t>
        </w:r>
        <w:r w:rsidR="008D51B7" w:rsidRPr="00FC5E5F">
          <w:rPr>
            <w:rFonts w:cs="Times New Roman"/>
            <w:bCs/>
            <w:i/>
          </w:rPr>
          <w:t>x</w:t>
        </w:r>
        <w:r w:rsidR="008D51B7">
          <w:rPr>
            <w:rFonts w:cs="Times New Roman"/>
            <w:bCs/>
            <w:i/>
          </w:rPr>
          <w:t>ei</w:t>
        </w:r>
        <w:r w:rsidR="008D51B7" w:rsidRPr="00FC5E5F">
          <w:rPr>
            <w:rFonts w:cs="Times New Roman"/>
            <w:bCs/>
            <w:i/>
          </w:rPr>
          <w:t>a</w:t>
        </w:r>
        <w:r w:rsidR="008D51B7">
          <w:rPr>
            <w:rFonts w:cs="Times New Roman"/>
          </w:rPr>
          <w:t xml:space="preserve"> in the estuary.</w:t>
        </w:r>
        <w:r w:rsidR="008D51B7" w:rsidRPr="00493498">
          <w:rPr>
            <w:rFonts w:cs="Times New Roman"/>
          </w:rPr>
          <w:t xml:space="preserve"> </w:t>
        </w:r>
        <w:r w:rsidR="008D51B7">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ins>
    </w:p>
    <w:p w14:paraId="344BFCB7" w14:textId="638FED1F" w:rsidR="00F526BF" w:rsidRDefault="009607C1" w:rsidP="004B52B9">
      <w:pPr>
        <w:spacing w:line="480" w:lineRule="auto"/>
        <w:ind w:firstLine="288"/>
        <w:jc w:val="both"/>
        <w:rPr>
          <w:rFonts w:cs="Times New Roman"/>
        </w:rPr>
      </w:pPr>
      <w:del w:id="330" w:author="Tawnya Peterson" w:date="2016-01-07T10:53:00Z">
        <w:r w:rsidRPr="00D00863" w:rsidDel="00556B81">
          <w:rPr>
            <w:rFonts w:cs="Times New Roman"/>
          </w:rPr>
          <w:delText xml:space="preserve"> </w:delText>
        </w:r>
      </w:del>
      <w:del w:id="331" w:author="Tawnya Peterson" w:date="2016-01-07T10:58:00Z">
        <w:r w:rsidRPr="00D00863" w:rsidDel="008D51B7">
          <w:rPr>
            <w:rFonts w:cs="Times New Roman"/>
            <w:i/>
          </w:rPr>
          <w:delText>T. amphioxeia</w:delText>
        </w:r>
        <w:r w:rsidRPr="00D00863" w:rsidDel="008D51B7">
          <w:rPr>
            <w:rFonts w:cs="Times New Roman"/>
          </w:rPr>
          <w:delText xml:space="preserve"> </w:delText>
        </w:r>
      </w:del>
      <w:del w:id="332" w:author="Tawnya Peterson" w:date="2016-01-07T10:54:00Z">
        <w:r w:rsidRPr="00D00863" w:rsidDel="00556B81">
          <w:rPr>
            <w:rFonts w:cs="Times New Roman"/>
          </w:rPr>
          <w:delText xml:space="preserve">only </w:delText>
        </w:r>
      </w:del>
      <w:del w:id="333" w:author="Tawnya Peterson" w:date="2016-01-07T10:52:00Z">
        <w:r w:rsidRPr="00D00863" w:rsidDel="00556B81">
          <w:rPr>
            <w:rFonts w:cs="Times New Roman"/>
          </w:rPr>
          <w:delText>makes up</w:delText>
        </w:r>
      </w:del>
      <w:del w:id="334" w:author="Tawnya Peterson" w:date="2016-01-07T10:58:00Z">
        <w:r w:rsidRPr="00D00863" w:rsidDel="008D51B7">
          <w:rPr>
            <w:rFonts w:cs="Times New Roman"/>
          </w:rPr>
          <w:delText xml:space="preserve"> </w:delText>
        </w:r>
        <w:r w:rsidDel="008D51B7">
          <w:rPr>
            <w:rFonts w:cs="Times New Roman"/>
          </w:rPr>
          <w:delText xml:space="preserve">for </w:delText>
        </w:r>
      </w:del>
      <w:del w:id="335" w:author="Tawnya Peterson" w:date="2016-01-07T10:52:00Z">
        <w:r w:rsidDel="00556B81">
          <w:rPr>
            <w:rFonts w:cs="Times New Roman"/>
          </w:rPr>
          <w:delText>less than</w:delText>
        </w:r>
      </w:del>
      <w:del w:id="336" w:author="Tawnya Peterson" w:date="2016-01-07T10:53:00Z">
        <w:r w:rsidDel="00556B81">
          <w:rPr>
            <w:rFonts w:cs="Times New Roman"/>
          </w:rPr>
          <w:delText xml:space="preserve"> </w:delText>
        </w:r>
      </w:del>
      <w:del w:id="337" w:author="Tawnya Peterson" w:date="2016-01-07T10:58:00Z">
        <w:r w:rsidRPr="00D00863" w:rsidDel="008D51B7">
          <w:rPr>
            <w:rFonts w:cs="Times New Roman"/>
          </w:rPr>
          <w:delText xml:space="preserve">1% of </w:delText>
        </w:r>
      </w:del>
      <w:del w:id="338" w:author="Tawnya Peterson" w:date="2016-01-07T10:54:00Z">
        <w:r w:rsidRPr="00D00863" w:rsidDel="00556B81">
          <w:rPr>
            <w:rFonts w:cs="Times New Roman"/>
          </w:rPr>
          <w:delText xml:space="preserve">the </w:delText>
        </w:r>
      </w:del>
      <w:del w:id="339" w:author="Tawnya Peterson" w:date="2016-01-07T10:58:00Z">
        <w:r w:rsidRPr="00D00863" w:rsidDel="008D51B7">
          <w:rPr>
            <w:rFonts w:cs="Times New Roman"/>
          </w:rPr>
          <w:delText>total cryptophytes</w:delText>
        </w:r>
      </w:del>
      <w:del w:id="340" w:author="Tawnya Peterson" w:date="2016-01-07T10:54:00Z">
        <w:r w:rsidDel="00556B81">
          <w:rPr>
            <w:rFonts w:cs="Times New Roman"/>
          </w:rPr>
          <w:delText xml:space="preserve"> contributing little to the total </w:delText>
        </w:r>
        <w:r w:rsidRPr="00D00863" w:rsidDel="00556B81">
          <w:rPr>
            <w:rFonts w:cs="Times New Roman"/>
          </w:rPr>
          <w:delText>phytoplankton biomass in the estuary</w:delText>
        </w:r>
      </w:del>
      <w:del w:id="341" w:author="Tawnya Peterson" w:date="2016-01-07T10:58:00Z">
        <w:r w:rsidDel="008D51B7">
          <w:rPr>
            <w:rFonts w:cs="Times New Roman"/>
          </w:rPr>
          <w:delText xml:space="preserve">. </w:delText>
        </w:r>
      </w:del>
      <w:del w:id="342" w:author="Tawnya Peterson" w:date="2016-01-07T10:56:00Z">
        <w:r w:rsidR="00F526BF" w:rsidDel="008D51B7">
          <w:rPr>
            <w:rFonts w:cs="Times New Roman"/>
          </w:rPr>
          <w:delText xml:space="preserve">Abundances of </w:delText>
        </w:r>
        <w:r w:rsidR="00F526BF" w:rsidRPr="00FC5E5F" w:rsidDel="008D51B7">
          <w:rPr>
            <w:rFonts w:cs="Times New Roman"/>
            <w:bCs/>
            <w:i/>
          </w:rPr>
          <w:delText>T</w:delText>
        </w:r>
        <w:r w:rsidR="00F526BF" w:rsidDel="008D51B7">
          <w:rPr>
            <w:rFonts w:cs="Times New Roman"/>
            <w:bCs/>
            <w:i/>
          </w:rPr>
          <w:delText>.</w:delText>
        </w:r>
        <w:r w:rsidR="00F526BF" w:rsidRPr="00FC5E5F" w:rsidDel="008D51B7">
          <w:rPr>
            <w:rFonts w:cs="Times New Roman"/>
            <w:bCs/>
            <w:i/>
          </w:rPr>
          <w:delText xml:space="preserve"> </w:delText>
        </w:r>
        <w:r w:rsidR="00F526BF" w:rsidDel="008D51B7">
          <w:rPr>
            <w:rFonts w:cs="Times New Roman"/>
            <w:bCs/>
            <w:i/>
          </w:rPr>
          <w:delText>amphio</w:delText>
        </w:r>
        <w:r w:rsidR="00F526BF" w:rsidRPr="00FC5E5F" w:rsidDel="008D51B7">
          <w:rPr>
            <w:rFonts w:cs="Times New Roman"/>
            <w:bCs/>
            <w:i/>
          </w:rPr>
          <w:delText>x</w:delText>
        </w:r>
        <w:r w:rsidR="00F526BF" w:rsidDel="008D51B7">
          <w:rPr>
            <w:rFonts w:cs="Times New Roman"/>
            <w:bCs/>
            <w:i/>
          </w:rPr>
          <w:delText>ei</w:delText>
        </w:r>
        <w:r w:rsidR="00F526BF" w:rsidRPr="00FC5E5F" w:rsidDel="008D51B7">
          <w:rPr>
            <w:rFonts w:cs="Times New Roman"/>
            <w:bCs/>
            <w:i/>
          </w:rPr>
          <w:delText>a</w:delText>
        </w:r>
        <w:r w:rsidR="00F526BF" w:rsidDel="008D51B7">
          <w:rPr>
            <w:rFonts w:cs="Times New Roman"/>
          </w:rPr>
          <w:delText xml:space="preserve"> </w:delText>
        </w:r>
      </w:del>
      <w:del w:id="343" w:author="Tawnya Peterson" w:date="2016-01-07T10:54:00Z">
        <w:r w:rsidR="00F526BF" w:rsidDel="00556B81">
          <w:rPr>
            <w:rFonts w:cs="Times New Roman"/>
          </w:rPr>
          <w:delText xml:space="preserve">can </w:delText>
        </w:r>
      </w:del>
      <w:del w:id="344" w:author="Tawnya Peterson" w:date="2016-01-07T10:56:00Z">
        <w:r w:rsidR="00F526BF" w:rsidDel="008D51B7">
          <w:rPr>
            <w:rFonts w:cs="Times New Roman"/>
          </w:rPr>
          <w:delText xml:space="preserve">shift dramatically over the course of just a few hours. These results suggest that </w:delText>
        </w:r>
        <w:r w:rsidR="00F526BF" w:rsidRPr="00FC5E5F" w:rsidDel="008D51B7">
          <w:rPr>
            <w:rFonts w:cs="Times New Roman"/>
            <w:bCs/>
            <w:i/>
          </w:rPr>
          <w:delText>T</w:delText>
        </w:r>
        <w:r w:rsidR="00F526BF" w:rsidDel="008D51B7">
          <w:rPr>
            <w:rFonts w:cs="Times New Roman"/>
            <w:bCs/>
            <w:i/>
          </w:rPr>
          <w:delText>.</w:delText>
        </w:r>
        <w:r w:rsidR="00F526BF" w:rsidRPr="00FC5E5F" w:rsidDel="008D51B7">
          <w:rPr>
            <w:rFonts w:cs="Times New Roman"/>
            <w:bCs/>
            <w:i/>
          </w:rPr>
          <w:delText xml:space="preserve"> </w:delText>
        </w:r>
        <w:r w:rsidR="00F526BF" w:rsidDel="008D51B7">
          <w:rPr>
            <w:rFonts w:cs="Times New Roman"/>
            <w:bCs/>
            <w:i/>
          </w:rPr>
          <w:delText>amphio</w:delText>
        </w:r>
        <w:r w:rsidR="00F526BF" w:rsidRPr="00FC5E5F" w:rsidDel="008D51B7">
          <w:rPr>
            <w:rFonts w:cs="Times New Roman"/>
            <w:bCs/>
            <w:i/>
          </w:rPr>
          <w:delText>x</w:delText>
        </w:r>
        <w:r w:rsidR="00F526BF" w:rsidDel="008D51B7">
          <w:rPr>
            <w:rFonts w:cs="Times New Roman"/>
            <w:bCs/>
            <w:i/>
          </w:rPr>
          <w:delText>ei</w:delText>
        </w:r>
        <w:r w:rsidR="00F526BF" w:rsidRPr="00FC5E5F" w:rsidDel="008D51B7">
          <w:rPr>
            <w:rFonts w:cs="Times New Roman"/>
            <w:bCs/>
            <w:i/>
          </w:rPr>
          <w:delText>a</w:delText>
        </w:r>
        <w:r w:rsidR="00F526BF" w:rsidDel="008D51B7">
          <w:rPr>
            <w:rFonts w:cs="Times New Roman"/>
          </w:rPr>
          <w:delText xml:space="preserve"> distribution is very patchy</w:delText>
        </w:r>
        <w:r w:rsidR="00F526BF" w:rsidRPr="00D36109" w:rsidDel="008D51B7">
          <w:rPr>
            <w:rFonts w:cs="Times New Roman"/>
          </w:rPr>
          <w:delText xml:space="preserve"> </w:delText>
        </w:r>
        <w:r w:rsidR="00F526BF" w:rsidDel="008D51B7">
          <w:rPr>
            <w:rFonts w:cs="Times New Roman"/>
          </w:rPr>
          <w:delText xml:space="preserve">within the CRE, and highlight the importance of physical transport in the dynamics of </w:delText>
        </w:r>
        <w:r w:rsidR="00F526BF" w:rsidRPr="00FC5E5F" w:rsidDel="008D51B7">
          <w:rPr>
            <w:rFonts w:cs="Times New Roman"/>
            <w:bCs/>
            <w:i/>
          </w:rPr>
          <w:delText>T</w:delText>
        </w:r>
        <w:r w:rsidR="00F526BF" w:rsidDel="008D51B7">
          <w:rPr>
            <w:rFonts w:cs="Times New Roman"/>
            <w:bCs/>
            <w:i/>
          </w:rPr>
          <w:delText>.</w:delText>
        </w:r>
        <w:r w:rsidR="00F526BF" w:rsidRPr="00FC5E5F" w:rsidDel="008D51B7">
          <w:rPr>
            <w:rFonts w:cs="Times New Roman"/>
            <w:bCs/>
            <w:i/>
          </w:rPr>
          <w:delText xml:space="preserve"> </w:delText>
        </w:r>
        <w:r w:rsidR="00F526BF" w:rsidDel="008D51B7">
          <w:rPr>
            <w:rFonts w:cs="Times New Roman"/>
            <w:bCs/>
            <w:i/>
          </w:rPr>
          <w:delText>amphio</w:delText>
        </w:r>
        <w:r w:rsidR="00F526BF" w:rsidRPr="00FC5E5F" w:rsidDel="008D51B7">
          <w:rPr>
            <w:rFonts w:cs="Times New Roman"/>
            <w:bCs/>
            <w:i/>
          </w:rPr>
          <w:delText>x</w:delText>
        </w:r>
        <w:r w:rsidR="00F526BF" w:rsidDel="008D51B7">
          <w:rPr>
            <w:rFonts w:cs="Times New Roman"/>
            <w:bCs/>
            <w:i/>
          </w:rPr>
          <w:delText>ei</w:delText>
        </w:r>
        <w:r w:rsidR="00F526BF" w:rsidRPr="00FC5E5F" w:rsidDel="008D51B7">
          <w:rPr>
            <w:rFonts w:cs="Times New Roman"/>
            <w:bCs/>
            <w:i/>
          </w:rPr>
          <w:delText>a</w:delText>
        </w:r>
        <w:r w:rsidR="00F526BF" w:rsidDel="008D51B7">
          <w:rPr>
            <w:rFonts w:cs="Times New Roman"/>
          </w:rPr>
          <w:delText xml:space="preserve"> in the estuary.</w:delText>
        </w:r>
        <w:r w:rsidR="00F526BF" w:rsidRPr="00493498" w:rsidDel="008D51B7">
          <w:rPr>
            <w:rFonts w:cs="Times New Roman"/>
          </w:rPr>
          <w:delText xml:space="preserve"> </w:delText>
        </w:r>
        <w:r w:rsidR="00F526BF" w:rsidDel="008D51B7">
          <w:rPr>
            <w:rFonts w:cs="Times New Roman"/>
          </w:rPr>
          <w:delText xml:space="preserve">Such variability in cell abundance should be taken into consideration when interpreting results from </w:delText>
        </w:r>
        <w:r w:rsidR="007F063D" w:rsidDel="008D51B7">
          <w:rPr>
            <w:rFonts w:cs="Times New Roman"/>
          </w:rPr>
          <w:delText xml:space="preserve">abundance </w:delText>
        </w:r>
        <w:r w:rsidR="00F526BF" w:rsidDel="008D51B7">
          <w:rPr>
            <w:rFonts w:cs="Times New Roman"/>
          </w:rPr>
          <w:delText xml:space="preserve">data extrapolated from a </w:delText>
        </w:r>
        <w:r w:rsidR="00CD0181" w:rsidDel="008D51B7">
          <w:rPr>
            <w:rFonts w:cs="Times New Roman"/>
          </w:rPr>
          <w:delText>small number of data</w:delText>
        </w:r>
        <w:r w:rsidR="00F526BF" w:rsidDel="008D51B7">
          <w:rPr>
            <w:rFonts w:cs="Times New Roman"/>
          </w:rPr>
          <w:delText xml:space="preserve"> points</w:delText>
        </w:r>
        <w:r w:rsidR="00CD0181" w:rsidDel="008D51B7">
          <w:rPr>
            <w:rFonts w:cs="Times New Roman"/>
          </w:rPr>
          <w:delText>,</w:delText>
        </w:r>
        <w:r w:rsidR="00F526BF" w:rsidDel="008D51B7">
          <w:rPr>
            <w:rFonts w:cs="Times New Roman"/>
          </w:rPr>
          <w:delText xml:space="preserve"> and emphasize</w:delText>
        </w:r>
        <w:r w:rsidR="00CD0181" w:rsidDel="008D51B7">
          <w:rPr>
            <w:rFonts w:cs="Times New Roman"/>
          </w:rPr>
          <w:delText>s</w:delText>
        </w:r>
        <w:r w:rsidR="00F526BF" w:rsidDel="008D51B7">
          <w:rPr>
            <w:rFonts w:cs="Times New Roman"/>
          </w:rPr>
          <w:delText xml:space="preserve"> the importance of continuous measurements for monitoring phytoplankton in the CRE. </w:delText>
        </w:r>
      </w:del>
    </w:p>
    <w:p w14:paraId="1E24FAB9" w14:textId="6B029BD5" w:rsidR="00730EE3" w:rsidRDefault="009607C1" w:rsidP="004B52B9">
      <w:pPr>
        <w:spacing w:line="480" w:lineRule="auto"/>
        <w:jc w:val="both"/>
        <w:rPr>
          <w:rFonts w:cs="Times New Roman"/>
        </w:rPr>
      </w:pPr>
      <w:r>
        <w:rPr>
          <w:rFonts w:cs="Times New Roman"/>
        </w:rPr>
        <w:tab/>
      </w:r>
    </w:p>
    <w:p w14:paraId="061B2DAA" w14:textId="63618E18" w:rsidR="00411F45" w:rsidRDefault="008D5305" w:rsidP="004B52B9">
      <w:pPr>
        <w:spacing w:line="480" w:lineRule="auto"/>
        <w:ind w:firstLine="288"/>
        <w:jc w:val="both"/>
        <w:rPr>
          <w:rFonts w:cs="Times New Roman"/>
        </w:rPr>
      </w:pPr>
      <w:r w:rsidRPr="00FC5E5F">
        <w:rPr>
          <w:rFonts w:cs="Times New Roman"/>
        </w:rPr>
        <w:tab/>
      </w:r>
      <w:r>
        <w:rPr>
          <w:rFonts w:cs="Times New Roman"/>
        </w:rPr>
        <w:t xml:space="preserve">To the best of our knowledge, this study is the first to </w:t>
      </w:r>
      <w:del w:id="345" w:author="Tawnya Peterson" w:date="2016-01-07T10:57:00Z">
        <w:r w:rsidDel="008D51B7">
          <w:rPr>
            <w:rFonts w:cs="Times New Roman"/>
          </w:rPr>
          <w:delText xml:space="preserve">attempt to </w:delText>
        </w:r>
      </w:del>
      <w:r>
        <w:rPr>
          <w:rFonts w:cs="Times New Roman"/>
        </w:rPr>
        <w:t>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 xml:space="preserve">These estimates are based on a size structured model that made several assumptions in order to </w:t>
      </w:r>
      <w:del w:id="346" w:author="Tawnya Peterson" w:date="2016-01-07T10:57:00Z">
        <w:r w:rsidR="009607C1" w:rsidDel="008D51B7">
          <w:rPr>
            <w:rFonts w:cs="Times New Roman"/>
          </w:rPr>
          <w:delText xml:space="preserve">estimate </w:delText>
        </w:r>
      </w:del>
      <w:ins w:id="347" w:author="Tawnya Peterson" w:date="2016-01-07T10:57:00Z">
        <w:r w:rsidR="008D51B7">
          <w:rPr>
            <w:rFonts w:cs="Times New Roman"/>
          </w:rPr>
          <w:t xml:space="preserve">determine </w:t>
        </w:r>
      </w:ins>
      <w:r w:rsidR="007F063D">
        <w:rPr>
          <w:rFonts w:cs="Times New Roman"/>
        </w:rPr>
        <w:t>division</w:t>
      </w:r>
      <w:ins w:id="348" w:author="Tawnya Peterson" w:date="2016-01-07T10:57:00Z">
        <w:r w:rsidR="008D51B7">
          <w:rPr>
            <w:rFonts w:cs="Times New Roman"/>
          </w:rPr>
          <w:t xml:space="preserve"> rates</w:t>
        </w:r>
      </w:ins>
      <w:r w:rsidR="009607C1">
        <w:rPr>
          <w:rFonts w:cs="Times New Roman"/>
        </w:rPr>
        <w:t xml:space="preserve">. One assumption is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9607C1">
        <w:rPr>
          <w:rFonts w:cs="Times New Roman"/>
        </w:rPr>
        <w:t xml:space="preserve">While the photosynthesis-dependent cell growth holds 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S5</w:t>
      </w:r>
      <w:r w:rsidR="009607C1">
        <w:rPr>
          <w:rFonts w:cs="Times New Roman"/>
        </w:rPr>
        <w:t>), we were not able to verify this assumption in the filed</w:t>
      </w:r>
      <w:r w:rsidR="007F063D" w:rsidRPr="00B63E78">
        <w:rPr>
          <w:rFonts w:cs="Times New Roman"/>
        </w:rPr>
        <w:t>.</w:t>
      </w:r>
      <w:r w:rsidR="009561CF">
        <w:rPr>
          <w:rFonts w:cs="Times New Roman"/>
        </w:rPr>
        <w:t xml:space="preserve"> </w:t>
      </w:r>
      <w:r w:rsidR="009607C1">
        <w:rPr>
          <w:rFonts w:cs="Times New Roman"/>
        </w:rPr>
        <w:t xml:space="preserve">However, increase in cell volume in </w:t>
      </w:r>
      <w:r w:rsidR="009607C1" w:rsidRPr="00FC5E5F">
        <w:rPr>
          <w:rFonts w:cs="Times New Roman"/>
          <w:bCs/>
          <w:i/>
        </w:rPr>
        <w:t>T</w:t>
      </w:r>
      <w:r w:rsidR="009607C1">
        <w:rPr>
          <w:rFonts w:cs="Times New Roman"/>
          <w:bCs/>
          <w:i/>
        </w:rPr>
        <w:t>.</w:t>
      </w:r>
      <w:r w:rsidR="009607C1" w:rsidRPr="00FC5E5F">
        <w:rPr>
          <w:rFonts w:cs="Times New Roman"/>
          <w:bCs/>
          <w:i/>
        </w:rPr>
        <w:t xml:space="preserve"> </w:t>
      </w:r>
      <w:r w:rsidR="009607C1">
        <w:rPr>
          <w:rFonts w:cs="Times New Roman"/>
          <w:bCs/>
          <w:i/>
        </w:rPr>
        <w:t>amphio</w:t>
      </w:r>
      <w:r w:rsidR="009607C1" w:rsidRPr="00FC5E5F">
        <w:rPr>
          <w:rFonts w:cs="Times New Roman"/>
          <w:bCs/>
          <w:i/>
        </w:rPr>
        <w:t>x</w:t>
      </w:r>
      <w:r w:rsidR="009607C1">
        <w:rPr>
          <w:rFonts w:cs="Times New Roman"/>
          <w:bCs/>
          <w:i/>
        </w:rPr>
        <w:t>ei</w:t>
      </w:r>
      <w:r w:rsidR="009607C1" w:rsidRPr="00FC5E5F">
        <w:rPr>
          <w:rFonts w:cs="Times New Roman"/>
          <w:bCs/>
          <w:i/>
        </w:rPr>
        <w:t>a</w:t>
      </w:r>
      <w:r w:rsidR="009607C1">
        <w:rPr>
          <w:rFonts w:cs="Times New Roman"/>
          <w:bCs/>
        </w:rPr>
        <w:t xml:space="preserve"> population was only observed during daylight while decrease in cell volume was only observed at night, </w:t>
      </w:r>
      <w:r w:rsidR="00411F45">
        <w:rPr>
          <w:rFonts w:cs="Times New Roman"/>
          <w:bCs/>
        </w:rPr>
        <w:t xml:space="preserve">consistent with the model assumptions that </w:t>
      </w:r>
      <w:r w:rsidR="009561CF">
        <w:rPr>
          <w:rFonts w:cs="Times New Roman"/>
        </w:rPr>
        <w:t xml:space="preserve">cell growth and cell division </w:t>
      </w:r>
      <w:r w:rsidR="00411F45">
        <w:rPr>
          <w:rFonts w:cs="Times New Roman"/>
        </w:rPr>
        <w:t xml:space="preserve">are the main factor driving the changes of </w:t>
      </w:r>
      <w:r w:rsidR="009561CF">
        <w:rPr>
          <w:rFonts w:cs="Times New Roman"/>
        </w:rPr>
        <w:t xml:space="preserve">the size structure </w:t>
      </w:r>
      <w:r w:rsidR="00411F45">
        <w:rPr>
          <w:rFonts w:cs="Times New Roman"/>
        </w:rPr>
        <w:t>over a diel cycle</w:t>
      </w:r>
      <w:r w:rsidR="009561CF">
        <w:rPr>
          <w:rFonts w:cs="Times New Roman"/>
        </w:rPr>
        <w:t xml:space="preserve">. </w:t>
      </w:r>
    </w:p>
    <w:p w14:paraId="4AD8F697" w14:textId="45376BA5" w:rsidR="00017CDC" w:rsidRDefault="00411F45" w:rsidP="004B52B9">
      <w:pPr>
        <w:spacing w:line="480" w:lineRule="auto"/>
        <w:ind w:firstLine="288"/>
        <w:jc w:val="both"/>
        <w:rPr>
          <w:rFonts w:cs="Times New Roman"/>
        </w:rPr>
      </w:pPr>
      <w:r>
        <w:rPr>
          <w:rFonts w:cs="Times New Roman"/>
        </w:rPr>
        <w:t xml:space="preserve">The highest estimates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rPr>
        <w:t>division rates reached 1.5 d</w:t>
      </w:r>
      <w:r w:rsidRPr="00411F45">
        <w:rPr>
          <w:rFonts w:cs="Times New Roman"/>
          <w:vertAlign w:val="superscript"/>
        </w:rPr>
        <w:t>-</w:t>
      </w:r>
      <w:r>
        <w:rPr>
          <w:rFonts w:cs="Times New Roman"/>
          <w:vertAlign w:val="superscript"/>
        </w:rPr>
        <w:t>1</w:t>
      </w:r>
      <w:r>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bCs/>
        </w:rPr>
        <w:t>during the survey were correlated with pH</w:t>
      </w:r>
      <w:r>
        <w:rPr>
          <w:rFonts w:cs="Times New Roman"/>
        </w:rPr>
        <w:t xml:space="preserve"> value lower than 8. The negative effect of pH on the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was unexpected considering that a previous study showed that their growth was </w:t>
      </w:r>
      <w:r w:rsidR="006D2932">
        <w:rPr>
          <w:rFonts w:cs="Times New Roman"/>
        </w:rPr>
        <w:t xml:space="preserve">only </w:t>
      </w:r>
      <w:r>
        <w:rPr>
          <w:rFonts w:cs="Times New Roman"/>
        </w:rPr>
        <w:t>affected by pH values &lt; 6.1</w:t>
      </w:r>
      <w:r w:rsidR="006D2932">
        <w:rPr>
          <w:rFonts w:cs="Times New Roman"/>
        </w:rPr>
        <w:t xml:space="preserve">, with no significant effect at </w:t>
      </w:r>
      <w:r w:rsidR="005E3B87">
        <w:rPr>
          <w:rFonts w:cs="Times New Roman"/>
        </w:rPr>
        <w:t>pH &gt; 8.0 (Berge et al.</w:t>
      </w:r>
      <w:r>
        <w:rPr>
          <w:rFonts w:cs="Times New Roman"/>
        </w:rPr>
        <w:t xml:space="preserve"> 2010).</w:t>
      </w:r>
      <w:r w:rsidR="006D2932">
        <w:rPr>
          <w:rFonts w:cs="Times New Roman"/>
        </w:rPr>
        <w:t xml:space="preserve"> One parsimonious hypothesis </w:t>
      </w:r>
      <w:r>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Pr>
          <w:rFonts w:cs="Times New Roman"/>
        </w:rPr>
        <w:t xml:space="preserve">reduced </w:t>
      </w:r>
      <w:r w:rsidR="006D2932">
        <w:rPr>
          <w:rFonts w:cs="Times New Roman"/>
        </w:rPr>
        <w:t xml:space="preserve">nutrient </w:t>
      </w:r>
      <w:r>
        <w:rPr>
          <w:rFonts w:cs="Times New Roman"/>
        </w:rPr>
        <w:t>solubility</w:t>
      </w:r>
      <w:r w:rsidR="00A0463D">
        <w:rPr>
          <w:rFonts w:cs="Times New Roman"/>
        </w:rPr>
        <w:t xml:space="preserve">. 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w:t>
      </w:r>
      <w:del w:id="349" w:author="Tawnya Peterson" w:date="2016-01-07T10:57:00Z">
        <w:r w:rsidR="008D5305" w:rsidRPr="00FC5E5F" w:rsidDel="008D51B7">
          <w:rPr>
            <w:rFonts w:cs="Times New Roman"/>
          </w:rPr>
          <w:delText>Estuary</w:delText>
        </w:r>
      </w:del>
      <w:ins w:id="350" w:author="Tawnya Peterson" w:date="2016-01-07T10:57:00Z">
        <w:r w:rsidR="008D51B7">
          <w:rPr>
            <w:rFonts w:cs="Times New Roman"/>
          </w:rPr>
          <w:t>e</w:t>
        </w:r>
        <w:r w:rsidR="008D51B7" w:rsidRPr="00FC5E5F">
          <w:rPr>
            <w:rFonts w:cs="Times New Roman"/>
          </w:rPr>
          <w:t>stuary</w:t>
        </w:r>
      </w:ins>
      <w:r w:rsidR="008D5305" w:rsidRPr="00FC5E5F">
        <w:rPr>
          <w:rFonts w:cs="Times New Roman"/>
        </w:rPr>
        <w:t xml:space="preserve">,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15A79BE" w:rsidR="008D5305" w:rsidRPr="0012451E" w:rsidRDefault="008D5305" w:rsidP="008D51B7">
      <w:pPr>
        <w:spacing w:line="480" w:lineRule="auto"/>
        <w:jc w:val="both"/>
        <w:rPr>
          <w:rFonts w:cs="Times New Roman"/>
          <w:b/>
        </w:rPr>
      </w:pPr>
      <w:del w:id="351" w:author="Tawnya Peterson" w:date="2016-01-07T10:58:00Z">
        <w:r w:rsidRPr="00BD2C01" w:rsidDel="008D51B7">
          <w:rPr>
            <w:rFonts w:cs="Times New Roman"/>
            <w:b/>
          </w:rPr>
          <w:delText xml:space="preserve">Impact </w:delText>
        </w:r>
      </w:del>
      <w:ins w:id="352" w:author="Tawnya Peterson" w:date="2016-01-07T10:58:00Z">
        <w:r w:rsidR="008D51B7" w:rsidRPr="00BD2C01">
          <w:rPr>
            <w:rFonts w:cs="Times New Roman"/>
            <w:b/>
          </w:rPr>
          <w:t>I</w:t>
        </w:r>
        <w:r w:rsidR="008D51B7">
          <w:rPr>
            <w:rFonts w:cs="Times New Roman"/>
            <w:b/>
          </w:rPr>
          <w:t>nfluence</w:t>
        </w:r>
        <w:r w:rsidR="008D51B7" w:rsidRPr="00BD2C01">
          <w:rPr>
            <w:rFonts w:cs="Times New Roman"/>
            <w:b/>
          </w:rPr>
          <w:t xml:space="preserve"> </w:t>
        </w:r>
      </w:ins>
      <w:r w:rsidRPr="00BD2C01">
        <w:rPr>
          <w:rFonts w:cs="Times New Roman"/>
          <w:b/>
        </w:rPr>
        <w:t xml:space="preserve">of </w:t>
      </w:r>
      <w:r w:rsidRPr="00BD2C01">
        <w:rPr>
          <w:rFonts w:cs="Times New Roman"/>
          <w:b/>
          <w:i/>
        </w:rPr>
        <w:t>Teleaulax</w:t>
      </w:r>
      <w:r w:rsidRPr="00BD2C01">
        <w:rPr>
          <w:rFonts w:cs="Times New Roman"/>
          <w:b/>
        </w:rPr>
        <w:t xml:space="preserve"> cryptophyte </w:t>
      </w:r>
      <w:ins w:id="353" w:author="Tawnya Peterson" w:date="2016-01-07T11:15:00Z">
        <w:r w:rsidR="00E642A2">
          <w:rPr>
            <w:rFonts w:cs="Times New Roman"/>
            <w:b/>
          </w:rPr>
          <w:t>abundances</w:t>
        </w:r>
      </w:ins>
      <w:ins w:id="354" w:author="Tawnya Peterson" w:date="2016-01-07T10:58:00Z">
        <w:r w:rsidR="008D51B7">
          <w:rPr>
            <w:rFonts w:cs="Times New Roman"/>
            <w:b/>
          </w:rPr>
          <w:t xml:space="preserve"> </w:t>
        </w:r>
      </w:ins>
      <w:r w:rsidRPr="00BD2C01">
        <w:rPr>
          <w:rFonts w:cs="Times New Roman"/>
          <w:b/>
        </w:rPr>
        <w:t xml:space="preserve">on </w:t>
      </w:r>
      <w:r w:rsidRPr="00BD2C01">
        <w:rPr>
          <w:rFonts w:cs="Times New Roman"/>
          <w:b/>
          <w:i/>
        </w:rPr>
        <w:t xml:space="preserve">M. </w:t>
      </w:r>
      <w:r>
        <w:rPr>
          <w:rFonts w:cs="Times New Roman"/>
          <w:b/>
          <w:i/>
        </w:rPr>
        <w:t>major</w:t>
      </w:r>
      <w:r>
        <w:rPr>
          <w:rFonts w:cs="Times New Roman"/>
          <w:b/>
        </w:rPr>
        <w:t xml:space="preserve"> </w:t>
      </w:r>
      <w:del w:id="355" w:author="Tawnya Peterson" w:date="2016-01-07T11:15:00Z">
        <w:r w:rsidDel="00E642A2">
          <w:rPr>
            <w:rFonts w:cs="Times New Roman"/>
            <w:b/>
          </w:rPr>
          <w:delText>abundances</w:delText>
        </w:r>
      </w:del>
      <w:del w:id="356" w:author="Tawnya Peterson" w:date="2016-01-07T10:58:00Z">
        <w:r w:rsidDel="008D51B7">
          <w:rPr>
            <w:rFonts w:cs="Times New Roman"/>
            <w:b/>
          </w:rPr>
          <w:delText xml:space="preserve"> during the survey</w:delText>
        </w:r>
      </w:del>
      <w:r w:rsidRPr="00FC5E5F">
        <w:rPr>
          <w:rFonts w:cs="Times New Roman"/>
        </w:rPr>
        <w:tab/>
        <w:t xml:space="preserve"> </w:t>
      </w:r>
    </w:p>
    <w:p w14:paraId="1264D882" w14:textId="1941B7B5" w:rsidR="00792F83" w:rsidRDefault="008D5305" w:rsidP="004B52B9">
      <w:pPr>
        <w:spacing w:line="480" w:lineRule="auto"/>
        <w:ind w:firstLine="288"/>
        <w:jc w:val="both"/>
        <w:rPr>
          <w:ins w:id="357" w:author="Tawnya Peterson" w:date="2016-01-07T11:19:00Z"/>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del w:id="358" w:author="Tawnya Peterson" w:date="2016-01-07T11:11:00Z">
        <w:r w:rsidDel="00524E91">
          <w:rPr>
            <w:rFonts w:eastAsia="Calibri" w:cs="Times New Roman"/>
          </w:rPr>
          <w:delText xml:space="preserve">our </w:delText>
        </w:r>
      </w:del>
      <w:ins w:id="359" w:author="Tawnya Peterson" w:date="2016-01-07T11:11:00Z">
        <w:r w:rsidR="00524E91">
          <w:rPr>
            <w:rFonts w:eastAsia="Calibri" w:cs="Times New Roman"/>
          </w:rPr>
          <w:t xml:space="preserve">the </w:t>
        </w:r>
      </w:ins>
      <w:r>
        <w:rPr>
          <w:rFonts w:eastAsia="Calibri" w:cs="Times New Roman"/>
        </w:rPr>
        <w:t>result</w:t>
      </w:r>
      <w:r w:rsidR="005C5FFF">
        <w:rPr>
          <w:rFonts w:eastAsia="Calibri" w:cs="Times New Roman"/>
        </w:rPr>
        <w:t>s</w:t>
      </w:r>
      <w:r>
        <w:rPr>
          <w:rFonts w:eastAsia="Calibri" w:cs="Times New Roman"/>
        </w:rPr>
        <w:t xml:space="preserve"> </w:t>
      </w:r>
      <w:del w:id="360" w:author="Tawnya Peterson" w:date="2016-01-07T11:11:00Z">
        <w:r w:rsidR="00B31A0A" w:rsidDel="00524E91">
          <w:rPr>
            <w:rFonts w:eastAsia="Calibri" w:cs="Times New Roman"/>
          </w:rPr>
          <w:delText xml:space="preserve">would </w:delText>
        </w:r>
      </w:del>
      <w:r w:rsidR="00B31A0A">
        <w:rPr>
          <w:rFonts w:eastAsia="Calibri" w:cs="Times New Roman"/>
        </w:rPr>
        <w:t xml:space="preserve">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t>
      </w:r>
      <w:ins w:id="361" w:author="Tawnya Peterson" w:date="2016-01-07T11:11:00Z">
        <w:r w:rsidR="00524E91">
          <w:rPr>
            <w:rFonts w:cs="Times New Roman"/>
            <w:iCs/>
          </w:rPr>
          <w:t xml:space="preserve">were low enough to potentially </w:t>
        </w:r>
      </w:ins>
      <w:del w:id="362" w:author="Tawnya Peterson" w:date="2016-01-07T11:11:00Z">
        <w:r w:rsidDel="00524E91">
          <w:rPr>
            <w:rFonts w:cs="Times New Roman"/>
            <w:iCs/>
          </w:rPr>
          <w:delText xml:space="preserve">were </w:delText>
        </w:r>
      </w:del>
      <w:r>
        <w:rPr>
          <w:rFonts w:cs="Times New Roman"/>
          <w:iCs/>
        </w:rPr>
        <w:t>limit</w:t>
      </w:r>
      <w:del w:id="363" w:author="Tawnya Peterson" w:date="2016-01-07T11:11:00Z">
        <w:r w:rsidDel="00524E91">
          <w:rPr>
            <w:rFonts w:cs="Times New Roman"/>
            <w:iCs/>
          </w:rPr>
          <w:delText>ing</w:delText>
        </w:r>
      </w:del>
      <w:r>
        <w:rPr>
          <w:rFonts w:cs="Times New Roman"/>
          <w:iCs/>
        </w:rPr>
        <w:t xml:space="preserve"> </w:t>
      </w:r>
      <w:del w:id="364" w:author="Tawnya Peterson" w:date="2016-01-07T11:11:00Z">
        <w:r w:rsidDel="00524E91">
          <w:rPr>
            <w:rFonts w:cs="Times New Roman"/>
            <w:iCs/>
          </w:rPr>
          <w:delText>the abundance</w:delText>
        </w:r>
      </w:del>
      <w:ins w:id="365" w:author="Tawnya Peterson" w:date="2016-01-07T11:11:00Z">
        <w:r w:rsidR="00524E91">
          <w:rPr>
            <w:rFonts w:cs="Times New Roman"/>
            <w:iCs/>
          </w:rPr>
          <w:t>growth</w:t>
        </w:r>
      </w:ins>
      <w:r>
        <w:rPr>
          <w:rFonts w:cs="Times New Roman"/>
          <w:iCs/>
        </w:rPr>
        <w:t xml:space="preserve"> of </w:t>
      </w:r>
      <w:r w:rsidRPr="00F51FF4">
        <w:rPr>
          <w:rFonts w:cs="Times New Roman"/>
          <w:i/>
        </w:rPr>
        <w:t>M</w:t>
      </w:r>
      <w:r>
        <w:rPr>
          <w:rFonts w:cs="Times New Roman"/>
          <w:i/>
        </w:rPr>
        <w:t>. major</w:t>
      </w:r>
      <w:r>
        <w:rPr>
          <w:rFonts w:cs="Times New Roman"/>
        </w:rPr>
        <w:t xml:space="preserve">. </w:t>
      </w:r>
      <w:commentRangeStart w:id="366"/>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r w:rsidR="00B31A0A" w:rsidRPr="00B31A0A">
        <w:rPr>
          <w:rFonts w:eastAsia="Calibri" w:cs="Times New Roman"/>
        </w:rPr>
        <w:t xml:space="preserve"> </w:t>
      </w:r>
      <w:commentRangeEnd w:id="366"/>
      <w:r w:rsidR="00E642A2">
        <w:rPr>
          <w:rStyle w:val="CommentReference"/>
        </w:rPr>
        <w:commentReference w:id="366"/>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del w:id="367" w:author="Tawnya Peterson" w:date="2016-01-07T11:18:00Z">
        <w:r w:rsidR="00B31A0A" w:rsidRPr="00FC5E5F" w:rsidDel="00792F83">
          <w:rPr>
            <w:rFonts w:eastAsia="Calibri" w:cs="Times New Roman"/>
            <w:i/>
            <w:iCs/>
          </w:rPr>
          <w:delText>amphioexa</w:delText>
        </w:r>
        <w:r w:rsidR="00B31A0A" w:rsidDel="00792F83">
          <w:rPr>
            <w:rFonts w:eastAsia="Calibri" w:cs="Times New Roman"/>
            <w:i/>
            <w:iCs/>
          </w:rPr>
          <w:delText xml:space="preserve"> </w:delText>
        </w:r>
      </w:del>
      <w:ins w:id="368" w:author="Tawnya Peterson" w:date="2016-01-07T11:18:00Z">
        <w:r w:rsidR="00792F83" w:rsidRPr="00FC5E5F">
          <w:rPr>
            <w:rFonts w:eastAsia="Calibri" w:cs="Times New Roman"/>
            <w:i/>
            <w:iCs/>
          </w:rPr>
          <w:t>amphio</w:t>
        </w:r>
        <w:r w:rsidR="00792F83">
          <w:rPr>
            <w:rFonts w:eastAsia="Calibri" w:cs="Times New Roman"/>
            <w:i/>
            <w:iCs/>
          </w:rPr>
          <w:t>x</w:t>
        </w:r>
        <w:r w:rsidR="00792F83" w:rsidRPr="00FC5E5F">
          <w:rPr>
            <w:rFonts w:eastAsia="Calibri" w:cs="Times New Roman"/>
            <w:i/>
            <w:iCs/>
          </w:rPr>
          <w:t>e</w:t>
        </w:r>
        <w:r w:rsidR="00792F83">
          <w:rPr>
            <w:rFonts w:eastAsia="Calibri" w:cs="Times New Roman"/>
            <w:i/>
            <w:iCs/>
          </w:rPr>
          <w:t>i</w:t>
        </w:r>
        <w:r w:rsidR="00792F83" w:rsidRPr="00FC5E5F">
          <w:rPr>
            <w:rFonts w:eastAsia="Calibri" w:cs="Times New Roman"/>
            <w:i/>
            <w:iCs/>
          </w:rPr>
          <w:t>a</w:t>
        </w:r>
        <w:r w:rsidR="00792F83">
          <w:rPr>
            <w:rFonts w:eastAsia="Calibri" w:cs="Times New Roman"/>
            <w:i/>
            <w:iCs/>
          </w:rPr>
          <w:t xml:space="preserve"> </w:t>
        </w:r>
      </w:ins>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del w:id="369" w:author="Tawnya Peterson" w:date="2016-01-07T11:17:00Z">
        <w:r w:rsidR="00B31A0A" w:rsidRPr="00FC5E5F" w:rsidDel="002F7687">
          <w:rPr>
            <w:rFonts w:eastAsia="Calibri" w:cs="Times New Roman"/>
            <w:i/>
            <w:iCs/>
          </w:rPr>
          <w:delText>amphioexa</w:delText>
        </w:r>
        <w:r w:rsidR="00B31A0A" w:rsidRPr="00FC5E5F" w:rsidDel="002F7687">
          <w:rPr>
            <w:rFonts w:eastAsia="Calibri" w:cs="Times New Roman"/>
          </w:rPr>
          <w:delText xml:space="preserve"> </w:delText>
        </w:r>
      </w:del>
      <w:ins w:id="370" w:author="Tawnya Peterson" w:date="2016-01-07T11:17:00Z">
        <w:r w:rsidR="002F7687" w:rsidRPr="00FC5E5F">
          <w:rPr>
            <w:rFonts w:eastAsia="Calibri" w:cs="Times New Roman"/>
            <w:i/>
            <w:iCs/>
          </w:rPr>
          <w:t>amphio</w:t>
        </w:r>
        <w:r w:rsidR="002F7687">
          <w:rPr>
            <w:rFonts w:eastAsia="Calibri" w:cs="Times New Roman"/>
            <w:i/>
            <w:iCs/>
          </w:rPr>
          <w:t>x</w:t>
        </w:r>
        <w:r w:rsidR="002F7687" w:rsidRPr="00FC5E5F">
          <w:rPr>
            <w:rFonts w:eastAsia="Calibri" w:cs="Times New Roman"/>
            <w:i/>
            <w:iCs/>
          </w:rPr>
          <w:t>e</w:t>
        </w:r>
        <w:r w:rsidR="002F7687">
          <w:rPr>
            <w:rFonts w:eastAsia="Calibri" w:cs="Times New Roman"/>
            <w:i/>
            <w:iCs/>
          </w:rPr>
          <w:t>i</w:t>
        </w:r>
        <w:r w:rsidR="002F7687" w:rsidRPr="00FC5E5F">
          <w:rPr>
            <w:rFonts w:eastAsia="Calibri" w:cs="Times New Roman"/>
            <w:i/>
            <w:iCs/>
          </w:rPr>
          <w:t>a</w:t>
        </w:r>
        <w:r w:rsidR="002F7687" w:rsidRPr="00FC5E5F">
          <w:rPr>
            <w:rFonts w:eastAsia="Calibri" w:cs="Times New Roman"/>
          </w:rPr>
          <w:t xml:space="preserve"> </w:t>
        </w:r>
      </w:ins>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del w:id="371" w:author="Tawnya Peterson" w:date="2016-01-07T11:16:00Z">
        <w:r w:rsidR="00B31A0A" w:rsidDel="002F7687">
          <w:rPr>
            <w:rFonts w:eastAsia="Calibri" w:cs="Times New Roman"/>
          </w:rPr>
          <w:delText>or attached to</w:delText>
        </w:r>
        <w:r w:rsidR="00B31A0A" w:rsidRPr="00FC5E5F" w:rsidDel="002F7687">
          <w:rPr>
            <w:rFonts w:eastAsia="Calibri" w:cs="Times New Roman"/>
          </w:rPr>
          <w:delText xml:space="preserve"> </w:delText>
        </w:r>
      </w:del>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w:t>
      </w:r>
      <w:ins w:id="372" w:author="Tawnya Peterson" w:date="2016-01-07T11:17:00Z">
        <w:r w:rsidR="002F7687">
          <w:rPr>
            <w:rFonts w:cs="Times New Roman"/>
          </w:rPr>
          <w:t xml:space="preserve">Given its prevalence within </w:t>
        </w:r>
        <w:r w:rsidR="002F7687" w:rsidRPr="000F6440">
          <w:rPr>
            <w:rFonts w:cs="Times New Roman"/>
            <w:i/>
          </w:rPr>
          <w:t>M. major</w:t>
        </w:r>
        <w:r w:rsidR="002F7687">
          <w:rPr>
            <w:rFonts w:cs="Times New Roman"/>
          </w:rPr>
          <w:t xml:space="preserve"> cells during red water blooms, </w:t>
        </w:r>
        <w:commentRangeStart w:id="373"/>
        <w:r w:rsidR="002F7687">
          <w:rPr>
            <w:rFonts w:cs="Times New Roman"/>
          </w:rPr>
          <w:t xml:space="preserve">free-living </w:t>
        </w:r>
        <w:r w:rsidR="002F7687" w:rsidRPr="00D00863">
          <w:rPr>
            <w:rFonts w:cs="Times New Roman"/>
            <w:i/>
          </w:rPr>
          <w:t>T. amphioxeia</w:t>
        </w:r>
        <w:r w:rsidR="002F7687" w:rsidRPr="00D00863">
          <w:rPr>
            <w:rFonts w:cs="Times New Roman"/>
          </w:rPr>
          <w:t xml:space="preserve"> </w:t>
        </w:r>
        <w:r w:rsidR="002F7687">
          <w:rPr>
            <w:rFonts w:cs="Times New Roman"/>
          </w:rPr>
          <w:t>surprisingly accounted</w:t>
        </w:r>
        <w:r w:rsidR="002F7687" w:rsidRPr="00D00863">
          <w:rPr>
            <w:rFonts w:cs="Times New Roman"/>
          </w:rPr>
          <w:t xml:space="preserve"> </w:t>
        </w:r>
        <w:r w:rsidR="002F7687">
          <w:rPr>
            <w:rFonts w:cs="Times New Roman"/>
          </w:rPr>
          <w:t>for &lt;</w:t>
        </w:r>
        <w:r w:rsidR="002F7687" w:rsidRPr="00D00863">
          <w:rPr>
            <w:rFonts w:cs="Times New Roman"/>
          </w:rPr>
          <w:t>1% of total cryptophyte</w:t>
        </w:r>
        <w:r w:rsidR="002F7687">
          <w:rPr>
            <w:rFonts w:cs="Times New Roman"/>
          </w:rPr>
          <w:t xml:space="preserve"> population</w:t>
        </w:r>
        <w:r w:rsidR="002F7687" w:rsidRPr="00D00863">
          <w:rPr>
            <w:rFonts w:cs="Times New Roman"/>
          </w:rPr>
          <w:t>s</w:t>
        </w:r>
        <w:r w:rsidR="002F7687">
          <w:rPr>
            <w:rFonts w:cs="Times New Roman"/>
          </w:rPr>
          <w:t xml:space="preserve"> during our survey</w:t>
        </w:r>
      </w:ins>
      <w:commentRangeEnd w:id="373"/>
      <w:ins w:id="374" w:author="Tawnya Peterson" w:date="2016-01-07T11:31:00Z">
        <w:r w:rsidR="00B06DAB">
          <w:rPr>
            <w:rStyle w:val="CommentReference"/>
          </w:rPr>
          <w:commentReference w:id="373"/>
        </w:r>
      </w:ins>
      <w:ins w:id="376" w:author="Tawnya Peterson" w:date="2016-01-07T11:17:00Z">
        <w:r w:rsidR="002F7687">
          <w:rPr>
            <w:rFonts w:cs="Times New Roman"/>
          </w:rPr>
          <w:t xml:space="preserve">. </w:t>
        </w:r>
      </w:ins>
      <w:del w:id="377" w:author="Tawnya Peterson" w:date="2016-01-07T11:17:00Z">
        <w:r w:rsidR="00B31A0A" w:rsidDel="002F7687">
          <w:rPr>
            <w:rFonts w:eastAsia="Calibri" w:cs="Times New Roman"/>
          </w:rPr>
          <w:delText xml:space="preserve">This finding supports previous observations of </w:delText>
        </w:r>
        <w:r w:rsidR="00B31A0A" w:rsidRPr="00FC5E5F" w:rsidDel="002F7687">
          <w:rPr>
            <w:rFonts w:cs="Times New Roman"/>
            <w:i/>
            <w:iCs/>
          </w:rPr>
          <w:delText>M. major</w:delText>
        </w:r>
        <w:r w:rsidR="00B31A0A" w:rsidDel="002F7687">
          <w:rPr>
            <w:rFonts w:cs="Times New Roman"/>
          </w:rPr>
          <w:delText xml:space="preserve"> having the ability to </w:delText>
        </w:r>
        <w:r w:rsidR="00B31A0A" w:rsidRPr="00FC5E5F" w:rsidDel="002F7687">
          <w:rPr>
            <w:rFonts w:cs="Times New Roman"/>
          </w:rPr>
          <w:delText xml:space="preserve">retain cryptophytes </w:delText>
        </w:r>
        <w:r w:rsidR="00B31A0A" w:rsidDel="002F7687">
          <w:rPr>
            <w:rFonts w:cs="Times New Roman"/>
          </w:rPr>
          <w:delText xml:space="preserve">during red water blooms in the CRE </w:delText>
        </w:r>
        <w:r w:rsidR="005E3B87" w:rsidDel="002F7687">
          <w:rPr>
            <w:rFonts w:cs="Times New Roman"/>
          </w:rPr>
          <w:delText>(Peterson et al.</w:delText>
        </w:r>
        <w:r w:rsidR="00B31A0A" w:rsidRPr="00FC5E5F" w:rsidDel="002F7687">
          <w:rPr>
            <w:rFonts w:cs="Times New Roman"/>
          </w:rPr>
          <w:delText xml:space="preserve"> 201</w:delText>
        </w:r>
        <w:r w:rsidR="00B31A0A" w:rsidDel="002F7687">
          <w:rPr>
            <w:rFonts w:cs="Times New Roman"/>
          </w:rPr>
          <w:delText>3</w:delText>
        </w:r>
        <w:r w:rsidR="00B31A0A" w:rsidRPr="00FC5E5F" w:rsidDel="002F7687">
          <w:rPr>
            <w:rFonts w:cs="Times New Roman"/>
          </w:rPr>
          <w:delText>)</w:delText>
        </w:r>
        <w:r w:rsidR="00B31A0A" w:rsidDel="002F7687">
          <w:rPr>
            <w:rFonts w:cs="Times New Roman"/>
          </w:rPr>
          <w:delText xml:space="preserve">. </w:delText>
        </w:r>
      </w:del>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w:t>
      </w:r>
      <w:del w:id="378" w:author="Tawnya Peterson" w:date="2016-01-07T11:19:00Z">
        <w:r w:rsidR="00B31A0A" w:rsidDel="00792F83">
          <w:rPr>
            <w:rFonts w:cs="Times New Roman"/>
          </w:rPr>
          <w:delText>s</w:delText>
        </w:r>
      </w:del>
      <w:r w:rsidR="00B31A0A">
        <w:rPr>
          <w:rFonts w:cs="Times New Roman"/>
        </w:rPr>
        <w:t>,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ins w:id="379" w:author="Tawnya Peterson" w:date="2016-01-07T11:19:00Z">
        <w:r w:rsidR="00792F83" w:rsidRPr="00792F83">
          <w:rPr>
            <w:rFonts w:cs="Times New Roman"/>
            <w:highlight w:val="yellow"/>
            <w:rPrChange w:id="380" w:author="Tawnya Peterson" w:date="2016-01-07T11:21:00Z">
              <w:rPr>
                <w:rFonts w:cs="Times New Roman"/>
              </w:rPr>
            </w:rPrChange>
          </w:rPr>
          <w:t xml:space="preserve">&lt;expand on the idea that the </w:t>
        </w:r>
      </w:ins>
      <w:ins w:id="381" w:author="Tawnya Peterson" w:date="2016-01-07T11:20:00Z">
        <w:r w:rsidR="00792F83" w:rsidRPr="00792F83">
          <w:rPr>
            <w:rFonts w:cs="Times New Roman"/>
            <w:highlight w:val="yellow"/>
            <w:rPrChange w:id="382" w:author="Tawnya Peterson" w:date="2016-01-07T11:21:00Z">
              <w:rPr>
                <w:rFonts w:cs="Times New Roman"/>
              </w:rPr>
            </w:rPrChange>
          </w:rPr>
          <w:t xml:space="preserve">high # of chloroplasts despite </w:t>
        </w:r>
      </w:ins>
      <w:ins w:id="383" w:author="Tawnya Peterson" w:date="2016-01-07T11:19:00Z">
        <w:r w:rsidR="00792F83" w:rsidRPr="00792F83">
          <w:rPr>
            <w:rFonts w:cs="Times New Roman"/>
            <w:highlight w:val="yellow"/>
            <w:rPrChange w:id="384" w:author="Tawnya Peterson" w:date="2016-01-07T11:21:00Z">
              <w:rPr>
                <w:rFonts w:cs="Times New Roman"/>
              </w:rPr>
            </w:rPrChange>
          </w:rPr>
          <w:t xml:space="preserve">very low abundances of preferred prey could arise either from intra-cellular division of the chloroplasts </w:t>
        </w:r>
      </w:ins>
      <w:ins w:id="385" w:author="Tawnya Peterson" w:date="2016-01-07T11:20:00Z">
        <w:r w:rsidR="00792F83" w:rsidRPr="00792F83">
          <w:rPr>
            <w:rFonts w:cs="Times New Roman"/>
            <w:highlight w:val="yellow"/>
            <w:rPrChange w:id="386" w:author="Tawnya Peterson" w:date="2016-01-07T11:21:00Z">
              <w:rPr>
                <w:rFonts w:cs="Times New Roman"/>
              </w:rPr>
            </w:rPrChange>
          </w:rPr>
          <w:t xml:space="preserve">(i.e., within Mesodinium) </w:t>
        </w:r>
      </w:ins>
      <w:ins w:id="387" w:author="Tawnya Peterson" w:date="2016-01-07T11:19:00Z">
        <w:r w:rsidR="00792F83" w:rsidRPr="00792F83">
          <w:rPr>
            <w:rFonts w:cs="Times New Roman"/>
            <w:highlight w:val="yellow"/>
            <w:rPrChange w:id="388" w:author="Tawnya Peterson" w:date="2016-01-07T11:21:00Z">
              <w:rPr>
                <w:rFonts w:cs="Times New Roman"/>
              </w:rPr>
            </w:rPrChange>
          </w:rPr>
          <w:t xml:space="preserve">or from </w:t>
        </w:r>
      </w:ins>
      <w:ins w:id="389" w:author="Tawnya Peterson" w:date="2016-01-07T11:20:00Z">
        <w:r w:rsidR="00792F83" w:rsidRPr="00792F83">
          <w:rPr>
            <w:rFonts w:cs="Times New Roman"/>
            <w:highlight w:val="yellow"/>
            <w:rPrChange w:id="390" w:author="Tawnya Peterson" w:date="2016-01-07T11:21:00Z">
              <w:rPr>
                <w:rFonts w:cs="Times New Roman"/>
              </w:rPr>
            </w:rPrChange>
          </w:rPr>
          <w:t>the persistence of organelles for long periods of time.&gt;</w:t>
        </w:r>
      </w:ins>
    </w:p>
    <w:p w14:paraId="542E0ED5" w14:textId="41D29C10" w:rsidR="00B31A0A" w:rsidRDefault="00B31A0A" w:rsidP="004B52B9">
      <w:pPr>
        <w:spacing w:line="480" w:lineRule="auto"/>
        <w:ind w:firstLine="288"/>
        <w:jc w:val="both"/>
        <w:rPr>
          <w:rFonts w:cs="Times New Roman"/>
        </w:rPr>
      </w:pPr>
      <w:del w:id="391" w:author="Tawnya Peterson" w:date="2016-01-07T11:19:00Z">
        <w:r w:rsidDel="00792F83">
          <w:rPr>
            <w:rFonts w:cs="Times New Roman"/>
          </w:rPr>
          <w:delText>However, w</w:delText>
        </w:r>
      </w:del>
      <w:ins w:id="392" w:author="Tawnya Peterson" w:date="2016-01-07T11:19:00Z">
        <w:r w:rsidR="00792F83">
          <w:rPr>
            <w:rFonts w:cs="Times New Roman"/>
          </w:rPr>
          <w:t>W</w:t>
        </w:r>
      </w:ins>
      <w:r>
        <w:rPr>
          <w:rFonts w:cs="Times New Roman"/>
        </w:rPr>
        <w:t xml:space="preserve">ithout a cultured representative of </w:t>
      </w:r>
      <w:r w:rsidRPr="00893A63">
        <w:rPr>
          <w:rFonts w:cs="Times New Roman"/>
          <w:i/>
        </w:rPr>
        <w:t>M. major</w:t>
      </w:r>
      <w:r>
        <w:rPr>
          <w:rFonts w:cs="Times New Roman"/>
        </w:rPr>
        <w:t xml:space="preserve">, the fate of </w:t>
      </w:r>
      <w:r w:rsidRPr="00893A63">
        <w:rPr>
          <w:rFonts w:cs="Times New Roman"/>
          <w:i/>
        </w:rPr>
        <w:t xml:space="preserve">T. </w:t>
      </w:r>
      <w:del w:id="393" w:author="Tawnya Peterson" w:date="2016-01-07T11:17:00Z">
        <w:r w:rsidRPr="00893A63" w:rsidDel="002F7687">
          <w:rPr>
            <w:rFonts w:cs="Times New Roman"/>
            <w:i/>
          </w:rPr>
          <w:delText>amphioexa</w:delText>
        </w:r>
      </w:del>
      <w:ins w:id="394" w:author="Tawnya Peterson" w:date="2016-01-07T11:17:00Z">
        <w:r w:rsidR="002F7687" w:rsidRPr="00893A63">
          <w:rPr>
            <w:rFonts w:cs="Times New Roman"/>
            <w:i/>
          </w:rPr>
          <w:t>amphio</w:t>
        </w:r>
        <w:r w:rsidR="002F7687">
          <w:rPr>
            <w:rFonts w:cs="Times New Roman"/>
            <w:i/>
          </w:rPr>
          <w:t>x</w:t>
        </w:r>
        <w:r w:rsidR="002F7687" w:rsidRPr="00893A63">
          <w:rPr>
            <w:rFonts w:cs="Times New Roman"/>
            <w:i/>
          </w:rPr>
          <w:t>e</w:t>
        </w:r>
        <w:r w:rsidR="002F7687">
          <w:rPr>
            <w:rFonts w:cs="Times New Roman"/>
            <w:i/>
          </w:rPr>
          <w:t>i</w:t>
        </w:r>
        <w:r w:rsidR="002F7687" w:rsidRPr="00893A63">
          <w:rPr>
            <w:rFonts w:cs="Times New Roman"/>
            <w:i/>
          </w:rPr>
          <w:t>a</w:t>
        </w:r>
      </w:ins>
      <w:r>
        <w:rPr>
          <w:rFonts w:cs="Times New Roman"/>
        </w:rPr>
        <w:t>, either as a whole endosymbiont or as sequestered organelles</w:t>
      </w:r>
      <w:del w:id="395" w:author="Tawnya Peterson" w:date="2016-01-07T11:18:00Z">
        <w:r w:rsidDel="002F7687">
          <w:rPr>
            <w:rFonts w:cs="Times New Roman"/>
          </w:rPr>
          <w:delText>,</w:delText>
        </w:r>
      </w:del>
      <w:r>
        <w:rPr>
          <w:rFonts w:cs="Times New Roman"/>
        </w:rPr>
        <w:t xml:space="preserve"> inside the ciliate remain</w:t>
      </w:r>
      <w:ins w:id="396" w:author="Tawnya Peterson" w:date="2016-01-07T11:18:00Z">
        <w:r w:rsidR="002F7687">
          <w:rPr>
            <w:rFonts w:cs="Times New Roman"/>
          </w:rPr>
          <w:t>s</w:t>
        </w:r>
      </w:ins>
      <w:r>
        <w:rPr>
          <w:rFonts w:cs="Times New Roman"/>
        </w:rPr>
        <w:t xml:space="preserve"> speculative. Future studies would benefit from the combined use of molecular methodologies and high-resolution sampling to examine the interactions between the captured cryptophyte prey and its ciliate predator, </w:t>
      </w:r>
      <w:r w:rsidRPr="00662EBB">
        <w:rPr>
          <w:rFonts w:cs="Times New Roman"/>
          <w:i/>
        </w:rPr>
        <w:t>in situ</w:t>
      </w:r>
      <w:r>
        <w:rPr>
          <w:rFonts w:cs="Times New Roman"/>
        </w:rPr>
        <w:t>.</w:t>
      </w:r>
    </w:p>
    <w:p w14:paraId="1B1C8F9A" w14:textId="4640505D" w:rsidR="008D5305" w:rsidRDefault="00792F83" w:rsidP="004B52B9">
      <w:pPr>
        <w:spacing w:line="480" w:lineRule="auto"/>
        <w:ind w:firstLine="288"/>
        <w:jc w:val="both"/>
        <w:rPr>
          <w:ins w:id="397" w:author="Tawnya Peterson" w:date="2016-01-07T11:21:00Z"/>
          <w:rFonts w:cs="Times New Roman"/>
        </w:rPr>
      </w:pPr>
      <w:ins w:id="398" w:author="Tawnya Peterson" w:date="2016-01-07T11:21:00Z">
        <w:r>
          <w:rPr>
            <w:rFonts w:cs="Times New Roman"/>
          </w:rPr>
          <w:t>-the two most interesting points in this study are:</w:t>
        </w:r>
      </w:ins>
    </w:p>
    <w:p w14:paraId="7B63FF26" w14:textId="77777777" w:rsidR="00792F83" w:rsidRDefault="00792F83" w:rsidP="004B52B9">
      <w:pPr>
        <w:spacing w:line="480" w:lineRule="auto"/>
        <w:ind w:firstLine="288"/>
        <w:jc w:val="both"/>
        <w:rPr>
          <w:ins w:id="399" w:author="Tawnya Peterson" w:date="2016-01-07T11:21:00Z"/>
          <w:rFonts w:cs="Times New Roman"/>
        </w:rPr>
      </w:pPr>
    </w:p>
    <w:p w14:paraId="449FCCFA" w14:textId="3BF0C20C" w:rsidR="00B06DAB" w:rsidRPr="00B06DAB" w:rsidRDefault="00792F83" w:rsidP="00792F83">
      <w:pPr>
        <w:pStyle w:val="ListParagraph"/>
        <w:numPr>
          <w:ilvl w:val="0"/>
          <w:numId w:val="1"/>
        </w:numPr>
        <w:spacing w:line="480" w:lineRule="auto"/>
        <w:jc w:val="both"/>
        <w:rPr>
          <w:ins w:id="400" w:author="Tawnya Peterson" w:date="2016-01-07T11:21:00Z"/>
          <w:rFonts w:cs="Times New Roman"/>
        </w:rPr>
        <w:pPrChange w:id="401" w:author="Tawnya Peterson" w:date="2016-01-07T11:21:00Z">
          <w:pPr>
            <w:spacing w:line="480" w:lineRule="auto"/>
            <w:ind w:firstLine="288"/>
            <w:jc w:val="both"/>
          </w:pPr>
        </w:pPrChange>
      </w:pPr>
      <w:ins w:id="402" w:author="Tawnya Peterson" w:date="2016-01-07T11:21:00Z">
        <w:r w:rsidRPr="00792F83">
          <w:rPr>
            <w:rFonts w:cs="Times New Roman"/>
          </w:rPr>
          <w:t xml:space="preserve">T. amphioxeia are present at very low </w:t>
        </w:r>
      </w:ins>
      <w:ins w:id="403" w:author="Tawnya Peterson" w:date="2016-01-07T11:29:00Z">
        <w:r w:rsidR="00B06DAB">
          <w:rPr>
            <w:rFonts w:cs="Times New Roman"/>
          </w:rPr>
          <w:t xml:space="preserve">relative </w:t>
        </w:r>
      </w:ins>
      <w:ins w:id="404" w:author="Tawnya Peterson" w:date="2016-01-07T11:21:00Z">
        <w:r w:rsidRPr="00792F83">
          <w:rPr>
            <w:rFonts w:cs="Times New Roman"/>
          </w:rPr>
          <w:t>abundances, despite high prevalence in Mesodinium as chloroplasts;</w:t>
        </w:r>
      </w:ins>
      <w:ins w:id="405" w:author="Tawnya Peterson" w:date="2016-01-07T11:29:00Z">
        <w:r w:rsidR="00B06DAB">
          <w:rPr>
            <w:rFonts w:cs="Times New Roman"/>
          </w:rPr>
          <w:t xml:space="preserve"> </w:t>
        </w:r>
      </w:ins>
    </w:p>
    <w:p w14:paraId="5CA5F5D9" w14:textId="29CFE4B4" w:rsidR="00792F83" w:rsidRPr="00792F83" w:rsidRDefault="00792F83" w:rsidP="00792F83">
      <w:pPr>
        <w:pStyle w:val="ListParagraph"/>
        <w:numPr>
          <w:ilvl w:val="0"/>
          <w:numId w:val="1"/>
        </w:numPr>
        <w:spacing w:line="480" w:lineRule="auto"/>
        <w:jc w:val="both"/>
        <w:rPr>
          <w:ins w:id="406" w:author="Tawnya Peterson" w:date="2016-01-07T11:21:00Z"/>
          <w:rFonts w:cs="Times New Roman"/>
        </w:rPr>
        <w:pPrChange w:id="407" w:author="Tawnya Peterson" w:date="2016-01-07T11:21:00Z">
          <w:pPr>
            <w:spacing w:line="480" w:lineRule="auto"/>
            <w:ind w:firstLine="288"/>
            <w:jc w:val="both"/>
          </w:pPr>
        </w:pPrChange>
      </w:pPr>
      <w:ins w:id="408" w:author="Tawnya Peterson" w:date="2016-01-07T11:21:00Z">
        <w:r>
          <w:rPr>
            <w:rFonts w:cs="Times New Roman"/>
          </w:rPr>
          <w:t xml:space="preserve">There </w:t>
        </w:r>
      </w:ins>
      <w:ins w:id="409" w:author="Tawnya Peterson" w:date="2016-01-07T11:22:00Z">
        <w:r>
          <w:rPr>
            <w:rFonts w:cs="Times New Roman"/>
          </w:rPr>
          <w:t>are no obvious associations with water mass (i.e., no change in T. amphioxeia with flood vs. ebb tide or salinity/temperature</w:t>
        </w:r>
      </w:ins>
    </w:p>
    <w:p w14:paraId="22CC4055" w14:textId="77777777" w:rsidR="00792F83" w:rsidRDefault="00792F83" w:rsidP="004B52B9">
      <w:pPr>
        <w:spacing w:line="480" w:lineRule="auto"/>
        <w:ind w:firstLine="288"/>
        <w:jc w:val="both"/>
        <w:rPr>
          <w:ins w:id="410" w:author="Tawnya Peterson" w:date="2016-01-07T11:21:00Z"/>
          <w:rFonts w:cs="Times New Roman"/>
        </w:rPr>
      </w:pPr>
    </w:p>
    <w:p w14:paraId="4ED347FC" w14:textId="77777777" w:rsidR="00792F83" w:rsidRPr="00FE75DC" w:rsidRDefault="00792F83" w:rsidP="004B52B9">
      <w:pPr>
        <w:spacing w:line="480" w:lineRule="auto"/>
        <w:ind w:firstLine="288"/>
        <w:jc w:val="both"/>
        <w:rPr>
          <w:rFonts w:cs="Times New Roman"/>
        </w:rPr>
      </w:pPr>
    </w:p>
    <w:p w14:paraId="31BDBEFE" w14:textId="72C8FCEA" w:rsidR="008D5305" w:rsidRDefault="00017CDC" w:rsidP="004B52B9">
      <w:pPr>
        <w:widowControl/>
        <w:tabs>
          <w:tab w:val="clear" w:pos="709"/>
        </w:tabs>
        <w:suppressAutoHyphens w:val="0"/>
        <w:spacing w:line="480" w:lineRule="auto"/>
        <w:ind w:firstLine="288"/>
        <w:jc w:val="both"/>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BF5F93">
      <w:pPr>
        <w:widowControl/>
        <w:tabs>
          <w:tab w:val="clear" w:pos="709"/>
        </w:tabs>
        <w:suppressAutoHyphens w:val="0"/>
        <w:jc w:val="both"/>
        <w:rPr>
          <w:rFonts w:cs="Times New Roman"/>
          <w:b/>
          <w:bCs/>
        </w:rPr>
      </w:pPr>
      <w:r>
        <w:rPr>
          <w:rFonts w:cs="Times New Roman"/>
          <w:b/>
          <w:bCs/>
        </w:rPr>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Needoba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Needoba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6D1BFD">
      <w:pPr>
        <w:widowControl/>
        <w:tabs>
          <w:tab w:val="clear" w:pos="709"/>
        </w:tabs>
        <w:suppressAutoHyphens w:val="0"/>
        <w:jc w:val="both"/>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66752D97" w:rsidR="00B94BFB" w:rsidRDefault="00B94BFB" w:rsidP="00B73BD9">
      <w:pPr>
        <w:widowControl/>
        <w:tabs>
          <w:tab w:val="clear" w:pos="709"/>
        </w:tabs>
        <w:suppressAutoHyphens w:val="0"/>
        <w:jc w:val="both"/>
        <w:rPr>
          <w:rFonts w:cs="Times New Roman"/>
          <w:bCs/>
        </w:rPr>
      </w:pPr>
      <w:r>
        <w:rPr>
          <w:rFonts w:cs="Times New Roman"/>
          <w:bCs/>
        </w:rPr>
        <w:t>Laws</w:t>
      </w:r>
      <w:ins w:id="411" w:author="Tawnya Peterson" w:date="2016-01-07T11:22:00Z">
        <w:r w:rsidR="00792F83">
          <w:rPr>
            <w:rFonts w:cs="Times New Roman"/>
            <w:bCs/>
          </w:rPr>
          <w:t>, E.</w:t>
        </w:r>
      </w:ins>
      <w:r>
        <w:rPr>
          <w:rFonts w:cs="Times New Roman"/>
          <w:bCs/>
        </w:rPr>
        <w:t xml:space="preserve">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B73BD9">
      <w:pPr>
        <w:widowControl/>
        <w:tabs>
          <w:tab w:val="clear" w:pos="709"/>
        </w:tabs>
        <w:suppressAutoHyphens w:val="0"/>
        <w:jc w:val="both"/>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w:t>
      </w:r>
      <w:proofErr w:type="gramStart"/>
      <w:r w:rsidRPr="00B73BD9">
        <w:rPr>
          <w:rFonts w:cs="Times New Roman"/>
          <w:bCs/>
        </w:rPr>
        <w:t>an</w:t>
      </w:r>
      <w:proofErr w:type="gramEnd"/>
      <w:r w:rsidRPr="00B73BD9">
        <w:rPr>
          <w:rFonts w:cs="Times New Roman"/>
          <w:bCs/>
        </w:rPr>
        <w:t xml:space="preserve">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dinoflagellate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(Dinophyceae).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Needoba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(Dinophyceae)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proofErr w:type="spellStart"/>
      <w:r w:rsidRPr="00164C6F">
        <w:rPr>
          <w:rFonts w:cs="Times New Roman"/>
          <w:bCs/>
        </w:rPr>
        <w:t>Ri</w:t>
      </w:r>
      <w:r>
        <w:rPr>
          <w:rFonts w:cs="Times New Roman"/>
          <w:bCs/>
        </w:rPr>
        <w:t>balet</w:t>
      </w:r>
      <w:proofErr w:type="spellEnd"/>
      <w:r>
        <w:rPr>
          <w:rFonts w:cs="Times New Roman"/>
          <w:bCs/>
        </w:rPr>
        <w:t xml:space="preserve"> F, </w:t>
      </w:r>
      <w:proofErr w:type="spellStart"/>
      <w:r>
        <w:rPr>
          <w:rFonts w:cs="Times New Roman"/>
          <w:bCs/>
        </w:rPr>
        <w:t>Swalwell</w:t>
      </w:r>
      <w:proofErr w:type="spellEnd"/>
      <w:r>
        <w:rPr>
          <w:rFonts w:cs="Times New Roman"/>
          <w:bCs/>
        </w:rPr>
        <w:t xml:space="preserve"> J, Clayton S, Jiménez V, </w:t>
      </w:r>
      <w:proofErr w:type="spellStart"/>
      <w:r>
        <w:rPr>
          <w:rFonts w:cs="Times New Roman"/>
          <w:bCs/>
        </w:rPr>
        <w:t>Sudek</w:t>
      </w:r>
      <w:proofErr w:type="spellEnd"/>
      <w:r>
        <w:rPr>
          <w:rFonts w:cs="Times New Roman"/>
          <w:bCs/>
        </w:rPr>
        <w:t xml:space="preserve">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05EC719E" w:rsidR="005A39A9" w:rsidRPr="00164C6F" w:rsidRDefault="005A39A9" w:rsidP="00164C6F">
      <w:pPr>
        <w:widowControl/>
        <w:tabs>
          <w:tab w:val="clear" w:pos="709"/>
        </w:tabs>
        <w:suppressAutoHyphens w:val="0"/>
        <w:jc w:val="both"/>
        <w:rPr>
          <w:rFonts w:cs="Times New Roman"/>
          <w:bCs/>
        </w:rPr>
      </w:pPr>
      <w:r>
        <w:rPr>
          <w:rFonts w:cs="Times New Roman"/>
          <w:bCs/>
        </w:rPr>
        <w:t>Small</w:t>
      </w:r>
      <w:ins w:id="412" w:author="Tawnya Peterson" w:date="2016-01-07T11:22:00Z">
        <w:r w:rsidR="00792F83">
          <w:rPr>
            <w:rFonts w:cs="Times New Roman"/>
            <w:bCs/>
          </w:rPr>
          <w:t>, L.F.</w:t>
        </w:r>
      </w:ins>
      <w:r>
        <w:rPr>
          <w:rFonts w:cs="Times New Roman"/>
          <w:bCs/>
        </w:rPr>
        <w:t xml:space="preserve">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proofErr w:type="spellStart"/>
      <w:r>
        <w:rPr>
          <w:rFonts w:cs="Times New Roman"/>
          <w:bCs/>
        </w:rPr>
        <w:t>Swalwell</w:t>
      </w:r>
      <w:proofErr w:type="spellEnd"/>
      <w:r>
        <w:rPr>
          <w:rFonts w:cs="Times New Roman"/>
          <w:bCs/>
        </w:rPr>
        <w:t xml:space="preserve"> JE, </w:t>
      </w:r>
      <w:proofErr w:type="spellStart"/>
      <w:r>
        <w:rPr>
          <w:rFonts w:cs="Times New Roman"/>
          <w:bCs/>
        </w:rPr>
        <w:t>Ribalet</w:t>
      </w:r>
      <w:proofErr w:type="spellEnd"/>
      <w:r>
        <w:rPr>
          <w:rFonts w:cs="Times New Roman"/>
          <w:bCs/>
        </w:rPr>
        <w:t xml:space="preserve"> F, </w:t>
      </w:r>
      <w:proofErr w:type="spellStart"/>
      <w:proofErr w:type="gramStart"/>
      <w:r>
        <w:rPr>
          <w:rFonts w:cs="Times New Roman"/>
          <w:bCs/>
        </w:rPr>
        <w:t>Armbrust</w:t>
      </w:r>
      <w:proofErr w:type="spellEnd"/>
      <w:r>
        <w:rPr>
          <w:rFonts w:cs="Times New Roman"/>
          <w:bCs/>
        </w:rPr>
        <w:t xml:space="preserve"> EV (2011) </w:t>
      </w:r>
      <w:proofErr w:type="spellStart"/>
      <w:r>
        <w:rPr>
          <w:rFonts w:cs="Times New Roman"/>
          <w:bCs/>
        </w:rPr>
        <w:t>SeaFlow</w:t>
      </w:r>
      <w:proofErr w:type="spellEnd"/>
      <w:proofErr w:type="gramEnd"/>
      <w:r>
        <w:rPr>
          <w:rFonts w:cs="Times New Roman"/>
          <w:bCs/>
        </w:rPr>
        <w:t>: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4B52B9">
      <w:pPr>
        <w:widowControl/>
        <w:tabs>
          <w:tab w:val="clear" w:pos="709"/>
        </w:tabs>
        <w:suppressAutoHyphens w:val="0"/>
        <w:spacing w:line="480" w:lineRule="auto"/>
        <w:ind w:firstLine="288"/>
        <w:jc w:val="both"/>
        <w:rPr>
          <w:rFonts w:cs="Times New Roman"/>
          <w:b/>
          <w:bCs/>
        </w:rPr>
      </w:pPr>
      <w:r w:rsidRPr="0015514D">
        <w:rPr>
          <w:rFonts w:cs="Times New Roman"/>
          <w:b/>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479657FC" w14:textId="21438B80" w:rsidR="00280AF2" w:rsidRPr="00280AF2" w:rsidRDefault="008D5305" w:rsidP="004B52B9">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survey. </w:t>
      </w:r>
      <w:r w:rsidR="00280AF2" w:rsidRPr="00792F83">
        <w:rPr>
          <w:rFonts w:cs="Times New Roman"/>
          <w:highlight w:val="yellow"/>
          <w:rPrChange w:id="413" w:author="Tawnya Peterson" w:date="2016-01-07T11:22:00Z">
            <w:rPr>
              <w:rFonts w:cs="Times New Roman"/>
            </w:rPr>
          </w:rPrChange>
        </w:rPr>
        <w:t>Perhaps add a column to show total cryptophyte abundances?</w:t>
      </w:r>
      <w:ins w:id="414" w:author="Tawnya Peterson" w:date="2016-01-07T11:23:00Z">
        <w:r w:rsidR="00792F83">
          <w:rPr>
            <w:rFonts w:cs="Times New Roman"/>
          </w:rPr>
          <w:t xml:space="preserve"> &lt;clarify what is being shown here; these data come from a comparison of amplicons from the LSU D2 region (USE) (correct?), and are not equivalent to cells exactly, but copy numbers</w:t>
        </w:r>
      </w:ins>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4402812E" w:rsidR="008D5305" w:rsidRDefault="008D5305" w:rsidP="00792F83">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del w:id="415" w:author="Tawnya Peterson" w:date="2016-01-07T11:23:00Z">
              <w:r w:rsidDel="00792F83">
                <w:rPr>
                  <w:rFonts w:ascii="Calibri" w:hAnsi="Calibri"/>
                  <w:i/>
                  <w:iCs/>
                </w:rPr>
                <w:delText>amphioexa</w:delText>
              </w:r>
              <w:r w:rsidDel="00792F83">
                <w:rPr>
                  <w:rFonts w:ascii="Calibri" w:hAnsi="Calibri"/>
                </w:rPr>
                <w:delText xml:space="preserve"> </w:delText>
              </w:r>
            </w:del>
            <w:ins w:id="416" w:author="Tawnya Peterson" w:date="2016-01-07T11:23:00Z">
              <w:r w:rsidR="00792F83">
                <w:rPr>
                  <w:rFonts w:ascii="Calibri" w:hAnsi="Calibri"/>
                  <w:i/>
                  <w:iCs/>
                </w:rPr>
                <w:t>amphioxeia</w:t>
              </w:r>
              <w:r w:rsidR="00792F83">
                <w:rPr>
                  <w:rFonts w:ascii="Calibri" w:hAnsi="Calibri"/>
                </w:rPr>
                <w:t xml:space="preserve"> </w:t>
              </w:r>
            </w:ins>
            <w:r>
              <w:rPr>
                <w:rFonts w:ascii="Calibri" w:hAnsi="Calibri"/>
              </w:rPr>
              <w:t xml:space="preserve">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4B52B9">
      <w:pPr>
        <w:spacing w:line="480" w:lineRule="auto"/>
        <w:ind w:firstLine="288"/>
        <w:jc w:val="both"/>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4B044061" w:rsidR="008D5305" w:rsidRPr="00FE75DC" w:rsidRDefault="000C1147" w:rsidP="004B52B9">
      <w:pPr>
        <w:spacing w:line="480" w:lineRule="auto"/>
        <w:jc w:val="both"/>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C75D638"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del w:id="417" w:author="Tawnya Peterson" w:date="2016-01-07T11:24:00Z">
        <w:r w:rsidR="00280AF2" w:rsidDel="00792F83">
          <w:rPr>
            <w:rFonts w:cstheme="minorBidi"/>
          </w:rPr>
          <w:delText xml:space="preserve">Hydrological </w:delText>
        </w:r>
      </w:del>
      <w:ins w:id="418" w:author="Tawnya Peterson" w:date="2016-01-07T11:24:00Z">
        <w:r w:rsidR="00792F83">
          <w:rPr>
            <w:rFonts w:cstheme="minorBidi"/>
          </w:rPr>
          <w:t xml:space="preserve">Hydrographic </w:t>
        </w:r>
      </w:ins>
      <w:r w:rsidR="00280AF2">
        <w:rPr>
          <w:rFonts w:cstheme="minorBidi"/>
        </w:rPr>
        <w:t xml:space="preserve">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xml:space="preserve">. </w:t>
      </w:r>
      <w:commentRangeStart w:id="419"/>
      <w:r w:rsidR="00280AF2">
        <w:rPr>
          <w:rFonts w:cstheme="minorBidi"/>
        </w:rPr>
        <w:t>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commentRangeEnd w:id="419"/>
      <w:r w:rsidR="00792F83">
        <w:rPr>
          <w:rStyle w:val="CommentReference"/>
        </w:rPr>
        <w:commentReference w:id="419"/>
      </w:r>
      <w:r w:rsidR="00C1327B">
        <w:rPr>
          <w:rFonts w:cstheme="minorBidi"/>
        </w:rPr>
        <w:t>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4B52B9">
      <w:pPr>
        <w:spacing w:line="480" w:lineRule="auto"/>
        <w:ind w:firstLine="288"/>
        <w:jc w:val="both"/>
        <w:rPr>
          <w:rFonts w:cs="Times New Roman"/>
        </w:rPr>
      </w:pPr>
      <w:commentRangeStart w:id="420"/>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4B52B9">
      <w:pPr>
        <w:spacing w:line="480" w:lineRule="auto"/>
        <w:ind w:firstLine="288"/>
        <w:jc w:val="both"/>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cells using transmitted-light (A) and epifluorescence (B) microscopy after cell sorting by flow cytometry. Scale bar is 5 µm.</w:t>
      </w:r>
    </w:p>
    <w:commentRangeEnd w:id="420"/>
    <w:p w14:paraId="75D89697" w14:textId="3FD0885F" w:rsidR="008D5305" w:rsidRDefault="00792F83" w:rsidP="004B52B9">
      <w:pPr>
        <w:spacing w:line="480" w:lineRule="auto"/>
        <w:ind w:firstLine="288"/>
        <w:jc w:val="both"/>
        <w:rPr>
          <w:rFonts w:cs="Times New Roman"/>
          <w:b/>
          <w:bCs/>
        </w:rPr>
      </w:pPr>
      <w:r>
        <w:rPr>
          <w:rStyle w:val="CommentReference"/>
        </w:rPr>
        <w:commentReference w:id="420"/>
      </w:r>
      <w:r w:rsidR="008D5305">
        <w:rPr>
          <w:rFonts w:cs="Times New Roman"/>
          <w:b/>
          <w:bCs/>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13E714D3" w:rsidR="008D5305" w:rsidRDefault="008D5305" w:rsidP="004B52B9">
      <w:pPr>
        <w:spacing w:line="480" w:lineRule="auto"/>
        <w:ind w:firstLine="288"/>
        <w:jc w:val="both"/>
        <w:rPr>
          <w:ins w:id="421" w:author="Tawnya Peterson" w:date="2016-01-07T11:27:00Z"/>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Hourly</w:t>
      </w:r>
      <w:del w:id="422" w:author="Tawnya Peterson" w:date="2016-01-07T11:25:00Z">
        <w:r w:rsidDel="00792F83">
          <w:rPr>
            <w:rFonts w:cs="Times New Roman"/>
          </w:rPr>
          <w:delText>-</w:delText>
        </w:r>
      </w:del>
      <w:ins w:id="423" w:author="Tawnya Peterson" w:date="2016-01-07T11:25:00Z">
        <w:r w:rsidR="00792F83">
          <w:rPr>
            <w:rFonts w:cs="Times New Roman"/>
          </w:rPr>
          <w:t xml:space="preserve"> </w:t>
        </w:r>
      </w:ins>
      <w:r>
        <w:rPr>
          <w:rFonts w:cs="Times New Roman"/>
        </w:rPr>
        <w:t xml:space="preserve">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ins w:id="424" w:author="Tawnya Peterson" w:date="2016-01-07T11:26:00Z">
        <w:r w:rsidR="00B06DAB">
          <w:rPr>
            <w:rFonts w:cs="Times New Roman"/>
          </w:rPr>
          <w:t xml:space="preserve">determined by continuous flow cytometry </w:t>
        </w:r>
      </w:ins>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ins w:id="425" w:author="Tawnya Peterson" w:date="2016-01-07T11:26:00Z">
        <w:r w:rsidR="00B06DAB">
          <w:rPr>
            <w:rFonts w:cs="Times New Roman"/>
          </w:rPr>
          <w:t xml:space="preserve">determined from discrete samples taken </w:t>
        </w:r>
      </w:ins>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w:t>
      </w:r>
      <w:del w:id="426" w:author="Tawnya Peterson" w:date="2016-01-07T11:26:00Z">
        <w:r w:rsidDel="00792F83">
          <w:rPr>
            <w:rFonts w:cs="Times New Roman"/>
          </w:rPr>
          <w:delText>-</w:delText>
        </w:r>
      </w:del>
      <w:ins w:id="427" w:author="Tawnya Peterson" w:date="2016-01-07T11:26:00Z">
        <w:r w:rsidR="00792F83">
          <w:rPr>
            <w:rFonts w:cs="Times New Roman"/>
          </w:rPr>
          <w:t xml:space="preserve"> </w:t>
        </w:r>
      </w:ins>
      <w:r>
        <w:rPr>
          <w:rFonts w:cs="Times New Roman"/>
        </w:rPr>
        <w:t>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0C567A6B" w14:textId="6D9A89E7" w:rsidR="00B06DAB" w:rsidRPr="00FE75DC" w:rsidDel="00B06DAB" w:rsidRDefault="00B06DAB" w:rsidP="004B52B9">
      <w:pPr>
        <w:spacing w:line="480" w:lineRule="auto"/>
        <w:ind w:firstLine="288"/>
        <w:jc w:val="both"/>
        <w:rPr>
          <w:del w:id="428" w:author="Tawnya Peterson" w:date="2016-01-07T11:28:00Z"/>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B52B9">
      <w:pPr>
        <w:spacing w:line="480" w:lineRule="auto"/>
        <w:ind w:firstLine="288"/>
        <w:jc w:val="both"/>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4B52B9">
      <w:pPr>
        <w:spacing w:line="480" w:lineRule="auto"/>
        <w:ind w:firstLine="288"/>
        <w:jc w:val="both"/>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4B52B9">
      <w:pPr>
        <w:spacing w:line="480" w:lineRule="auto"/>
        <w:ind w:firstLine="288"/>
        <w:jc w:val="both"/>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Tawnya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r w:rsidR="00DE461C">
        <w:fldChar w:fldCharType="begin"/>
      </w:r>
      <w:r w:rsidR="00DE461C">
        <w:instrText xml:space="preserve"> HYPERLINK "mailto:ribalet@uw.edu" </w:instrText>
      </w:r>
      <w:r w:rsidR="00DE461C">
        <w:fldChar w:fldCharType="separate"/>
      </w:r>
      <w:r w:rsidRPr="000F480B">
        <w:rPr>
          <w:rStyle w:val="Hyperlink"/>
          <w:rFonts w:cs="Times New Roman"/>
          <w:bCs/>
        </w:rPr>
        <w:t>ribalet@uw.edu</w:t>
      </w:r>
      <w:r w:rsidR="00DE461C">
        <w:rPr>
          <w:rStyle w:val="Hyperlink"/>
          <w:rFonts w:cs="Times New Roman"/>
          <w:bCs/>
        </w:rPr>
        <w:fldChar w:fldCharType="end"/>
      </w:r>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B52B9">
      <w:pPr>
        <w:spacing w:line="480" w:lineRule="auto"/>
        <w:ind w:firstLine="288"/>
        <w:jc w:val="both"/>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B52B9">
      <w:pPr>
        <w:spacing w:line="480" w:lineRule="auto"/>
        <w:ind w:firstLine="288"/>
        <w:jc w:val="both"/>
        <w:rPr>
          <w:rFonts w:cs="Times New Roman"/>
          <w:b/>
        </w:rPr>
      </w:pP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B52B9">
      <w:pPr>
        <w:spacing w:line="480" w:lineRule="auto"/>
        <w:ind w:firstLine="288"/>
        <w:jc w:val="both"/>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B52B9">
      <w:pPr>
        <w:spacing w:line="480" w:lineRule="auto"/>
        <w:ind w:firstLine="288"/>
        <w:jc w:val="both"/>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B52B9">
      <w:pPr>
        <w:spacing w:line="480" w:lineRule="auto"/>
        <w:ind w:firstLine="288"/>
        <w:jc w:val="both"/>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B52B9">
      <w:pPr>
        <w:widowControl/>
        <w:tabs>
          <w:tab w:val="clear" w:pos="709"/>
        </w:tabs>
        <w:suppressAutoHyphens w:val="0"/>
        <w:ind w:firstLine="288"/>
        <w:jc w:val="both"/>
        <w:rPr>
          <w:rFonts w:cs="Times New Roman"/>
        </w:rPr>
      </w:pPr>
    </w:p>
    <w:p w14:paraId="518DCE8B" w14:textId="77777777" w:rsidR="008D5305" w:rsidRDefault="008D5305" w:rsidP="004B52B9">
      <w:pPr>
        <w:widowControl/>
        <w:tabs>
          <w:tab w:val="clear" w:pos="709"/>
        </w:tabs>
        <w:suppressAutoHyphens w:val="0"/>
        <w:ind w:firstLine="288"/>
        <w:jc w:val="both"/>
        <w:rPr>
          <w:rFonts w:cs="Times New Roman"/>
        </w:rPr>
      </w:pPr>
      <w:r>
        <w:rPr>
          <w:rFonts w:cs="Times New Roman"/>
        </w:rPr>
        <w:br w:type="page"/>
      </w:r>
    </w:p>
    <w:p w14:paraId="4839896E" w14:textId="77777777" w:rsidR="008D5305" w:rsidRPr="00F2360F" w:rsidRDefault="008D5305" w:rsidP="004B52B9">
      <w:pPr>
        <w:spacing w:line="480" w:lineRule="auto"/>
        <w:ind w:firstLine="288"/>
        <w:jc w:val="both"/>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B52B9">
      <w:pPr>
        <w:spacing w:line="480" w:lineRule="auto"/>
        <w:ind w:firstLine="288"/>
        <w:jc w:val="both"/>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12468F">
      <w:footerReference w:type="even" r:id="rId20"/>
      <w:footerReference w:type="default" r:id="rId21"/>
      <w:pgSz w:w="12240" w:h="15840"/>
      <w:pgMar w:top="1440" w:right="1440" w:bottom="1440" w:left="1440" w:header="0" w:footer="0" w:gutter="0"/>
      <w:lnNumType w:countBy="1" w:restart="continuous"/>
      <w:cols w:space="720"/>
      <w:formProt w:val="0"/>
      <w:titlePg/>
      <w:docGrid w:linePitch="240"/>
      <w:sectPrChange w:id="430" w:author="Tawnya Peterson" w:date="2016-01-07T10:59:00Z">
        <w:sectPr w:rsidR="00090513" w:rsidRPr="008D5305" w:rsidSect="0012468F">
          <w:pgMar w:top="1138" w:right="1138" w:bottom="1138" w:left="1138" w:header="0" w:footer="0" w:gutter="0"/>
        </w:sectPr>
      </w:sectPrChange>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wnya Peterson" w:date="2016-01-07T10:06:00Z" w:initials="TP">
    <w:p w14:paraId="707685A6" w14:textId="2A5ECF72" w:rsidR="00ED5476" w:rsidRDefault="00ED5476">
      <w:pPr>
        <w:pStyle w:val="CommentText"/>
      </w:pPr>
      <w:r>
        <w:rPr>
          <w:rStyle w:val="CommentReference"/>
        </w:rPr>
        <w:annotationRef/>
      </w:r>
      <w:r>
        <w:t>Suggest not right-justifying the text</w:t>
      </w:r>
    </w:p>
  </w:comment>
  <w:comment w:id="2" w:author="Tawnya Peterson" w:date="2016-01-07T09:31:00Z" w:initials="TP">
    <w:p w14:paraId="4066945F" w14:textId="2A9BD426" w:rsidR="00ED5476" w:rsidRDefault="00ED5476">
      <w:pPr>
        <w:pStyle w:val="CommentText"/>
      </w:pPr>
      <w:r>
        <w:rPr>
          <w:rStyle w:val="CommentReference"/>
        </w:rPr>
        <w:annotationRef/>
      </w:r>
      <w:r>
        <w:t xml:space="preserve">This </w:t>
      </w:r>
      <w:proofErr w:type="spellStart"/>
      <w:r>
        <w:t>ms</w:t>
      </w:r>
      <w:proofErr w:type="spellEnd"/>
      <w:r>
        <w:t xml:space="preserve"> is more specifically about growth, so I suggest making this statement more specific </w:t>
      </w:r>
    </w:p>
  </w:comment>
  <w:comment w:id="13" w:author="Tawnya Peterson" w:date="2016-01-07T09:34:00Z" w:initials="TP">
    <w:p w14:paraId="43C9BFBF" w14:textId="1CE081BB" w:rsidR="00ED5476" w:rsidRDefault="00ED5476">
      <w:pPr>
        <w:pStyle w:val="CommentText"/>
      </w:pPr>
      <w:r>
        <w:rPr>
          <w:rStyle w:val="CommentReference"/>
        </w:rPr>
        <w:annotationRef/>
      </w:r>
      <w:r>
        <w:t>Division rates or specific growth rates?</w:t>
      </w:r>
    </w:p>
  </w:comment>
  <w:comment w:id="14" w:author="Tawnya Peterson" w:date="2016-01-07T09:35:00Z" w:initials="TP">
    <w:p w14:paraId="2DDB70AD" w14:textId="3EFA5A6E" w:rsidR="00ED5476" w:rsidRDefault="00ED5476">
      <w:pPr>
        <w:pStyle w:val="CommentText"/>
      </w:pPr>
      <w:r>
        <w:rPr>
          <w:rStyle w:val="CommentReference"/>
        </w:rPr>
        <w:annotationRef/>
      </w:r>
      <w:r>
        <w:t>A correlation between the two does not necessarily imply a limiting factor</w:t>
      </w:r>
    </w:p>
  </w:comment>
  <w:comment w:id="15" w:author="Tawnya Peterson" w:date="2016-01-07T09:35:00Z" w:initials="TP">
    <w:p w14:paraId="77AF2053" w14:textId="69C55F9E" w:rsidR="00ED5476" w:rsidRDefault="00ED5476">
      <w:pPr>
        <w:pStyle w:val="CommentText"/>
      </w:pPr>
      <w:r>
        <w:rPr>
          <w:rStyle w:val="CommentReference"/>
        </w:rPr>
        <w:annotationRef/>
      </w:r>
      <w:r>
        <w:t>How so? Include a more specific statement to this effect.</w:t>
      </w:r>
    </w:p>
  </w:comment>
  <w:comment w:id="278" w:author="Tawnya Peterson" w:date="2016-01-07T10:37:00Z" w:initials="TP">
    <w:p w14:paraId="621F20FF" w14:textId="7EBF3329" w:rsidR="00ED5476" w:rsidRDefault="00ED5476">
      <w:pPr>
        <w:pStyle w:val="CommentText"/>
      </w:pPr>
      <w:r>
        <w:rPr>
          <w:rStyle w:val="CommentReference"/>
        </w:rPr>
        <w:annotationRef/>
      </w:r>
      <w:r>
        <w:t>It would be helpful to tighten this up – what, specifically, was the correlation between? What is the reason (or explanatory variable) accounting for the progressive increase in pH?</w:t>
      </w:r>
    </w:p>
  </w:comment>
  <w:comment w:id="279" w:author="Tawnya Peterson" w:date="2016-01-07T10:32:00Z" w:initials="TP">
    <w:p w14:paraId="1508D803" w14:textId="539342D5" w:rsidR="00ED5476" w:rsidRDefault="00ED5476">
      <w:pPr>
        <w:pStyle w:val="CommentText"/>
      </w:pPr>
      <w:r>
        <w:rPr>
          <w:rStyle w:val="CommentReference"/>
        </w:rPr>
        <w:annotationRef/>
      </w:r>
      <w:r>
        <w:t>This is a regression, not a correlation; correlation should be given as an r value, not r squared.</w:t>
      </w:r>
    </w:p>
  </w:comment>
  <w:comment w:id="282" w:author="Tawnya Peterson" w:date="2016-01-07T10:38:00Z" w:initials="TP">
    <w:p w14:paraId="4FA6B25E" w14:textId="4B956B0E" w:rsidR="00ED5476" w:rsidRDefault="00ED5476">
      <w:pPr>
        <w:pStyle w:val="CommentText"/>
      </w:pPr>
      <w:r>
        <w:rPr>
          <w:rStyle w:val="CommentReference"/>
        </w:rPr>
        <w:annotationRef/>
      </w:r>
      <w:r>
        <w:t>I am not clear on what the correlation is between – fluorescence and what, specifically?</w:t>
      </w:r>
    </w:p>
  </w:comment>
  <w:comment w:id="283" w:author="Tawnya Peterson" w:date="2016-01-07T10:38:00Z" w:initials="TP">
    <w:p w14:paraId="31758025" w14:textId="62A4F08A" w:rsidR="00ED5476" w:rsidRDefault="00ED5476">
      <w:pPr>
        <w:pStyle w:val="CommentText"/>
      </w:pPr>
      <w:r>
        <w:rPr>
          <w:rStyle w:val="CommentReference"/>
        </w:rPr>
        <w:annotationRef/>
      </w:r>
      <w:r>
        <w:t>Again, not a correlation, but a regression</w:t>
      </w:r>
    </w:p>
  </w:comment>
  <w:comment w:id="284" w:author="Tawnya Peterson" w:date="2016-01-07T10:40:00Z" w:initials="TP">
    <w:p w14:paraId="7DBACC17" w14:textId="0385FBBB" w:rsidR="00ED5476" w:rsidRDefault="00ED5476">
      <w:pPr>
        <w:pStyle w:val="CommentText"/>
      </w:pPr>
      <w:r>
        <w:rPr>
          <w:rStyle w:val="CommentReference"/>
        </w:rPr>
        <w:annotationRef/>
      </w:r>
      <w:r>
        <w:t>There are quite a few species of cryptophytes that are small and teardrop shaped; I suggest caution in definitively calling these T. amphioxeia – perhaps TLC – Teleaulax-like cryptophytes would be better</w:t>
      </w:r>
    </w:p>
  </w:comment>
  <w:comment w:id="292" w:author="Tawnya Peterson" w:date="2016-01-07T10:41:00Z" w:initials="TP">
    <w:p w14:paraId="349FDE01" w14:textId="4B910975" w:rsidR="00ED5476" w:rsidRDefault="00ED5476">
      <w:pPr>
        <w:pStyle w:val="CommentText"/>
      </w:pPr>
      <w:r>
        <w:rPr>
          <w:rStyle w:val="CommentReference"/>
        </w:rPr>
        <w:annotationRef/>
      </w:r>
      <w:r>
        <w:t>Again, this is a regression</w:t>
      </w:r>
    </w:p>
  </w:comment>
  <w:comment w:id="313" w:author="Tawnya Peterson" w:date="2016-01-07T10:44:00Z" w:initials="TP">
    <w:p w14:paraId="1A879E00" w14:textId="682A6C39" w:rsidR="00ED5476" w:rsidRDefault="00ED5476">
      <w:pPr>
        <w:pStyle w:val="CommentText"/>
      </w:pPr>
      <w:r>
        <w:rPr>
          <w:rStyle w:val="CommentReference"/>
        </w:rPr>
        <w:annotationRef/>
      </w:r>
      <w:r>
        <w:t>Daily, or spring-neap?</w:t>
      </w:r>
    </w:p>
  </w:comment>
  <w:comment w:id="314" w:author="Tawnya Peterson" w:date="2016-01-07T10:44:00Z" w:initials="TP">
    <w:p w14:paraId="4448AF6C" w14:textId="35F662DA" w:rsidR="00ED5476" w:rsidRDefault="00ED5476">
      <w:pPr>
        <w:pStyle w:val="CommentText"/>
      </w:pPr>
      <w:r>
        <w:rPr>
          <w:rStyle w:val="CommentReference"/>
        </w:rPr>
        <w:annotationRef/>
      </w:r>
      <w:r>
        <w:t>Are you saying that T. amphioxeia is present at equal abundances during flood and ebb tides? That is surprising to me.</w:t>
      </w:r>
    </w:p>
  </w:comment>
  <w:comment w:id="315" w:author="Tawnya Peterson" w:date="2016-01-07T10:46:00Z" w:initials="TP">
    <w:p w14:paraId="4D95121D" w14:textId="04A710CE" w:rsidR="00ED5476" w:rsidRDefault="00ED5476">
      <w:pPr>
        <w:pStyle w:val="CommentText"/>
      </w:pPr>
      <w:r>
        <w:rPr>
          <w:rStyle w:val="CommentReference"/>
        </w:rPr>
        <w:annotationRef/>
      </w:r>
      <w:r>
        <w:t>Can you compare the division rates with the population size to determine how many cryptophytes might be disappearing?</w:t>
      </w:r>
    </w:p>
  </w:comment>
  <w:comment w:id="316" w:author="Tawnya Peterson" w:date="2016-01-07T10:48:00Z" w:initials="TP">
    <w:p w14:paraId="5D57DB91" w14:textId="4AA76B9B" w:rsidR="00ED5476" w:rsidRDefault="00ED5476">
      <w:pPr>
        <w:pStyle w:val="CommentText"/>
      </w:pPr>
      <w:r>
        <w:rPr>
          <w:rStyle w:val="CommentReference"/>
        </w:rPr>
        <w:annotationRef/>
      </w:r>
      <w:r>
        <w:t>This is confusing – do you mean the population growth rate translates to the division rate?</w:t>
      </w:r>
    </w:p>
  </w:comment>
  <w:comment w:id="321" w:author="Tawnya Peterson" w:date="2016-01-07T10:51:00Z" w:initials="TP">
    <w:p w14:paraId="5080587B" w14:textId="140185B1" w:rsidR="00ED5476" w:rsidRDefault="00ED5476">
      <w:pPr>
        <w:pStyle w:val="CommentText"/>
      </w:pPr>
      <w:r>
        <w:rPr>
          <w:rStyle w:val="CommentReference"/>
        </w:rPr>
        <w:annotationRef/>
      </w:r>
      <w:r>
        <w:t>Does this have more to do with nutrient availability or pH?</w:t>
      </w:r>
    </w:p>
  </w:comment>
  <w:comment w:id="366" w:author="Tawnya Peterson" w:date="2016-01-07T11:16:00Z" w:initials="TP">
    <w:p w14:paraId="2E7B71F4" w14:textId="461ED451" w:rsidR="00ED5476" w:rsidRDefault="00ED5476">
      <w:pPr>
        <w:pStyle w:val="CommentText"/>
      </w:pPr>
      <w:r>
        <w:rPr>
          <w:rStyle w:val="CommentReference"/>
        </w:rPr>
        <w:annotationRef/>
      </w:r>
      <w:r>
        <w:t>Can you explain? I don't think I agree with this statement.</w:t>
      </w:r>
    </w:p>
  </w:comment>
  <w:comment w:id="373" w:author="Tawnya Peterson" w:date="2016-01-07T11:32:00Z" w:initials="TP">
    <w:p w14:paraId="5D33AAF5" w14:textId="7A1E7F75" w:rsidR="00ED5476" w:rsidRDefault="00ED5476">
      <w:pPr>
        <w:pStyle w:val="CommentText"/>
      </w:pPr>
      <w:ins w:id="375" w:author="Tawnya Peterson" w:date="2016-01-07T11:31:00Z">
        <w:r>
          <w:rPr>
            <w:rStyle w:val="CommentReference"/>
          </w:rPr>
          <w:annotationRef/>
        </w:r>
      </w:ins>
      <w:r>
        <w:t xml:space="preserve">I am a little confused; if T. amphioxeia was present at ~100,000 cells/L, if it only accounts for 1% of the total cryptophyte population, then the total cryptophytes would be somewhere around 10,000,000 cells /L, which does not seem consistent with observations. </w:t>
      </w:r>
    </w:p>
  </w:comment>
  <w:comment w:id="419" w:author="Tawnya Peterson" w:date="2016-01-07T11:24:00Z" w:initials="TP">
    <w:p w14:paraId="399B972D" w14:textId="5769C128" w:rsidR="00ED5476" w:rsidRDefault="00ED5476">
      <w:pPr>
        <w:pStyle w:val="CommentText"/>
      </w:pPr>
      <w:r>
        <w:rPr>
          <w:rStyle w:val="CommentReference"/>
        </w:rPr>
        <w:annotationRef/>
      </w:r>
      <w:r>
        <w:t>The grey and black are a bit difficult to distinguish here; suggest making them into two plots; same with pH and red fluorescence</w:t>
      </w:r>
    </w:p>
  </w:comment>
  <w:comment w:id="420" w:author="Tawnya Peterson" w:date="2016-01-07T11:25:00Z" w:initials="TP">
    <w:p w14:paraId="1B5E0B43" w14:textId="4C0C4936" w:rsidR="00ED5476" w:rsidRDefault="00ED5476">
      <w:pPr>
        <w:pStyle w:val="CommentText"/>
      </w:pPr>
      <w:r>
        <w:rPr>
          <w:rStyle w:val="CommentReference"/>
        </w:rPr>
        <w:annotationRef/>
      </w:r>
      <w:r>
        <w:t>I don't think this is necessary</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CDFCD" w14:textId="77777777" w:rsidR="00ED5476" w:rsidRDefault="00ED5476" w:rsidP="006824CD">
      <w:r>
        <w:separator/>
      </w:r>
    </w:p>
  </w:endnote>
  <w:endnote w:type="continuationSeparator" w:id="0">
    <w:p w14:paraId="70F1556D" w14:textId="77777777" w:rsidR="00ED5476" w:rsidRDefault="00ED547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altName w:val="Optima ExtraBlack"/>
    <w:panose1 w:val="00000000000000000000"/>
    <w:charset w:val="80"/>
    <w:family w:val="roman"/>
    <w:notTrueType/>
    <w:pitch w:val="fixed"/>
    <w:sig w:usb0="00000001" w:usb1="08070000" w:usb2="00000010" w:usb3="00000000" w:csb0="00020000"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D5476" w:rsidRDefault="00ED5476"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D5476" w:rsidRDefault="00ED547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D5476" w:rsidRDefault="00ED5476" w:rsidP="0012468F">
    <w:pPr>
      <w:pStyle w:val="Footer"/>
      <w:framePr w:w="356" w:h="356" w:hRule="exact" w:wrap="around" w:vAnchor="text" w:hAnchor="page" w:x="5941" w:y="-978"/>
      <w:rPr>
        <w:rStyle w:val="PageNumber"/>
      </w:rPr>
      <w:pPrChange w:id="429" w:author="Tawnya Peterson" w:date="2016-01-07T10:59:00Z">
        <w:pPr>
          <w:pStyle w:val="Footer"/>
          <w:framePr w:wrap="around" w:vAnchor="text" w:hAnchor="page" w:x="5999" w:y="-564"/>
        </w:pPr>
      </w:pPrChange>
    </w:pPr>
    <w:r>
      <w:rPr>
        <w:rStyle w:val="PageNumber"/>
      </w:rPr>
      <w:fldChar w:fldCharType="begin"/>
    </w:r>
    <w:r>
      <w:rPr>
        <w:rStyle w:val="PageNumber"/>
      </w:rPr>
      <w:instrText xml:space="preserve">PAGE  </w:instrText>
    </w:r>
    <w:r>
      <w:rPr>
        <w:rStyle w:val="PageNumber"/>
      </w:rPr>
      <w:fldChar w:fldCharType="separate"/>
    </w:r>
    <w:r w:rsidR="001B5B69">
      <w:rPr>
        <w:rStyle w:val="PageNumber"/>
        <w:noProof/>
      </w:rPr>
      <w:t>3</w:t>
    </w:r>
    <w:r>
      <w:rPr>
        <w:rStyle w:val="PageNumber"/>
      </w:rPr>
      <w:fldChar w:fldCharType="end"/>
    </w:r>
  </w:p>
  <w:p w14:paraId="3E0CB4DF" w14:textId="77777777" w:rsidR="00ED5476" w:rsidRDefault="00ED547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00529" w14:textId="77777777" w:rsidR="00ED5476" w:rsidRDefault="00ED5476" w:rsidP="006824CD">
      <w:r>
        <w:separator/>
      </w:r>
    </w:p>
  </w:footnote>
  <w:footnote w:type="continuationSeparator" w:id="0">
    <w:p w14:paraId="5C0F0ED3" w14:textId="77777777" w:rsidR="00ED5476" w:rsidRDefault="00ED5476" w:rsidP="006824C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737FD"/>
    <w:multiLevelType w:val="hybridMultilevel"/>
    <w:tmpl w:val="66E0183A"/>
    <w:lvl w:ilvl="0" w:tplc="35509AFE">
      <w:start w:val="1"/>
      <w:numFmt w:val="decimal"/>
      <w:lvlText w:val="(%1)"/>
      <w:lvlJc w:val="left"/>
      <w:pPr>
        <w:ind w:left="908" w:hanging="62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1E73"/>
    <w:rsid w:val="00057641"/>
    <w:rsid w:val="00057AFB"/>
    <w:rsid w:val="0008449F"/>
    <w:rsid w:val="00090513"/>
    <w:rsid w:val="0009327B"/>
    <w:rsid w:val="000B08CC"/>
    <w:rsid w:val="000B2858"/>
    <w:rsid w:val="000C1147"/>
    <w:rsid w:val="000D2E2F"/>
    <w:rsid w:val="000D458D"/>
    <w:rsid w:val="000F0ADB"/>
    <w:rsid w:val="000F0FCD"/>
    <w:rsid w:val="00101237"/>
    <w:rsid w:val="001064E6"/>
    <w:rsid w:val="001113C6"/>
    <w:rsid w:val="00114CA7"/>
    <w:rsid w:val="00115578"/>
    <w:rsid w:val="0011583F"/>
    <w:rsid w:val="001235F6"/>
    <w:rsid w:val="001238E5"/>
    <w:rsid w:val="0012451E"/>
    <w:rsid w:val="0012468F"/>
    <w:rsid w:val="00136ED5"/>
    <w:rsid w:val="00137B76"/>
    <w:rsid w:val="00140BF8"/>
    <w:rsid w:val="001504F2"/>
    <w:rsid w:val="00151C96"/>
    <w:rsid w:val="0015440D"/>
    <w:rsid w:val="0015514D"/>
    <w:rsid w:val="00164C6F"/>
    <w:rsid w:val="001651E6"/>
    <w:rsid w:val="00167F52"/>
    <w:rsid w:val="001776A5"/>
    <w:rsid w:val="00181BF4"/>
    <w:rsid w:val="001825D7"/>
    <w:rsid w:val="001A3350"/>
    <w:rsid w:val="001A6393"/>
    <w:rsid w:val="001A6A78"/>
    <w:rsid w:val="001B5B69"/>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792E"/>
    <w:rsid w:val="002F0060"/>
    <w:rsid w:val="002F7687"/>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F11CC"/>
    <w:rsid w:val="003F4FD7"/>
    <w:rsid w:val="00411F45"/>
    <w:rsid w:val="00412412"/>
    <w:rsid w:val="00423D54"/>
    <w:rsid w:val="00427F6A"/>
    <w:rsid w:val="004645A0"/>
    <w:rsid w:val="00472585"/>
    <w:rsid w:val="004739AE"/>
    <w:rsid w:val="00476B3D"/>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24E91"/>
    <w:rsid w:val="0055687E"/>
    <w:rsid w:val="00556B81"/>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2B7"/>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87870"/>
    <w:rsid w:val="006927F8"/>
    <w:rsid w:val="00694E2B"/>
    <w:rsid w:val="00695C2B"/>
    <w:rsid w:val="00696794"/>
    <w:rsid w:val="0069766C"/>
    <w:rsid w:val="006C479E"/>
    <w:rsid w:val="006C617F"/>
    <w:rsid w:val="006D1BFD"/>
    <w:rsid w:val="006D2932"/>
    <w:rsid w:val="006E26A8"/>
    <w:rsid w:val="006E3D27"/>
    <w:rsid w:val="006F19EC"/>
    <w:rsid w:val="006F2BC3"/>
    <w:rsid w:val="006F52B2"/>
    <w:rsid w:val="00705267"/>
    <w:rsid w:val="007143AB"/>
    <w:rsid w:val="00716A04"/>
    <w:rsid w:val="0072758D"/>
    <w:rsid w:val="00730EE3"/>
    <w:rsid w:val="00754A70"/>
    <w:rsid w:val="00756A5E"/>
    <w:rsid w:val="00760EA7"/>
    <w:rsid w:val="0076721B"/>
    <w:rsid w:val="0077365D"/>
    <w:rsid w:val="0077570D"/>
    <w:rsid w:val="00783B9A"/>
    <w:rsid w:val="00792F83"/>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7B3F"/>
    <w:rsid w:val="0083332E"/>
    <w:rsid w:val="00834FDA"/>
    <w:rsid w:val="008427F0"/>
    <w:rsid w:val="008449CB"/>
    <w:rsid w:val="00847084"/>
    <w:rsid w:val="00850842"/>
    <w:rsid w:val="008630FD"/>
    <w:rsid w:val="00865D87"/>
    <w:rsid w:val="008713E5"/>
    <w:rsid w:val="0088148E"/>
    <w:rsid w:val="008879DF"/>
    <w:rsid w:val="008A238C"/>
    <w:rsid w:val="008A5B24"/>
    <w:rsid w:val="008B0C65"/>
    <w:rsid w:val="008B3F92"/>
    <w:rsid w:val="008C066D"/>
    <w:rsid w:val="008C2912"/>
    <w:rsid w:val="008C64E5"/>
    <w:rsid w:val="008D4B36"/>
    <w:rsid w:val="008D4DDE"/>
    <w:rsid w:val="008D51B7"/>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61BF"/>
    <w:rsid w:val="009E185E"/>
    <w:rsid w:val="009E30BB"/>
    <w:rsid w:val="009E4498"/>
    <w:rsid w:val="009E4A7F"/>
    <w:rsid w:val="009F19E4"/>
    <w:rsid w:val="00A02FD0"/>
    <w:rsid w:val="00A0463D"/>
    <w:rsid w:val="00A056BE"/>
    <w:rsid w:val="00A13124"/>
    <w:rsid w:val="00A156CD"/>
    <w:rsid w:val="00A24569"/>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06DAB"/>
    <w:rsid w:val="00B16C07"/>
    <w:rsid w:val="00B31A0A"/>
    <w:rsid w:val="00B3249E"/>
    <w:rsid w:val="00B33582"/>
    <w:rsid w:val="00B346EF"/>
    <w:rsid w:val="00B36EBC"/>
    <w:rsid w:val="00B37E0D"/>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F15F2"/>
    <w:rsid w:val="00BF5F93"/>
    <w:rsid w:val="00C1327B"/>
    <w:rsid w:val="00C20035"/>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5519"/>
    <w:rsid w:val="00CB122E"/>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319F2"/>
    <w:rsid w:val="00D35B3C"/>
    <w:rsid w:val="00D36109"/>
    <w:rsid w:val="00D46BB5"/>
    <w:rsid w:val="00D51DF4"/>
    <w:rsid w:val="00D5290E"/>
    <w:rsid w:val="00D5420F"/>
    <w:rsid w:val="00D75F3A"/>
    <w:rsid w:val="00D779CC"/>
    <w:rsid w:val="00DA3657"/>
    <w:rsid w:val="00DA3C76"/>
    <w:rsid w:val="00DA4076"/>
    <w:rsid w:val="00DB249C"/>
    <w:rsid w:val="00DB5161"/>
    <w:rsid w:val="00DB5EE7"/>
    <w:rsid w:val="00DC5E98"/>
    <w:rsid w:val="00DE461C"/>
    <w:rsid w:val="00DF5739"/>
    <w:rsid w:val="00E11168"/>
    <w:rsid w:val="00E127C8"/>
    <w:rsid w:val="00E33748"/>
    <w:rsid w:val="00E42125"/>
    <w:rsid w:val="00E53A87"/>
    <w:rsid w:val="00E56A24"/>
    <w:rsid w:val="00E63827"/>
    <w:rsid w:val="00E642A2"/>
    <w:rsid w:val="00E8120C"/>
    <w:rsid w:val="00E9004E"/>
    <w:rsid w:val="00E977DA"/>
    <w:rsid w:val="00EA0881"/>
    <w:rsid w:val="00EA1C27"/>
    <w:rsid w:val="00EA66A6"/>
    <w:rsid w:val="00EB03C5"/>
    <w:rsid w:val="00EB518C"/>
    <w:rsid w:val="00EB76CE"/>
    <w:rsid w:val="00ED5476"/>
    <w:rsid w:val="00ED6CD6"/>
    <w:rsid w:val="00ED6F43"/>
    <w:rsid w:val="00EE72F9"/>
    <w:rsid w:val="00EE79F3"/>
    <w:rsid w:val="00EE7A93"/>
    <w:rsid w:val="00F14310"/>
    <w:rsid w:val="00F2360F"/>
    <w:rsid w:val="00F34B51"/>
    <w:rsid w:val="00F35E55"/>
    <w:rsid w:val="00F36BD8"/>
    <w:rsid w:val="00F51FF4"/>
    <w:rsid w:val="00F526BF"/>
    <w:rsid w:val="00F562D2"/>
    <w:rsid w:val="00F65A6A"/>
    <w:rsid w:val="00F96E6E"/>
    <w:rsid w:val="00FB0F11"/>
    <w:rsid w:val="00FB4BD2"/>
    <w:rsid w:val="00FC5E5F"/>
    <w:rsid w:val="00FC6A5D"/>
    <w:rsid w:val="00FC7391"/>
    <w:rsid w:val="00FD170C"/>
    <w:rsid w:val="00FD1916"/>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paragraph" w:styleId="Header">
    <w:name w:val="header"/>
    <w:basedOn w:val="Normal"/>
    <w:link w:val="HeaderChar"/>
    <w:uiPriority w:val="99"/>
    <w:unhideWhenUsed/>
    <w:rsid w:val="0012468F"/>
    <w:pPr>
      <w:tabs>
        <w:tab w:val="clear" w:pos="709"/>
        <w:tab w:val="center" w:pos="4320"/>
        <w:tab w:val="right" w:pos="8640"/>
      </w:tabs>
    </w:pPr>
  </w:style>
  <w:style w:type="character" w:customStyle="1" w:styleId="HeaderChar">
    <w:name w:val="Header Char"/>
    <w:basedOn w:val="DefaultParagraphFont"/>
    <w:link w:val="Header"/>
    <w:uiPriority w:val="99"/>
    <w:rsid w:val="0012468F"/>
    <w:rPr>
      <w:rFonts w:ascii="Times New Roman" w:eastAsia="SimSun" w:hAnsi="Times New Roman" w:cs="Lucida Sans"/>
      <w:color w:val="00000A"/>
      <w:lang w:eastAsia="zh-CN" w:bidi="hi-IN"/>
    </w:rPr>
  </w:style>
  <w:style w:type="paragraph" w:styleId="ListParagraph">
    <w:name w:val="List Paragraph"/>
    <w:basedOn w:val="Normal"/>
    <w:uiPriority w:val="34"/>
    <w:qFormat/>
    <w:rsid w:val="00792F83"/>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paragraph" w:styleId="Header">
    <w:name w:val="header"/>
    <w:basedOn w:val="Normal"/>
    <w:link w:val="HeaderChar"/>
    <w:uiPriority w:val="99"/>
    <w:unhideWhenUsed/>
    <w:rsid w:val="0012468F"/>
    <w:pPr>
      <w:tabs>
        <w:tab w:val="clear" w:pos="709"/>
        <w:tab w:val="center" w:pos="4320"/>
        <w:tab w:val="right" w:pos="8640"/>
      </w:tabs>
    </w:pPr>
  </w:style>
  <w:style w:type="character" w:customStyle="1" w:styleId="HeaderChar">
    <w:name w:val="Header Char"/>
    <w:basedOn w:val="DefaultParagraphFont"/>
    <w:link w:val="Header"/>
    <w:uiPriority w:val="99"/>
    <w:rsid w:val="0012468F"/>
    <w:rPr>
      <w:rFonts w:ascii="Times New Roman" w:eastAsia="SimSun" w:hAnsi="Times New Roman" w:cs="Lucida Sans"/>
      <w:color w:val="00000A"/>
      <w:lang w:eastAsia="zh-CN" w:bidi="hi-IN"/>
    </w:rPr>
  </w:style>
  <w:style w:type="paragraph" w:styleId="ListParagraph">
    <w:name w:val="List Paragraph"/>
    <w:basedOn w:val="Normal"/>
    <w:uiPriority w:val="34"/>
    <w:qFormat/>
    <w:rsid w:val="00792F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38</Pages>
  <Words>6583</Words>
  <Characters>37527</Characters>
  <Application>Microsoft Macintosh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44022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Tawnya Peterson</cp:lastModifiedBy>
  <cp:revision>13</cp:revision>
  <dcterms:created xsi:type="dcterms:W3CDTF">2016-01-07T17:48:00Z</dcterms:created>
  <dcterms:modified xsi:type="dcterms:W3CDTF">2016-01-07T19:37:00Z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