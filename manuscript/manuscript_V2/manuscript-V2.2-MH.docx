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4C99CC35" w:rsidR="008D5305" w:rsidRDefault="008D5305" w:rsidP="008F0465">
      <w:pPr>
        <w:spacing w:line="480" w:lineRule="auto"/>
        <w:ind w:firstLine="288"/>
        <w:rPr>
          <w:rFonts w:cs="Times New Roman"/>
        </w:rPr>
      </w:pPr>
      <w:r w:rsidRPr="00FC5E5F">
        <w:rPr>
          <w:rFonts w:cs="Times New Roman"/>
        </w:rPr>
        <w:tab/>
      </w:r>
      <w:r w:rsidR="00F1755A">
        <w:rPr>
          <w:rFonts w:cs="Times New Roman"/>
        </w:rPr>
        <w:t xml:space="preserve">The red water bloom that occurs yearly in the Columbia River Estuary is made up of both the mixotrophic ciliate, </w:t>
      </w:r>
      <w:r w:rsidR="00F1755A" w:rsidRPr="00F1755A">
        <w:rPr>
          <w:rFonts w:cs="Times New Roman"/>
          <w:i/>
        </w:rPr>
        <w:t>M. major</w:t>
      </w:r>
      <w:r w:rsidR="00F1755A">
        <w:rPr>
          <w:rFonts w:cs="Times New Roman"/>
        </w:rPr>
        <w:t xml:space="preserve">, and its </w:t>
      </w:r>
      <w:proofErr w:type="spellStart"/>
      <w:r w:rsidR="00F1755A">
        <w:rPr>
          <w:rFonts w:cs="Times New Roman"/>
        </w:rPr>
        <w:t>cryptophyte</w:t>
      </w:r>
      <w:proofErr w:type="spellEnd"/>
      <w:r w:rsidR="00F1755A">
        <w:rPr>
          <w:rFonts w:cs="Times New Roman"/>
        </w:rPr>
        <w:t xml:space="preserve"> prey, </w:t>
      </w:r>
      <w:proofErr w:type="spellStart"/>
      <w:r w:rsidR="00F1755A" w:rsidRPr="00F1755A">
        <w:rPr>
          <w:rFonts w:cs="Times New Roman"/>
          <w:i/>
        </w:rPr>
        <w:t>Teleaulax</w:t>
      </w:r>
      <w:proofErr w:type="spellEnd"/>
      <w:r w:rsidR="00F1755A" w:rsidRPr="00F1755A">
        <w:rPr>
          <w:rFonts w:cs="Times New Roman"/>
          <w:i/>
        </w:rPr>
        <w:t xml:space="preserve"> </w:t>
      </w:r>
      <w:proofErr w:type="spellStart"/>
      <w:r w:rsidR="00F1755A" w:rsidRPr="00F1755A">
        <w:rPr>
          <w:rFonts w:cs="Times New Roman"/>
          <w:i/>
        </w:rPr>
        <w:t>amphioxeia</w:t>
      </w:r>
      <w:proofErr w:type="spellEnd"/>
      <w:r w:rsidR="00F1755A">
        <w:rPr>
          <w:rFonts w:cs="Times New Roman"/>
        </w:rPr>
        <w:t xml:space="preserve">. To better understand the dynamics of the 2013 bloom we employed the use of continuous flow cytometry to monitor the population of </w:t>
      </w:r>
      <w:proofErr w:type="spellStart"/>
      <w:r w:rsidR="00F1755A">
        <w:rPr>
          <w:rFonts w:cs="Times New Roman"/>
        </w:rPr>
        <w:t>cryptophytes</w:t>
      </w:r>
      <w:proofErr w:type="spellEnd"/>
      <w:r w:rsidR="00F1755A">
        <w:rPr>
          <w:rFonts w:cs="Times New Roman"/>
        </w:rPr>
        <w:t xml:space="preserve">. </w:t>
      </w:r>
      <w:r>
        <w:rPr>
          <w:rFonts w:cs="Times New Roman"/>
        </w:rPr>
        <w:t xml:space="preserve">We have found that there is a significant positive correlation between the abundances of the free-living </w:t>
      </w:r>
      <w:proofErr w:type="spellStart"/>
      <w:r w:rsidRPr="00FF1B1D">
        <w:rPr>
          <w:rFonts w:cs="Times New Roman"/>
          <w:i/>
        </w:rPr>
        <w:t>Teleaulax</w:t>
      </w:r>
      <w:proofErr w:type="spellEnd"/>
      <w:r w:rsidR="00106834">
        <w:rPr>
          <w:rFonts w:cs="Times New Roman"/>
          <w:i/>
        </w:rPr>
        <w:t xml:space="preserve"> </w:t>
      </w:r>
      <w:commentRangeStart w:id="0"/>
      <w:r w:rsidR="00106834">
        <w:rPr>
          <w:rFonts w:cs="Times New Roman"/>
          <w:i/>
        </w:rPr>
        <w:t>sp</w:t>
      </w:r>
      <w:commentRangeEnd w:id="0"/>
      <w:r w:rsidR="00106834">
        <w:rPr>
          <w:rStyle w:val="CommentReference"/>
        </w:rPr>
        <w:commentReference w:id="0"/>
      </w:r>
      <w:r w:rsidR="00106834">
        <w:rPr>
          <w:rFonts w:cs="Times New Roman"/>
          <w:i/>
        </w:rPr>
        <w:t>.</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r w:rsidR="00F1755A">
        <w:rPr>
          <w:rFonts w:cs="Times New Roman"/>
        </w:rPr>
        <w:t>the</w:t>
      </w:r>
      <w:r w:rsidR="00AD70B9">
        <w:rPr>
          <w:rFonts w:cs="Times New Roman"/>
        </w:rPr>
        <w:t xml:space="preserve">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w:t>
      </w:r>
      <w:r w:rsidR="00110E68">
        <w:rPr>
          <w:rFonts w:cs="Times New Roman"/>
        </w:rPr>
        <w:t>Though influenced by physical processes within the</w:t>
      </w:r>
      <w:r w:rsidR="00106834">
        <w:rPr>
          <w:rFonts w:cs="Times New Roman"/>
        </w:rPr>
        <w:t xml:space="preserve"> estuary, </w:t>
      </w:r>
      <w:ins w:id="1" w:author="Maria Hamilton" w:date="2015-11-23T21:40:00Z">
        <w:r w:rsidR="008F0465">
          <w:rPr>
            <w:rFonts w:cs="Times New Roman"/>
          </w:rPr>
          <w:t xml:space="preserve">no significant relationship </w:t>
        </w:r>
      </w:ins>
      <w:ins w:id="2" w:author="Maria Hamilton" w:date="2015-11-23T21:41:00Z">
        <w:r w:rsidR="008F0465">
          <w:rPr>
            <w:rFonts w:cs="Times New Roman"/>
          </w:rPr>
          <w:t xml:space="preserve">was found </w:t>
        </w:r>
      </w:ins>
      <w:ins w:id="3" w:author="Maria Hamilton" w:date="2015-11-23T21:40:00Z">
        <w:r w:rsidR="008F0465">
          <w:rPr>
            <w:rFonts w:cs="Times New Roman"/>
          </w:rPr>
          <w:t xml:space="preserve">between the abundances of the </w:t>
        </w:r>
        <w:proofErr w:type="spellStart"/>
        <w:r w:rsidR="008F0465">
          <w:rPr>
            <w:rFonts w:cs="Times New Roman"/>
          </w:rPr>
          <w:t>cryptophytes</w:t>
        </w:r>
        <w:proofErr w:type="spellEnd"/>
        <w:r w:rsidR="008F0465">
          <w:rPr>
            <w:rFonts w:cs="Times New Roman"/>
          </w:rPr>
          <w:t xml:space="preserve"> and </w:t>
        </w:r>
      </w:ins>
      <w:r w:rsidR="00106834">
        <w:rPr>
          <w:rFonts w:cs="Times New Roman"/>
        </w:rPr>
        <w:t>tidal cycles</w:t>
      </w:r>
      <w:ins w:id="4" w:author="Maria Hamilton" w:date="2015-11-23T21:41:00Z">
        <w:r w:rsidR="008F0465">
          <w:rPr>
            <w:rFonts w:cs="Times New Roman"/>
          </w:rPr>
          <w:t xml:space="preserve">, </w:t>
        </w:r>
      </w:ins>
      <w:r w:rsidR="00110E68">
        <w:rPr>
          <w:rFonts w:cs="Times New Roman"/>
        </w:rPr>
        <w:t xml:space="preserve">indicating that this species is of estuarine origin. </w:t>
      </w:r>
      <w:proofErr w:type="spellStart"/>
      <w:r w:rsidR="00663DA2" w:rsidRPr="00663DA2">
        <w:rPr>
          <w:rFonts w:cs="Times New Roman"/>
          <w:i/>
        </w:rPr>
        <w:t>Teleaulax</w:t>
      </w:r>
      <w:proofErr w:type="spellEnd"/>
      <w:r w:rsidR="00663DA2">
        <w:rPr>
          <w:rFonts w:cs="Times New Roman"/>
        </w:rPr>
        <w:t xml:space="preserve"> </w:t>
      </w:r>
      <w:r>
        <w:rPr>
          <w:rFonts w:cs="Times New Roman"/>
        </w:rPr>
        <w:t xml:space="preserve">division rate was </w:t>
      </w:r>
      <w:r w:rsidR="00A23209">
        <w:rPr>
          <w:rFonts w:cs="Times New Roman"/>
        </w:rPr>
        <w:t xml:space="preserve">determined using a previously developed size structured growth model, and was found to be </w:t>
      </w:r>
      <w:r>
        <w:rPr>
          <w:rFonts w:cs="Times New Roman"/>
        </w:rPr>
        <w:t xml:space="preserve">negatively correlated with pH </w:t>
      </w:r>
      <w:r w:rsidR="005C18E0">
        <w:rPr>
          <w:rFonts w:cs="Times New Roman"/>
        </w:rPr>
        <w:t>while</w:t>
      </w:r>
      <w:r>
        <w:rPr>
          <w:rFonts w:cs="Times New Roman"/>
        </w:rPr>
        <w:t xml:space="preserve"> positively correlated with concentrations of dissolved inorganic</w:t>
      </w:r>
      <w:r w:rsidR="005C18E0">
        <w:rPr>
          <w:rFonts w:cs="Times New Roman"/>
        </w:rPr>
        <w:t xml:space="preserve"> nutrients</w:t>
      </w:r>
      <w:r>
        <w:rPr>
          <w:rFonts w:cs="Times New Roman"/>
        </w:rPr>
        <w:t xml:space="preserve"> (DIN</w:t>
      </w:r>
      <w:r w:rsidR="005C18E0">
        <w:rPr>
          <w:rFonts w:cs="Times New Roman"/>
        </w:rPr>
        <w:t xml:space="preserve"> and DIP</w:t>
      </w:r>
      <w:r>
        <w:rPr>
          <w:rFonts w:cs="Times New Roman"/>
        </w:rPr>
        <w:t xml:space="preserve">), highlighting the importance of </w:t>
      </w:r>
      <w:r w:rsidR="002D52FC">
        <w:rPr>
          <w:rFonts w:cs="Times New Roman"/>
        </w:rPr>
        <w:t xml:space="preserve">pH and </w:t>
      </w:r>
      <w:r w:rsidR="005C18E0">
        <w:rPr>
          <w:rFonts w:cs="Times New Roman"/>
        </w:rPr>
        <w:t>nutrient</w:t>
      </w:r>
      <w:r>
        <w:rPr>
          <w:rFonts w:cs="Times New Roman"/>
        </w:rPr>
        <w:t xml:space="preserve">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2809B5DE"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r w:rsidR="00024EB8">
        <w:rPr>
          <w:rFonts w:cs="Times New Roman"/>
          <w:bCs/>
        </w:rPr>
        <w:t>; awesomeness</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19BF683F"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commentRangeStart w:id="5"/>
      <w:r w:rsidRPr="002F0060">
        <w:rPr>
          <w:rFonts w:cs="Times New Roman"/>
          <w:highlight w:val="yellow"/>
        </w:rPr>
        <w:t>XX</w:t>
      </w:r>
      <w:commentRangeEnd w:id="5"/>
      <w:r w:rsidR="005751FA">
        <w:rPr>
          <w:rStyle w:val="CommentReference"/>
        </w:rPr>
        <w:commentReference w:id="5"/>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ins w:id="6" w:author="Maria Hamilton" w:date="2015-11-23T21:50:00Z">
        <w:r w:rsidR="007E206D">
          <w:rPr>
            <w:rFonts w:cs="Times New Roman"/>
          </w:rPr>
          <w:t>)..</w:t>
        </w:r>
      </w:ins>
      <w:del w:id="7" w:author="Maria Hamilton" w:date="2015-11-23T21:50:00Z">
        <w:r w:rsidRPr="00FC5E5F" w:rsidDel="007E206D">
          <w:rPr>
            <w:rFonts w:cs="Times New Roman"/>
          </w:rPr>
          <w:delText>)</w:delText>
        </w:r>
        <w:r w:rsidDel="007E206D">
          <w:rPr>
            <w:rFonts w:cs="Times New Roman"/>
          </w:rPr>
          <w:delText>, perhaps reflecting a different time point in bloom development</w:delText>
        </w:r>
        <w:r w:rsidRPr="00FC5E5F" w:rsidDel="007E206D">
          <w:rPr>
            <w:rFonts w:cs="Times New Roman"/>
          </w:rPr>
          <w:delText>.</w:delText>
        </w:r>
      </w:del>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5E6579D9" w:rsidR="008D5305" w:rsidRDefault="008D5305" w:rsidP="00662EBB">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ins w:id="8" w:author="Maria Hamilton" w:date="2015-11-23T21:50:00Z">
        <w:r w:rsidR="007E206D">
          <w:rPr>
            <w:rFonts w:cs="Times New Roman"/>
          </w:rPr>
          <w:t>,</w:t>
        </w:r>
      </w:ins>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w:t>
      </w:r>
      <w:r w:rsidR="003C6127">
        <w:rPr>
          <w:rFonts w:cs="Times New Roman"/>
        </w:rPr>
        <w:t xml:space="preserve">cell division </w:t>
      </w:r>
      <w:r>
        <w:rPr>
          <w:rFonts w:cs="Times New Roman"/>
        </w:rPr>
        <w:t xml:space="preserve">of cryptophyte cells, rather than the standing stock, would better reflect the driving force for initiation of </w:t>
      </w:r>
      <w:r w:rsidRPr="00222A2A">
        <w:rPr>
          <w:rFonts w:cs="Times New Roman"/>
          <w:i/>
        </w:rPr>
        <w:t>M. major</w:t>
      </w:r>
      <w:r>
        <w:rPr>
          <w:rFonts w:cs="Times New Roman"/>
        </w:rPr>
        <w:t xml:space="preserve"> blooms. </w:t>
      </w:r>
      <w:del w:id="9" w:author="Maria Hamilton" w:date="2015-11-23T21:51:00Z">
        <w:r w:rsidDel="007E206D">
          <w:rPr>
            <w:rFonts w:cs="Times New Roman"/>
          </w:rPr>
          <w:delText xml:space="preserve"> </w:delText>
        </w:r>
      </w:del>
      <w:r w:rsidR="003C6127">
        <w:rPr>
          <w:rFonts w:cs="Times New Roman"/>
        </w:rPr>
        <w:t>U</w:t>
      </w:r>
      <w:r>
        <w:rPr>
          <w:rFonts w:cs="Times New Roman"/>
        </w:rPr>
        <w:t>ntil recently</w:t>
      </w:r>
      <w:r w:rsidR="005C18E0">
        <w:rPr>
          <w:rFonts w:cs="Times New Roman"/>
        </w:rPr>
        <w:t xml:space="preserve">, </w:t>
      </w:r>
      <w:ins w:id="10" w:author="Maria Hamilton" w:date="2015-11-23T21:51:00Z">
        <w:r w:rsidR="007E206D">
          <w:rPr>
            <w:rFonts w:cs="Times New Roman"/>
          </w:rPr>
          <w:t xml:space="preserve">the </w:t>
        </w:r>
      </w:ins>
      <w:r w:rsidR="005C18E0">
        <w:rPr>
          <w:rFonts w:cs="Times New Roman"/>
        </w:rPr>
        <w:t>rate of cell division</w:t>
      </w:r>
      <w:del w:id="11" w:author="Maria Hamilton" w:date="2015-11-23T21:51:00Z">
        <w:r w:rsidDel="007E206D">
          <w:rPr>
            <w:rFonts w:cs="Times New Roman"/>
          </w:rPr>
          <w:delText xml:space="preserve"> </w:delText>
        </w:r>
      </w:del>
      <w:r>
        <w:rPr>
          <w:rFonts w:cs="Times New Roman"/>
        </w:rPr>
        <w:t xml:space="preserve"> was a time consuming </w:t>
      </w:r>
      <w:r w:rsidR="005B3DC4">
        <w:rPr>
          <w:rFonts w:cs="Times New Roman"/>
        </w:rPr>
        <w:t xml:space="preserve">and difficult </w:t>
      </w:r>
      <w:r>
        <w:rPr>
          <w:rFonts w:cs="Times New Roman"/>
        </w:rPr>
        <w:t>measurement</w:t>
      </w:r>
      <w:ins w:id="12" w:author="Maria Hamilton" w:date="2015-11-23T21:51:00Z">
        <w:r w:rsidR="007E206D">
          <w:rPr>
            <w:rFonts w:cs="Times New Roman"/>
          </w:rPr>
          <w:t xml:space="preserve"> to make</w:t>
        </w:r>
      </w:ins>
      <w:r w:rsidR="005C18E0">
        <w:rPr>
          <w:rFonts w:cs="Times New Roman"/>
        </w:rPr>
        <w:t xml:space="preserve"> (Laws 2012), h</w:t>
      </w:r>
      <w:r w:rsidR="005B3DC4">
        <w:rPr>
          <w:rFonts w:cs="Times New Roman"/>
        </w:rPr>
        <w:t>owever, i</w:t>
      </w:r>
      <w:r>
        <w:rPr>
          <w:rFonts w:cs="Times New Roman"/>
        </w:rPr>
        <w:t xml:space="preserve">t is now possible to use continuous flow cytometry </w:t>
      </w:r>
      <w:ins w:id="13" w:author="Maria Hamilton" w:date="2015-11-23T21:52:00Z">
        <w:r w:rsidR="007E206D">
          <w:rPr>
            <w:rFonts w:cs="Times New Roman"/>
          </w:rPr>
          <w:t xml:space="preserve">data </w:t>
        </w:r>
      </w:ins>
      <w:r>
        <w:rPr>
          <w:rFonts w:cs="Times New Roman"/>
        </w:rPr>
        <w:t>to estimate division rates based on changes in cell size distributions over the course of a day</w:t>
      </w:r>
      <w:r w:rsidR="005B3DC4">
        <w:rPr>
          <w:rFonts w:cs="Times New Roman"/>
        </w:rPr>
        <w:t xml:space="preserve"> (</w:t>
      </w:r>
      <w:proofErr w:type="spellStart"/>
      <w:r w:rsidR="005B3DC4">
        <w:rPr>
          <w:rFonts w:cs="Times New Roman"/>
        </w:rPr>
        <w:t>Sosik</w:t>
      </w:r>
      <w:proofErr w:type="spellEnd"/>
      <w:r w:rsidR="005B3DC4">
        <w:rPr>
          <w:rFonts w:cs="Times New Roman"/>
        </w:rPr>
        <w:t xml:space="preserve"> et al., 2003</w:t>
      </w:r>
      <w:r w:rsidR="005C18E0">
        <w:rPr>
          <w:rFonts w:cs="Times New Roman"/>
        </w:rPr>
        <w:t>;</w:t>
      </w:r>
      <w:r w:rsidR="005C18E0" w:rsidRPr="005C18E0">
        <w:rPr>
          <w:rFonts w:cs="Times New Roman"/>
        </w:rPr>
        <w:t xml:space="preserve"> </w:t>
      </w:r>
      <w:r w:rsidR="005C18E0">
        <w:rPr>
          <w:rFonts w:cs="Times New Roman"/>
        </w:rPr>
        <w:t>Hunter-</w:t>
      </w:r>
      <w:proofErr w:type="spellStart"/>
      <w:r w:rsidR="005C18E0">
        <w:rPr>
          <w:rFonts w:cs="Times New Roman"/>
        </w:rPr>
        <w:t>Cevera</w:t>
      </w:r>
      <w:proofErr w:type="spellEnd"/>
      <w:r w:rsidR="005C18E0">
        <w:rPr>
          <w:rFonts w:cs="Times New Roman"/>
        </w:rPr>
        <w:t xml:space="preserve"> et al., 2014; Ribalet et al., 2015</w:t>
      </w:r>
      <w:r w:rsidR="005B3DC4">
        <w:rPr>
          <w:rFonts w:cs="Times New Roman"/>
        </w:rPr>
        <w:t xml:space="preserve">). This new method eliminates many of the difficulties and biases associated with the determination of cell division rates using discrete sampling techniques. </w:t>
      </w:r>
    </w:p>
    <w:p w14:paraId="1E874E03" w14:textId="0E921575" w:rsidR="00AD70B9" w:rsidRPr="00FC5E5F" w:rsidRDefault="008D5305" w:rsidP="00AD70B9">
      <w:pPr>
        <w:tabs>
          <w:tab w:val="left" w:pos="5265"/>
        </w:tabs>
        <w:spacing w:line="480" w:lineRule="auto"/>
        <w:rPr>
          <w:rFonts w:cs="Times New Roman"/>
        </w:rPr>
      </w:pPr>
      <w:r>
        <w:rPr>
          <w:rFonts w:cs="Times New Roman"/>
        </w:rPr>
        <w:tab/>
        <w:t xml:space="preserve">Here, we apply this </w:t>
      </w:r>
      <w:del w:id="14" w:author="Maria Hamilton" w:date="2015-11-23T21:53:00Z">
        <w:r w:rsidR="005B3DC4" w:rsidDel="00031D8C">
          <w:rPr>
            <w:rFonts w:cs="Times New Roman"/>
          </w:rPr>
          <w:delText xml:space="preserve">new </w:delText>
        </w:r>
      </w:del>
      <w:r>
        <w:rPr>
          <w:rFonts w:cs="Times New Roman"/>
        </w:rPr>
        <w:t xml:space="preserve">approach to the study of cryptophyte division rates both in the laboratory and in the field. </w:t>
      </w:r>
      <w:ins w:id="15" w:author="Maria Hamilton" w:date="2015-11-23T21:54:00Z">
        <w:r w:rsidR="0059455C">
          <w:rPr>
            <w:rFonts w:cs="Times New Roman"/>
          </w:rPr>
          <w:t xml:space="preserve"> </w:t>
        </w:r>
      </w:ins>
      <w:r>
        <w:rPr>
          <w:rFonts w:cs="Times New Roman"/>
        </w:rPr>
        <w:t>We determined</w:t>
      </w:r>
      <w:r w:rsidRPr="00FC5E5F">
        <w:rPr>
          <w:rFonts w:cs="Times New Roman"/>
        </w:rPr>
        <w:t xml:space="preserve"> how the division rate</w:t>
      </w:r>
      <w:ins w:id="16" w:author="Maria Hamilton" w:date="2015-11-23T21:54:00Z">
        <w:r w:rsidR="0059455C">
          <w:rPr>
            <w:rFonts w:cs="Times New Roman"/>
          </w:rPr>
          <w:t>s</w:t>
        </w:r>
      </w:ins>
      <w:r w:rsidR="005B3DC4">
        <w:rPr>
          <w:rFonts w:cs="Times New Roman"/>
        </w:rPr>
        <w:t xml:space="preserve"> of the cryptophyte population </w:t>
      </w:r>
      <w:ins w:id="17" w:author="Maria Hamilton" w:date="2015-11-23T21:54:00Z">
        <w:r w:rsidR="0059455C">
          <w:rPr>
            <w:rFonts w:cs="Times New Roman"/>
          </w:rPr>
          <w:t>are</w:t>
        </w:r>
      </w:ins>
      <w:r w:rsidR="005B3DC4">
        <w:rPr>
          <w:rFonts w:cs="Times New Roman"/>
        </w:rPr>
        <w:t xml:space="preserve">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how</w:t>
      </w:r>
      <w:ins w:id="18" w:author="Maria Hamilton" w:date="2015-11-23T21:55:00Z">
        <w:r w:rsidR="0059455C">
          <w:rPr>
            <w:rFonts w:cs="Times New Roman"/>
          </w:rPr>
          <w:t>, in turn,</w:t>
        </w:r>
      </w:ins>
      <w:r w:rsidR="005B3DC4">
        <w:rPr>
          <w:rFonts w:cs="Times New Roman"/>
        </w:rPr>
        <w:t xml:space="preserve"> </w:t>
      </w:r>
      <w:ins w:id="19" w:author="Maria Hamilton" w:date="2015-11-23T21:54:00Z">
        <w:r w:rsidR="0059455C">
          <w:rPr>
            <w:rFonts w:cs="Times New Roman"/>
          </w:rPr>
          <w:t>these rates</w:t>
        </w:r>
      </w:ins>
      <w:r w:rsidR="005B3DC4">
        <w:rPr>
          <w:rFonts w:cs="Times New Roman"/>
        </w:rPr>
        <w:t xml:space="preserve"> influence</w:t>
      </w:r>
      <w:ins w:id="20" w:author="Maria Hamilton" w:date="2015-11-23T21:55:00Z">
        <w:r w:rsidR="0059455C">
          <w:rPr>
            <w:rFonts w:cs="Times New Roman"/>
          </w:rPr>
          <w:t xml:space="preserve"> </w:t>
        </w:r>
      </w:ins>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5B3DC4">
        <w:rPr>
          <w:rFonts w:cs="Times New Roman"/>
        </w:rPr>
        <w:t xml:space="preserve">The abundances and size distribution of the cryptophytes were determined using a continuous flow cytometer, SeaFlow </w:t>
      </w:r>
      <w:r w:rsidR="005B3DC4" w:rsidRPr="00FC5E5F">
        <w:rPr>
          <w:rFonts w:cs="Times New Roman"/>
        </w:rPr>
        <w:t>(Swalwell et al.</w:t>
      </w:r>
      <w:r w:rsidR="005B3DC4">
        <w:rPr>
          <w:rFonts w:cs="Times New Roman"/>
        </w:rPr>
        <w:t>,</w:t>
      </w:r>
      <w:r w:rsidR="005B3DC4" w:rsidRPr="00FC5E5F">
        <w:rPr>
          <w:rFonts w:cs="Times New Roman"/>
        </w:rPr>
        <w:t xml:space="preserve"> 2011)</w:t>
      </w:r>
      <w:r w:rsidR="005B3DC4">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r w:rsidR="000463DE" w:rsidRPr="00FC5E5F">
        <w:rPr>
          <w:rFonts w:cs="Times New Roman"/>
        </w:rPr>
        <w:t>cell growth is determined by light exposure,</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4136B521"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1" w:name="__DdeLink__1831_1098803516"/>
      <w:bookmarkStart w:id="22" w:name="__DdeLink__1936_918047637"/>
      <w:r w:rsidRPr="00FC5E5F">
        <w:rPr>
          <w:rFonts w:cs="Times New Roman"/>
        </w:rPr>
        <w:t>°C</w:t>
      </w:r>
      <w:bookmarkEnd w:id="21"/>
      <w:bookmarkEnd w:id="22"/>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w:t>
      </w:r>
      <w:ins w:id="23" w:author="Maria Hamilton" w:date="2015-11-23T21:57:00Z">
        <w:r w:rsidR="0059455C">
          <w:rPr>
            <w:rFonts w:cs="Times New Roman"/>
          </w:rPr>
          <w:t>ere</w:t>
        </w:r>
      </w:ins>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r w:rsidRPr="00FC5E5F">
        <w:rPr>
          <w:rFonts w:cs="Times New Roman"/>
          <w:b/>
          <w:bCs/>
        </w:rPr>
        <w:t xml:space="preserve">Environmental </w:t>
      </w:r>
      <w:r>
        <w:rPr>
          <w:rFonts w:cs="Times New Roman"/>
          <w:b/>
          <w:bCs/>
        </w:rPr>
        <w:t>conditions</w:t>
      </w:r>
    </w:p>
    <w:p w14:paraId="5066DD85" w14:textId="6AECB7A9" w:rsidR="00FF6D70"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 xml:space="preserve">The survey began and ended during neap tides (weeks 1, 3, and 4). </w:t>
      </w:r>
      <w:r w:rsidR="00C619A6">
        <w:rPr>
          <w:rFonts w:cs="Times New Roman"/>
        </w:rPr>
        <w:t>Spring tide, occurred during the second week of the survey</w:t>
      </w:r>
      <w:r w:rsidR="003F11CC">
        <w:rPr>
          <w:rFonts w:cs="Times New Roman"/>
        </w:rPr>
        <w:t xml:space="preserve">, and it was during this time that the </w:t>
      </w:r>
      <w:r w:rsidR="0004504F">
        <w:rPr>
          <w:rFonts w:cs="Times New Roman"/>
        </w:rPr>
        <w:t xml:space="preserve">highest </w:t>
      </w:r>
      <w:r w:rsidR="0004504F" w:rsidRPr="00FC5E5F">
        <w:rPr>
          <w:rFonts w:cs="Times New Roman"/>
        </w:rPr>
        <w:t xml:space="preserve">surface water salinity </w:t>
      </w:r>
      <w:r w:rsidR="0004504F">
        <w:rPr>
          <w:rFonts w:cs="Times New Roman"/>
        </w:rPr>
        <w:t>and lowest temperature w</w:t>
      </w:r>
      <w:ins w:id="24" w:author="Maria Hamilton" w:date="2015-11-23T22:00:00Z">
        <w:r w:rsidR="0059455C">
          <w:rPr>
            <w:rFonts w:cs="Times New Roman"/>
          </w:rPr>
          <w:t>as</w:t>
        </w:r>
      </w:ins>
      <w:r w:rsidR="0004504F">
        <w:rPr>
          <w:rFonts w:cs="Times New Roman"/>
        </w:rPr>
        <w:t xml:space="preserve"> observed</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second neap tide</w:t>
      </w:r>
      <w:r w:rsidR="0004504F">
        <w:rPr>
          <w:rFonts w:cs="Times New Roman"/>
        </w:rPr>
        <w:t>, with little variation</w:t>
      </w:r>
      <w:del w:id="25" w:author="Maria Hamilton" w:date="2015-11-23T22:00:00Z">
        <w:r w:rsidR="0004504F" w:rsidDel="0059455C">
          <w:rPr>
            <w:rFonts w:cs="Times New Roman"/>
          </w:rPr>
          <w:delText>s</w:delText>
        </w:r>
      </w:del>
      <w:r w:rsidR="0004504F">
        <w:rPr>
          <w:rFonts w:cs="Times New Roman"/>
        </w:rPr>
        <w:t xml:space="preserve">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ins w:id="26" w:author="Maria Hamilton" w:date="2015-11-23T22:00:00Z">
        <w:r w:rsidR="0059455C">
          <w:rPr>
            <w:rFonts w:cs="Times New Roman"/>
          </w:rPr>
          <w:t>was</w:t>
        </w:r>
      </w:ins>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54D1EF2" w:rsidR="008D5305" w:rsidRDefault="0004504F" w:rsidP="00412412">
      <w:pPr>
        <w:spacing w:line="480" w:lineRule="auto"/>
        <w:ind w:firstLine="288"/>
        <w:rPr>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r w:rsidR="008D5305" w:rsidRPr="00FC5E5F">
        <w:rPr>
          <w:rFonts w:cs="Times New Roman"/>
        </w:rPr>
        <w:t xml:space="preserve">Changes in </w:t>
      </w:r>
      <w:r w:rsidR="006C479E">
        <w:rPr>
          <w:rFonts w:cs="Times New Roman"/>
        </w:rPr>
        <w:t xml:space="preserve">concentrations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8D5305">
        <w:rPr>
          <w:rFonts w:cs="Times New Roman"/>
        </w:rPr>
        <w:t xml:space="preserve"> co-varied</w:t>
      </w:r>
      <w:r w:rsidR="008D5305" w:rsidRPr="00FC5E5F">
        <w:rPr>
          <w:rFonts w:cs="Times New Roman"/>
        </w:rPr>
        <w:t xml:space="preserve"> throughout the </w:t>
      </w:r>
      <w:r w:rsidR="008D5305">
        <w:rPr>
          <w:rFonts w:cs="Times New Roman"/>
        </w:rPr>
        <w:t xml:space="preserve">survey, with </w:t>
      </w:r>
      <w:r w:rsidR="008D5305" w:rsidRPr="00FC5E5F">
        <w:rPr>
          <w:rFonts w:cs="Times New Roman"/>
        </w:rPr>
        <w:t xml:space="preserve">nutrient concentrations </w:t>
      </w:r>
      <w:r w:rsidR="00C619A6">
        <w:rPr>
          <w:rFonts w:cs="Times New Roman"/>
        </w:rPr>
        <w:t xml:space="preserve">initially </w:t>
      </w:r>
      <w:r w:rsidR="008D5305">
        <w:rPr>
          <w:rFonts w:cs="Times New Roman"/>
        </w:rPr>
        <w:t xml:space="preserve">stable </w:t>
      </w:r>
      <w:r w:rsidR="00C619A6">
        <w:rPr>
          <w:rFonts w:cs="Times New Roman"/>
        </w:rPr>
        <w:t>then increasing by the end of the first neap tide. They</w:t>
      </w:r>
      <w:r w:rsidR="00A4404F">
        <w:rPr>
          <w:rFonts w:cs="Times New Roman"/>
        </w:rPr>
        <w:t xml:space="preserve"> </w:t>
      </w:r>
      <w:r w:rsidR="008D5305">
        <w:rPr>
          <w:rFonts w:cs="Times New Roman"/>
        </w:rPr>
        <w:t xml:space="preserve">decreased </w:t>
      </w:r>
      <w:r w:rsidR="00A4404F">
        <w:rPr>
          <w:rFonts w:cs="Times New Roman"/>
        </w:rPr>
        <w:t xml:space="preserve">during the </w:t>
      </w:r>
      <w:r w:rsidR="00C619A6">
        <w:rPr>
          <w:rFonts w:cs="Times New Roman"/>
        </w:rPr>
        <w:t>spring tide</w:t>
      </w:r>
      <w:r w:rsidR="00A4404F">
        <w:rPr>
          <w:rFonts w:cs="Times New Roman"/>
        </w:rPr>
        <w:t xml:space="preserve"> and remained relatively stable later on</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6C617F">
        <w:rPr>
          <w:rFonts w:cs="Times New Roman"/>
          <w:b/>
          <w:bCs/>
        </w:rPr>
        <w:t>1</w:t>
      </w:r>
      <w:r w:rsidR="008D5305">
        <w:rPr>
          <w:rFonts w:cs="Times New Roman"/>
          <w:b/>
          <w:bCs/>
        </w:rPr>
        <w:t>C</w:t>
      </w:r>
      <w:r w:rsidR="008D5305" w:rsidRPr="00FC5E5F">
        <w:rPr>
          <w:rFonts w:cs="Times New Roman"/>
        </w:rPr>
        <w:t xml:space="preserve">). </w:t>
      </w:r>
      <w:r w:rsidR="008D5305" w:rsidRPr="006C617F">
        <w:rPr>
          <w:rFonts w:cs="Times New Roman"/>
        </w:rPr>
        <w:t>DI</w:t>
      </w:r>
      <w:r w:rsidR="006C617F" w:rsidRPr="006C617F">
        <w:rPr>
          <w:rFonts w:cs="Times New Roman"/>
        </w:rPr>
        <w:t>P and DIN</w:t>
      </w:r>
      <w:r w:rsidR="008D5305" w:rsidRPr="006C617F">
        <w:rPr>
          <w:rFonts w:cs="Times New Roman"/>
        </w:rPr>
        <w:t xml:space="preserve"> concentrations were negatively correlated with pH (R</w:t>
      </w:r>
      <w:r w:rsidR="008D5305" w:rsidRPr="006C617F">
        <w:rPr>
          <w:rFonts w:cs="Times New Roman"/>
          <w:vertAlign w:val="superscript"/>
        </w:rPr>
        <w:t>2</w:t>
      </w:r>
      <w:r w:rsidR="008D5305" w:rsidRPr="006C617F">
        <w:rPr>
          <w:rFonts w:cs="Times New Roman"/>
        </w:rPr>
        <w:t xml:space="preserve"> = 0.</w:t>
      </w:r>
      <w:r w:rsidR="006C617F" w:rsidRPr="006C617F">
        <w:rPr>
          <w:rFonts w:cs="Times New Roman"/>
        </w:rPr>
        <w:t>47 and 0.</w:t>
      </w:r>
      <w:r w:rsidR="008D5305" w:rsidRPr="006C617F">
        <w:rPr>
          <w:rFonts w:cs="Times New Roman"/>
        </w:rPr>
        <w:t>34, p&lt; 0.05</w:t>
      </w:r>
      <w:r w:rsidR="006C617F" w:rsidRPr="006C617F">
        <w:rPr>
          <w:rFonts w:cs="Times New Roman"/>
        </w:rPr>
        <w:t>, respectively</w:t>
      </w:r>
      <w:r w:rsidR="008D5305" w:rsidRPr="006C617F">
        <w:rPr>
          <w:rFonts w:cs="Times New Roman"/>
        </w:rPr>
        <w:t>) (</w:t>
      </w:r>
      <w:r w:rsidR="008D5305" w:rsidRPr="006C617F">
        <w:rPr>
          <w:rFonts w:cs="Times New Roman"/>
          <w:b/>
        </w:rPr>
        <w:t xml:space="preserve">Fig. </w:t>
      </w:r>
      <w:r w:rsidR="001776A5" w:rsidRPr="006C617F">
        <w:rPr>
          <w:rFonts w:cs="Times New Roman"/>
          <w:b/>
        </w:rPr>
        <w:t>S</w:t>
      </w:r>
      <w:r w:rsidR="006C617F" w:rsidRPr="006C617F">
        <w:rPr>
          <w:rFonts w:cs="Times New Roman"/>
          <w:b/>
        </w:rPr>
        <w:t>2</w:t>
      </w:r>
      <w:r w:rsidR="008D5305" w:rsidRPr="006C617F">
        <w:rPr>
          <w:rFonts w:cs="Times New Roman"/>
        </w:rPr>
        <w:t>).</w:t>
      </w:r>
      <w:r w:rsidR="008D5305">
        <w:rPr>
          <w:rFonts w:cs="Times New Roman"/>
        </w:rPr>
        <w:t xml:space="preserve"> </w:t>
      </w:r>
    </w:p>
    <w:p w14:paraId="13FCA364" w14:textId="1DDCEACF" w:rsidR="00450527" w:rsidRPr="00FE75DC" w:rsidRDefault="00450527" w:rsidP="00412412">
      <w:pPr>
        <w:spacing w:line="480" w:lineRule="auto"/>
        <w:ind w:firstLine="288"/>
        <w:rPr>
          <w:rFonts w:cs="Times New Roman"/>
        </w:rPr>
      </w:pPr>
      <w:r>
        <w:rPr>
          <w:rFonts w:cs="Times New Roman"/>
        </w:rPr>
        <w:t>Red fluorescence, a measurement generally considered to be a proxy for phytoplankton biomass, was low for the duration of the first week (first neap tide) of the survey, but then increased and reached the highest values by the end of the spring tide (Fig. 1B)</w:t>
      </w:r>
      <w:r w:rsidR="00323CC8">
        <w:rPr>
          <w:rFonts w:cs="Times New Roman"/>
        </w:rPr>
        <w:t xml:space="preserve">. </w:t>
      </w:r>
      <w:r w:rsidR="00DB4FC8">
        <w:rPr>
          <w:rFonts w:cs="Times New Roman"/>
        </w:rPr>
        <w:t>There also appeared to be a positive relationship between fluorescence and tidal cycle, with values increasing with high salinity and the corresponding flood tide.</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7FA90A35"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ins w:id="27" w:author="Maria Hamilton" w:date="2015-11-23T22:02:00Z">
        <w:r w:rsidR="00DA6DCB">
          <w:rPr>
            <w:rFonts w:cs="Times New Roman"/>
          </w:rPr>
          <w:t xml:space="preserve">a </w:t>
        </w:r>
      </w:ins>
      <w:proofErr w:type="spellStart"/>
      <w:r w:rsidR="001235F6" w:rsidRPr="00FC5E5F">
        <w:rPr>
          <w:rFonts w:cs="Times New Roman"/>
          <w:bCs/>
          <w:i/>
        </w:rPr>
        <w:t>Teleaulax</w:t>
      </w:r>
      <w:proofErr w:type="spellEnd"/>
      <w:r w:rsidR="001235F6" w:rsidRPr="00FC5E5F">
        <w:rPr>
          <w:rFonts w:cs="Times New Roman"/>
          <w:bCs/>
          <w:i/>
        </w:rPr>
        <w:t xml:space="preserve"> amphioexa </w:t>
      </w:r>
      <w:r w:rsidR="001235F6">
        <w:rPr>
          <w:rFonts w:cs="Times New Roman"/>
        </w:rPr>
        <w:t>population during the survey.</w:t>
      </w:r>
    </w:p>
    <w:p w14:paraId="220A2335" w14:textId="302FB519"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ins w:id="28" w:author="Maria Hamilton" w:date="2015-11-23T22:03:00Z">
        <w:r w:rsidR="00DA6DCB">
          <w:rPr>
            <w:rFonts w:cs="Times New Roman"/>
          </w:rPr>
          <w:t>s</w:t>
        </w:r>
      </w:ins>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w:t>
      </w:r>
      <w:ins w:id="29" w:author="Maria Hamilton" w:date="2015-11-23T22:03:00Z">
        <w:r w:rsidR="00DA6DCB">
          <w:rPr>
            <w:rFonts w:cs="Times New Roman"/>
          </w:rPr>
          <w:t xml:space="preserve">these changes </w:t>
        </w:r>
      </w:ins>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were observed during the first two days of the survey</w:t>
      </w:r>
      <w:r w:rsidR="007C138D">
        <w:rPr>
          <w:rFonts w:cs="Times New Roman"/>
        </w:rPr>
        <w:t xml:space="preserve"> during the first neap tide</w:t>
      </w:r>
      <w:r>
        <w:rPr>
          <w:rFonts w:cs="Times New Roman"/>
        </w:rPr>
        <w:t xml:space="preserve">, with </w:t>
      </w:r>
      <w:ins w:id="30" w:author="Maria Hamilton" w:date="2015-11-23T22:04:00Z">
        <w:r w:rsidR="007A732D">
          <w:rPr>
            <w:rFonts w:cs="Times New Roman"/>
          </w:rPr>
          <w:t xml:space="preserve">a </w:t>
        </w:r>
      </w:ins>
      <w:r>
        <w:rPr>
          <w:rFonts w:cs="Times New Roman"/>
        </w:rPr>
        <w:t>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w:t>
      </w:r>
      <w:r w:rsidR="007C138D">
        <w:rPr>
          <w:rFonts w:cs="Times New Roman"/>
        </w:rPr>
        <w:t>spring tide</w:t>
      </w:r>
      <w:r w:rsidR="006525FE">
        <w:rPr>
          <w:rFonts w:cs="Times New Roman"/>
        </w:rPr>
        <w:t>)</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w:t>
      </w:r>
      <w:r w:rsidR="007C138D">
        <w:rPr>
          <w:rFonts w:cs="Times New Roman"/>
        </w:rPr>
        <w:t>neap tide</w:t>
      </w:r>
      <w:r w:rsidR="006525FE">
        <w:rPr>
          <w:rFonts w:cs="Times New Roman"/>
        </w:rPr>
        <w:t xml:space="preserve">)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152ED0C1"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commentRangeStart w:id="31"/>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w:t>
      </w:r>
      <w:commentRangeEnd w:id="31"/>
      <w:r w:rsidR="007A732D">
        <w:rPr>
          <w:rStyle w:val="CommentReference"/>
        </w:rPr>
        <w:commentReference w:id="31"/>
      </w:r>
      <w:r w:rsidR="00114CA7">
        <w:rPr>
          <w:rFonts w:cs="Times New Roman"/>
        </w:rPr>
        <w:t xml:space="preserve">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w:t>
      </w:r>
      <w:r w:rsidR="00B3249E">
        <w:rPr>
          <w:rFonts w:eastAsia="Calibri" w:cs="Times New Roman"/>
        </w:rPr>
        <w:t>24</w:t>
      </w:r>
      <w:r>
        <w:rPr>
          <w:rFonts w:eastAsia="Calibri" w:cs="Times New Roman"/>
        </w:rPr>
        <w:t>,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w:t>
      </w:r>
      <w:commentRangeStart w:id="32"/>
      <w:r w:rsidR="00136ED5">
        <w:rPr>
          <w:rFonts w:eastAsia="Calibri" w:cs="Times New Roman"/>
        </w:rPr>
        <w:t xml:space="preserve">of </w:t>
      </w:r>
      <w:proofErr w:type="spellStart"/>
      <w:r w:rsidR="00136ED5" w:rsidRPr="00663DA2">
        <w:rPr>
          <w:rFonts w:cs="Times New Roman"/>
          <w:i/>
        </w:rPr>
        <w:t>Teleaulax</w:t>
      </w:r>
      <w:commentRangeEnd w:id="32"/>
      <w:proofErr w:type="spellEnd"/>
      <w:r w:rsidR="007A732D">
        <w:rPr>
          <w:rStyle w:val="CommentReference"/>
        </w:rPr>
        <w:commentReference w:id="32"/>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w:t>
      </w:r>
      <w:ins w:id="33" w:author="Maria Hamilton" w:date="2015-11-23T22:05:00Z">
        <w:r w:rsidR="007A732D">
          <w:rPr>
            <w:rFonts w:eastAsia="Calibri" w:cs="Times New Roman"/>
          </w:rPr>
          <w:t>,</w:t>
        </w:r>
      </w:ins>
      <w:r w:rsidR="00136ED5">
        <w:rPr>
          <w:rFonts w:eastAsia="Calibri" w:cs="Times New Roman"/>
        </w:rPr>
        <w:t xml:space="preserve"> such as nutrient concentrations</w:t>
      </w:r>
      <w:r w:rsidR="00925B83">
        <w:rPr>
          <w:rFonts w:eastAsia="Calibri" w:cs="Times New Roman"/>
        </w:rPr>
        <w:t xml:space="preserve">, and no relationship </w:t>
      </w:r>
      <w:r w:rsidR="00760C6C">
        <w:rPr>
          <w:rFonts w:eastAsia="Calibri" w:cs="Times New Roman"/>
        </w:rPr>
        <w:t>between abundances and</w:t>
      </w:r>
      <w:r w:rsidR="00925B83">
        <w:rPr>
          <w:rFonts w:eastAsia="Calibri" w:cs="Times New Roman"/>
        </w:rPr>
        <w:t xml:space="preserve"> </w:t>
      </w:r>
      <w:r w:rsidR="00760C6C">
        <w:rPr>
          <w:rFonts w:eastAsia="Calibri" w:cs="Times New Roman"/>
        </w:rPr>
        <w:t>neap/spring tide could be determined.</w:t>
      </w:r>
      <w:r w:rsidR="00136ED5">
        <w:rPr>
          <w:rFonts w:eastAsia="Calibri" w:cs="Times New Roman"/>
        </w:rPr>
        <w:t xml:space="preserve"> (data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7C138D">
        <w:rPr>
          <w:rFonts w:eastAsia="Calibri" w:cs="Times New Roman"/>
        </w:rPr>
        <w:t xml:space="preserve"> </w:t>
      </w:r>
    </w:p>
    <w:p w14:paraId="558D7DF1" w14:textId="77777777" w:rsidR="008D5305" w:rsidRDefault="008D5305" w:rsidP="00412412">
      <w:pPr>
        <w:spacing w:line="480" w:lineRule="auto"/>
        <w:ind w:firstLine="288"/>
        <w:rPr>
          <w:rFonts w:cs="Times New Roman"/>
          <w:b/>
          <w:bCs/>
        </w:rPr>
      </w:pPr>
    </w:p>
    <w:p w14:paraId="30255873" w14:textId="7F44294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27CBFA9"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w:t>
      </w:r>
      <w:del w:id="34" w:author="Maria Hamilton" w:date="2015-11-23T22:06:00Z">
        <w:r w:rsidR="005D449D" w:rsidRPr="00505188" w:rsidDel="007A732D">
          <w:rPr>
            <w:rFonts w:cs="Times New Roman"/>
          </w:rPr>
          <w:delText>s</w:delText>
        </w:r>
      </w:del>
      <w:r w:rsidR="005D449D" w:rsidRPr="00505188">
        <w:rPr>
          <w:rFonts w:cs="Times New Roman"/>
        </w:rPr>
        <w:t xml:space="preserve">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ins w:id="35" w:author="Maria Hamilton" w:date="2015-11-23T22:06:00Z">
        <w:r w:rsidR="007A732D">
          <w:rPr>
            <w:rFonts w:cs="Times New Roman"/>
          </w:rPr>
          <w:t>the use of</w:t>
        </w:r>
      </w:ins>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7A732D">
        <w:rPr>
          <w:rFonts w:cs="Times New Roman"/>
          <w:rPrChange w:id="36" w:author="Maria Hamilton" w:date="2015-11-23T22:07:00Z">
            <w:rPr>
              <w:rFonts w:cs="Times New Roman"/>
              <w:highlight w:val="yellow"/>
            </w:rPr>
          </w:rPrChange>
        </w:rPr>
        <w:t>D</w:t>
      </w:r>
      <w:r w:rsidR="005B3DC4" w:rsidRPr="007A732D">
        <w:rPr>
          <w:rFonts w:cs="Times New Roman"/>
          <w:rPrChange w:id="37" w:author="Maria Hamilton" w:date="2015-11-23T22:07:00Z">
            <w:rPr>
              <w:rFonts w:cs="Times New Roman"/>
              <w:highlight w:val="yellow"/>
            </w:rPr>
          </w:rPrChange>
        </w:rPr>
        <w:t>ur</w:t>
      </w:r>
      <w:r w:rsidR="001A3350" w:rsidRPr="007A732D">
        <w:rPr>
          <w:rFonts w:cs="Times New Roman"/>
          <w:rPrChange w:id="38" w:author="Maria Hamilton" w:date="2015-11-23T22:07:00Z">
            <w:rPr>
              <w:rFonts w:cs="Times New Roman"/>
              <w:highlight w:val="yellow"/>
            </w:rPr>
          </w:rPrChange>
        </w:rPr>
        <w:t xml:space="preserve">ing the 4-week survey, </w:t>
      </w:r>
      <w:r w:rsidR="003C6127" w:rsidRPr="007A732D">
        <w:rPr>
          <w:rFonts w:cs="Times New Roman"/>
          <w:rPrChange w:id="39" w:author="Maria Hamilton" w:date="2015-11-23T22:07:00Z">
            <w:rPr>
              <w:rFonts w:cs="Times New Roman"/>
              <w:highlight w:val="yellow"/>
            </w:rPr>
          </w:rPrChange>
        </w:rPr>
        <w:t xml:space="preserve">changes in </w:t>
      </w:r>
      <w:r w:rsidR="001A3350" w:rsidRPr="007A732D">
        <w:rPr>
          <w:rFonts w:cs="Times New Roman"/>
          <w:rPrChange w:id="40" w:author="Maria Hamilton" w:date="2015-11-23T22:07:00Z">
            <w:rPr>
              <w:rFonts w:cs="Times New Roman"/>
              <w:highlight w:val="yellow"/>
            </w:rPr>
          </w:rPrChange>
        </w:rPr>
        <w:t>t</w:t>
      </w:r>
      <w:r w:rsidR="00D319F2" w:rsidRPr="007A732D">
        <w:rPr>
          <w:rFonts w:cs="Times New Roman"/>
          <w:rPrChange w:id="41" w:author="Maria Hamilton" w:date="2015-11-23T22:07:00Z">
            <w:rPr>
              <w:rFonts w:cs="Times New Roman"/>
              <w:highlight w:val="yellow"/>
            </w:rPr>
          </w:rPrChange>
        </w:rPr>
        <w:t xml:space="preserve">he </w:t>
      </w:r>
      <w:r w:rsidR="001A3350" w:rsidRPr="007A732D">
        <w:rPr>
          <w:rFonts w:cs="Times New Roman"/>
          <w:rPrChange w:id="42" w:author="Maria Hamilton" w:date="2015-11-23T22:07:00Z">
            <w:rPr>
              <w:rFonts w:cs="Times New Roman"/>
              <w:highlight w:val="yellow"/>
            </w:rPr>
          </w:rPrChange>
        </w:rPr>
        <w:t>size distribution</w:t>
      </w:r>
      <w:r w:rsidR="00D319F2" w:rsidRPr="007A732D">
        <w:rPr>
          <w:rFonts w:cs="Times New Roman"/>
          <w:rPrChange w:id="43" w:author="Maria Hamilton" w:date="2015-11-23T22:07:00Z">
            <w:rPr>
              <w:rFonts w:cs="Times New Roman"/>
              <w:highlight w:val="yellow"/>
            </w:rPr>
          </w:rPrChange>
        </w:rPr>
        <w:t xml:space="preserve"> of </w:t>
      </w:r>
      <w:r w:rsidR="00493498" w:rsidRPr="007A732D">
        <w:rPr>
          <w:rFonts w:cs="Times New Roman"/>
          <w:bCs/>
          <w:i/>
          <w:rPrChange w:id="44" w:author="Maria Hamilton" w:date="2015-11-23T22:07:00Z">
            <w:rPr>
              <w:rFonts w:cs="Times New Roman"/>
              <w:bCs/>
              <w:i/>
              <w:highlight w:val="yellow"/>
            </w:rPr>
          </w:rPrChange>
        </w:rPr>
        <w:t>T. amphioxeia</w:t>
      </w:r>
      <w:r w:rsidR="00D319F2" w:rsidRPr="007A732D">
        <w:rPr>
          <w:rFonts w:cs="Times New Roman"/>
          <w:rPrChange w:id="45" w:author="Maria Hamilton" w:date="2015-11-23T22:07:00Z">
            <w:rPr>
              <w:rFonts w:cs="Times New Roman"/>
              <w:highlight w:val="yellow"/>
            </w:rPr>
          </w:rPrChange>
        </w:rPr>
        <w:t xml:space="preserve"> </w:t>
      </w:r>
      <w:r w:rsidR="003C6127" w:rsidRPr="007A732D">
        <w:rPr>
          <w:rFonts w:cs="Times New Roman"/>
          <w:rPrChange w:id="46" w:author="Maria Hamilton" w:date="2015-11-23T22:07:00Z">
            <w:rPr>
              <w:rFonts w:cs="Times New Roman"/>
              <w:highlight w:val="yellow"/>
            </w:rPr>
          </w:rPrChange>
        </w:rPr>
        <w:t>followed the day/night cycle</w:t>
      </w:r>
      <w:r w:rsidR="001A3350" w:rsidRPr="007A732D">
        <w:rPr>
          <w:rFonts w:cs="Times New Roman"/>
          <w:rPrChange w:id="47" w:author="Maria Hamilton" w:date="2015-11-23T22:07:00Z">
            <w:rPr>
              <w:rFonts w:cs="Times New Roman"/>
              <w:highlight w:val="yellow"/>
            </w:rPr>
          </w:rPrChange>
        </w:rPr>
        <w:t xml:space="preserve"> (</w:t>
      </w:r>
      <w:r w:rsidR="001A3350" w:rsidRPr="007A732D">
        <w:rPr>
          <w:rFonts w:cs="Times New Roman"/>
          <w:b/>
          <w:rPrChange w:id="48" w:author="Maria Hamilton" w:date="2015-11-23T22:07:00Z">
            <w:rPr>
              <w:rFonts w:cs="Times New Roman"/>
              <w:b/>
              <w:highlight w:val="yellow"/>
            </w:rPr>
          </w:rPrChange>
        </w:rPr>
        <w:t>Fig.</w:t>
      </w:r>
      <w:r w:rsidR="001A3350" w:rsidRPr="007A732D">
        <w:rPr>
          <w:rFonts w:cs="Times New Roman"/>
          <w:rPrChange w:id="49" w:author="Maria Hamilton" w:date="2015-11-23T22:07:00Z">
            <w:rPr>
              <w:rFonts w:cs="Times New Roman"/>
              <w:highlight w:val="yellow"/>
            </w:rPr>
          </w:rPrChange>
        </w:rPr>
        <w:t xml:space="preserve"> </w:t>
      </w:r>
      <w:r w:rsidR="003C6127" w:rsidRPr="007A732D">
        <w:rPr>
          <w:rFonts w:cs="Times New Roman"/>
          <w:b/>
          <w:rPrChange w:id="50" w:author="Maria Hamilton" w:date="2015-11-23T22:07:00Z">
            <w:rPr>
              <w:rFonts w:cs="Times New Roman"/>
              <w:b/>
              <w:highlight w:val="yellow"/>
            </w:rPr>
          </w:rPrChange>
        </w:rPr>
        <w:t>5A</w:t>
      </w:r>
      <w:r w:rsidR="001A3350" w:rsidRPr="007A732D">
        <w:rPr>
          <w:rFonts w:cs="Times New Roman"/>
          <w:rPrChange w:id="51" w:author="Maria Hamilton" w:date="2015-11-23T22:07:00Z">
            <w:rPr>
              <w:rFonts w:cs="Times New Roman"/>
              <w:highlight w:val="yellow"/>
            </w:rPr>
          </w:rPrChange>
        </w:rPr>
        <w:t>)</w:t>
      </w:r>
      <w:r w:rsidR="003C6127" w:rsidRPr="007A732D">
        <w:rPr>
          <w:rFonts w:cs="Times New Roman"/>
          <w:rPrChange w:id="52" w:author="Maria Hamilton" w:date="2015-11-23T22:07:00Z">
            <w:rPr>
              <w:rFonts w:cs="Times New Roman"/>
              <w:highlight w:val="yellow"/>
            </w:rPr>
          </w:rPrChange>
        </w:rPr>
        <w:t xml:space="preserve">. No effect of the tidal cycle was observed on the cryptophyte size distribution, </w:t>
      </w:r>
      <w:r w:rsidR="00D319F2" w:rsidRPr="007A732D">
        <w:rPr>
          <w:rFonts w:cs="Times New Roman"/>
          <w:rPrChange w:id="53" w:author="Maria Hamilton" w:date="2015-11-23T22:07:00Z">
            <w:rPr>
              <w:rFonts w:cs="Times New Roman"/>
              <w:highlight w:val="yellow"/>
            </w:rPr>
          </w:rPrChange>
        </w:rPr>
        <w:t xml:space="preserve">which is consistent </w:t>
      </w:r>
      <w:r w:rsidR="001A3350" w:rsidRPr="007A732D">
        <w:rPr>
          <w:rFonts w:cs="Times New Roman"/>
          <w:rPrChange w:id="54" w:author="Maria Hamilton" w:date="2015-11-23T22:07:00Z">
            <w:rPr>
              <w:rFonts w:cs="Times New Roman"/>
              <w:highlight w:val="yellow"/>
            </w:rPr>
          </w:rPrChange>
        </w:rPr>
        <w:t>with the model assumptions that</w:t>
      </w:r>
      <w:r w:rsidR="00D319F2" w:rsidRPr="007A732D">
        <w:rPr>
          <w:rFonts w:cs="Times New Roman"/>
          <w:rPrChange w:id="55" w:author="Maria Hamilton" w:date="2015-11-23T22:07:00Z">
            <w:rPr>
              <w:rFonts w:cs="Times New Roman"/>
              <w:highlight w:val="yellow"/>
            </w:rPr>
          </w:rPrChange>
        </w:rPr>
        <w:t xml:space="preserve"> photosynthesis and cell division</w:t>
      </w:r>
      <w:r w:rsidR="001A3350" w:rsidRPr="007A732D">
        <w:rPr>
          <w:rFonts w:cs="Times New Roman"/>
          <w:rPrChange w:id="56" w:author="Maria Hamilton" w:date="2015-11-23T22:07:00Z">
            <w:rPr>
              <w:rFonts w:cs="Times New Roman"/>
              <w:highlight w:val="yellow"/>
            </w:rPr>
          </w:rPrChange>
        </w:rPr>
        <w:t xml:space="preserve"> are the main factors influencing the change of cell volume over </w:t>
      </w:r>
      <w:r w:rsidR="003C6127" w:rsidRPr="007A732D">
        <w:rPr>
          <w:rFonts w:cs="Times New Roman"/>
          <w:rPrChange w:id="57" w:author="Maria Hamilton" w:date="2015-11-23T22:07:00Z">
            <w:rPr>
              <w:rFonts w:cs="Times New Roman"/>
              <w:highlight w:val="yellow"/>
            </w:rPr>
          </w:rPrChange>
        </w:rPr>
        <w:t>a 24-h period</w:t>
      </w:r>
      <w:r w:rsidR="001A3350" w:rsidRPr="007A732D">
        <w:rPr>
          <w:rFonts w:cs="Times New Roman"/>
          <w:rPrChange w:id="58" w:author="Maria Hamilton" w:date="2015-11-23T22:07:00Z">
            <w:rPr>
              <w:rFonts w:cs="Times New Roman"/>
              <w:highlight w:val="yellow"/>
            </w:rPr>
          </w:rPrChange>
        </w:rPr>
        <w:t xml:space="preserve"> (</w:t>
      </w:r>
      <w:proofErr w:type="spellStart"/>
      <w:r w:rsidR="001A3350" w:rsidRPr="007A732D">
        <w:rPr>
          <w:rFonts w:cs="Times New Roman"/>
          <w:rPrChange w:id="59" w:author="Maria Hamilton" w:date="2015-11-23T22:07:00Z">
            <w:rPr>
              <w:rFonts w:cs="Times New Roman"/>
              <w:highlight w:val="yellow"/>
            </w:rPr>
          </w:rPrChange>
        </w:rPr>
        <w:t>Sosik</w:t>
      </w:r>
      <w:proofErr w:type="spellEnd"/>
      <w:r w:rsidR="001A3350" w:rsidRPr="007A732D">
        <w:rPr>
          <w:rFonts w:cs="Times New Roman"/>
          <w:rPrChange w:id="60" w:author="Maria Hamilton" w:date="2015-11-23T22:07:00Z">
            <w:rPr>
              <w:rFonts w:cs="Times New Roman"/>
              <w:highlight w:val="yellow"/>
            </w:rPr>
          </w:rPrChange>
        </w:rPr>
        <w:t xml:space="preserve"> et al. 2003).</w:t>
      </w:r>
    </w:p>
    <w:p w14:paraId="45D4284B" w14:textId="64A454EF"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ins w:id="61" w:author="Maria Hamilton" w:date="2015-11-23T22:11:00Z">
        <w:r w:rsidR="00080FC2">
          <w:rPr>
            <w:rFonts w:cs="Times New Roman"/>
          </w:rPr>
          <w:t>,</w:t>
        </w:r>
      </w:ins>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25223F88"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percent of </w:t>
      </w:r>
      <w:r w:rsidRPr="00A357F5">
        <w:rPr>
          <w:rFonts w:cs="Times New Roman"/>
          <w:i/>
          <w:iCs/>
        </w:rPr>
        <w:t>T. amphioexa</w:t>
      </w:r>
      <w:r>
        <w:rPr>
          <w:rFonts w:cs="Times New Roman"/>
        </w:rPr>
        <w:t xml:space="preserve"> occurring</w:t>
      </w:r>
      <w:r w:rsidRPr="00A357F5">
        <w:rPr>
          <w:rFonts w:cs="Times New Roman"/>
        </w:rPr>
        <w:t xml:space="preserve"> </w:t>
      </w:r>
      <w:r w:rsidR="00E60478">
        <w:rPr>
          <w:rFonts w:cs="Times New Roman"/>
        </w:rPr>
        <w:t xml:space="preserve">just prior to the first week </w:t>
      </w:r>
      <w:r>
        <w:rPr>
          <w:rFonts w:cs="Times New Roman"/>
        </w:rPr>
        <w:t xml:space="preserve">and </w:t>
      </w:r>
      <w:r w:rsidR="00E60478">
        <w:rPr>
          <w:rFonts w:cs="Times New Roman"/>
        </w:rPr>
        <w:t xml:space="preserve">the lowest percent on the second </w:t>
      </w:r>
      <w:r>
        <w:rPr>
          <w:rFonts w:cs="Times New Roman"/>
        </w:rPr>
        <w:t>week of the survey</w:t>
      </w:r>
      <w:ins w:id="62" w:author="Maria Hamilton" w:date="2015-11-23T22:11:00Z">
        <w:r w:rsidR="00080FC2">
          <w:rPr>
            <w:rFonts w:cs="Times New Roman"/>
          </w:rPr>
          <w:t>,</w:t>
        </w:r>
      </w:ins>
      <w:r w:rsidR="00E60478">
        <w:rPr>
          <w:rFonts w:cs="Times New Roman"/>
        </w:rPr>
        <w:t xml:space="preserve"> </w:t>
      </w:r>
      <w:r>
        <w:rPr>
          <w:rFonts w:cs="Times New Roman"/>
        </w:rPr>
        <w:t xml:space="preserve">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r w:rsidR="0049713F">
        <w:rPr>
          <w:rFonts w:cs="Times New Roman"/>
        </w:rPr>
        <w:t xml:space="preserve"> </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6B463DC" w:rsidR="008D5305" w:rsidRDefault="00080FC2" w:rsidP="00412412">
      <w:pPr>
        <w:spacing w:line="480" w:lineRule="auto"/>
        <w:ind w:firstLine="288"/>
        <w:rPr>
          <w:rFonts w:cs="Times New Roman"/>
        </w:rPr>
      </w:pPr>
      <w:ins w:id="63" w:author="Maria Hamilton" w:date="2015-11-23T22:12:00Z">
        <w:r>
          <w:rPr>
            <w:rFonts w:cs="Times New Roman"/>
          </w:rPr>
          <w:t>The use of continuous flow cytometry</w:t>
        </w:r>
      </w:ins>
      <w:r w:rsidR="006466E0">
        <w:rPr>
          <w:rFonts w:cs="Times New Roman"/>
        </w:rPr>
        <w:t xml:space="preserve"> in this study circumvents many of the limitations associated with traditional discrete sampling method when monitoring plankton populations in a dynamic system</w:t>
      </w:r>
      <w:ins w:id="64" w:author="Maria Hamilton" w:date="2015-11-23T22:12:00Z">
        <w:r>
          <w:rPr>
            <w:rFonts w:cs="Times New Roman"/>
          </w:rPr>
          <w:t>,</w:t>
        </w:r>
      </w:ins>
      <w:r w:rsidR="006466E0">
        <w:rPr>
          <w:rFonts w:cs="Times New Roman"/>
        </w:rPr>
        <w:t xml:space="preserve"> such as the CRE. </w:t>
      </w:r>
      <w:r w:rsidR="008D5305">
        <w:rPr>
          <w:rFonts w:cs="Times New Roman"/>
        </w:rPr>
        <w:t xml:space="preserve">Our results show that cell abundances of cryptophytes can shift dramatically over the course of just a few hours and </w:t>
      </w:r>
      <w:r w:rsidR="006466E0">
        <w:rPr>
          <w:rFonts w:cs="Times New Roman"/>
        </w:rPr>
        <w:t>highlight the importance of physical process</w:t>
      </w:r>
      <w:ins w:id="65" w:author="Maria Hamilton" w:date="2015-11-23T22:12:00Z">
        <w:r>
          <w:rPr>
            <w:rFonts w:cs="Times New Roman"/>
          </w:rPr>
          <w:t>es</w:t>
        </w:r>
      </w:ins>
      <w:r w:rsidR="006466E0">
        <w:rPr>
          <w:rFonts w:cs="Times New Roman"/>
        </w:rPr>
        <w:t xml:space="preserve"> in the dynamics of plankton population</w:t>
      </w:r>
      <w:ins w:id="66" w:author="Maria Hamilton" w:date="2015-11-23T22:12:00Z">
        <w:r>
          <w:rPr>
            <w:rFonts w:cs="Times New Roman"/>
          </w:rPr>
          <w:t>s</w:t>
        </w:r>
      </w:ins>
      <w:r w:rsidR="006466E0">
        <w:rPr>
          <w:rFonts w:cs="Times New Roman"/>
        </w:rPr>
        <w:t xml:space="preserve"> in the CRE</w:t>
      </w:r>
      <w:r w:rsidR="008D5305">
        <w:rPr>
          <w:rFonts w:cs="Times New Roman"/>
        </w:rPr>
        <w:t xml:space="preserve">. Such variability in cell abundance should be taken into consideration when interpreting results from data extrapolated from a </w:t>
      </w:r>
      <w:ins w:id="67" w:author="Maria Hamilton" w:date="2015-11-23T22:13:00Z">
        <w:r>
          <w:rPr>
            <w:rFonts w:cs="Times New Roman"/>
          </w:rPr>
          <w:t xml:space="preserve">small number of </w:t>
        </w:r>
      </w:ins>
      <w:r w:rsidR="008D5305">
        <w:rPr>
          <w:rFonts w:cs="Times New Roman"/>
        </w:rPr>
        <w:t>data points</w:t>
      </w:r>
      <w:ins w:id="68" w:author="Maria Hamilton" w:date="2015-11-23T22:13:00Z">
        <w:r>
          <w:rPr>
            <w:rFonts w:cs="Times New Roman"/>
          </w:rPr>
          <w:t>,</w:t>
        </w:r>
      </w:ins>
      <w:r w:rsidR="008D5305">
        <w:rPr>
          <w:rFonts w:cs="Times New Roman"/>
        </w:rPr>
        <w:t xml:space="preserve"> and emphasi</w:t>
      </w:r>
      <w:ins w:id="69" w:author="Maria Hamilton" w:date="2015-11-23T22:14:00Z">
        <w:r>
          <w:rPr>
            <w:rFonts w:cs="Times New Roman"/>
          </w:rPr>
          <w:t xml:space="preserve">zes </w:t>
        </w:r>
      </w:ins>
      <w:r w:rsidR="008D5305">
        <w:rPr>
          <w:rFonts w:cs="Times New Roman"/>
        </w:rPr>
        <w:t xml:space="preserve">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72FC5B6D"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related to </w:t>
      </w:r>
      <w:r w:rsidR="00493498">
        <w:rPr>
          <w:rFonts w:cs="Times New Roman"/>
        </w:rPr>
        <w:t>the</w:t>
      </w:r>
      <w:r w:rsidR="008A13F8">
        <w:rPr>
          <w:rFonts w:cs="Times New Roman"/>
        </w:rPr>
        <w:t xml:space="preserve"> high/low or spring/neap</w:t>
      </w:r>
      <w:r w:rsidR="00493498">
        <w:rPr>
          <w:rFonts w:cs="Times New Roman"/>
        </w:rPr>
        <w:t xml:space="preserve"> </w:t>
      </w:r>
      <w:r>
        <w:rPr>
          <w:rFonts w:cs="Times New Roman"/>
        </w:rPr>
        <w:t>tidal cycle</w:t>
      </w:r>
      <w:r w:rsidR="008A13F8">
        <w:rPr>
          <w:rFonts w:cs="Times New Roman"/>
        </w:rPr>
        <w:t>s</w:t>
      </w:r>
      <w:r>
        <w:rPr>
          <w:rFonts w:cs="Times New Roman"/>
        </w:rPr>
        <w:t xml:space="preserve">. </w:t>
      </w:r>
      <w:commentRangeStart w:id="70"/>
      <w:r>
        <w:rPr>
          <w:rFonts w:cs="Times New Roman"/>
        </w:rPr>
        <w:t xml:space="preserve">These results suggest </w:t>
      </w:r>
      <w:commentRangeEnd w:id="70"/>
      <w:r w:rsidR="00A23209">
        <w:rPr>
          <w:rStyle w:val="CommentReference"/>
        </w:rPr>
        <w:commentReference w:id="70"/>
      </w:r>
      <w:r>
        <w:rPr>
          <w:rFonts w:cs="Times New Roman"/>
        </w:rPr>
        <w:t xml:space="preserve">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 xml:space="preserve">within the CRE, and </w:t>
      </w:r>
      <w:del w:id="71" w:author="Maria Hamilton" w:date="2015-11-23T22:15:00Z">
        <w:r w:rsidR="00A23209" w:rsidDel="00D031C7">
          <w:rPr>
            <w:rFonts w:cs="Times New Roman"/>
          </w:rPr>
          <w:delText>are</w:delText>
        </w:r>
      </w:del>
      <w:r>
        <w:rPr>
          <w:rFonts w:cs="Times New Roman"/>
        </w:rPr>
        <w:t>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xml:space="preserve">, </w:t>
      </w:r>
      <w:r w:rsidR="008A13F8">
        <w:rPr>
          <w:rFonts w:cs="Times New Roman"/>
        </w:rPr>
        <w:t xml:space="preserve">potentially </w:t>
      </w:r>
      <w:r w:rsidR="00DA3657">
        <w:rPr>
          <w:rFonts w:cs="Times New Roman"/>
        </w:rPr>
        <w:t>making interpretation of changes in cell abundance difficult</w:t>
      </w:r>
      <w:r>
        <w:rPr>
          <w:rFonts w:cs="Times New Roman"/>
        </w:rPr>
        <w:t>.</w:t>
      </w:r>
      <w:r w:rsidR="008A13F8">
        <w:rPr>
          <w:rFonts w:cs="Times New Roman"/>
        </w:rPr>
        <w:t xml:space="preserve"> But </w:t>
      </w:r>
      <w:r w:rsidR="004C7552">
        <w:rPr>
          <w:rFonts w:cs="Times New Roman"/>
        </w:rPr>
        <w:t xml:space="preserve">the analysis of population statistics is likely to be a sufficient way of avoiding the problems associated with rapid transport in the estuary, considering the high time resolution of the abundance data collected in this survey. </w:t>
      </w:r>
      <w:r w:rsidR="00317BA2">
        <w:rPr>
          <w:rFonts w:cs="Times New Roman"/>
        </w:rPr>
        <w:t xml:space="preserve">Additionally, the lack of a relationship between </w:t>
      </w:r>
      <w:r w:rsidR="00317BA2" w:rsidRPr="00317BA2">
        <w:rPr>
          <w:rFonts w:cs="Times New Roman"/>
          <w:i/>
        </w:rPr>
        <w:t xml:space="preserve">T. </w:t>
      </w:r>
      <w:proofErr w:type="spellStart"/>
      <w:r w:rsidR="00317BA2" w:rsidRPr="00317BA2">
        <w:rPr>
          <w:rFonts w:cs="Times New Roman"/>
          <w:i/>
        </w:rPr>
        <w:t>amphioxeia</w:t>
      </w:r>
      <w:proofErr w:type="spellEnd"/>
      <w:r w:rsidR="00317BA2">
        <w:rPr>
          <w:rFonts w:cs="Times New Roman"/>
        </w:rPr>
        <w:t xml:space="preserve"> cell abundance and tidal cycle is in direct contrast with our measurements of red fluorescence, which exhibit a strong correlation with the incoming tide. It is likely that </w:t>
      </w:r>
      <w:r w:rsidR="00317BA2" w:rsidRPr="00317BA2">
        <w:rPr>
          <w:rFonts w:cs="Times New Roman"/>
          <w:i/>
        </w:rPr>
        <w:t xml:space="preserve">T. </w:t>
      </w:r>
      <w:proofErr w:type="spellStart"/>
      <w:r w:rsidR="00317BA2" w:rsidRPr="00317BA2">
        <w:rPr>
          <w:rFonts w:cs="Times New Roman"/>
          <w:i/>
        </w:rPr>
        <w:t>amphioxeia</w:t>
      </w:r>
      <w:proofErr w:type="spellEnd"/>
      <w:r w:rsidR="00317BA2">
        <w:rPr>
          <w:rFonts w:cs="Times New Roman"/>
        </w:rPr>
        <w:t xml:space="preserve"> only makes up a small proportion of the red fluorescence, and </w:t>
      </w:r>
      <w:ins w:id="72" w:author="Maria Hamilton" w:date="2015-11-23T22:17:00Z">
        <w:r w:rsidR="00D031C7">
          <w:rPr>
            <w:rFonts w:cs="Times New Roman"/>
          </w:rPr>
          <w:t xml:space="preserve">the </w:t>
        </w:r>
      </w:ins>
      <w:r w:rsidR="00317BA2">
        <w:rPr>
          <w:rFonts w:cs="Times New Roman"/>
        </w:rPr>
        <w:t>other species of phytoplankton</w:t>
      </w:r>
      <w:r w:rsidR="00710AEF">
        <w:rPr>
          <w:rFonts w:cs="Times New Roman"/>
        </w:rPr>
        <w:t xml:space="preserve"> that dominate the signal</w:t>
      </w:r>
      <w:r w:rsidR="00317BA2">
        <w:rPr>
          <w:rFonts w:cs="Times New Roman"/>
        </w:rPr>
        <w:t xml:space="preserve">, including </w:t>
      </w:r>
      <w:r w:rsidR="00317BA2" w:rsidRPr="00710AEF">
        <w:rPr>
          <w:rFonts w:cs="Times New Roman"/>
          <w:i/>
        </w:rPr>
        <w:t>M. major</w:t>
      </w:r>
      <w:r w:rsidR="00317BA2">
        <w:rPr>
          <w:rFonts w:cs="Times New Roman"/>
        </w:rPr>
        <w:t>,</w:t>
      </w:r>
      <w:r w:rsidR="00710AEF">
        <w:rPr>
          <w:rFonts w:cs="Times New Roman"/>
        </w:rPr>
        <w:t xml:space="preserve"> are of marine origin</w:t>
      </w:r>
      <w:r w:rsidR="00317BA2">
        <w:rPr>
          <w:rFonts w:cs="Times New Roman"/>
        </w:rPr>
        <w:t xml:space="preserve">. </w:t>
      </w:r>
    </w:p>
    <w:p w14:paraId="4AD8F697" w14:textId="2875F495" w:rsidR="00017CDC" w:rsidRDefault="008D5305" w:rsidP="00443D88">
      <w:pPr>
        <w:spacing w:line="480" w:lineRule="auto"/>
        <w:ind w:firstLine="288"/>
        <w:rPr>
          <w:rFonts w:cs="Times New Roman"/>
        </w:rPr>
        <w:pPrChange w:id="73" w:author="Maria Hamilton" w:date="2015-11-23T22:19:00Z">
          <w:pPr>
            <w:spacing w:line="480" w:lineRule="auto"/>
          </w:pPr>
        </w:pPrChange>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w:t>
      </w:r>
      <w:r w:rsidR="005C18E0">
        <w:rPr>
          <w:rFonts w:cs="Times New Roman"/>
        </w:rPr>
        <w:t>3</w:t>
      </w:r>
      <w:r>
        <w:rPr>
          <w:rFonts w:cs="Times New Roman"/>
        </w:rPr>
        <w:t xml:space="preserve"> to up to 1.</w:t>
      </w:r>
      <w:r w:rsidR="005C18E0">
        <w:rPr>
          <w:rFonts w:cs="Times New Roman"/>
        </w:rPr>
        <w:t>5</w:t>
      </w:r>
      <w:r>
        <w:rPr>
          <w:rFonts w:cs="Times New Roman"/>
        </w:rPr>
        <w:t xml:space="preserve">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w:t>
      </w:r>
      <w:r w:rsidR="005C18E0">
        <w:rPr>
          <w:rFonts w:cs="Times New Roman"/>
        </w:rPr>
        <w:t>of division rate</w:t>
      </w:r>
      <w:r>
        <w:rPr>
          <w:rFonts w:cs="Times New Roman"/>
        </w:rPr>
        <w:t xml:space="preserve"> observed on day 3 of the survey, suggesting that cells at that time were growing near optimal growth conditions. </w:t>
      </w: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During our survey, cell </w:t>
      </w:r>
      <w:r w:rsidR="005C18E0">
        <w:rPr>
          <w:rFonts w:cs="Times New Roman"/>
        </w:rPr>
        <w:t>division</w:t>
      </w:r>
      <w:r>
        <w:rPr>
          <w:rFonts w:cs="Times New Roman"/>
        </w:rPr>
        <w:t xml:space="preserve"> was positively correlated with </w:t>
      </w:r>
      <w:r w:rsidR="005C18E0">
        <w:rPr>
          <w:rFonts w:cs="Times New Roman"/>
        </w:rPr>
        <w:t>dissolved nutrient</w:t>
      </w:r>
      <w:r>
        <w:rPr>
          <w:rFonts w:cs="Times New Roman"/>
        </w:rPr>
        <w:t xml:space="preserve"> concentrations</w:t>
      </w:r>
      <w:r w:rsidR="005C18E0">
        <w:rPr>
          <w:rFonts w:cs="Times New Roman"/>
        </w:rPr>
        <w:t xml:space="preserve"> and negatively correlated with </w:t>
      </w:r>
      <w:proofErr w:type="spellStart"/>
      <w:r w:rsidR="005C18E0">
        <w:rPr>
          <w:rFonts w:cs="Times New Roman"/>
        </w:rPr>
        <w:t>pH</w:t>
      </w:r>
      <w:r>
        <w:rPr>
          <w:rFonts w:cs="Times New Roman"/>
        </w:rPr>
        <w:t>.</w:t>
      </w:r>
      <w:proofErr w:type="spellEnd"/>
      <w:r>
        <w:rPr>
          <w:rFonts w:cs="Times New Roman"/>
        </w:rPr>
        <w:t xml:space="preserve"> </w:t>
      </w:r>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7947E810" w14:textId="7CFED3E5" w:rsidR="000560DC"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Assuming</w:t>
      </w:r>
      <w:del w:id="74" w:author="Maria Hamilton" w:date="2015-11-23T22:21:00Z">
        <w:r w:rsidDel="00443D88">
          <w:rPr>
            <w:rFonts w:cs="Times New Roman"/>
          </w:rPr>
          <w:delText xml:space="preserve"> an</w:delText>
        </w:r>
      </w:del>
      <w:r>
        <w:rPr>
          <w:rFonts w:cs="Times New Roman"/>
        </w:rPr>
        <w:t xml:space="preserve">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The positive correl</w:t>
      </w:r>
      <w:r w:rsidR="005B3DC4">
        <w:rPr>
          <w:rFonts w:cs="Times New Roman"/>
        </w:rPr>
        <w:t xml:space="preserve">ation between the abundances of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5B3DC4">
        <w:rPr>
          <w:rFonts w:cs="Times New Roman"/>
          <w:bCs/>
          <w:i/>
        </w:rPr>
        <w:t>amphio</w:t>
      </w:r>
      <w:r w:rsidR="005B3DC4" w:rsidRPr="00FC5E5F">
        <w:rPr>
          <w:rFonts w:cs="Times New Roman"/>
          <w:bCs/>
          <w:i/>
        </w:rPr>
        <w:t>x</w:t>
      </w:r>
      <w:r w:rsidR="005B3DC4">
        <w:rPr>
          <w:rFonts w:cs="Times New Roman"/>
          <w:bCs/>
          <w:i/>
        </w:rPr>
        <w:t>ei</w:t>
      </w:r>
      <w:r w:rsidR="005B3DC4" w:rsidRPr="00FC5E5F">
        <w:rPr>
          <w:rFonts w:cs="Times New Roman"/>
          <w:bCs/>
          <w:i/>
        </w:rPr>
        <w:t>a</w:t>
      </w:r>
      <w:r w:rsidR="005B3DC4">
        <w:rPr>
          <w:rFonts w:cs="Times New Roman"/>
          <w:iCs/>
        </w:rPr>
        <w:t xml:space="preserve"> </w:t>
      </w:r>
      <w:r w:rsidR="005C5FFF">
        <w:rPr>
          <w:rFonts w:cs="Times New Roman"/>
        </w:rPr>
        <w:t xml:space="preserve">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sidR="005E4FE6">
        <w:rPr>
          <w:rFonts w:cs="Times New Roman"/>
        </w:rPr>
        <w:t xml:space="preserve">In addition, the </w:t>
      </w:r>
      <w:proofErr w:type="spellStart"/>
      <w:r w:rsidR="005E4FE6">
        <w:rPr>
          <w:rFonts w:cs="Times New Roman"/>
        </w:rPr>
        <w:t>cryptophyte</w:t>
      </w:r>
      <w:proofErr w:type="spellEnd"/>
      <w:r w:rsidR="005E4FE6">
        <w:rPr>
          <w:rFonts w:cs="Times New Roman"/>
        </w:rPr>
        <w:t xml:space="preserve"> community composition data also provides evidence of selective grazing on </w:t>
      </w:r>
      <w:r w:rsidR="005E4FE6" w:rsidRPr="005E4FE6">
        <w:rPr>
          <w:rFonts w:cs="Times New Roman"/>
          <w:i/>
        </w:rPr>
        <w:t xml:space="preserve">T. </w:t>
      </w:r>
      <w:proofErr w:type="spellStart"/>
      <w:r w:rsidR="005E4FE6" w:rsidRPr="005E4FE6">
        <w:rPr>
          <w:rFonts w:cs="Times New Roman"/>
          <w:i/>
        </w:rPr>
        <w:t>amphioxeia</w:t>
      </w:r>
      <w:proofErr w:type="spellEnd"/>
      <w:r w:rsidR="005E4FE6">
        <w:rPr>
          <w:rFonts w:cs="Times New Roman"/>
        </w:rPr>
        <w:t xml:space="preserve"> and potential prey limitation. The percent of </w:t>
      </w:r>
      <w:r w:rsidR="005E4FE6" w:rsidRPr="005E4FE6">
        <w:rPr>
          <w:rFonts w:cs="Times New Roman"/>
          <w:i/>
        </w:rPr>
        <w:t xml:space="preserve">T. </w:t>
      </w:r>
      <w:proofErr w:type="spellStart"/>
      <w:r w:rsidR="005E4FE6" w:rsidRPr="005E4FE6">
        <w:rPr>
          <w:rFonts w:cs="Times New Roman"/>
          <w:i/>
        </w:rPr>
        <w:t>amphioxeia</w:t>
      </w:r>
      <w:proofErr w:type="spellEnd"/>
      <w:r w:rsidR="005E4FE6">
        <w:rPr>
          <w:rFonts w:cs="Times New Roman"/>
        </w:rPr>
        <w:t xml:space="preserve"> within the total </w:t>
      </w:r>
      <w:proofErr w:type="spellStart"/>
      <w:r w:rsidR="005E4FE6">
        <w:rPr>
          <w:rFonts w:cs="Times New Roman"/>
        </w:rPr>
        <w:t>cryptophyte</w:t>
      </w:r>
      <w:proofErr w:type="spellEnd"/>
      <w:r w:rsidR="005E4FE6">
        <w:rPr>
          <w:rFonts w:cs="Times New Roman"/>
        </w:rPr>
        <w:t xml:space="preserve"> community was lowest when the average weekly abundance of this species was also at its minimum</w:t>
      </w:r>
      <w:r w:rsidR="00C2789D">
        <w:rPr>
          <w:rFonts w:cs="Times New Roman"/>
        </w:rPr>
        <w:t xml:space="preserve">, suggesting that this </w:t>
      </w:r>
      <w:proofErr w:type="spellStart"/>
      <w:r w:rsidR="00C2789D">
        <w:rPr>
          <w:rFonts w:cs="Times New Roman"/>
        </w:rPr>
        <w:t>cryptophyte</w:t>
      </w:r>
      <w:proofErr w:type="spellEnd"/>
      <w:r w:rsidR="00C2789D">
        <w:rPr>
          <w:rFonts w:cs="Times New Roman"/>
        </w:rPr>
        <w:t xml:space="preserve"> was the preferential </w:t>
      </w:r>
      <w:r w:rsidR="00215FBA">
        <w:rPr>
          <w:rFonts w:cs="Times New Roman"/>
        </w:rPr>
        <w:t>prey over other species</w:t>
      </w:r>
      <w:r w:rsidR="005E4FE6">
        <w:rPr>
          <w:rFonts w:cs="Times New Roman"/>
        </w:rPr>
        <w:t xml:space="preserve">. </w:t>
      </w:r>
      <w:r w:rsidR="00215FBA">
        <w:rPr>
          <w:rFonts w:cs="Times New Roman"/>
        </w:rPr>
        <w:t xml:space="preserve">It is unclear whether the grazer in question is </w:t>
      </w:r>
      <w:ins w:id="75" w:author="Maria Hamilton" w:date="2015-11-23T22:21:00Z">
        <w:r w:rsidR="00443D88">
          <w:rPr>
            <w:rFonts w:cs="Times New Roman"/>
          </w:rPr>
          <w:t>actually</w:t>
        </w:r>
      </w:ins>
      <w:r w:rsidR="00215FBA">
        <w:rPr>
          <w:rFonts w:cs="Times New Roman"/>
        </w:rPr>
        <w:t xml:space="preserve"> </w:t>
      </w:r>
      <w:r w:rsidR="00215FBA" w:rsidRPr="00215FBA">
        <w:rPr>
          <w:rFonts w:cs="Times New Roman"/>
          <w:i/>
        </w:rPr>
        <w:t>M. major</w:t>
      </w:r>
      <w:r w:rsidR="00215FBA">
        <w:rPr>
          <w:rFonts w:cs="Times New Roman"/>
        </w:rPr>
        <w:t xml:space="preserve"> or possibly another microzooplankton, as </w:t>
      </w:r>
      <w:r w:rsidR="00215FBA" w:rsidRPr="00215FBA">
        <w:rPr>
          <w:rFonts w:cs="Times New Roman"/>
          <w:i/>
        </w:rPr>
        <w:t xml:space="preserve">T. </w:t>
      </w:r>
      <w:proofErr w:type="spellStart"/>
      <w:r w:rsidR="00215FBA" w:rsidRPr="00215FBA">
        <w:rPr>
          <w:rFonts w:cs="Times New Roman"/>
          <w:i/>
        </w:rPr>
        <w:t>amphioxeia</w:t>
      </w:r>
      <w:proofErr w:type="spellEnd"/>
      <w:r w:rsidR="00215FBA">
        <w:rPr>
          <w:rFonts w:cs="Times New Roman"/>
        </w:rPr>
        <w:t xml:space="preserve"> has </w:t>
      </w:r>
      <w:r w:rsidR="002C4083">
        <w:rPr>
          <w:rFonts w:cs="Times New Roman"/>
        </w:rPr>
        <w:t xml:space="preserve">the potential to be </w:t>
      </w:r>
      <w:r w:rsidR="00215FBA">
        <w:rPr>
          <w:rFonts w:cs="Times New Roman"/>
        </w:rPr>
        <w:t xml:space="preserve">preyed upon by a number of </w:t>
      </w:r>
      <w:r w:rsidR="002C4083">
        <w:rPr>
          <w:rFonts w:cs="Times New Roman"/>
        </w:rPr>
        <w:t xml:space="preserve">other </w:t>
      </w:r>
      <w:r w:rsidR="00215FBA">
        <w:rPr>
          <w:rFonts w:cs="Times New Roman"/>
        </w:rPr>
        <w:t>species</w:t>
      </w:r>
      <w:r w:rsidR="002C4083">
        <w:rPr>
          <w:rFonts w:cs="Times New Roman"/>
        </w:rPr>
        <w:t xml:space="preserve"> in the Columbia River Estuary</w:t>
      </w:r>
      <w:r w:rsidR="00215FBA">
        <w:rPr>
          <w:rFonts w:cs="Times New Roman"/>
        </w:rPr>
        <w:t xml:space="preserve"> (</w:t>
      </w:r>
      <w:commentRangeStart w:id="76"/>
      <w:r w:rsidR="00215FBA" w:rsidRPr="00F80115">
        <w:rPr>
          <w:rFonts w:cs="Times New Roman"/>
          <w:highlight w:val="yellow"/>
        </w:rPr>
        <w:t>source</w:t>
      </w:r>
      <w:commentRangeEnd w:id="76"/>
      <w:r w:rsidR="004B27CD">
        <w:rPr>
          <w:rStyle w:val="CommentReference"/>
        </w:rPr>
        <w:commentReference w:id="76"/>
      </w:r>
      <w:r w:rsidR="00215FBA">
        <w:rPr>
          <w:rFonts w:cs="Times New Roman"/>
        </w:rPr>
        <w:t xml:space="preserve">). But considering the dominance of </w:t>
      </w:r>
      <w:r w:rsidR="00215FBA" w:rsidRPr="00215FBA">
        <w:rPr>
          <w:rFonts w:cs="Times New Roman"/>
          <w:i/>
        </w:rPr>
        <w:t>M. major</w:t>
      </w:r>
      <w:r w:rsidR="00215FBA">
        <w:rPr>
          <w:rFonts w:cs="Times New Roman"/>
        </w:rPr>
        <w:t xml:space="preserve"> among the microbe predators in this estuary</w:t>
      </w:r>
      <w:r w:rsidR="00F80115">
        <w:rPr>
          <w:rFonts w:cs="Times New Roman"/>
        </w:rPr>
        <w:t xml:space="preserve"> (</w:t>
      </w:r>
      <w:r w:rsidR="00F80115" w:rsidRPr="00F80115">
        <w:rPr>
          <w:rFonts w:cs="Times New Roman"/>
          <w:highlight w:val="yellow"/>
        </w:rPr>
        <w:t>source</w:t>
      </w:r>
      <w:r w:rsidR="00F80115">
        <w:rPr>
          <w:rFonts w:cs="Times New Roman"/>
        </w:rPr>
        <w:t>)</w:t>
      </w:r>
      <w:r w:rsidR="00215FBA">
        <w:rPr>
          <w:rFonts w:cs="Times New Roman"/>
        </w:rPr>
        <w:t>, it is likely that any possible gr</w:t>
      </w:r>
      <w:bookmarkStart w:id="77" w:name="_GoBack"/>
      <w:bookmarkEnd w:id="77"/>
      <w:r w:rsidR="00215FBA">
        <w:rPr>
          <w:rFonts w:cs="Times New Roman"/>
        </w:rPr>
        <w:t xml:space="preserve">azing effects on </w:t>
      </w:r>
      <w:r w:rsidR="00215FBA" w:rsidRPr="00215FBA">
        <w:rPr>
          <w:rFonts w:cs="Times New Roman"/>
          <w:i/>
        </w:rPr>
        <w:t xml:space="preserve">T. </w:t>
      </w:r>
      <w:proofErr w:type="spellStart"/>
      <w:r w:rsidR="00215FBA" w:rsidRPr="00215FBA">
        <w:rPr>
          <w:rFonts w:cs="Times New Roman"/>
          <w:i/>
        </w:rPr>
        <w:t>amphioxeia</w:t>
      </w:r>
      <w:proofErr w:type="spellEnd"/>
      <w:r w:rsidR="00215FBA">
        <w:rPr>
          <w:rFonts w:cs="Times New Roman"/>
        </w:rPr>
        <w:t xml:space="preserve"> are due to this ciliate. </w:t>
      </w:r>
    </w:p>
    <w:p w14:paraId="4C1702E4" w14:textId="30230AC2" w:rsidR="008D5305" w:rsidRDefault="000560DC" w:rsidP="000560DC">
      <w:pPr>
        <w:spacing w:line="480" w:lineRule="auto"/>
        <w:rPr>
          <w:rFonts w:cs="Times New Roman"/>
        </w:rPr>
      </w:pPr>
      <w:r>
        <w:rPr>
          <w:rFonts w:cs="Times New Roman"/>
        </w:rPr>
        <w:tab/>
      </w:r>
      <w:r w:rsidR="00A2273F">
        <w:rPr>
          <w:rFonts w:eastAsia="Calibri" w:cs="Times New Roman"/>
        </w:rPr>
        <w:t xml:space="preserve">The free-living </w:t>
      </w:r>
      <w:r w:rsidR="00A2273F" w:rsidRPr="0038013E">
        <w:rPr>
          <w:rFonts w:eastAsia="Calibri" w:cs="Times New Roman"/>
          <w:i/>
        </w:rPr>
        <w:t xml:space="preserve">T. </w:t>
      </w:r>
      <w:proofErr w:type="spellStart"/>
      <w:r w:rsidR="00A2273F" w:rsidRPr="0038013E">
        <w:rPr>
          <w:rFonts w:eastAsia="Calibri" w:cs="Times New Roman"/>
          <w:i/>
        </w:rPr>
        <w:t>amphioxeia</w:t>
      </w:r>
      <w:proofErr w:type="spellEnd"/>
      <w:r w:rsidR="00A2273F">
        <w:rPr>
          <w:rFonts w:eastAsia="Calibri" w:cs="Times New Roman"/>
        </w:rPr>
        <w:t xml:space="preserve"> only make up portion of the total </w:t>
      </w:r>
      <w:r w:rsidR="0038013E">
        <w:rPr>
          <w:rFonts w:eastAsia="Calibri" w:cs="Times New Roman"/>
        </w:rPr>
        <w:t xml:space="preserve">abundance of this species of </w:t>
      </w:r>
      <w:proofErr w:type="spellStart"/>
      <w:r w:rsidR="0038013E">
        <w:rPr>
          <w:rFonts w:eastAsia="Calibri" w:cs="Times New Roman"/>
        </w:rPr>
        <w:t>cryptophyte</w:t>
      </w:r>
      <w:proofErr w:type="spellEnd"/>
      <w:r w:rsidR="0038013E">
        <w:rPr>
          <w:rFonts w:eastAsia="Calibri" w:cs="Times New Roman"/>
        </w:rPr>
        <w:t xml:space="preserve"> within the estuary. U</w:t>
      </w:r>
      <w:r w:rsidR="00017CDC">
        <w:rPr>
          <w:rFonts w:eastAsia="Calibri" w:cs="Times New Roman"/>
        </w:rPr>
        <w:t>sing a FISH probe for the</w:t>
      </w:r>
      <w:r w:rsidR="008D5305">
        <w:rPr>
          <w:rFonts w:eastAsia="Calibri" w:cs="Times New Roman"/>
        </w:rPr>
        <w:t xml:space="preserve"> </w:t>
      </w:r>
      <w:r w:rsidR="008D5305" w:rsidRPr="00F51FF4">
        <w:rPr>
          <w:rFonts w:cs="Times New Roman"/>
          <w:i/>
        </w:rPr>
        <w:t>T</w:t>
      </w:r>
      <w:r w:rsidR="00017CDC">
        <w:rPr>
          <w:rFonts w:cs="Times New Roman"/>
          <w:i/>
        </w:rPr>
        <w:t>.</w:t>
      </w:r>
      <w:r w:rsidR="008D5305" w:rsidRPr="00FC5E5F">
        <w:rPr>
          <w:rFonts w:eastAsia="Calibri" w:cs="Times New Roman"/>
          <w:i/>
          <w:iCs/>
        </w:rPr>
        <w:t xml:space="preserve"> amphioexa</w:t>
      </w:r>
      <w:r w:rsidR="008D5305">
        <w:rPr>
          <w:rFonts w:eastAsia="Calibri" w:cs="Times New Roman"/>
          <w:i/>
          <w:iCs/>
        </w:rPr>
        <w:t xml:space="preserve"> </w:t>
      </w:r>
      <w:r w:rsidR="008D5305">
        <w:rPr>
          <w:rFonts w:eastAsia="Calibri" w:cs="Times New Roman"/>
          <w:iCs/>
        </w:rPr>
        <w:t>28S DNA</w:t>
      </w:r>
      <w:r w:rsidR="008D5305" w:rsidRPr="00FC5E5F">
        <w:rPr>
          <w:rFonts w:eastAsia="Calibri" w:cs="Times New Roman"/>
        </w:rPr>
        <w:t xml:space="preserve">, </w:t>
      </w:r>
      <w:r w:rsidR="008D5305">
        <w:rPr>
          <w:rFonts w:eastAsia="Calibri" w:cs="Times New Roman"/>
        </w:rPr>
        <w:t xml:space="preserve">up to &gt;20 </w:t>
      </w:r>
      <w:r w:rsidR="008D5305" w:rsidRPr="00FC5E5F">
        <w:rPr>
          <w:rFonts w:eastAsia="Calibri" w:cs="Times New Roman"/>
          <w:i/>
          <w:iCs/>
        </w:rPr>
        <w:t>T. amphioexa</w:t>
      </w:r>
      <w:r w:rsidR="008D5305" w:rsidRPr="00FC5E5F">
        <w:rPr>
          <w:rFonts w:eastAsia="Calibri" w:cs="Times New Roman"/>
        </w:rPr>
        <w:t xml:space="preserve"> </w:t>
      </w:r>
      <w:r w:rsidR="008D5305">
        <w:rPr>
          <w:rFonts w:eastAsia="Calibri" w:cs="Times New Roman"/>
        </w:rPr>
        <w:t xml:space="preserve">cells were observed </w:t>
      </w:r>
      <w:r w:rsidR="008D5305" w:rsidRPr="00FC5E5F">
        <w:rPr>
          <w:rFonts w:eastAsia="Calibri" w:cs="Times New Roman"/>
        </w:rPr>
        <w:t>within</w:t>
      </w:r>
      <w:r w:rsidR="008D5305">
        <w:rPr>
          <w:rFonts w:eastAsia="Calibri" w:cs="Times New Roman"/>
        </w:rPr>
        <w:t xml:space="preserve"> or attached to</w:t>
      </w:r>
      <w:r w:rsidR="008D5305" w:rsidRPr="00FC5E5F">
        <w:rPr>
          <w:rFonts w:eastAsia="Calibri" w:cs="Times New Roman"/>
        </w:rPr>
        <w:t xml:space="preserve"> a single </w:t>
      </w:r>
      <w:r w:rsidR="008D5305" w:rsidRPr="00FC5E5F">
        <w:rPr>
          <w:rFonts w:eastAsia="Calibri" w:cs="Times New Roman"/>
          <w:i/>
          <w:iCs/>
        </w:rPr>
        <w:t>M. major</w:t>
      </w:r>
      <w:r w:rsidR="008D5305" w:rsidRPr="00FC5E5F">
        <w:rPr>
          <w:rFonts w:eastAsia="Calibri" w:cs="Times New Roman"/>
        </w:rPr>
        <w:t xml:space="preserve"> cell (</w:t>
      </w:r>
      <w:r w:rsidR="00017CDC">
        <w:rPr>
          <w:rFonts w:eastAsia="Calibri" w:cs="Times New Roman"/>
        </w:rPr>
        <w:t>not shown</w:t>
      </w:r>
      <w:r w:rsidR="008D5305" w:rsidRPr="00FC5E5F">
        <w:rPr>
          <w:rFonts w:eastAsia="Calibri" w:cs="Times New Roman"/>
        </w:rPr>
        <w:t>)</w:t>
      </w:r>
      <w:r w:rsidR="008D5305">
        <w:rPr>
          <w:rFonts w:eastAsia="Calibri" w:cs="Times New Roman"/>
        </w:rPr>
        <w:t xml:space="preserve">. This finding supports previous observations of </w:t>
      </w:r>
      <w:r w:rsidR="008D5305" w:rsidRPr="00FC5E5F">
        <w:rPr>
          <w:rFonts w:cs="Times New Roman"/>
          <w:i/>
          <w:iCs/>
        </w:rPr>
        <w:t>M. major</w:t>
      </w:r>
      <w:r w:rsidR="008D5305">
        <w:rPr>
          <w:rFonts w:cs="Times New Roman"/>
        </w:rPr>
        <w:t xml:space="preserve"> having the ability to </w:t>
      </w:r>
      <w:r w:rsidR="008D5305" w:rsidRPr="00FC5E5F">
        <w:rPr>
          <w:rFonts w:cs="Times New Roman"/>
        </w:rPr>
        <w:t xml:space="preserve">retain cryptophytes </w:t>
      </w:r>
      <w:r w:rsidR="008D5305">
        <w:rPr>
          <w:rFonts w:cs="Times New Roman"/>
        </w:rPr>
        <w:t xml:space="preserve">during red water blooms in the CRE </w:t>
      </w:r>
      <w:r w:rsidR="008D5305" w:rsidRPr="00FC5E5F">
        <w:rPr>
          <w:rFonts w:cs="Times New Roman"/>
        </w:rPr>
        <w:t>(Peterson et al., 201</w:t>
      </w:r>
      <w:r w:rsidR="00017CDC">
        <w:rPr>
          <w:rFonts w:cs="Times New Roman"/>
        </w:rPr>
        <w:t>3</w:t>
      </w:r>
      <w:r w:rsidR="008D5305" w:rsidRPr="00FC5E5F">
        <w:rPr>
          <w:rFonts w:cs="Times New Roman"/>
        </w:rPr>
        <w:t>)</w:t>
      </w:r>
      <w:r w:rsidR="008D5305">
        <w:rPr>
          <w:rFonts w:cs="Times New Roman"/>
        </w:rPr>
        <w:t xml:space="preserve">. While the ability of </w:t>
      </w:r>
      <w:r w:rsidR="008D5305" w:rsidRPr="00F51FF4">
        <w:rPr>
          <w:rFonts w:cs="Times New Roman"/>
          <w:i/>
        </w:rPr>
        <w:t>T</w:t>
      </w:r>
      <w:r w:rsidR="00017CDC">
        <w:rPr>
          <w:rFonts w:cs="Times New Roman"/>
          <w:i/>
        </w:rPr>
        <w:t>.</w:t>
      </w:r>
      <w:r w:rsidR="008D5305" w:rsidRPr="00FC5E5F">
        <w:rPr>
          <w:rFonts w:eastAsia="Calibri" w:cs="Times New Roman"/>
          <w:i/>
          <w:iCs/>
        </w:rPr>
        <w:t xml:space="preserve"> amphioexa</w:t>
      </w:r>
      <w:r w:rsidR="008D5305">
        <w:rPr>
          <w:rFonts w:cs="Times New Roman"/>
        </w:rPr>
        <w:t xml:space="preserve"> to divide inside </w:t>
      </w:r>
      <w:r w:rsidR="008D5305" w:rsidRPr="00293040">
        <w:rPr>
          <w:rFonts w:cs="Times New Roman"/>
          <w:i/>
        </w:rPr>
        <w:t xml:space="preserve">M. </w:t>
      </w:r>
      <w:r w:rsidR="008D5305">
        <w:rPr>
          <w:rFonts w:cs="Times New Roman"/>
          <w:i/>
        </w:rPr>
        <w:t xml:space="preserve">major </w:t>
      </w:r>
      <w:r w:rsidR="008D5305">
        <w:rPr>
          <w:rFonts w:cs="Times New Roman"/>
        </w:rPr>
        <w:t>has not yet been demonstrated in cultures, it has been observed in other single-celled endosymbiont-b</w:t>
      </w:r>
      <w:r w:rsidR="00017CDC">
        <w:rPr>
          <w:rFonts w:cs="Times New Roman"/>
        </w:rPr>
        <w:t>e</w:t>
      </w:r>
      <w:r w:rsidR="008D5305">
        <w:rPr>
          <w:rFonts w:cs="Times New Roman"/>
        </w:rPr>
        <w:t xml:space="preserve">aring organisms such as </w:t>
      </w:r>
      <w:r w:rsidR="005B3DC4">
        <w:rPr>
          <w:rFonts w:cs="Times New Roman"/>
        </w:rPr>
        <w:t>the ciliate</w:t>
      </w:r>
      <w:r w:rsidR="00656151">
        <w:rPr>
          <w:rFonts w:cs="Times New Roman"/>
        </w:rPr>
        <w:t>,</w:t>
      </w:r>
      <w:r w:rsidR="005B3DC4">
        <w:rPr>
          <w:rFonts w:cs="Times New Roman"/>
        </w:rPr>
        <w:t xml:space="preserve"> </w:t>
      </w:r>
      <w:r w:rsidR="005B3DC4" w:rsidRPr="007B0C42">
        <w:rPr>
          <w:rFonts w:cs="Times New Roman"/>
          <w:i/>
        </w:rPr>
        <w:t xml:space="preserve">Paramecium </w:t>
      </w:r>
      <w:proofErr w:type="spellStart"/>
      <w:r w:rsidR="005B3DC4" w:rsidRPr="007B0C42">
        <w:rPr>
          <w:rFonts w:cs="Times New Roman"/>
          <w:i/>
        </w:rPr>
        <w:t>bursaria</w:t>
      </w:r>
      <w:proofErr w:type="spellEnd"/>
      <w:r w:rsidR="008D5305">
        <w:rPr>
          <w:rFonts w:cs="Times New Roman"/>
        </w:rPr>
        <w:t xml:space="preserve"> (Kodama and </w:t>
      </w:r>
      <w:proofErr w:type="spellStart"/>
      <w:r w:rsidR="008D5305">
        <w:rPr>
          <w:rFonts w:cs="Times New Roman"/>
        </w:rPr>
        <w:t>Fujishima</w:t>
      </w:r>
      <w:proofErr w:type="spellEnd"/>
      <w:r w:rsidR="008D5305">
        <w:rPr>
          <w:rFonts w:cs="Times New Roman"/>
        </w:rPr>
        <w:t xml:space="preserve">, 2009; Johnson, 2011). </w:t>
      </w:r>
      <w:r w:rsidR="00017CDC">
        <w:rPr>
          <w:rFonts w:cs="Times New Roman"/>
        </w:rPr>
        <w:t xml:space="preserve">However, </w:t>
      </w:r>
      <w:r w:rsidR="008D5305">
        <w:rPr>
          <w:rFonts w:cs="Times New Roman"/>
        </w:rPr>
        <w:t xml:space="preserve">without a cultured representative of </w:t>
      </w:r>
      <w:r w:rsidR="008D5305" w:rsidRPr="00893A63">
        <w:rPr>
          <w:rFonts w:cs="Times New Roman"/>
          <w:i/>
        </w:rPr>
        <w:t>M. major</w:t>
      </w:r>
      <w:r w:rsidR="008D5305">
        <w:rPr>
          <w:rFonts w:cs="Times New Roman"/>
        </w:rPr>
        <w:t xml:space="preserve">, </w:t>
      </w:r>
      <w:r w:rsidR="00017CDC">
        <w:rPr>
          <w:rFonts w:cs="Times New Roman"/>
        </w:rPr>
        <w:t>the</w:t>
      </w:r>
      <w:r w:rsidR="008D5305">
        <w:rPr>
          <w:rFonts w:cs="Times New Roman"/>
        </w:rPr>
        <w:t xml:space="preserve"> fate of </w:t>
      </w:r>
      <w:r w:rsidR="008D5305" w:rsidRPr="00893A63">
        <w:rPr>
          <w:rFonts w:cs="Times New Roman"/>
          <w:i/>
        </w:rPr>
        <w:t>T. amphioexa</w:t>
      </w:r>
      <w:r w:rsidR="008D5305">
        <w:rPr>
          <w:rFonts w:cs="Times New Roman"/>
        </w:rPr>
        <w:t xml:space="preserve">, either as a whole endosymbiont or as sequestered organelles, inside the ciliate remain speculative. </w:t>
      </w:r>
      <w:r w:rsidR="00662EBB">
        <w:rPr>
          <w:rFonts w:cs="Times New Roman"/>
        </w:rPr>
        <w:t xml:space="preserve">Future studies would benefit from the combined use of molecular methodologies and high-resolution sampling to examine the interactions between the captured </w:t>
      </w:r>
      <w:proofErr w:type="spellStart"/>
      <w:r w:rsidR="00662EBB">
        <w:rPr>
          <w:rFonts w:cs="Times New Roman"/>
        </w:rPr>
        <w:t>cryptophyte</w:t>
      </w:r>
      <w:proofErr w:type="spellEnd"/>
      <w:r w:rsidR="00662EBB">
        <w:rPr>
          <w:rFonts w:cs="Times New Roman"/>
        </w:rPr>
        <w:t xml:space="preserve"> prey and its ciliate predator, </w:t>
      </w:r>
      <w:r w:rsidR="00662EBB" w:rsidRPr="00662EBB">
        <w:rPr>
          <w:rFonts w:cs="Times New Roman"/>
          <w:i/>
        </w:rPr>
        <w:t>in situ</w:t>
      </w:r>
      <w:r w:rsidR="00662EBB">
        <w:rPr>
          <w:rFonts w:cs="Times New Roman"/>
        </w:rPr>
        <w:t xml:space="preserve">. </w:t>
      </w:r>
    </w:p>
    <w:p w14:paraId="12D313DA" w14:textId="130E6255" w:rsidR="003B4541" w:rsidRDefault="003B4541" w:rsidP="00BE112C">
      <w:pPr>
        <w:spacing w:line="480" w:lineRule="auto"/>
        <w:rPr>
          <w:rFonts w:cs="Times New Roman"/>
        </w:rPr>
      </w:pPr>
      <w:r>
        <w:rPr>
          <w:rFonts w:cs="Times New Roman"/>
        </w:rPr>
        <w:t xml:space="preserve"> </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78"/>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commentRangeEnd w:id="78"/>
      <w:r w:rsidR="00280AF2">
        <w:rPr>
          <w:rStyle w:val="CommentReference"/>
        </w:rPr>
        <w:commentReference w:id="78"/>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Ind w:w="-112" w:type="dxa"/>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4B044061" w:rsidR="008D5305" w:rsidRPr="00FE75DC" w:rsidRDefault="000C1147" w:rsidP="001238E5">
      <w:pPr>
        <w:spacing w:line="480" w:lineRule="auto"/>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082F486"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17390254" w:rsidR="008D5305" w:rsidRPr="00FE75DC" w:rsidRDefault="00ED6CD6" w:rsidP="00984FD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16CD234" w:rsidR="008D5305" w:rsidRPr="00FE75DC" w:rsidRDefault="001238E5" w:rsidP="001E6AB1">
      <w:pPr>
        <w:spacing w:line="480" w:lineRule="auto"/>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E63827">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20C1F752" w:rsidR="006852D0" w:rsidRDefault="00ED6CD6" w:rsidP="001E6AB1">
      <w:pPr>
        <w:spacing w:line="480" w:lineRule="auto"/>
        <w:jc w:val="center"/>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1EE9998B" w:rsidR="000B08CC" w:rsidRPr="00FE75DC" w:rsidRDefault="00AE182B" w:rsidP="001238E5">
      <w:pPr>
        <w:spacing w:line="480" w:lineRule="auto"/>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Hamilton" w:date="2015-11-23T21:40:00Z" w:initials="MH">
    <w:p w14:paraId="211348F2" w14:textId="55BB4D1A" w:rsidR="00080FC2" w:rsidRDefault="00080FC2">
      <w:pPr>
        <w:pStyle w:val="CommentText"/>
      </w:pPr>
      <w:r>
        <w:rPr>
          <w:rStyle w:val="CommentReference"/>
        </w:rPr>
        <w:annotationRef/>
      </w:r>
      <w:r>
        <w:t xml:space="preserve">does it need to be </w:t>
      </w:r>
      <w:proofErr w:type="spellStart"/>
      <w:r w:rsidRPr="00106834">
        <w:rPr>
          <w:i/>
        </w:rPr>
        <w:t>Teleaulax</w:t>
      </w:r>
      <w:proofErr w:type="spellEnd"/>
      <w:r w:rsidRPr="00106834">
        <w:rPr>
          <w:i/>
        </w:rPr>
        <w:t xml:space="preserve"> sp</w:t>
      </w:r>
      <w:r>
        <w:t xml:space="preserve">. ? </w:t>
      </w:r>
    </w:p>
  </w:comment>
  <w:comment w:id="5" w:author="Maria Hamilton" w:date="2015-11-23T21:47:00Z" w:initials="MH">
    <w:p w14:paraId="224D10EA" w14:textId="7166B729" w:rsidR="00080FC2" w:rsidRDefault="00080FC2">
      <w:pPr>
        <w:pStyle w:val="CommentText"/>
      </w:pPr>
      <w:r>
        <w:rPr>
          <w:rStyle w:val="CommentReference"/>
        </w:rPr>
        <w:annotationRef/>
      </w:r>
      <w:r>
        <w:t xml:space="preserve">this data is not in </w:t>
      </w:r>
      <w:proofErr w:type="spellStart"/>
      <w:r>
        <w:t>Lydie’s</w:t>
      </w:r>
      <w:proofErr w:type="spellEnd"/>
      <w:r>
        <w:t xml:space="preserve"> paper- should I do a rough estimate?</w:t>
      </w:r>
    </w:p>
  </w:comment>
  <w:comment w:id="31" w:author="Maria Hamilton" w:date="2015-11-23T22:09:00Z" w:initials="MH">
    <w:p w14:paraId="2F795F03" w14:textId="75B861F9" w:rsidR="00080FC2" w:rsidRDefault="00080FC2">
      <w:pPr>
        <w:pStyle w:val="CommentText"/>
      </w:pPr>
      <w:r>
        <w:rPr>
          <w:rStyle w:val="CommentReference"/>
        </w:rPr>
        <w:annotationRef/>
      </w:r>
      <w:r>
        <w:t xml:space="preserve">should we call it </w:t>
      </w:r>
      <w:proofErr w:type="spellStart"/>
      <w:r>
        <w:t>Teleaulax</w:t>
      </w:r>
      <w:proofErr w:type="spellEnd"/>
      <w:r>
        <w:t xml:space="preserve">,  or T. </w:t>
      </w:r>
      <w:proofErr w:type="spellStart"/>
      <w:r>
        <w:t>amphioxeia</w:t>
      </w:r>
      <w:proofErr w:type="spellEnd"/>
      <w:r>
        <w:t xml:space="preserve">? </w:t>
      </w:r>
    </w:p>
  </w:comment>
  <w:comment w:id="32" w:author="Maria Hamilton" w:date="2015-11-23T22:09:00Z" w:initials="MH">
    <w:p w14:paraId="5F991E78" w14:textId="30D17DBD" w:rsidR="00080FC2" w:rsidRDefault="00080FC2">
      <w:pPr>
        <w:pStyle w:val="CommentText"/>
      </w:pPr>
      <w:r>
        <w:rPr>
          <w:rStyle w:val="CommentReference"/>
        </w:rPr>
        <w:annotationRef/>
      </w:r>
      <w:r>
        <w:t>see above comment</w:t>
      </w:r>
    </w:p>
  </w:comment>
  <w:comment w:id="70" w:author="Maria Hamilton" w:date="2015-11-23T21:40:00Z" w:initials="MH">
    <w:p w14:paraId="6F677556" w14:textId="31CEC37E" w:rsidR="00080FC2" w:rsidRDefault="00080FC2">
      <w:pPr>
        <w:pStyle w:val="CommentText"/>
      </w:pPr>
      <w:r>
        <w:rPr>
          <w:rStyle w:val="CommentReference"/>
        </w:rPr>
        <w:annotationRef/>
      </w:r>
      <w:r>
        <w:t>do these results suggest estuarine origin still?</w:t>
      </w:r>
    </w:p>
  </w:comment>
  <w:comment w:id="76" w:author="Maria Hamilton" w:date="2015-11-23T21:40:00Z" w:initials="MH">
    <w:p w14:paraId="03B286D0" w14:textId="6984CE17" w:rsidR="00080FC2" w:rsidRDefault="00080FC2">
      <w:pPr>
        <w:pStyle w:val="CommentText"/>
      </w:pPr>
      <w:r>
        <w:rPr>
          <w:rStyle w:val="CommentReference"/>
        </w:rPr>
        <w:annotationRef/>
      </w:r>
      <w:r>
        <w:t>Peterson et al., 2012? Unpublished data?</w:t>
      </w:r>
    </w:p>
  </w:comment>
  <w:comment w:id="78" w:author="Tawnya Peterson" w:date="2015-11-23T21:40:00Z" w:initials="TP">
    <w:p w14:paraId="6DBA4AE4" w14:textId="77777777" w:rsidR="00080FC2" w:rsidRDefault="00080FC2"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080FC2" w:rsidRDefault="00080FC2" w:rsidP="006824CD">
      <w:r>
        <w:separator/>
      </w:r>
    </w:p>
  </w:endnote>
  <w:endnote w:type="continuationSeparator" w:id="0">
    <w:p w14:paraId="6B2C8051" w14:textId="77777777" w:rsidR="00080FC2" w:rsidRDefault="00080FC2"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080FC2" w:rsidRDefault="00080FC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080FC2" w:rsidRDefault="00080FC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080FC2" w:rsidRDefault="00080FC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43D88">
      <w:rPr>
        <w:rStyle w:val="PageNumber"/>
        <w:noProof/>
      </w:rPr>
      <w:t>17</w:t>
    </w:r>
    <w:r>
      <w:rPr>
        <w:rStyle w:val="PageNumber"/>
      </w:rPr>
      <w:fldChar w:fldCharType="end"/>
    </w:r>
  </w:p>
  <w:p w14:paraId="3E0CB4DF" w14:textId="77777777" w:rsidR="00080FC2" w:rsidRDefault="00080FC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080FC2" w:rsidRDefault="00080FC2" w:rsidP="006824CD">
      <w:r>
        <w:separator/>
      </w:r>
    </w:p>
  </w:footnote>
  <w:footnote w:type="continuationSeparator" w:id="0">
    <w:p w14:paraId="705C2ABB" w14:textId="77777777" w:rsidR="00080FC2" w:rsidRDefault="00080FC2"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24EB8"/>
    <w:rsid w:val="00031D8C"/>
    <w:rsid w:val="0004504F"/>
    <w:rsid w:val="0004522F"/>
    <w:rsid w:val="000463DE"/>
    <w:rsid w:val="000560DC"/>
    <w:rsid w:val="00057AFB"/>
    <w:rsid w:val="00080FC2"/>
    <w:rsid w:val="0008449F"/>
    <w:rsid w:val="00090513"/>
    <w:rsid w:val="0009327B"/>
    <w:rsid w:val="000B08CC"/>
    <w:rsid w:val="000B2858"/>
    <w:rsid w:val="000C1147"/>
    <w:rsid w:val="000D2E2F"/>
    <w:rsid w:val="000D458D"/>
    <w:rsid w:val="000F0ADB"/>
    <w:rsid w:val="000F0FCD"/>
    <w:rsid w:val="001064E6"/>
    <w:rsid w:val="00106834"/>
    <w:rsid w:val="00110E68"/>
    <w:rsid w:val="001113C6"/>
    <w:rsid w:val="00114CA7"/>
    <w:rsid w:val="00115578"/>
    <w:rsid w:val="0011583F"/>
    <w:rsid w:val="001235F6"/>
    <w:rsid w:val="0012370B"/>
    <w:rsid w:val="001238E5"/>
    <w:rsid w:val="0012451E"/>
    <w:rsid w:val="00136ED5"/>
    <w:rsid w:val="00137B76"/>
    <w:rsid w:val="00140BF8"/>
    <w:rsid w:val="001504F2"/>
    <w:rsid w:val="001776A5"/>
    <w:rsid w:val="00181BF4"/>
    <w:rsid w:val="001825D7"/>
    <w:rsid w:val="001A3350"/>
    <w:rsid w:val="001A5145"/>
    <w:rsid w:val="001A6393"/>
    <w:rsid w:val="001A6A78"/>
    <w:rsid w:val="001B6646"/>
    <w:rsid w:val="001C412D"/>
    <w:rsid w:val="001C68B4"/>
    <w:rsid w:val="001E5066"/>
    <w:rsid w:val="001E6AB1"/>
    <w:rsid w:val="001F5A8D"/>
    <w:rsid w:val="001F71AD"/>
    <w:rsid w:val="0020455B"/>
    <w:rsid w:val="00204E38"/>
    <w:rsid w:val="00213FD4"/>
    <w:rsid w:val="00215FBA"/>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C4083"/>
    <w:rsid w:val="002D52FC"/>
    <w:rsid w:val="002E792E"/>
    <w:rsid w:val="002F0060"/>
    <w:rsid w:val="00312AA7"/>
    <w:rsid w:val="00317BA2"/>
    <w:rsid w:val="00323CC8"/>
    <w:rsid w:val="003272AF"/>
    <w:rsid w:val="003355BA"/>
    <w:rsid w:val="00336F7D"/>
    <w:rsid w:val="00344BA2"/>
    <w:rsid w:val="003471DD"/>
    <w:rsid w:val="003519E7"/>
    <w:rsid w:val="00355EF7"/>
    <w:rsid w:val="00364417"/>
    <w:rsid w:val="003746BA"/>
    <w:rsid w:val="0038013E"/>
    <w:rsid w:val="00380EA4"/>
    <w:rsid w:val="00386162"/>
    <w:rsid w:val="00391AA3"/>
    <w:rsid w:val="003952E0"/>
    <w:rsid w:val="003A28B3"/>
    <w:rsid w:val="003A3785"/>
    <w:rsid w:val="003A4248"/>
    <w:rsid w:val="003A70CE"/>
    <w:rsid w:val="003B35E5"/>
    <w:rsid w:val="003B4541"/>
    <w:rsid w:val="003C14C1"/>
    <w:rsid w:val="003C6127"/>
    <w:rsid w:val="003E5420"/>
    <w:rsid w:val="003E6430"/>
    <w:rsid w:val="003F11CC"/>
    <w:rsid w:val="003F4FD7"/>
    <w:rsid w:val="00403B3C"/>
    <w:rsid w:val="00412412"/>
    <w:rsid w:val="00423D54"/>
    <w:rsid w:val="00427F6A"/>
    <w:rsid w:val="00443D88"/>
    <w:rsid w:val="00450527"/>
    <w:rsid w:val="00472585"/>
    <w:rsid w:val="004739AE"/>
    <w:rsid w:val="00477BCF"/>
    <w:rsid w:val="004818DC"/>
    <w:rsid w:val="00484B33"/>
    <w:rsid w:val="00491A27"/>
    <w:rsid w:val="00493498"/>
    <w:rsid w:val="0049713F"/>
    <w:rsid w:val="004A2F07"/>
    <w:rsid w:val="004B27CD"/>
    <w:rsid w:val="004C7552"/>
    <w:rsid w:val="004D7399"/>
    <w:rsid w:val="004E3978"/>
    <w:rsid w:val="004F035C"/>
    <w:rsid w:val="004F2AEA"/>
    <w:rsid w:val="00505188"/>
    <w:rsid w:val="005171A8"/>
    <w:rsid w:val="00521127"/>
    <w:rsid w:val="005228AD"/>
    <w:rsid w:val="00523136"/>
    <w:rsid w:val="0055687E"/>
    <w:rsid w:val="00563AD1"/>
    <w:rsid w:val="005751FA"/>
    <w:rsid w:val="00592E3B"/>
    <w:rsid w:val="0059455C"/>
    <w:rsid w:val="005B2226"/>
    <w:rsid w:val="005B3DC4"/>
    <w:rsid w:val="005B7744"/>
    <w:rsid w:val="005C18E0"/>
    <w:rsid w:val="005C5FFF"/>
    <w:rsid w:val="005D449D"/>
    <w:rsid w:val="005E4016"/>
    <w:rsid w:val="005E46BA"/>
    <w:rsid w:val="005E4FE6"/>
    <w:rsid w:val="005F094A"/>
    <w:rsid w:val="00604802"/>
    <w:rsid w:val="0061432B"/>
    <w:rsid w:val="006211C0"/>
    <w:rsid w:val="006227BA"/>
    <w:rsid w:val="00625252"/>
    <w:rsid w:val="006379E7"/>
    <w:rsid w:val="006466E0"/>
    <w:rsid w:val="006475E2"/>
    <w:rsid w:val="00651FD9"/>
    <w:rsid w:val="006525FE"/>
    <w:rsid w:val="0065300B"/>
    <w:rsid w:val="00656151"/>
    <w:rsid w:val="00661A6F"/>
    <w:rsid w:val="00662EBB"/>
    <w:rsid w:val="00663DA2"/>
    <w:rsid w:val="00667E4C"/>
    <w:rsid w:val="006824CD"/>
    <w:rsid w:val="00684ABD"/>
    <w:rsid w:val="006852D0"/>
    <w:rsid w:val="00685834"/>
    <w:rsid w:val="00695C2B"/>
    <w:rsid w:val="00696794"/>
    <w:rsid w:val="0069766C"/>
    <w:rsid w:val="006C479E"/>
    <w:rsid w:val="006C617F"/>
    <w:rsid w:val="006E26A8"/>
    <w:rsid w:val="006E3D27"/>
    <w:rsid w:val="006F19EC"/>
    <w:rsid w:val="006F2BC3"/>
    <w:rsid w:val="006F52B2"/>
    <w:rsid w:val="00705267"/>
    <w:rsid w:val="00710AEF"/>
    <w:rsid w:val="007143AB"/>
    <w:rsid w:val="00716A04"/>
    <w:rsid w:val="00754A70"/>
    <w:rsid w:val="00756A5E"/>
    <w:rsid w:val="00760C6C"/>
    <w:rsid w:val="00760EA7"/>
    <w:rsid w:val="0076721B"/>
    <w:rsid w:val="0077365D"/>
    <w:rsid w:val="0077570D"/>
    <w:rsid w:val="00783B9A"/>
    <w:rsid w:val="0079574E"/>
    <w:rsid w:val="00796017"/>
    <w:rsid w:val="00796F1C"/>
    <w:rsid w:val="007A2CF9"/>
    <w:rsid w:val="007A732D"/>
    <w:rsid w:val="007B314A"/>
    <w:rsid w:val="007C138D"/>
    <w:rsid w:val="007C1CFD"/>
    <w:rsid w:val="007C608D"/>
    <w:rsid w:val="007D1E2D"/>
    <w:rsid w:val="007D7E9E"/>
    <w:rsid w:val="007E206D"/>
    <w:rsid w:val="007F0CD1"/>
    <w:rsid w:val="007F6CB7"/>
    <w:rsid w:val="008136A1"/>
    <w:rsid w:val="008276AE"/>
    <w:rsid w:val="00827B3F"/>
    <w:rsid w:val="0083697B"/>
    <w:rsid w:val="008449CB"/>
    <w:rsid w:val="00847084"/>
    <w:rsid w:val="00850842"/>
    <w:rsid w:val="00865D87"/>
    <w:rsid w:val="008711A0"/>
    <w:rsid w:val="008A13F8"/>
    <w:rsid w:val="008A238C"/>
    <w:rsid w:val="008A5B24"/>
    <w:rsid w:val="008B0C65"/>
    <w:rsid w:val="008B3F92"/>
    <w:rsid w:val="008C066D"/>
    <w:rsid w:val="008C2912"/>
    <w:rsid w:val="008C64E5"/>
    <w:rsid w:val="008D4B36"/>
    <w:rsid w:val="008D4DDE"/>
    <w:rsid w:val="008D5305"/>
    <w:rsid w:val="008D77E7"/>
    <w:rsid w:val="008F0465"/>
    <w:rsid w:val="008F67AB"/>
    <w:rsid w:val="00903232"/>
    <w:rsid w:val="00904BEF"/>
    <w:rsid w:val="0091553D"/>
    <w:rsid w:val="00915B32"/>
    <w:rsid w:val="00925B83"/>
    <w:rsid w:val="009337D9"/>
    <w:rsid w:val="00933F5B"/>
    <w:rsid w:val="00936B6D"/>
    <w:rsid w:val="00937CFA"/>
    <w:rsid w:val="00946A19"/>
    <w:rsid w:val="00962DC5"/>
    <w:rsid w:val="009724C9"/>
    <w:rsid w:val="00984FD1"/>
    <w:rsid w:val="009878ED"/>
    <w:rsid w:val="00996FCD"/>
    <w:rsid w:val="009C5AFA"/>
    <w:rsid w:val="009D61BF"/>
    <w:rsid w:val="009E185E"/>
    <w:rsid w:val="009E30BB"/>
    <w:rsid w:val="00A02FD0"/>
    <w:rsid w:val="00A056BE"/>
    <w:rsid w:val="00A069E8"/>
    <w:rsid w:val="00A156CD"/>
    <w:rsid w:val="00A2273F"/>
    <w:rsid w:val="00A23209"/>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249E"/>
    <w:rsid w:val="00B33582"/>
    <w:rsid w:val="00B36EBC"/>
    <w:rsid w:val="00B37E0D"/>
    <w:rsid w:val="00B55C1F"/>
    <w:rsid w:val="00B56497"/>
    <w:rsid w:val="00B63E78"/>
    <w:rsid w:val="00B6644D"/>
    <w:rsid w:val="00B862D8"/>
    <w:rsid w:val="00BA009A"/>
    <w:rsid w:val="00BA7753"/>
    <w:rsid w:val="00BC1340"/>
    <w:rsid w:val="00BC345E"/>
    <w:rsid w:val="00BC5B00"/>
    <w:rsid w:val="00BD2C01"/>
    <w:rsid w:val="00BE112C"/>
    <w:rsid w:val="00C1327B"/>
    <w:rsid w:val="00C20035"/>
    <w:rsid w:val="00C2789D"/>
    <w:rsid w:val="00C300E1"/>
    <w:rsid w:val="00C30CC1"/>
    <w:rsid w:val="00C41434"/>
    <w:rsid w:val="00C4165B"/>
    <w:rsid w:val="00C416E1"/>
    <w:rsid w:val="00C50A83"/>
    <w:rsid w:val="00C56B8B"/>
    <w:rsid w:val="00C60A90"/>
    <w:rsid w:val="00C619A6"/>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31C7"/>
    <w:rsid w:val="00D06AC5"/>
    <w:rsid w:val="00D1190F"/>
    <w:rsid w:val="00D1328A"/>
    <w:rsid w:val="00D13F04"/>
    <w:rsid w:val="00D319F2"/>
    <w:rsid w:val="00D35B3C"/>
    <w:rsid w:val="00D36109"/>
    <w:rsid w:val="00D467BD"/>
    <w:rsid w:val="00D46BB5"/>
    <w:rsid w:val="00D51DF4"/>
    <w:rsid w:val="00D5290E"/>
    <w:rsid w:val="00D5420F"/>
    <w:rsid w:val="00D75F3A"/>
    <w:rsid w:val="00D96A7A"/>
    <w:rsid w:val="00DA3657"/>
    <w:rsid w:val="00DA3C76"/>
    <w:rsid w:val="00DA4076"/>
    <w:rsid w:val="00DA6DCB"/>
    <w:rsid w:val="00DB249C"/>
    <w:rsid w:val="00DB4FC8"/>
    <w:rsid w:val="00DB5161"/>
    <w:rsid w:val="00DB5EE7"/>
    <w:rsid w:val="00DC5E98"/>
    <w:rsid w:val="00E11168"/>
    <w:rsid w:val="00E127C8"/>
    <w:rsid w:val="00E33748"/>
    <w:rsid w:val="00E36A35"/>
    <w:rsid w:val="00E42125"/>
    <w:rsid w:val="00E53A87"/>
    <w:rsid w:val="00E56A24"/>
    <w:rsid w:val="00E570BC"/>
    <w:rsid w:val="00E60478"/>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1755A"/>
    <w:rsid w:val="00F2360F"/>
    <w:rsid w:val="00F34B51"/>
    <w:rsid w:val="00F35E55"/>
    <w:rsid w:val="00F36BD8"/>
    <w:rsid w:val="00F372F8"/>
    <w:rsid w:val="00F51FF4"/>
    <w:rsid w:val="00F562D2"/>
    <w:rsid w:val="00F65A6A"/>
    <w:rsid w:val="00F80115"/>
    <w:rsid w:val="00F96E6E"/>
    <w:rsid w:val="00FC5E5F"/>
    <w:rsid w:val="00FC6A5D"/>
    <w:rsid w:val="00FC7391"/>
    <w:rsid w:val="00FD170C"/>
    <w:rsid w:val="00FE166D"/>
    <w:rsid w:val="00FE305E"/>
    <w:rsid w:val="00FE3ECA"/>
    <w:rsid w:val="00FE75DC"/>
    <w:rsid w:val="00FF1B1D"/>
    <w:rsid w:val="00FF1C78"/>
    <w:rsid w:val="00FF2F97"/>
    <w:rsid w:val="00FF6D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46</TotalTime>
  <Pages>31</Pages>
  <Words>5420</Words>
  <Characters>30896</Characters>
  <Application>Microsoft Macintosh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36244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10</cp:revision>
  <dcterms:created xsi:type="dcterms:W3CDTF">2015-11-24T05:38:00Z</dcterms:created>
  <dcterms:modified xsi:type="dcterms:W3CDTF">2015-11-24T06:23:00Z</dcterms:modified>
</cp:coreProperties>
</file>