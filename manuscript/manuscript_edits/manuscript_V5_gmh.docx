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54CE18FF"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w:t>
      </w:r>
      <w:del w:id="1" w:author="Author">
        <w:r w:rsidR="00A62B51" w:rsidDel="00631DB3">
          <w:rPr>
            <w:rFonts w:cs="Times New Roman"/>
            <w:bCs/>
          </w:rPr>
          <w:delText>the</w:delText>
        </w:r>
        <w:r w:rsidR="00C0691D" w:rsidDel="00631DB3">
          <w:rPr>
            <w:rFonts w:cs="Times New Roman"/>
            <w:bCs/>
          </w:rPr>
          <w:delText xml:space="preserve"> </w:delText>
        </w:r>
      </w:del>
      <w:ins w:id="2" w:author="Author">
        <w:r w:rsidR="00631DB3">
          <w:rPr>
            <w:rFonts w:cs="Times New Roman"/>
            <w:bCs/>
          </w:rPr>
          <w:t xml:space="preserve">wild </w:t>
        </w:r>
      </w:ins>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4C7EC29D"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function as a mixotroph, capable of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28BDEF70"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In Jinhae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4AFB3648" w:rsidR="005B3DC4" w:rsidRDefault="008D5305" w:rsidP="003218A1">
      <w:pPr>
        <w:tabs>
          <w:tab w:val="left" w:pos="5265"/>
        </w:tabs>
        <w:spacing w:line="480" w:lineRule="auto"/>
        <w:ind w:firstLine="288"/>
        <w:rPr>
          <w:rFonts w:cs="Times New Roman"/>
        </w:rPr>
      </w:pPr>
      <w:r w:rsidRPr="00FC5E5F">
        <w:rPr>
          <w:rFonts w:cs="Times New Roman"/>
        </w:rPr>
        <w:tab/>
      </w:r>
      <w:del w:id="3" w:author="Author">
        <w:r w:rsidR="00442105" w:rsidDel="00DB3766">
          <w:rPr>
            <w:rFonts w:cs="Times New Roman"/>
          </w:rPr>
          <w:delText>T</w:delText>
        </w:r>
        <w:r w:rsidR="00FA5582" w:rsidDel="00DB3766">
          <w:rPr>
            <w:rFonts w:cs="Times New Roman"/>
          </w:rPr>
          <w:delText xml:space="preserve">o investigate the influence of </w:delText>
        </w:r>
        <w:r w:rsidR="00AE7CE9" w:rsidDel="00DB3766">
          <w:rPr>
            <w:rFonts w:cs="Times New Roman"/>
          </w:rPr>
          <w:delText xml:space="preserve">prey population </w:delText>
        </w:r>
        <w:r w:rsidR="00FA5582" w:rsidDel="00DB3766">
          <w:rPr>
            <w:rFonts w:cs="Times New Roman"/>
          </w:rPr>
          <w:delText xml:space="preserve">on </w:delText>
        </w:r>
        <w:r w:rsidR="006015AD" w:rsidDel="00DB3766">
          <w:rPr>
            <w:rFonts w:cs="Times New Roman"/>
          </w:rPr>
          <w:delText xml:space="preserve">the dynamics </w:delText>
        </w:r>
        <w:r w:rsidR="00FA5582" w:rsidDel="00DB3766">
          <w:rPr>
            <w:rFonts w:cs="Times New Roman"/>
          </w:rPr>
          <w:delText xml:space="preserve">of </w:delText>
        </w:r>
        <w:r w:rsidR="00AE7CE9" w:rsidRPr="009C3985" w:rsidDel="00DB3766">
          <w:rPr>
            <w:rFonts w:cs="Times New Roman"/>
            <w:i/>
          </w:rPr>
          <w:delText>M</w:delText>
        </w:r>
        <w:r w:rsidR="00AE7CE9" w:rsidDel="00DB3766">
          <w:rPr>
            <w:rFonts w:cs="Times New Roman"/>
            <w:i/>
          </w:rPr>
          <w:delText>. rubrum</w:delText>
        </w:r>
        <w:r w:rsidR="00AE7CE9" w:rsidDel="00DB3766">
          <w:rPr>
            <w:rFonts w:cs="Times New Roman"/>
          </w:rPr>
          <w:delText xml:space="preserve"> </w:delText>
        </w:r>
        <w:r w:rsidR="00FA5582" w:rsidDel="00DB3766">
          <w:rPr>
            <w:rFonts w:cs="Times New Roman"/>
          </w:rPr>
          <w:delText xml:space="preserve">blooms, </w:delText>
        </w:r>
        <w:r w:rsidR="00442105" w:rsidDel="00DB3766">
          <w:rPr>
            <w:rFonts w:cs="Times New Roman"/>
          </w:rPr>
          <w:delText>we examined p</w:delText>
        </w:r>
        <w:r w:rsidR="00FA5582" w:rsidDel="00DB3766">
          <w:rPr>
            <w:rFonts w:cs="Times New Roman"/>
          </w:rPr>
          <w:delText xml:space="preserve">atterns in </w:delText>
        </w:r>
        <w:r w:rsidR="00442105" w:rsidDel="00DB3766">
          <w:rPr>
            <w:rFonts w:cs="Times New Roman"/>
          </w:rPr>
          <w:delText>abundances and</w:delText>
        </w:r>
        <w:r w:rsidR="00FA5582" w:rsidDel="00DB3766">
          <w:rPr>
            <w:rFonts w:cs="Times New Roman"/>
          </w:rPr>
          <w:delText xml:space="preserve"> </w:delText>
        </w:r>
        <w:r w:rsidR="00442105" w:rsidDel="00DB3766">
          <w:rPr>
            <w:rFonts w:cs="Times New Roman"/>
          </w:rPr>
          <w:delText>division rates</w:delText>
        </w:r>
        <w:r w:rsidR="0010331A" w:rsidDel="00DB3766">
          <w:rPr>
            <w:rFonts w:cs="Times New Roman"/>
          </w:rPr>
          <w:delText xml:space="preserve"> for free-living </w:delText>
        </w:r>
        <w:commentRangeStart w:id="4"/>
        <w:r w:rsidR="00442105" w:rsidRPr="00442105" w:rsidDel="00DB3766">
          <w:rPr>
            <w:rFonts w:cs="Times New Roman"/>
            <w:i/>
          </w:rPr>
          <w:delText>T. amphioxeia</w:delText>
        </w:r>
        <w:commentRangeEnd w:id="4"/>
        <w:r w:rsidR="00C15E42" w:rsidDel="00DB3766">
          <w:rPr>
            <w:rStyle w:val="CommentReference"/>
          </w:rPr>
          <w:commentReference w:id="4"/>
        </w:r>
        <w:r w:rsidR="00FA5582" w:rsidDel="00DB3766">
          <w:rPr>
            <w:rFonts w:cs="Times New Roman"/>
          </w:rPr>
          <w:delText xml:space="preserve">. </w:delText>
        </w:r>
      </w:del>
      <w:r w:rsidR="00FA5582">
        <w:rPr>
          <w:rFonts w:cs="Times New Roman"/>
        </w:rPr>
        <w:t>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w:t>
      </w:r>
      <w:ins w:id="5" w:author="Author">
        <w:r w:rsidR="00DB3766">
          <w:rPr>
            <w:rFonts w:cs="Times New Roman"/>
          </w:rPr>
          <w:t xml:space="preserve"> also</w:t>
        </w:r>
      </w:ins>
      <w:r w:rsidR="008427F0">
        <w:rPr>
          <w:rFonts w:cs="Times New Roman"/>
        </w:rPr>
        <w:t xml:space="preserve">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lastRenderedPageBreak/>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lastRenderedPageBreak/>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6" w:name="__DdeLink__1831_1098803516"/>
      <w:bookmarkStart w:id="7" w:name="__DdeLink__1936_918047637"/>
      <w:r w:rsidRPr="00FC5E5F">
        <w:rPr>
          <w:rFonts w:cs="Times New Roman"/>
        </w:rPr>
        <w:t>°C</w:t>
      </w:r>
      <w:bookmarkEnd w:id="6"/>
      <w:bookmarkEnd w:id="7"/>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 xml:space="preserve">size-structure modeled </w:t>
      </w:r>
      <w:r w:rsidR="00A45AC4">
        <w:rPr>
          <w:rFonts w:cs="Times New Roman"/>
        </w:rPr>
        <w:lastRenderedPageBreak/>
        <w:t>division rates.</w:t>
      </w:r>
      <w:r w:rsidR="00BF117E">
        <w:rPr>
          <w:rFonts w:cs="Times New Roman"/>
        </w:rPr>
        <w:t xml:space="preserve"> </w:t>
      </w:r>
      <w:r w:rsidR="00454101">
        <w:rPr>
          <w:rFonts w:cs="Times New Roman"/>
        </w:rPr>
        <w:t xml:space="preserve">The cell-cycle method was used as a validation of the model, as opposed to estimating division rates based on the the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w:t>
      </w:r>
      <w:r w:rsidR="00B56497">
        <w:rPr>
          <w:rFonts w:cs="Times New Roman"/>
        </w:rPr>
        <w:lastRenderedPageBreak/>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lastRenderedPageBreak/>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xml:space="preserve">. </w:t>
      </w:r>
      <w:r w:rsidR="008D5305">
        <w:rPr>
          <w:rFonts w:eastAsia="Calibri" w:cs="Times New Roman"/>
        </w:rPr>
        <w:lastRenderedPageBreak/>
        <w:t>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xml:space="preserve">, with </w:t>
      </w:r>
      <w:r w:rsidR="00927820">
        <w:rPr>
          <w:rFonts w:cs="Times New Roman"/>
        </w:rPr>
        <w:lastRenderedPageBreak/>
        <w:t>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w:t>
      </w:r>
      <w:r w:rsidR="00537FB1">
        <w:rPr>
          <w:rFonts w:cs="Times New Roman"/>
        </w:rPr>
        <w:lastRenderedPageBreak/>
        <w:t>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13FBC54"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 xml:space="preserve">coupled </w:t>
      </w:r>
      <w:r w:rsidR="008C5550">
        <w:rPr>
          <w:rFonts w:cs="Times New Roman"/>
        </w:rPr>
        <w:lastRenderedPageBreak/>
        <w:t>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w:t>
      </w:r>
      <w:r w:rsidR="00061D7C">
        <w:rPr>
          <w:rFonts w:cs="Times New Roman"/>
        </w:rPr>
        <w:lastRenderedPageBreak/>
        <w:t xml:space="preserve">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se cryptophytes’</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ciri),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gramStart"/>
      <w:r w:rsidR="007B77D0" w:rsidRPr="00DD5193">
        <w:rPr>
          <w:rFonts w:cs="Times New Roman"/>
          <w:i/>
        </w:rPr>
        <w:t>M.rubrum</w:t>
      </w:r>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0A1560FB"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 w:author="Author" w:initials="A">
    <w:p w14:paraId="3297BE94" w14:textId="39BD20BF" w:rsidR="00C15E42" w:rsidRDefault="00C15E42">
      <w:pPr>
        <w:pStyle w:val="CommentText"/>
      </w:pPr>
      <w:r>
        <w:rPr>
          <w:rStyle w:val="CommentReference"/>
        </w:rPr>
        <w:annotationRef/>
      </w:r>
      <w:r>
        <w:t>Can’t say that for sure though, these are just free living cryptos right?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297BE9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166964" w14:textId="77777777" w:rsidR="00F23834" w:rsidRDefault="00F23834" w:rsidP="006824CD">
      <w:r>
        <w:separator/>
      </w:r>
    </w:p>
  </w:endnote>
  <w:endnote w:type="continuationSeparator" w:id="0">
    <w:p w14:paraId="7F77BD37" w14:textId="77777777" w:rsidR="00F23834" w:rsidRDefault="00F23834"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84BC5">
      <w:rPr>
        <w:rStyle w:val="PageNumber"/>
        <w:noProof/>
      </w:rPr>
      <w:t>15</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2DA3C8" w14:textId="77777777" w:rsidR="00F23834" w:rsidRDefault="00F23834" w:rsidP="006824CD">
      <w:r>
        <w:separator/>
      </w:r>
    </w:p>
  </w:footnote>
  <w:footnote w:type="continuationSeparator" w:id="0">
    <w:p w14:paraId="4C5EB858" w14:textId="77777777" w:rsidR="00F23834" w:rsidRDefault="00F23834"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proofState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3DAB"/>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1DB3"/>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BC5"/>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15E42"/>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3766"/>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23834"/>
    <w:rsid w:val="00F31AB3"/>
    <w:rsid w:val="00F34B51"/>
    <w:rsid w:val="00F35AB6"/>
    <w:rsid w:val="00F35E55"/>
    <w:rsid w:val="00F36BD8"/>
    <w:rsid w:val="00F51FF4"/>
    <w:rsid w:val="00F526BF"/>
    <w:rsid w:val="00F52F29"/>
    <w:rsid w:val="00F562D2"/>
    <w:rsid w:val="00F5705B"/>
    <w:rsid w:val="00F65601"/>
    <w:rsid w:val="00F65A6A"/>
    <w:rsid w:val="00F672A2"/>
    <w:rsid w:val="00F67738"/>
    <w:rsid w:val="00F72444"/>
    <w:rsid w:val="00F72E73"/>
    <w:rsid w:val="00F73392"/>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3C8F5E-DB2D-0443-B387-53BFF8779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13542</Words>
  <Characters>77195</Characters>
  <Application>Microsoft Macintosh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90556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2016-11-21T00:22:00Z</dcterms:created>
  <dcterms:modified xsi:type="dcterms:W3CDTF">2016-11-21T00:22:00Z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