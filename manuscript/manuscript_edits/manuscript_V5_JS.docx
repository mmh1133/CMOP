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52277EC0" w:rsidR="004B52B9" w:rsidRDefault="008D5305" w:rsidP="000B5375">
      <w:pPr>
        <w:spacing w:line="480" w:lineRule="auto"/>
        <w:ind w:firstLine="288"/>
        <w:jc w:val="center"/>
        <w:outlineLvl w:val="0"/>
        <w:rPr>
          <w:rFonts w:cs="Times New Roman"/>
          <w:b/>
          <w:sz w:val="28"/>
          <w:szCs w:val="28"/>
        </w:rPr>
      </w:pPr>
      <w:bookmarkStart w:id="0" w:name="_GoBack"/>
      <w:bookmarkEnd w:id="0"/>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r w:rsidR="00AE7CE9">
        <w:rPr>
          <w:rFonts w:cs="Times New Roman"/>
          <w:b/>
          <w:sz w:val="28"/>
          <w:szCs w:val="28"/>
        </w:rPr>
        <w:t xml:space="preserve">a </w:t>
      </w:r>
      <w:r w:rsidRPr="00412412">
        <w:rPr>
          <w:rFonts w:cs="Times New Roman"/>
          <w:b/>
          <w:sz w:val="28"/>
          <w:szCs w:val="28"/>
        </w:rPr>
        <w:t>red water bloom</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706DB22" w14:textId="03EFFCB2" w:rsidR="00EA7361" w:rsidRPr="00FC5E5F" w:rsidRDefault="00EA7361" w:rsidP="00EA7361">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Hennon </w:t>
      </w:r>
      <w:r w:rsidRPr="001651E6">
        <w:rPr>
          <w:rFonts w:cs="Times New Roman"/>
          <w:bCs/>
          <w:vertAlign w:val="superscript"/>
        </w:rPr>
        <w:t>1</w:t>
      </w:r>
      <w:r>
        <w:rPr>
          <w:rFonts w:cs="Times New Roman"/>
          <w:bCs/>
          <w:vertAlign w:val="superscript"/>
        </w:rPr>
        <w:t>,3</w:t>
      </w:r>
      <w:r>
        <w:rPr>
          <w:rFonts w:cs="Times New Roman"/>
          <w:bCs/>
        </w:rPr>
        <w:t xml:space="preserve">, </w:t>
      </w:r>
      <w:r w:rsidRPr="00FC5E5F">
        <w:rPr>
          <w:rFonts w:cs="Times New Roman"/>
          <w:bCs/>
        </w:rPr>
        <w:t>Joseph Ne</w:t>
      </w:r>
      <w:r>
        <w:rPr>
          <w:rFonts w:cs="Times New Roman"/>
          <w:bCs/>
        </w:rPr>
        <w:t>e</w:t>
      </w:r>
      <w:r w:rsidRPr="00FC5E5F">
        <w:rPr>
          <w:rFonts w:cs="Times New Roman"/>
          <w:bCs/>
        </w:rPr>
        <w:t xml:space="preserve">doba </w:t>
      </w:r>
      <w:r>
        <w:rPr>
          <w:rFonts w:cs="Times New Roman"/>
          <w:bCs/>
          <w:vertAlign w:val="superscript"/>
        </w:rPr>
        <w:t>4</w:t>
      </w:r>
      <w:r w:rsidRPr="00FC5E5F">
        <w:rPr>
          <w:rFonts w:cs="Times New Roman"/>
          <w:bCs/>
        </w:rPr>
        <w:t xml:space="preserve">, Rhonda Morales </w:t>
      </w:r>
      <w:r w:rsidRPr="00FC5E5F">
        <w:rPr>
          <w:rFonts w:cs="Times New Roman"/>
          <w:bCs/>
          <w:vertAlign w:val="superscript"/>
        </w:rPr>
        <w:t>1</w:t>
      </w:r>
      <w:r w:rsidRPr="00FC5E5F">
        <w:rPr>
          <w:rFonts w:cs="Times New Roman"/>
          <w:bCs/>
        </w:rPr>
        <w:t xml:space="preserve">, Tawnya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508E02DC"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1DA330B6" w14:textId="3E27F020" w:rsidR="00F67738" w:rsidRPr="00F67738" w:rsidRDefault="00F67738" w:rsidP="00F67738">
      <w:pPr>
        <w:widowControl/>
        <w:tabs>
          <w:tab w:val="clear" w:pos="709"/>
        </w:tabs>
        <w:suppressAutoHyphens w:val="0"/>
        <w:spacing w:line="48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br w:type="page"/>
      </w:r>
    </w:p>
    <w:p w14:paraId="47039349" w14:textId="70E2082F" w:rsidR="008D5305" w:rsidRPr="00FE75DC" w:rsidRDefault="008D5305" w:rsidP="00AD46DE">
      <w:pPr>
        <w:spacing w:line="480" w:lineRule="auto"/>
        <w:outlineLvl w:val="0"/>
        <w:rPr>
          <w:rFonts w:cs="Times New Roman"/>
        </w:rPr>
      </w:pPr>
      <w:r>
        <w:rPr>
          <w:rFonts w:cs="Times New Roman"/>
          <w:b/>
          <w:bCs/>
        </w:rPr>
        <w:lastRenderedPageBreak/>
        <w:t>ABSTRACT</w:t>
      </w:r>
    </w:p>
    <w:p w14:paraId="4AF6C21B" w14:textId="478313ED" w:rsidR="00115802"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D87D65">
        <w:rPr>
          <w:rFonts w:cs="Times New Roman"/>
        </w:rPr>
        <w:t>ciliate</w:t>
      </w:r>
      <w:r w:rsidR="00C0691D">
        <w:rPr>
          <w:rFonts w:cs="Times New Roman"/>
        </w:rPr>
        <w:t>,</w:t>
      </w:r>
      <w:r w:rsidR="00D87D65">
        <w:rPr>
          <w:rFonts w:cs="Times New Roman"/>
        </w:rPr>
        <w:t xml:space="preserve"> </w:t>
      </w:r>
      <w:r w:rsidR="008713E5" w:rsidRPr="00F1755A">
        <w:rPr>
          <w:rFonts w:cs="Times New Roman"/>
          <w:i/>
        </w:rPr>
        <w:t>M</w:t>
      </w:r>
      <w:r w:rsidR="008713E5">
        <w:rPr>
          <w:rFonts w:cs="Times New Roman"/>
          <w:i/>
        </w:rPr>
        <w:t>esodinium</w:t>
      </w:r>
      <w:r w:rsidR="008713E5" w:rsidRPr="00F1755A">
        <w:rPr>
          <w:rFonts w:cs="Times New Roman"/>
          <w:i/>
        </w:rPr>
        <w:t xml:space="preserve"> </w:t>
      </w:r>
      <w:r w:rsidR="00C0691D">
        <w:rPr>
          <w:rFonts w:cs="Times New Roman"/>
          <w:i/>
        </w:rPr>
        <w:t xml:space="preserve">rubrum, </w:t>
      </w:r>
      <w:r w:rsidR="00DF5739">
        <w:rPr>
          <w:rFonts w:cs="Times New Roman"/>
        </w:rPr>
        <w:t xml:space="preserve">is a globally distributed ciliate that </w:t>
      </w:r>
      <w:r w:rsidR="00871A04">
        <w:rPr>
          <w:rFonts w:cs="Times New Roman"/>
        </w:rPr>
        <w:t>relies on the acquisition and use of chloroplasts derived from its cryptophyte prey</w:t>
      </w:r>
      <w:r w:rsidR="0004344B">
        <w:rPr>
          <w:rFonts w:cs="Times New Roman"/>
        </w:rPr>
        <w:t xml:space="preserve">. </w:t>
      </w:r>
      <w:r w:rsidR="00871A04">
        <w:rPr>
          <w:rFonts w:cs="Times New Roman"/>
        </w:rPr>
        <w:t>T</w:t>
      </w:r>
      <w:r w:rsidR="00D20E0E">
        <w:rPr>
          <w:rFonts w:cs="Times New Roman"/>
        </w:rPr>
        <w:t xml:space="preserve">he </w:t>
      </w:r>
      <w:r w:rsidR="00A62B51">
        <w:rPr>
          <w:rFonts w:cs="Times New Roman"/>
          <w:bCs/>
        </w:rPr>
        <w:t>ecology and physiology of the</w:t>
      </w:r>
      <w:r w:rsidR="00C0691D">
        <w:rPr>
          <w:rFonts w:cs="Times New Roman"/>
          <w:bCs/>
        </w:rPr>
        <w:t xml:space="preserve"> </w:t>
      </w:r>
      <w:r w:rsidR="0004344B" w:rsidRPr="0004344B">
        <w:rPr>
          <w:rFonts w:cs="Times New Roman"/>
        </w:rPr>
        <w:t>cryptophytes</w:t>
      </w:r>
      <w:r w:rsidR="00C07F60" w:rsidRPr="0004344B">
        <w:rPr>
          <w:rFonts w:cs="Times New Roman"/>
        </w:rPr>
        <w:t xml:space="preserve">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r w:rsidR="00C0691D">
        <w:rPr>
          <w:rFonts w:cs="Times New Roman"/>
          <w:i/>
        </w:rPr>
        <w:t>M. rubrum</w:t>
      </w:r>
      <w:r w:rsidR="00D20E0E">
        <w:rPr>
          <w:rFonts w:cs="Times New Roman"/>
        </w:rPr>
        <w:t xml:space="preserve"> blooms</w:t>
      </w:r>
      <w:r w:rsidR="007F721D">
        <w:rPr>
          <w:rFonts w:cs="Times New Roman"/>
        </w:rPr>
        <w:t xml:space="preserve">. </w:t>
      </w:r>
      <w:r w:rsidR="00B04482">
        <w:rPr>
          <w:rFonts w:cs="Times New Roman"/>
        </w:rPr>
        <w:t xml:space="preserve">A 4-week survey was conducted in the Columbia River estuary in 2013 during the </w:t>
      </w:r>
      <w:r w:rsidR="00115802">
        <w:rPr>
          <w:rFonts w:cs="Times New Roman"/>
          <w:i/>
        </w:rPr>
        <w:t>M. rubrum</w:t>
      </w:r>
      <w:r w:rsidR="00115802">
        <w:rPr>
          <w:rFonts w:cs="Times New Roman"/>
        </w:rPr>
        <w:t xml:space="preserve"> </w:t>
      </w:r>
      <w:commentRangeStart w:id="1"/>
      <w:r w:rsidR="00115802">
        <w:rPr>
          <w:rFonts w:cs="Times New Roman"/>
        </w:rPr>
        <w:t xml:space="preserve">bloom </w:t>
      </w:r>
      <w:r w:rsidR="00B04482">
        <w:rPr>
          <w:rFonts w:cs="Times New Roman"/>
        </w:rPr>
        <w:t>decline</w:t>
      </w:r>
      <w:commentRangeEnd w:id="1"/>
      <w:r w:rsidR="002B4B61">
        <w:rPr>
          <w:rStyle w:val="CommentReference"/>
        </w:rPr>
        <w:commentReference w:id="1"/>
      </w:r>
      <w:r w:rsidR="00B04482">
        <w:rPr>
          <w:rFonts w:cs="Times New Roman"/>
        </w:rPr>
        <w:t xml:space="preserve"> 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037AF">
        <w:rPr>
          <w:rFonts w:cs="Times New Roman"/>
        </w:rPr>
        <w:t>dynamics</w:t>
      </w:r>
      <w:r w:rsidR="0015440D">
        <w:rPr>
          <w:rFonts w:cs="Times New Roman"/>
        </w:rPr>
        <w:t xml:space="preserve"> of</w:t>
      </w:r>
      <w:r w:rsidR="00C0691D">
        <w:rPr>
          <w:rFonts w:cs="Times New Roman"/>
        </w:rPr>
        <w:t xml:space="preserve"> the cryptophyte </w:t>
      </w:r>
      <w:r w:rsidR="00A577F1">
        <w:rPr>
          <w:rFonts w:cs="Times New Roman"/>
        </w:rPr>
        <w:t>prey</w:t>
      </w:r>
      <w:r w:rsidR="00115802">
        <w:rPr>
          <w:rFonts w:cs="Times New Roman"/>
        </w:rPr>
        <w:t xml:space="preserve">, </w:t>
      </w:r>
    </w:p>
    <w:p w14:paraId="59F0F561" w14:textId="4C7EC29D" w:rsidR="004B52B9" w:rsidRDefault="00115802" w:rsidP="00D5727B">
      <w:pPr>
        <w:spacing w:line="480" w:lineRule="auto"/>
        <w:rPr>
          <w:rFonts w:cs="Times New Roman"/>
        </w:rPr>
      </w:pPr>
      <w:r w:rsidRPr="00FC5E5F">
        <w:rPr>
          <w:rFonts w:cs="Times New Roman"/>
          <w:bCs/>
          <w:i/>
        </w:rPr>
        <w:t>Teleaulax amphiox</w:t>
      </w:r>
      <w:r>
        <w:rPr>
          <w:rFonts w:cs="Times New Roman"/>
          <w:bCs/>
          <w:i/>
        </w:rPr>
        <w:t>ei</w:t>
      </w:r>
      <w:r w:rsidRPr="00FC5E5F">
        <w:rPr>
          <w:rFonts w:cs="Times New Roman"/>
          <w:bCs/>
          <w:i/>
        </w:rPr>
        <w:t>a</w:t>
      </w:r>
      <w:r w:rsidR="0004344B">
        <w:rPr>
          <w:rFonts w:cs="Times New Roman"/>
        </w:rPr>
        <w:t>.</w:t>
      </w:r>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 xml:space="preserve">were </w:t>
      </w:r>
      <w:commentRangeStart w:id="2"/>
      <w:r w:rsidR="00D20E0E">
        <w:rPr>
          <w:rFonts w:cs="Times New Roman"/>
        </w:rPr>
        <w:t>continuously monitored using flow</w:t>
      </w:r>
      <w:r w:rsidR="00A62B51">
        <w:rPr>
          <w:rFonts w:cs="Times New Roman"/>
        </w:rPr>
        <w:t xml:space="preserve"> </w:t>
      </w:r>
      <w:r w:rsidR="00D20E0E">
        <w:rPr>
          <w:rFonts w:cs="Times New Roman"/>
        </w:rPr>
        <w:t>cytometry</w:t>
      </w:r>
      <w:commentRangeEnd w:id="2"/>
      <w:r w:rsidR="002B4B61">
        <w:rPr>
          <w:rStyle w:val="CommentReference"/>
        </w:rPr>
        <w:commentReference w:id="2"/>
      </w:r>
      <w:r w:rsidR="008713E5">
        <w:rPr>
          <w:rFonts w:cs="Times New Roman"/>
        </w:rPr>
        <w:t>.</w:t>
      </w:r>
      <w:r w:rsidR="001651E6">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AF3FE9">
        <w:rPr>
          <w:rFonts w:cs="Times New Roman"/>
        </w:rPr>
        <w:t xml:space="preserve"> using a size-structured </w:t>
      </w:r>
      <w:r w:rsidR="00AF3FE9" w:rsidRPr="00D0541A">
        <w:rPr>
          <w:rFonts w:cs="Times New Roman"/>
        </w:rPr>
        <w:t>division rate model</w:t>
      </w:r>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r w:rsidR="0004344B">
        <w:rPr>
          <w:rFonts w:cs="Times New Roman"/>
        </w:rPr>
        <w:t xml:space="preserve"> abundances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w:t>
      </w:r>
      <w:r w:rsidR="0004344B">
        <w:rPr>
          <w:rFonts w:cs="Times New Roman"/>
        </w:rPr>
        <w:t xml:space="preserve"> </w:t>
      </w:r>
      <w:r w:rsidR="00871A04">
        <w:rPr>
          <w:rFonts w:cs="Times New Roman"/>
        </w:rPr>
        <w:t>limit</w:t>
      </w:r>
      <w:r w:rsidR="00E2395E">
        <w:rPr>
          <w:rFonts w:cs="Times New Roman"/>
        </w:rPr>
        <w:t>ed</w:t>
      </w:r>
      <w:r w:rsidR="00EF2A67">
        <w:rPr>
          <w:rFonts w:cs="Times New Roman"/>
        </w:rPr>
        <w:t xml:space="preserve"> </w:t>
      </w:r>
      <w:r w:rsidR="00871A04">
        <w:rPr>
          <w:rFonts w:cs="Times New Roman"/>
        </w:rPr>
        <w:t xml:space="preserve">the growth </w:t>
      </w:r>
      <w:r w:rsidR="00CA2EC6">
        <w:rPr>
          <w:rFonts w:cs="Times New Roman"/>
        </w:rPr>
        <w:t xml:space="preserve">of </w:t>
      </w: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w:t>
      </w:r>
      <w:r w:rsidR="00705102">
        <w:rPr>
          <w:rFonts w:cs="Times New Roman"/>
        </w:rPr>
        <w:t xml:space="preserve">the growth of </w:t>
      </w:r>
      <w:r w:rsidR="00D87D65">
        <w:rPr>
          <w:rFonts w:cs="Times New Roman"/>
          <w:i/>
        </w:rPr>
        <w:t>M</w:t>
      </w:r>
      <w:r w:rsidR="00E2395E">
        <w:rPr>
          <w:rFonts w:cs="Times New Roman"/>
          <w:i/>
        </w:rPr>
        <w:t>. rubrum</w:t>
      </w:r>
      <w:r w:rsidR="00705102">
        <w:rPr>
          <w:rFonts w:cs="Times New Roman"/>
        </w:rPr>
        <w:t xml:space="preserve"> </w:t>
      </w:r>
      <w:r w:rsidR="00AF3FE9">
        <w:rPr>
          <w:rFonts w:cs="Times New Roman"/>
        </w:rPr>
        <w:t>may have been</w:t>
      </w:r>
      <w:r w:rsidR="00705102">
        <w:rPr>
          <w:rFonts w:cs="Times New Roman"/>
        </w:rPr>
        <w:t xml:space="preserve"> limited by </w:t>
      </w:r>
      <w:r w:rsidR="001601F3">
        <w:rPr>
          <w:rFonts w:cs="Times New Roman"/>
        </w:rPr>
        <w:t xml:space="preserve">the low abundance of </w:t>
      </w:r>
      <w:r w:rsidR="001601F3" w:rsidRPr="00F1755A">
        <w:rPr>
          <w:rFonts w:cs="Times New Roman"/>
          <w:i/>
        </w:rPr>
        <w:t>Teleaulax</w:t>
      </w:r>
      <w:r w:rsidR="001601F3">
        <w:rPr>
          <w:rFonts w:cs="Times New Roman"/>
        </w:rPr>
        <w:t xml:space="preserve">-like cryptophytes </w:t>
      </w:r>
      <w:r w:rsidR="00B04482">
        <w:rPr>
          <w:rFonts w:cs="Times New Roman"/>
        </w:rPr>
        <w:t xml:space="preserve">during the </w:t>
      </w:r>
      <w:r w:rsidR="00B83984">
        <w:rPr>
          <w:rFonts w:cs="Times New Roman"/>
          <w:i/>
        </w:rPr>
        <w:t>M. rubrum</w:t>
      </w:r>
      <w:r w:rsidR="00B83984">
        <w:rPr>
          <w:rFonts w:cs="Times New Roman"/>
        </w:rPr>
        <w:t xml:space="preserve"> </w:t>
      </w:r>
      <w:r w:rsidR="00636591">
        <w:rPr>
          <w:rFonts w:cs="Times New Roman"/>
        </w:rPr>
        <w:t>bloom</w:t>
      </w:r>
      <w:r w:rsidR="00B42060">
        <w:rPr>
          <w:rFonts w:cs="Times New Roman"/>
        </w:rPr>
        <w:t xml:space="preserve"> decline</w:t>
      </w:r>
      <w:r w:rsidR="00636591">
        <w:rPr>
          <w:rFonts w:cs="Times New Roman"/>
        </w:rPr>
        <w:t>. 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r w:rsidR="00B83984">
        <w:rPr>
          <w:rFonts w:cs="Times New Roman"/>
        </w:rPr>
        <w:t>red water blooms</w:t>
      </w:r>
      <w:r w:rsidR="00177D9D">
        <w:rPr>
          <w:rFonts w:cs="Times New Roman"/>
        </w:rPr>
        <w:t>.</w:t>
      </w:r>
      <w:r w:rsidR="006B01F7">
        <w:rPr>
          <w:rFonts w:cs="Times New Roman"/>
        </w:rPr>
        <w:t xml:space="preserve"> </w:t>
      </w:r>
    </w:p>
    <w:p w14:paraId="0FF326DC" w14:textId="2C350700" w:rsidR="008D5305" w:rsidRPr="00FC5E5F" w:rsidRDefault="008D5305" w:rsidP="003218A1">
      <w:pPr>
        <w:spacing w:line="480" w:lineRule="auto"/>
        <w:rPr>
          <w:rFonts w:cs="Times New Roman"/>
          <w:bCs/>
        </w:rPr>
      </w:pPr>
    </w:p>
    <w:p w14:paraId="7E268815" w14:textId="58BBD0D6" w:rsidR="008D5305" w:rsidRDefault="008D5305" w:rsidP="00AD46DE">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sidR="00E2395E">
        <w:rPr>
          <w:rFonts w:cs="Times New Roman"/>
          <w:bCs/>
          <w:i/>
        </w:rPr>
        <w:t xml:space="preserve"> rubrum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AD46DE">
      <w:pPr>
        <w:spacing w:line="480" w:lineRule="auto"/>
        <w:outlineLvl w:val="0"/>
        <w:rPr>
          <w:rFonts w:cs="Times New Roman"/>
          <w:b/>
          <w:bCs/>
        </w:rPr>
      </w:pPr>
      <w:r>
        <w:rPr>
          <w:rFonts w:cs="Times New Roman"/>
          <w:b/>
          <w:bCs/>
        </w:rPr>
        <w:lastRenderedPageBreak/>
        <w:t>INTRODUCTION</w:t>
      </w:r>
    </w:p>
    <w:p w14:paraId="394A7214" w14:textId="35255674"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 xml:space="preserve">Mesodinium </w:t>
      </w:r>
      <w:r w:rsidR="00E2395E">
        <w:rPr>
          <w:rFonts w:cs="Times New Roman"/>
          <w:bCs/>
          <w:i/>
        </w:rPr>
        <w:t>rubrum</w:t>
      </w:r>
      <w:r w:rsidRPr="00FC5E5F">
        <w:rPr>
          <w:rFonts w:cs="Times New Roman"/>
          <w:bCs/>
        </w:rPr>
        <w:t xml:space="preserve"> </w:t>
      </w:r>
      <w:r w:rsidR="00CA2EC6">
        <w:rPr>
          <w:rFonts w:cs="Times New Roman"/>
          <w:bCs/>
        </w:rPr>
        <w:t xml:space="preserve"> (</w:t>
      </w:r>
      <w:r w:rsidRPr="00FC5E5F">
        <w:rPr>
          <w:rFonts w:cs="Times New Roman"/>
          <w:bCs/>
          <w:i/>
        </w:rPr>
        <w:t>Myrionecta rubra</w:t>
      </w:r>
      <w:r w:rsidR="005E3B87">
        <w:rPr>
          <w:rFonts w:cs="Times New Roman"/>
          <w:bCs/>
        </w:rPr>
        <w:t xml:space="preserve">) </w:t>
      </w:r>
      <w:r w:rsidR="00FA153E">
        <w:rPr>
          <w:rFonts w:cs="Times New Roman"/>
          <w:bCs/>
        </w:rPr>
        <w:t>(</w:t>
      </w:r>
      <w:r w:rsidR="00E2395E">
        <w:rPr>
          <w:rFonts w:cs="Times New Roman"/>
          <w:bCs/>
        </w:rPr>
        <w:t xml:space="preserve">Lohmann 1908, </w:t>
      </w:r>
      <w:r w:rsidR="005E3B87">
        <w:rPr>
          <w:rFonts w:cs="Times New Roman"/>
          <w:bCs/>
        </w:rPr>
        <w:t>Jankowski</w:t>
      </w:r>
      <w:r w:rsidRPr="00FC5E5F">
        <w:rPr>
          <w:rFonts w:cs="Times New Roman"/>
          <w:bCs/>
        </w:rPr>
        <w:t xml:space="preserve"> 1976</w:t>
      </w:r>
      <w:r w:rsidR="00E2395E">
        <w:rPr>
          <w:rFonts w:cs="Times New Roman"/>
          <w:bCs/>
        </w:rPr>
        <w:t>)</w:t>
      </w:r>
      <w:r w:rsidRPr="00FC5E5F">
        <w:rPr>
          <w:rFonts w:cs="Times New Roman"/>
          <w:bCs/>
        </w:rPr>
        <w:t xml:space="preserve"> is among th</w:t>
      </w:r>
      <w:r w:rsidR="001504F2">
        <w:rPr>
          <w:rFonts w:cs="Times New Roman"/>
          <w:bCs/>
        </w:rPr>
        <w:t>e marine microzooplankton that</w:t>
      </w:r>
      <w:r w:rsidR="00E2395E">
        <w:rPr>
          <w:rFonts w:cs="Times New Roman"/>
          <w:bCs/>
        </w:rPr>
        <w:t xml:space="preserve"> </w:t>
      </w:r>
      <w:r w:rsidR="00F73392">
        <w:rPr>
          <w:rFonts w:cs="Times New Roman"/>
          <w:bCs/>
        </w:rPr>
        <w:t>temporarily maintain</w:t>
      </w:r>
      <w:del w:id="3" w:author="Author">
        <w:r w:rsidR="00F73392" w:rsidDel="002B4B61">
          <w:rPr>
            <w:rFonts w:cs="Times New Roman"/>
            <w:bCs/>
          </w:rPr>
          <w:delText>s</w:delText>
        </w:r>
      </w:del>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commentRangeStart w:id="4"/>
      <w:r w:rsidRPr="00FC5E5F">
        <w:rPr>
          <w:rFonts w:cs="Times New Roman"/>
          <w:bCs/>
        </w:rPr>
        <w:t>function as a mixotroph, capable of both phagotroph</w:t>
      </w:r>
      <w:r>
        <w:rPr>
          <w:rFonts w:cs="Times New Roman"/>
          <w:bCs/>
        </w:rPr>
        <w:t>y</w:t>
      </w:r>
      <w:r w:rsidRPr="00FC5E5F">
        <w:rPr>
          <w:rFonts w:cs="Times New Roman"/>
          <w:bCs/>
        </w:rPr>
        <w:t xml:space="preserve"> and photosynthe</w:t>
      </w:r>
      <w:r>
        <w:rPr>
          <w:rFonts w:cs="Times New Roman"/>
          <w:bCs/>
        </w:rPr>
        <w:t>sis</w:t>
      </w:r>
      <w:ins w:id="5" w:author="Author">
        <w:r w:rsidR="00983E56">
          <w:rPr>
            <w:rFonts w:cs="Times New Roman"/>
            <w:bCs/>
          </w:rPr>
          <w:t>,</w:t>
        </w:r>
      </w:ins>
      <w:r w:rsidR="005E3B87">
        <w:rPr>
          <w:rFonts w:cs="Times New Roman"/>
          <w:bCs/>
        </w:rPr>
        <w:t xml:space="preserve"> to acquire carbon</w:t>
      </w:r>
      <w:r w:rsidR="00E2395E">
        <w:rPr>
          <w:rFonts w:cs="Times New Roman"/>
          <w:bCs/>
        </w:rPr>
        <w:t xml:space="preserve"> </w:t>
      </w:r>
      <w:commentRangeEnd w:id="4"/>
      <w:r w:rsidR="002B4B61">
        <w:rPr>
          <w:rStyle w:val="CommentReference"/>
        </w:rPr>
        <w:commentReference w:id="4"/>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xml:space="preserve">, Johnson et al. 2007), </w:t>
      </w:r>
      <w:r w:rsidR="004E547E">
        <w:rPr>
          <w:rFonts w:cs="Times New Roman"/>
          <w:bCs/>
        </w:rPr>
        <w:t>and the retention of actively replicating endosymbionts (“</w:t>
      </w:r>
      <w:r w:rsidR="004E547E" w:rsidRPr="00FA153E">
        <w:rPr>
          <w:rFonts w:cs="Times New Roman"/>
          <w:bCs/>
          <w:i/>
        </w:rPr>
        <w:t>Mesodinium</w:t>
      </w:r>
      <w:r w:rsidR="004E547E">
        <w:rPr>
          <w:rFonts w:cs="Times New Roman"/>
          <w:bCs/>
        </w:rPr>
        <w:t>-farming-</w:t>
      </w:r>
      <w:r w:rsidR="004E547E" w:rsidRPr="00FA153E">
        <w:rPr>
          <w:rFonts w:cs="Times New Roman"/>
          <w:bCs/>
          <w:i/>
        </w:rPr>
        <w:t>Teleaulax</w:t>
      </w:r>
      <w:r w:rsidR="004E547E">
        <w:rPr>
          <w:rFonts w:cs="Times New Roman"/>
          <w:bCs/>
        </w:rPr>
        <w:t>”) (Qiu et al. 2016).</w:t>
      </w:r>
      <w:r w:rsidR="001656E3">
        <w:rPr>
          <w:rFonts w:cs="Times New Roman"/>
          <w:bCs/>
        </w:rPr>
        <w:t xml:space="preserve"> </w:t>
      </w:r>
      <w:r w:rsidR="00A62B51">
        <w:rPr>
          <w:rFonts w:cs="Times New Roman"/>
          <w:bCs/>
        </w:rPr>
        <w:t>Although</w:t>
      </w:r>
      <w:r>
        <w:rPr>
          <w:rFonts w:cs="Times New Roman"/>
          <w:bCs/>
        </w:rPr>
        <w:t xml:space="preserve"> </w:t>
      </w:r>
      <w:r w:rsidR="00D87D65">
        <w:rPr>
          <w:rFonts w:cs="Times New Roman"/>
          <w:bCs/>
          <w:i/>
        </w:rPr>
        <w:t>M</w:t>
      </w:r>
      <w:r w:rsidR="004E547E">
        <w:rPr>
          <w:rFonts w:cs="Times New Roman"/>
          <w:bCs/>
          <w:i/>
        </w:rPr>
        <w:t>.</w:t>
      </w:r>
      <w:r w:rsidR="005B3DC4">
        <w:rPr>
          <w:rFonts w:cs="Times New Roman"/>
          <w:bCs/>
          <w:i/>
        </w:rPr>
        <w:t xml:space="preserve"> </w:t>
      </w:r>
      <w:r w:rsidR="004E547E">
        <w:rPr>
          <w:rFonts w:cs="Times New Roman"/>
          <w:bCs/>
          <w:i/>
        </w:rPr>
        <w:t xml:space="preserve">rubrum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r w:rsidR="004E547E">
        <w:rPr>
          <w:rFonts w:cs="Times New Roman"/>
          <w:bCs/>
        </w:rPr>
        <w:t xml:space="preserve"> free living</w:t>
      </w:r>
      <w:r>
        <w:rPr>
          <w:rFonts w:cs="Times New Roman"/>
          <w:bCs/>
        </w:rPr>
        <w:t xml:space="preserve"> </w:t>
      </w:r>
      <w:r w:rsidR="004E547E" w:rsidRPr="00FA153E">
        <w:rPr>
          <w:rFonts w:cs="Times New Roman"/>
          <w:bCs/>
        </w:rPr>
        <w:t>cryptophyte</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influence</w:t>
      </w:r>
      <w:r>
        <w:rPr>
          <w:rFonts w:cs="Times New Roman"/>
          <w:bCs/>
        </w:rPr>
        <w:t xml:space="preserve"> bloom dynamics</w:t>
      </w:r>
      <w:r w:rsidRPr="00FC5E5F">
        <w:rPr>
          <w:rFonts w:cs="Times New Roman"/>
          <w:bCs/>
        </w:rPr>
        <w:t xml:space="preserve">. </w:t>
      </w:r>
    </w:p>
    <w:p w14:paraId="5F06A2F4" w14:textId="0141B378"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00D87D65">
        <w:rPr>
          <w:rFonts w:cs="Times New Roman"/>
          <w:i/>
        </w:rPr>
        <w:t>M</w:t>
      </w:r>
      <w:r w:rsidR="004E547E">
        <w:rPr>
          <w:rFonts w:cs="Times New Roman"/>
          <w:i/>
        </w:rPr>
        <w:t>. rubrum</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xml:space="preserve">. The blooms persist for several weeks during the late summer and early </w:t>
      </w:r>
      <w:r w:rsidR="00005878">
        <w:rPr>
          <w:rFonts w:cs="Times New Roman"/>
        </w:rPr>
        <w:t>autumn</w:t>
      </w:r>
      <w:del w:id="6" w:author="Author">
        <w:r w:rsidDel="0060593F">
          <w:rPr>
            <w:rFonts w:cs="Times New Roman"/>
          </w:rPr>
          <w:delText>,</w:delText>
        </w:r>
      </w:del>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00D87D65">
        <w:rPr>
          <w:rFonts w:cs="Times New Roman"/>
          <w:i/>
        </w:rPr>
        <w:t>M</w:t>
      </w:r>
      <w:r w:rsidR="009311B0">
        <w:rPr>
          <w:rFonts w:cs="Times New Roman"/>
          <w:i/>
        </w:rPr>
        <w:t>. rubru</w:t>
      </w:r>
      <w:r w:rsidR="00D87D65">
        <w:rPr>
          <w:rFonts w:cs="Times New Roman"/>
          <w:i/>
        </w:rPr>
        <w:t>m</w:t>
      </w:r>
      <w:r>
        <w:rPr>
          <w:rFonts w:cs="Times New Roman"/>
        </w:rPr>
        <w:t xml:space="preserve"> bloom appears to be initiated during</w:t>
      </w:r>
      <w:r w:rsidRPr="00FC5E5F">
        <w:rPr>
          <w:rFonts w:cs="Times New Roman"/>
        </w:rPr>
        <w:t xml:space="preserve"> </w:t>
      </w:r>
      <w:commentRangeStart w:id="7"/>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del w:id="8" w:author="Author">
        <w:r w:rsidR="00FA5582" w:rsidDel="00D84EB5">
          <w:rPr>
            <w:rFonts w:cs="Times New Roman"/>
          </w:rPr>
          <w:delText>,</w:delText>
        </w:r>
      </w:del>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w:t>
      </w:r>
      <w:commentRangeEnd w:id="7"/>
      <w:r w:rsidR="00D84EB5">
        <w:rPr>
          <w:rStyle w:val="CommentReference"/>
        </w:rPr>
        <w:commentReference w:id="7"/>
      </w:r>
      <w:r w:rsidR="005E3B87">
        <w:rPr>
          <w:rFonts w:cs="Times New Roman"/>
        </w:rPr>
        <w:t xml:space="preserve">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w:t>
      </w:r>
      <w:commentRangeStart w:id="9"/>
      <w:del w:id="10" w:author="Author">
        <w:r w:rsidRPr="00FC5E5F" w:rsidDel="00D84EB5">
          <w:rPr>
            <w:rFonts w:cs="Times New Roman"/>
          </w:rPr>
          <w:delText>,</w:delText>
        </w:r>
      </w:del>
      <w:r w:rsidRPr="00FC5E5F">
        <w:rPr>
          <w:rFonts w:cs="Times New Roman"/>
        </w:rPr>
        <w:t xml:space="preserve"> where </w:t>
      </w:r>
      <w:commentRangeEnd w:id="9"/>
      <w:r w:rsidR="00204DFE">
        <w:rPr>
          <w:rStyle w:val="CommentReference"/>
        </w:rPr>
        <w:commentReference w:id="9"/>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00D87D65">
        <w:rPr>
          <w:rFonts w:cs="Times New Roman"/>
          <w:i/>
        </w:rPr>
        <w:t>M</w:t>
      </w:r>
      <w:r w:rsidR="009311B0">
        <w:rPr>
          <w:rFonts w:cs="Times New Roman"/>
          <w:i/>
        </w:rPr>
        <w:t>. rubrum</w:t>
      </w:r>
      <w:r>
        <w:rPr>
          <w:rFonts w:cs="Times New Roman"/>
        </w:rPr>
        <w:t xml:space="preserve">. </w:t>
      </w:r>
      <w:commentRangeStart w:id="11"/>
      <w:r>
        <w:rPr>
          <w:rFonts w:cs="Times New Roman"/>
        </w:rPr>
        <w:t>Within a few weeks</w:t>
      </w:r>
      <w:commentRangeEnd w:id="11"/>
      <w:r w:rsidR="00204DFE">
        <w:rPr>
          <w:rStyle w:val="CommentReference"/>
        </w:rPr>
        <w:commentReference w:id="11"/>
      </w:r>
      <w:del w:id="12" w:author="Author">
        <w:r w:rsidDel="00204DFE">
          <w:rPr>
            <w:rFonts w:cs="Times New Roman"/>
          </w:rPr>
          <w:delText>,</w:delText>
        </w:r>
      </w:del>
      <w:r>
        <w:rPr>
          <w:rFonts w:cs="Times New Roman"/>
        </w:rPr>
        <w:t xml:space="preserve">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del w:id="13" w:author="Author">
        <w:r w:rsidDel="00204DFE">
          <w:rPr>
            <w:rFonts w:cs="Times New Roman"/>
          </w:rPr>
          <w:delText>,</w:delText>
        </w:r>
      </w:del>
      <w:r>
        <w:rPr>
          <w:rFonts w:cs="Times New Roman"/>
        </w:rPr>
        <w:t xml:space="preserve"> </w:t>
      </w:r>
      <w:ins w:id="14" w:author="Author">
        <w:r w:rsidR="00204DFE">
          <w:rPr>
            <w:rFonts w:cs="Times New Roman"/>
          </w:rPr>
          <w:t xml:space="preserve">and </w:t>
        </w:r>
      </w:ins>
      <w:r>
        <w:rPr>
          <w:rFonts w:cs="Times New Roman"/>
        </w:rPr>
        <w:t>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00D87D65">
        <w:rPr>
          <w:rFonts w:cs="Times New Roman"/>
          <w:i/>
          <w:iCs/>
        </w:rPr>
        <w:t>M</w:t>
      </w:r>
      <w:r w:rsidR="009311B0">
        <w:rPr>
          <w:rFonts w:cs="Times New Roman"/>
          <w:i/>
          <w:iCs/>
        </w:rPr>
        <w:t>. rubrum</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del w:id="15" w:author="Author">
        <w:r w:rsidR="00AD70B9" w:rsidDel="00204DFE">
          <w:rPr>
            <w:rFonts w:cs="Times New Roman"/>
          </w:rPr>
          <w:delText>,</w:delText>
        </w:r>
      </w:del>
      <w:r>
        <w:rPr>
          <w:rFonts w:cs="Times New Roman"/>
        </w:rPr>
        <w:t xml:space="preserve"> </w:t>
      </w:r>
      <w:ins w:id="16" w:author="Author">
        <w:r w:rsidR="00204DFE">
          <w:rPr>
            <w:rFonts w:cs="Times New Roman"/>
          </w:rPr>
          <w:t xml:space="preserve">which </w:t>
        </w:r>
      </w:ins>
      <w:r w:rsidRPr="00FC5E5F">
        <w:rPr>
          <w:rFonts w:cs="Times New Roman"/>
        </w:rPr>
        <w:t>s</w:t>
      </w:r>
      <w:commentRangeStart w:id="17"/>
      <w:r w:rsidRPr="00FC5E5F">
        <w:rPr>
          <w:rFonts w:cs="Times New Roman"/>
        </w:rPr>
        <w:t>uggest</w:t>
      </w:r>
      <w:ins w:id="18" w:author="Author">
        <w:r w:rsidR="00204DFE">
          <w:rPr>
            <w:rFonts w:cs="Times New Roman"/>
          </w:rPr>
          <w:t>s</w:t>
        </w:r>
      </w:ins>
      <w:del w:id="19" w:author="Author">
        <w:r w:rsidR="00AD70B9" w:rsidDel="00204DFE">
          <w:rPr>
            <w:rFonts w:cs="Times New Roman"/>
          </w:rPr>
          <w:delText>ing</w:delText>
        </w:r>
      </w:del>
      <w:commentRangeEnd w:id="17"/>
      <w:r w:rsidR="00204DFE">
        <w:rPr>
          <w:rStyle w:val="CommentReference"/>
        </w:rPr>
        <w:commentReference w:id="17"/>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00D87D65">
        <w:rPr>
          <w:rFonts w:cs="Times New Roman"/>
          <w:i/>
        </w:rPr>
        <w:t>M</w:t>
      </w:r>
      <w:r w:rsidR="009311B0">
        <w:rPr>
          <w:rFonts w:cs="Times New Roman"/>
          <w:i/>
        </w:rPr>
        <w:t>. rubrum</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r w:rsidR="009311B0">
        <w:rPr>
          <w:rFonts w:cs="Times New Roman"/>
          <w:i/>
        </w:rPr>
        <w:t>. rubrum</w:t>
      </w:r>
      <w:r w:rsidR="00FA5582">
        <w:rPr>
          <w:rFonts w:cs="Times New Roman"/>
        </w:rPr>
        <w:t xml:space="preserve"> bloom</w:t>
      </w:r>
      <w:r w:rsidR="00CA2EC6">
        <w:rPr>
          <w:rFonts w:cs="Times New Roman"/>
        </w:rPr>
        <w:t>s</w:t>
      </w:r>
      <w:r w:rsidR="00FA5582">
        <w:rPr>
          <w:rFonts w:cs="Times New Roman"/>
        </w:rPr>
        <w:t xml:space="preserve"> </w:t>
      </w:r>
      <w:r w:rsidR="00EC4BBC">
        <w:rPr>
          <w:rFonts w:cs="Times New Roman"/>
        </w:rPr>
        <w:t>has been observed elsewhere</w:t>
      </w:r>
      <w:del w:id="20" w:author="Author">
        <w:r w:rsidR="00FA5582" w:rsidDel="00204DFE">
          <w:rPr>
            <w:rFonts w:cs="Times New Roman"/>
          </w:rPr>
          <w:delText>,</w:delText>
        </w:r>
      </w:del>
      <w:r w:rsidR="00FA5582">
        <w:rPr>
          <w:rFonts w:cs="Times New Roman"/>
        </w:rPr>
        <w:t xml:space="preserve"> </w:t>
      </w:r>
      <w:r w:rsidR="00EC4BBC">
        <w:rPr>
          <w:rFonts w:cs="Times New Roman"/>
        </w:rPr>
        <w:t>including in an Antarctic saline lake</w:t>
      </w:r>
      <w:del w:id="21" w:author="Author">
        <w:r w:rsidR="00EC4BBC" w:rsidDel="00983E56">
          <w:rPr>
            <w:rFonts w:cs="Times New Roman"/>
          </w:rPr>
          <w:delText>,</w:delText>
        </w:r>
      </w:del>
      <w:r w:rsidR="00EC4BBC">
        <w:rPr>
          <w:rFonts w:cs="Times New Roman"/>
        </w:rPr>
        <w:t xml:space="preserve"> </w:t>
      </w:r>
      <w:r w:rsidR="00FA5582">
        <w:rPr>
          <w:rFonts w:cs="Times New Roman"/>
        </w:rPr>
        <w:lastRenderedPageBreak/>
        <w:t xml:space="preserve">where an increase 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009F31C4">
        <w:rPr>
          <w:rFonts w:cs="Times New Roman"/>
        </w:rPr>
        <w:t xml:space="preserve">. In Jinhae Bay, Korea, peaks of cryptophyte abundance coincided with those of M. rubrum (Kim et al. </w:t>
      </w:r>
      <w:commentRangeStart w:id="22"/>
      <w:r w:rsidR="009F31C4">
        <w:rPr>
          <w:rFonts w:cs="Times New Roman"/>
        </w:rPr>
        <w:t xml:space="preserve">2007), while the </w:t>
      </w:r>
      <w:commentRangeEnd w:id="22"/>
      <w:r w:rsidR="00D84EB5">
        <w:rPr>
          <w:rStyle w:val="CommentReference"/>
        </w:rPr>
        <w:commentReference w:id="22"/>
      </w:r>
      <w:r w:rsidR="009F31C4">
        <w:rPr>
          <w:rFonts w:cs="Times New Roman"/>
        </w:rPr>
        <w:t>opposite occurred for a bloom in the Chesapeake Bay (</w:t>
      </w:r>
      <w:r w:rsidR="000A74F3">
        <w:rPr>
          <w:rFonts w:cs="Times New Roman"/>
        </w:rPr>
        <w:t>Johnson et al. 2013)</w:t>
      </w:r>
      <w:r w:rsidR="009F31C4">
        <w:rPr>
          <w:rFonts w:cs="Times New Roman"/>
        </w:rPr>
        <w:t>.</w:t>
      </w:r>
      <w:r w:rsidRPr="00FC5E5F">
        <w:rPr>
          <w:rFonts w:cs="Times New Roman"/>
        </w:rPr>
        <w:t xml:space="preserve"> </w:t>
      </w:r>
      <w:r w:rsidR="00FA5582">
        <w:rPr>
          <w:rFonts w:cs="Times New Roman"/>
        </w:rPr>
        <w:t>However, the factors that influence cryptophyte prey population dynamics remain poorly understood in these systems</w:t>
      </w:r>
      <w:r w:rsidR="00AE7CE9">
        <w:rPr>
          <w:rFonts w:cs="Times New Roman"/>
        </w:rPr>
        <w:t xml:space="preserve">. </w:t>
      </w:r>
    </w:p>
    <w:p w14:paraId="083D9B80" w14:textId="15941CA5"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r w:rsidR="00AE7CE9">
        <w:rPr>
          <w:rFonts w:cs="Times New Roman"/>
        </w:rPr>
        <w:t xml:space="preserve">prey population </w:t>
      </w:r>
      <w:r w:rsidR="00FA5582">
        <w:rPr>
          <w:rFonts w:cs="Times New Roman"/>
        </w:rPr>
        <w:t xml:space="preserve">on </w:t>
      </w:r>
      <w:r w:rsidR="006015AD">
        <w:rPr>
          <w:rFonts w:cs="Times New Roman"/>
        </w:rPr>
        <w:t xml:space="preserve">the dynamics </w:t>
      </w:r>
      <w:r w:rsidR="00FA5582">
        <w:rPr>
          <w:rFonts w:cs="Times New Roman"/>
        </w:rPr>
        <w:t xml:space="preserve">of </w:t>
      </w:r>
      <w:r w:rsidR="00AE7CE9" w:rsidRPr="009C3985">
        <w:rPr>
          <w:rFonts w:cs="Times New Roman"/>
          <w:i/>
        </w:rPr>
        <w:t>M</w:t>
      </w:r>
      <w:r w:rsidR="00AE7CE9">
        <w:rPr>
          <w:rFonts w:cs="Times New Roman"/>
          <w:i/>
        </w:rPr>
        <w:t>. rubrum</w:t>
      </w:r>
      <w:r w:rsidR="00AE7CE9">
        <w:rPr>
          <w:rFonts w:cs="Times New Roman"/>
        </w:rPr>
        <w:t xml:space="preserve"> </w:t>
      </w:r>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 xml:space="preserve">dances, </w:t>
      </w:r>
      <w:commentRangeStart w:id="23"/>
      <w:r>
        <w:rPr>
          <w:rFonts w:cs="Times New Roman"/>
        </w:rPr>
        <w:t>including</w:t>
      </w:r>
      <w:commentRangeEnd w:id="23"/>
      <w:r w:rsidR="008D33B6">
        <w:rPr>
          <w:rStyle w:val="CommentReference"/>
        </w:rPr>
        <w:commentReference w:id="23"/>
      </w:r>
      <w:r w:rsidRPr="00FC5E5F">
        <w:rPr>
          <w:rFonts w:cs="Times New Roman"/>
        </w:rPr>
        <w:t xml:space="preserve"> cell division</w:t>
      </w:r>
      <w:ins w:id="24" w:author="Author">
        <w:r w:rsidR="00D84EB5">
          <w:rPr>
            <w:rFonts w:cs="Times New Roman"/>
          </w:rPr>
          <w:t>,</w:t>
        </w:r>
      </w:ins>
      <w:r w:rsidR="00FA5582">
        <w:rPr>
          <w:rFonts w:cs="Times New Roman"/>
        </w:rPr>
        <w:t xml:space="preserve"> </w:t>
      </w:r>
      <w:del w:id="25" w:author="Author">
        <w:r w:rsidR="00FA5582" w:rsidDel="00D84EB5">
          <w:rPr>
            <w:rFonts w:cs="Times New Roman"/>
          </w:rPr>
          <w:delText>and</w:delText>
        </w:r>
        <w:r w:rsidRPr="00FC5E5F" w:rsidDel="00D84EB5">
          <w:rPr>
            <w:rFonts w:cs="Times New Roman"/>
          </w:rPr>
          <w:delText xml:space="preserve"> </w:delText>
        </w:r>
      </w:del>
      <w:r w:rsidRPr="00FC5E5F">
        <w:rPr>
          <w:rFonts w:cs="Times New Roman"/>
        </w:rPr>
        <w:t>cell mortality</w:t>
      </w:r>
      <w:r w:rsidR="00FA5582">
        <w:rPr>
          <w:rFonts w:cs="Times New Roman"/>
        </w:rPr>
        <w:t>,</w:t>
      </w:r>
      <w:r w:rsidRPr="00FC5E5F">
        <w:rPr>
          <w:rFonts w:cs="Times New Roman"/>
        </w:rPr>
        <w:t xml:space="preserve"> and physical </w:t>
      </w:r>
      <w:commentRangeStart w:id="26"/>
      <w:r w:rsidR="00FA5582">
        <w:rPr>
          <w:rFonts w:cs="Times New Roman"/>
        </w:rPr>
        <w:t>advective</w:t>
      </w:r>
      <w:commentRangeEnd w:id="26"/>
      <w:r w:rsidR="00D84EB5">
        <w:rPr>
          <w:rStyle w:val="CommentReference"/>
        </w:rPr>
        <w:commentReference w:id="26"/>
      </w:r>
      <w:r w:rsidR="00FA5582">
        <w:rPr>
          <w:rFonts w:cs="Times New Roman"/>
        </w:rPr>
        <w:t xml:space="preser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w:t>
      </w:r>
      <w:ins w:id="27" w:author="Author">
        <w:r w:rsidR="00D84EB5">
          <w:rPr>
            <w:rFonts w:cs="Times New Roman"/>
          </w:rPr>
          <w:t>,</w:t>
        </w:r>
      </w:ins>
      <w:r w:rsidR="008427F0">
        <w:rPr>
          <w:rFonts w:cs="Times New Roman"/>
        </w:rPr>
        <w:t xml:space="preserve"> such as </w:t>
      </w:r>
      <w:r w:rsidR="00A56CA7">
        <w:rPr>
          <w:rFonts w:cs="Times New Roman"/>
        </w:rPr>
        <w:t>the Columbia River estuary</w:t>
      </w:r>
      <w:r w:rsidR="008427F0">
        <w:rPr>
          <w:rFonts w:cs="Times New Roman"/>
        </w:rPr>
        <w:t xml:space="preserve">, </w:t>
      </w:r>
      <w:commentRangeStart w:id="28"/>
      <w:r w:rsidR="00442105">
        <w:rPr>
          <w:rFonts w:cs="Times New Roman"/>
        </w:rPr>
        <w:t xml:space="preserve">only </w:t>
      </w:r>
      <w:r w:rsidR="00167F52">
        <w:rPr>
          <w:rFonts w:cs="Times New Roman"/>
        </w:rPr>
        <w:t xml:space="preserve">a continuous sampling approach </w:t>
      </w:r>
      <w:r w:rsidR="006015AD">
        <w:rPr>
          <w:rFonts w:cs="Times New Roman"/>
        </w:rPr>
        <w:t xml:space="preserve">can </w:t>
      </w:r>
      <w:r w:rsidR="008427F0">
        <w:rPr>
          <w:rFonts w:cs="Times New Roman"/>
        </w:rPr>
        <w:t xml:space="preserve">capture </w:t>
      </w:r>
      <w:commentRangeStart w:id="29"/>
      <w:r w:rsidR="008427F0">
        <w:rPr>
          <w:rFonts w:cs="Times New Roman"/>
        </w:rPr>
        <w:t>changes in abundances over time</w:t>
      </w:r>
      <w:commentRangeEnd w:id="28"/>
      <w:r w:rsidR="00C3513E">
        <w:rPr>
          <w:rStyle w:val="CommentReference"/>
        </w:rPr>
        <w:commentReference w:id="28"/>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w:t>
      </w:r>
      <w:commentRangeEnd w:id="29"/>
      <w:r w:rsidR="00D84EB5">
        <w:rPr>
          <w:rStyle w:val="CommentReference"/>
        </w:rPr>
        <w:commentReference w:id="29"/>
      </w:r>
      <w:r w:rsidR="008427F0">
        <w:rPr>
          <w:rFonts w:cs="Times New Roman"/>
        </w:rPr>
        <w:t>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6B14ED4F"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Here</w:t>
      </w:r>
      <w:del w:id="30" w:author="Author">
        <w:r w:rsidR="00442105" w:rsidDel="008D33B6">
          <w:rPr>
            <w:rFonts w:cs="Times New Roman"/>
          </w:rPr>
          <w:delText>,</w:delText>
        </w:r>
      </w:del>
      <w:r w:rsidR="00442105">
        <w:rPr>
          <w:rFonts w:cs="Times New Roman"/>
        </w:rPr>
        <w:t xml:space="preserve"> we use the </w:t>
      </w:r>
      <w:del w:id="31" w:author="Author">
        <w:r w:rsidR="00442105" w:rsidDel="00113002">
          <w:rPr>
            <w:rFonts w:cs="Times New Roman"/>
          </w:rPr>
          <w:delText>continuous flow cytometer</w:delText>
        </w:r>
        <w:r w:rsidR="00442105" w:rsidDel="008D33B6">
          <w:rPr>
            <w:rFonts w:cs="Times New Roman"/>
          </w:rPr>
          <w:delText>,</w:delText>
        </w:r>
        <w:r w:rsidR="00442105" w:rsidDel="00113002">
          <w:rPr>
            <w:rFonts w:cs="Times New Roman"/>
          </w:rPr>
          <w:delText xml:space="preserve"> </w:delText>
        </w:r>
      </w:del>
      <w:r w:rsidR="00442105">
        <w:rPr>
          <w:rFonts w:cs="Times New Roman"/>
        </w:rPr>
        <w:t xml:space="preserve">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ins w:id="32" w:author="Author">
        <w:r w:rsidR="00113002">
          <w:rPr>
            <w:rFonts w:cs="Times New Roman"/>
          </w:rPr>
          <w:t>, a continuous flow cytometer,</w:t>
        </w:r>
      </w:ins>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r w:rsidR="00D87D65">
        <w:rPr>
          <w:rFonts w:cs="Times New Roman"/>
          <w:i/>
        </w:rPr>
        <w:t>M</w:t>
      </w:r>
      <w:r w:rsidR="00AE7CE9">
        <w:rPr>
          <w:rFonts w:cs="Times New Roman"/>
          <w:i/>
        </w:rPr>
        <w:t>. rubrum</w:t>
      </w:r>
      <w:r w:rsidR="00442105">
        <w:rPr>
          <w:rFonts w:cs="Times New Roman"/>
        </w:rPr>
        <w:t xml:space="preserve"> were </w:t>
      </w:r>
      <w:del w:id="33" w:author="Author">
        <w:r w:rsidR="00442105" w:rsidDel="00C3513E">
          <w:rPr>
            <w:rFonts w:cs="Times New Roman"/>
          </w:rPr>
          <w:delText>determined</w:delText>
        </w:r>
        <w:r w:rsidR="00A56CA7" w:rsidDel="00C3513E">
          <w:rPr>
            <w:rFonts w:cs="Times New Roman"/>
          </w:rPr>
          <w:delText xml:space="preserve"> </w:delText>
        </w:r>
      </w:del>
      <w:ins w:id="34" w:author="Author">
        <w:r w:rsidR="00C3513E">
          <w:rPr>
            <w:rFonts w:cs="Times New Roman"/>
          </w:rPr>
          <w:t xml:space="preserve">measured </w:t>
        </w:r>
      </w:ins>
      <w:r w:rsidR="00A56CA7">
        <w:rPr>
          <w:rFonts w:cs="Times New Roman"/>
        </w:rPr>
        <w:t xml:space="preserve">during </w:t>
      </w:r>
      <w:r w:rsidR="006425E4">
        <w:rPr>
          <w:rFonts w:cs="Times New Roman"/>
        </w:rPr>
        <w:t xml:space="preserve">the decline of </w:t>
      </w:r>
      <w:r w:rsidR="00AE7CE9">
        <w:rPr>
          <w:rFonts w:cs="Times New Roman"/>
        </w:rPr>
        <w:t xml:space="preserve">a </w:t>
      </w:r>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r w:rsidR="004B7D5B">
        <w:rPr>
          <w:rFonts w:eastAsiaTheme="minorEastAsia" w:cs="Times New Roman"/>
          <w:color w:val="auto"/>
          <w:lang w:eastAsia="en-US" w:bidi="ar-SA"/>
        </w:rPr>
        <w:t xml:space="preserve">Sosik et al. 2003, </w:t>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6425E4">
        <w:rPr>
          <w:rFonts w:cs="Times New Roman"/>
        </w:rPr>
        <w:t>These division rates provided a measure of the physiological status of the population</w:t>
      </w:r>
      <w:del w:id="35" w:author="Author">
        <w:r w:rsidR="006425E4" w:rsidDel="008D33B6">
          <w:rPr>
            <w:rFonts w:cs="Times New Roman"/>
          </w:rPr>
          <w:delText>,</w:delText>
        </w:r>
      </w:del>
      <w:r w:rsidR="006425E4">
        <w:rPr>
          <w:rFonts w:cs="Times New Roman"/>
        </w:rPr>
        <w:t xml:space="preserve"> </w:t>
      </w:r>
      <w:ins w:id="36" w:author="Author">
        <w:r w:rsidR="008D33B6">
          <w:rPr>
            <w:rFonts w:cs="Times New Roman"/>
          </w:rPr>
          <w:t>that</w:t>
        </w:r>
      </w:ins>
      <w:del w:id="37" w:author="Author">
        <w:r w:rsidR="006425E4" w:rsidDel="008D33B6">
          <w:rPr>
            <w:rFonts w:cs="Times New Roman"/>
          </w:rPr>
          <w:delText>which</w:delText>
        </w:r>
      </w:del>
      <w:r w:rsidR="006425E4">
        <w:rPr>
          <w:rFonts w:cs="Times New Roman"/>
        </w:rPr>
        <w:t xml:space="preserve"> was then linked to environmental conditions</w:t>
      </w:r>
      <w:r w:rsidR="00B46EF2">
        <w:rPr>
          <w:rFonts w:cs="Times New Roman"/>
        </w:rPr>
        <w:t xml:space="preserve"> in the estuary</w:t>
      </w:r>
      <w:r w:rsidR="006425E4">
        <w:rPr>
          <w:rFonts w:cs="Times New Roman"/>
        </w:rPr>
        <w:t xml:space="preserve">. </w:t>
      </w:r>
      <w:r w:rsidR="00CA2EC6">
        <w:rPr>
          <w:rFonts w:cs="Times New Roman"/>
        </w:rPr>
        <w:t>The abundance</w:t>
      </w:r>
      <w:r w:rsidR="006425E4">
        <w:rPr>
          <w:rFonts w:cs="Times New Roman"/>
        </w:rPr>
        <w:t xml:space="preserve">s of the </w:t>
      </w:r>
      <w:r w:rsidR="00CA2EC6">
        <w:rPr>
          <w:rFonts w:cs="Times New Roman"/>
        </w:rPr>
        <w:t xml:space="preserve">cryptophyte population were compared with abundances of </w:t>
      </w:r>
      <w:r w:rsidR="00D87D65">
        <w:rPr>
          <w:rFonts w:cs="Times New Roman"/>
          <w:i/>
        </w:rPr>
        <w:t>M</w:t>
      </w:r>
      <w:r w:rsidR="006425E4">
        <w:rPr>
          <w:rFonts w:cs="Times New Roman"/>
          <w:i/>
        </w:rPr>
        <w:t>. rubrum</w:t>
      </w:r>
      <w:r w:rsidR="00CA2EC6">
        <w:rPr>
          <w:rFonts w:cs="Times New Roman"/>
        </w:rPr>
        <w:t xml:space="preserve"> to </w:t>
      </w:r>
      <w:r w:rsidR="006425E4">
        <w:rPr>
          <w:rFonts w:cs="Times New Roman"/>
        </w:rPr>
        <w:t>examine</w:t>
      </w:r>
      <w:r w:rsidR="00CA2EC6">
        <w:rPr>
          <w:rFonts w:cs="Times New Roman"/>
        </w:rPr>
        <w:t xml:space="preserve"> the influence of</w:t>
      </w:r>
      <w:r w:rsidR="006425E4">
        <w:rPr>
          <w:rFonts w:cs="Times New Roman"/>
        </w:rPr>
        <w:t xml:space="preserve"> prey cryptophytes </w:t>
      </w:r>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DE40E0">
      <w:pPr>
        <w:spacing w:line="480" w:lineRule="auto"/>
        <w:outlineLvl w:val="0"/>
        <w:rPr>
          <w:rFonts w:cs="Times New Roman"/>
          <w:b/>
          <w:bCs/>
        </w:rPr>
      </w:pPr>
      <w:r>
        <w:rPr>
          <w:rFonts w:cs="Times New Roman"/>
          <w:b/>
          <w:bCs/>
        </w:rPr>
        <w:t>In situ monitoring</w:t>
      </w:r>
      <w:r>
        <w:rPr>
          <w:rFonts w:cs="Times New Roman"/>
          <w:b/>
          <w:bCs/>
        </w:rPr>
        <w:tab/>
      </w:r>
    </w:p>
    <w:p w14:paraId="217C26F6" w14:textId="4247B485" w:rsidR="00485EA4" w:rsidRPr="00592E3B" w:rsidRDefault="00485EA4" w:rsidP="00DE40E0">
      <w:pPr>
        <w:widowControl/>
        <w:tabs>
          <w:tab w:val="clear" w:pos="709"/>
        </w:tabs>
        <w:suppressAutoHyphens w:val="0"/>
        <w:spacing w:line="48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at SATURN-03 using a SeaBird 37 Conductivity-Temperature (CT) meter deployed in</w:t>
      </w:r>
      <w:r w:rsidR="00DE40E0">
        <w:rPr>
          <w:rFonts w:cs="Times New Roman"/>
          <w:bCs/>
        </w:rPr>
        <w:t>-</w:t>
      </w:r>
      <w:r>
        <w:rPr>
          <w:rFonts w:cs="Times New Roman"/>
          <w:bCs/>
        </w:rPr>
        <w:t>line with the pumped water system described in Baptista et al (2015</w:t>
      </w:r>
      <w:r w:rsidR="00DE40E0">
        <w:rPr>
          <w:rFonts w:cs="Times New Roman"/>
          <w:bCs/>
        </w:rPr>
        <w:t>) that</w:t>
      </w:r>
      <w:r>
        <w:rPr>
          <w:rFonts w:cs="Times New Roman"/>
          <w:bCs/>
        </w:rPr>
        <w:t xml:space="preserve"> alternates between 3 depths. </w:t>
      </w:r>
      <w:del w:id="38" w:author="Author">
        <w:r w:rsidDel="008D33B6">
          <w:rPr>
            <w:rFonts w:cs="Times New Roman"/>
            <w:bCs/>
          </w:rPr>
          <w:delText>For this study, w</w:delText>
        </w:r>
      </w:del>
      <w:ins w:id="39" w:author="Author">
        <w:r w:rsidR="008D33B6">
          <w:rPr>
            <w:rFonts w:cs="Times New Roman"/>
            <w:bCs/>
          </w:rPr>
          <w:t>W</w:t>
        </w:r>
      </w:ins>
      <w:r>
        <w:rPr>
          <w:rFonts w:cs="Times New Roman"/>
          <w:bCs/>
        </w:rPr>
        <w:t>ater measurements were extracted for the 2.4-m depth corresponding to the flow cytomet</w:t>
      </w:r>
      <w:r w:rsidR="00DE40E0">
        <w:rPr>
          <w:rFonts w:cs="Times New Roman"/>
          <w:bCs/>
        </w:rPr>
        <w:t>ry</w:t>
      </w:r>
      <w:r>
        <w:rPr>
          <w:rFonts w:cs="Times New Roman"/>
          <w:bCs/>
        </w:rPr>
        <w:t xml:space="preserve"> sampling described below. </w:t>
      </w:r>
      <w:r w:rsidR="00DE40E0" w:rsidRPr="00592E3B">
        <w:rPr>
          <w:rFonts w:cs="Times New Roman"/>
          <w:bCs/>
        </w:rPr>
        <w:t>Water temperature</w:t>
      </w:r>
      <w:r w:rsidR="00DE40E0">
        <w:rPr>
          <w:rFonts w:cs="Times New Roman"/>
          <w:bCs/>
        </w:rPr>
        <w:t xml:space="preserve"> and</w:t>
      </w:r>
      <w:r w:rsidR="00DE40E0" w:rsidRPr="00592E3B">
        <w:rPr>
          <w:rFonts w:cs="Times New Roman"/>
          <w:bCs/>
        </w:rPr>
        <w:t xml:space="preserve"> salinity</w:t>
      </w:r>
      <w:r w:rsidR="00DE40E0">
        <w:rPr>
          <w:rFonts w:cs="Times New Roman"/>
          <w:bCs/>
        </w:rPr>
        <w:t xml:space="preserve"> </w:t>
      </w:r>
      <w:r w:rsidR="00DE40E0" w:rsidRPr="00592E3B">
        <w:rPr>
          <w:rFonts w:cs="Times New Roman"/>
          <w:bCs/>
        </w:rPr>
        <w:t xml:space="preserve">were measured continuously </w:t>
      </w:r>
      <w:r w:rsidR="00DE40E0">
        <w:rPr>
          <w:rFonts w:cs="Times New Roman"/>
          <w:bCs/>
        </w:rPr>
        <w:t xml:space="preserve">at SATURN-03 using a SeaBird Conductivity-Temperature (CT) meter for temperature and salinity, and </w:t>
      </w:r>
      <w:r>
        <w:rPr>
          <w:rFonts w:cs="Times New Roman"/>
          <w:bCs/>
        </w:rPr>
        <w:t>a chlorophyll fluorometer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DE40E0">
      <w:pPr>
        <w:spacing w:line="480" w:lineRule="auto"/>
        <w:outlineLvl w:val="0"/>
        <w:rPr>
          <w:rFonts w:cs="Times New Roman"/>
        </w:rPr>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7C622DE0" w:rsidR="00485EA4" w:rsidRDefault="00DE40E0" w:rsidP="00DE40E0">
      <w:pPr>
        <w:spacing w:line="480" w:lineRule="auto"/>
        <w:outlineLvl w:val="0"/>
        <w:rPr>
          <w:rFonts w:cs="Times New Roman"/>
        </w:rPr>
      </w:pPr>
      <w:r>
        <w:rPr>
          <w:rFonts w:cs="Times New Roman"/>
        </w:rPr>
        <w:tab/>
      </w:r>
      <w:r w:rsidR="00485EA4">
        <w:rPr>
          <w:rFonts w:cs="Times New Roman"/>
        </w:rPr>
        <w:t xml:space="preserve">Duplicate nutrient samples were collected </w:t>
      </w:r>
      <w:ins w:id="40" w:author="Author">
        <w:r w:rsidR="00020692">
          <w:rPr>
            <w:rFonts w:cs="Times New Roman"/>
          </w:rPr>
          <w:t xml:space="preserve">in temporary bottles </w:t>
        </w:r>
      </w:ins>
      <w:r w:rsidR="00485EA4">
        <w:rPr>
          <w:rFonts w:cs="Times New Roman"/>
        </w:rPr>
        <w:t>from w</w:t>
      </w:r>
      <w:r w:rsidR="00485EA4" w:rsidRPr="00A24FF0">
        <w:rPr>
          <w:rFonts w:cs="Times New Roman"/>
        </w:rPr>
        <w:t xml:space="preserve">ater pumped to the surface </w:t>
      </w:r>
      <w:r w:rsidR="00485EA4">
        <w:rPr>
          <w:rFonts w:cs="Times New Roman"/>
        </w:rPr>
        <w:t>at SATURN-03</w:t>
      </w:r>
      <w:ins w:id="41" w:author="Author">
        <w:r w:rsidR="00020692">
          <w:rPr>
            <w:rFonts w:cs="Times New Roman"/>
          </w:rPr>
          <w:t xml:space="preserve"> </w:t>
        </w:r>
      </w:ins>
      <w:commentRangeStart w:id="42"/>
      <w:del w:id="43" w:author="Author">
        <w:r w:rsidR="00485EA4" w:rsidDel="00020692">
          <w:rPr>
            <w:rFonts w:cs="Times New Roman"/>
          </w:rPr>
          <w:delText xml:space="preserve">, </w:delText>
        </w:r>
        <w:r w:rsidR="00485EA4" w:rsidRPr="00A24FF0" w:rsidDel="00020692">
          <w:rPr>
            <w:rFonts w:cs="Times New Roman"/>
          </w:rPr>
          <w:delText>collected</w:delText>
        </w:r>
        <w:r w:rsidR="00485EA4" w:rsidDel="00020692">
          <w:rPr>
            <w:rFonts w:cs="Times New Roman"/>
          </w:rPr>
          <w:delText xml:space="preserve"> in temporary bottles </w:delText>
        </w:r>
      </w:del>
      <w:r w:rsidR="00485EA4">
        <w:rPr>
          <w:rFonts w:cs="Times New Roman"/>
        </w:rPr>
        <w:t xml:space="preserve">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commentRangeEnd w:id="42"/>
      <w:r w:rsidR="00020692">
        <w:rPr>
          <w:rStyle w:val="CommentReference"/>
        </w:rPr>
        <w:commentReference w:id="42"/>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Swinnex filter holder </w:t>
      </w:r>
      <w:del w:id="44" w:author="Author">
        <w:r w:rsidR="00485EA4" w:rsidRPr="00A24FF0" w:rsidDel="00020692">
          <w:rPr>
            <w:rFonts w:cs="Times New Roman"/>
          </w:rPr>
          <w:delText xml:space="preserve">and </w:delText>
        </w:r>
      </w:del>
      <w:ins w:id="45" w:author="Author">
        <w:r w:rsidR="00020692">
          <w:rPr>
            <w:rFonts w:cs="Times New Roman"/>
          </w:rPr>
          <w:t xml:space="preserve">loaded with a </w:t>
        </w:r>
      </w:ins>
      <w:r w:rsidR="00485EA4" w:rsidRPr="00A24FF0">
        <w:rPr>
          <w:rFonts w:cs="Times New Roman"/>
        </w:rPr>
        <w:lastRenderedPageBreak/>
        <w:t>combusted 25</w:t>
      </w:r>
      <w:r w:rsidR="00485EA4">
        <w:rPr>
          <w:rFonts w:cs="Times New Roman"/>
        </w:rPr>
        <w:t>-</w:t>
      </w:r>
      <w:r w:rsidR="00485EA4" w:rsidRPr="00A24FF0">
        <w:rPr>
          <w:rFonts w:cs="Times New Roman"/>
        </w:rPr>
        <w:t>mm glass fiber filter (Whatman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485EA4">
      <w:pPr>
        <w:spacing w:line="480" w:lineRule="auto"/>
        <w:ind w:firstLine="288"/>
        <w:outlineLvl w:val="0"/>
        <w:rPr>
          <w:rFonts w:cs="Times New Roman"/>
        </w:rPr>
      </w:pPr>
      <w:r w:rsidRPr="00A24FF0">
        <w:rPr>
          <w:rFonts w:cs="Times New Roman"/>
        </w:rPr>
        <w:t xml:space="preserve">Nutrient concentrations were determined using an Astoria Analyzer (Astoria-Pacific, Clackamas, OR, USA). Before analysis, all samples were thawed in a water bath (55 °C) and cooled to room temperature.  Nitrate, nitrite, ammonium, and orthophosphate were determined using </w:t>
      </w:r>
      <w:commentRangeStart w:id="46"/>
      <w:r w:rsidRPr="00A24FF0">
        <w:rPr>
          <w:rFonts w:cs="Times New Roman"/>
        </w:rPr>
        <w:t>manuf</w:t>
      </w:r>
      <w:r w:rsidR="00DE40E0">
        <w:rPr>
          <w:rFonts w:cs="Times New Roman"/>
        </w:rPr>
        <w:t>acturer recommended methodology</w:t>
      </w:r>
      <w:r w:rsidRPr="00A24FF0">
        <w:rPr>
          <w:rFonts w:cs="Times New Roman"/>
        </w:rPr>
        <w:t xml:space="preserve"> </w:t>
      </w:r>
      <w:commentRangeEnd w:id="46"/>
      <w:r w:rsidR="00020692">
        <w:rPr>
          <w:rStyle w:val="CommentReference"/>
        </w:rPr>
        <w:commentReference w:id="46"/>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μM,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DE40E0">
      <w:pPr>
        <w:spacing w:line="48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20A87350"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Polysciences) into the water stream as an internal standard.</w:t>
      </w:r>
      <w:ins w:id="47" w:author="Author">
        <w:r w:rsidR="00020692">
          <w:rPr>
            <w:rFonts w:cs="Times New Roman"/>
          </w:rPr>
          <w:t xml:space="preserve">  </w:t>
        </w:r>
      </w:ins>
      <w:del w:id="48" w:author="Author">
        <w:r w:rsidRPr="00FC5E5F" w:rsidDel="00020692">
          <w:rPr>
            <w:rFonts w:cs="Times New Roman"/>
          </w:rPr>
          <w:delText xml:space="preserve"> </w:delText>
        </w:r>
      </w:del>
      <w:ins w:id="49" w:author="Author">
        <w:r w:rsidR="00020692">
          <w:rPr>
            <w:rFonts w:cs="Times New Roman"/>
          </w:rPr>
          <w:t>Data were recorded to file in three minute intervals</w:t>
        </w:r>
      </w:ins>
      <w:del w:id="50" w:author="Author">
        <w:r w:rsidR="00A45AC4" w:rsidDel="00020692">
          <w:rPr>
            <w:rFonts w:cs="Times New Roman"/>
          </w:rPr>
          <w:delText>F</w:delText>
        </w:r>
        <w:r w:rsidRPr="00FC5E5F" w:rsidDel="00020692">
          <w:rPr>
            <w:rFonts w:cs="Times New Roman"/>
          </w:rPr>
          <w:delText xml:space="preserve">iles were </w:delText>
        </w:r>
        <w:r w:rsidR="00A45AC4" w:rsidDel="00020692">
          <w:rPr>
            <w:rFonts w:cs="Times New Roman"/>
          </w:rPr>
          <w:delText>written</w:delText>
        </w:r>
        <w:r w:rsidRPr="00FC5E5F" w:rsidDel="00020692">
          <w:rPr>
            <w:rFonts w:cs="Times New Roman"/>
          </w:rPr>
          <w:delText xml:space="preserve"> every three minutes</w:delText>
        </w:r>
      </w:del>
      <w:r w:rsidRPr="00FC5E5F">
        <w:rPr>
          <w:rFonts w:cs="Times New Roman"/>
        </w:rPr>
        <w:t xml:space="preserve">. Data were analyzed using the R package </w:t>
      </w:r>
      <w:r w:rsidRPr="00F36BD8">
        <w:rPr>
          <w:rFonts w:cs="Times New Roman"/>
          <w:i/>
        </w:rPr>
        <w:t>Popcycle</w:t>
      </w:r>
      <w:r w:rsidRPr="00FC5E5F">
        <w:rPr>
          <w:rFonts w:cs="Times New Roman"/>
        </w:rPr>
        <w:t xml:space="preserve"> version 0.2</w:t>
      </w:r>
      <w:r w:rsidR="00252E46">
        <w:rPr>
          <w:rFonts w:cs="Times New Roman"/>
        </w:rPr>
        <w:t xml:space="preserve"> (available on GitHub</w:t>
      </w:r>
      <w:r w:rsidR="00D87D65">
        <w:rPr>
          <w:rFonts w:cs="Times New Roman"/>
        </w:rPr>
        <w:t xml:space="preserve"> </w:t>
      </w:r>
      <w:r w:rsidR="00D87D65" w:rsidRPr="00D87D65">
        <w:rPr>
          <w:rFonts w:cs="Times New Roman"/>
        </w:rPr>
        <w:t>https://github.com/uwescience/popcycle</w:t>
      </w:r>
      <w:r w:rsidR="00DE40E0">
        <w:rPr>
          <w:rFonts w:cs="Times New Roman"/>
        </w:rPr>
        <w:t>)</w:t>
      </w:r>
      <w:r w:rsidR="00252E46">
        <w:rPr>
          <w:rFonts w:cs="Times New Roman"/>
        </w:rPr>
        <w:t>.</w:t>
      </w:r>
      <w:r w:rsidRPr="00FC5E5F">
        <w:rPr>
          <w:rFonts w:cs="Times New Roman"/>
        </w:rPr>
        <w:t xml:space="preserve"> A sequential bivariate manual gating scheme was used to </w:t>
      </w:r>
      <w:commentRangeStart w:id="51"/>
      <w:del w:id="52" w:author="Author">
        <w:r w:rsidRPr="00FC5E5F" w:rsidDel="00020692">
          <w:rPr>
            <w:rFonts w:cs="Times New Roman"/>
          </w:rPr>
          <w:delText xml:space="preserve">cluster </w:delText>
        </w:r>
      </w:del>
      <w:ins w:id="53" w:author="Author">
        <w:r w:rsidR="00020692">
          <w:rPr>
            <w:rFonts w:cs="Times New Roman"/>
          </w:rPr>
          <w:t>identify</w:t>
        </w:r>
        <w:commentRangeEnd w:id="51"/>
        <w:r w:rsidR="00020692">
          <w:rPr>
            <w:rStyle w:val="CommentReference"/>
          </w:rPr>
          <w:commentReference w:id="51"/>
        </w:r>
        <w:r w:rsidR="00020692" w:rsidRPr="00FC5E5F">
          <w:rPr>
            <w:rFonts w:cs="Times New Roman"/>
          </w:rPr>
          <w:t xml:space="preserve"> </w:t>
        </w:r>
      </w:ins>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ins w:id="54" w:author="Author">
        <w:r w:rsidR="004E50B4">
          <w:rPr>
            <w:rFonts w:cs="Times New Roman"/>
          </w:rPr>
          <w:t xml:space="preserve">high </w:t>
        </w:r>
      </w:ins>
      <w:r w:rsidR="001462A4">
        <w:rPr>
          <w:rFonts w:cs="Times New Roman"/>
        </w:rPr>
        <w:t xml:space="preserve">orange </w:t>
      </w:r>
      <w:ins w:id="55" w:author="Author">
        <w:r w:rsidR="004E50B4">
          <w:rPr>
            <w:rFonts w:cs="Times New Roman"/>
          </w:rPr>
          <w:t>(</w:t>
        </w:r>
        <w:r w:rsidR="004E50B4" w:rsidRPr="00FC5E5F">
          <w:rPr>
            <w:rFonts w:cs="Times New Roman"/>
          </w:rPr>
          <w:t xml:space="preserve">assumed to represent </w:t>
        </w:r>
        <w:r w:rsidR="004E50B4">
          <w:rPr>
            <w:rFonts w:cs="Times New Roman"/>
          </w:rPr>
          <w:t xml:space="preserve">phycoerythrin-containing </w:t>
        </w:r>
        <w:r w:rsidR="004E50B4" w:rsidRPr="00EB518C">
          <w:rPr>
            <w:rFonts w:cs="Times New Roman"/>
          </w:rPr>
          <w:t>cells</w:t>
        </w:r>
        <w:r w:rsidR="004E50B4">
          <w:rPr>
            <w:rFonts w:cs="Times New Roman"/>
          </w:rPr>
          <w:t xml:space="preserve">) </w:t>
        </w:r>
      </w:ins>
      <w:r w:rsidR="001462A4">
        <w:rPr>
          <w:rFonts w:cs="Times New Roman"/>
        </w:rPr>
        <w:t xml:space="preserve">and </w:t>
      </w:r>
      <w:ins w:id="56" w:author="Author">
        <w:r w:rsidR="004E50B4">
          <w:rPr>
            <w:rFonts w:cs="Times New Roman"/>
          </w:rPr>
          <w:t xml:space="preserve">high </w:t>
        </w:r>
      </w:ins>
      <w:r w:rsidR="001462A4">
        <w:rPr>
          <w:rFonts w:cs="Times New Roman"/>
        </w:rPr>
        <w:t xml:space="preserve">red fluorescence </w:t>
      </w:r>
      <w:r w:rsidRPr="00FC5E5F">
        <w:rPr>
          <w:rFonts w:cs="Times New Roman"/>
        </w:rPr>
        <w:t xml:space="preserve">measurements. </w:t>
      </w:r>
    </w:p>
    <w:p w14:paraId="0BCEAD70" w14:textId="1E162356"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w:t>
      </w:r>
      <w:ins w:id="57" w:author="Author">
        <w:r w:rsidR="00B26D80">
          <w:rPr>
            <w:rFonts w:cs="Times New Roman"/>
          </w:rPr>
          <w:t xml:space="preserve">.  Flow cytometry samples were </w:t>
        </w:r>
      </w:ins>
      <w:del w:id="58" w:author="Author">
        <w:r w:rsidRPr="00FC5E5F" w:rsidDel="00B26D80">
          <w:rPr>
            <w:rFonts w:cs="Times New Roman"/>
          </w:rPr>
          <w:delText xml:space="preserve">, </w:delText>
        </w:r>
      </w:del>
      <w:r w:rsidRPr="00FC5E5F">
        <w:rPr>
          <w:rFonts w:cs="Times New Roman"/>
        </w:rPr>
        <w:t>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xml:space="preserve">. </w:t>
      </w:r>
      <w:del w:id="59" w:author="Author">
        <w:r w:rsidRPr="00FC5E5F" w:rsidDel="00B26D80">
          <w:rPr>
            <w:rFonts w:cs="Times New Roman"/>
          </w:rPr>
          <w:delText xml:space="preserve">Six months after sample collection, fixed samples were </w:delText>
        </w:r>
      </w:del>
      <w:ins w:id="60" w:author="Author">
        <w:r w:rsidR="00B26D80">
          <w:rPr>
            <w:rFonts w:cs="Times New Roman"/>
          </w:rPr>
          <w:t xml:space="preserve">and </w:t>
        </w:r>
      </w:ins>
      <w:r w:rsidRPr="00FC5E5F">
        <w:rPr>
          <w:rFonts w:cs="Times New Roman"/>
        </w:rPr>
        <w:t>analyzed</w:t>
      </w:r>
      <w:r>
        <w:rPr>
          <w:rFonts w:cs="Times New Roman"/>
        </w:rPr>
        <w:t xml:space="preserve"> </w:t>
      </w:r>
      <w:ins w:id="61" w:author="Author">
        <w:r w:rsidR="00B26D80">
          <w:rPr>
            <w:rFonts w:cs="Times New Roman"/>
          </w:rPr>
          <w:t>six months after collection using</w:t>
        </w:r>
      </w:ins>
      <w:del w:id="62" w:author="Author">
        <w:r w:rsidDel="00B26D80">
          <w:rPr>
            <w:rFonts w:cs="Times New Roman"/>
          </w:rPr>
          <w:delText>with</w:delText>
        </w:r>
      </w:del>
      <w:r>
        <w:rPr>
          <w:rFonts w:cs="Times New Roman"/>
        </w:rPr>
        <w:t xml:space="preserve"> a BD Influx cell </w:t>
      </w:r>
      <w:r w:rsidR="00442105" w:rsidRPr="00442105">
        <w:rPr>
          <w:rFonts w:cs="Times New Roman"/>
        </w:rPr>
        <w:lastRenderedPageBreak/>
        <w:t xml:space="preserve">sorter equipped with a 488-nm 200-mW laser (Coherent). </w:t>
      </w:r>
      <w:r w:rsidR="00442105">
        <w:rPr>
          <w:rFonts w:cs="Times New Roman"/>
        </w:rPr>
        <w:t>One hundred</w:t>
      </w:r>
      <w:r w:rsidRPr="00FC5E5F">
        <w:rPr>
          <w:rFonts w:cs="Times New Roman"/>
        </w:rPr>
        <w:t xml:space="preserve"> cells from </w:t>
      </w:r>
      <w:ins w:id="63" w:author="Author">
        <w:r w:rsidR="00B26D80">
          <w:rPr>
            <w:rFonts w:cs="Times New Roman"/>
          </w:rPr>
          <w:t>the</w:t>
        </w:r>
      </w:ins>
      <w:del w:id="64" w:author="Author">
        <w:r w:rsidRPr="00FC5E5F" w:rsidDel="00B26D80">
          <w:rPr>
            <w:rFonts w:cs="Times New Roman"/>
          </w:rPr>
          <w:delText>the gated</w:delText>
        </w:r>
      </w:del>
      <w:r w:rsidRPr="00FC5E5F">
        <w:rPr>
          <w:rFonts w:cs="Times New Roman"/>
        </w:rPr>
        <w:t xml:space="preserve"> </w:t>
      </w:r>
      <w:ins w:id="65" w:author="Author">
        <w:r w:rsidR="004E50B4">
          <w:rPr>
            <w:rFonts w:cs="Times New Roman"/>
          </w:rPr>
          <w:t xml:space="preserve">cryptophyte population identified by flow cytometry </w:t>
        </w:r>
      </w:ins>
      <w:del w:id="66" w:author="Author">
        <w:r w:rsidRPr="00FC5E5F" w:rsidDel="004E50B4">
          <w:rPr>
            <w:rFonts w:cs="Times New Roman"/>
          </w:rPr>
          <w:delText xml:space="preserve">population </w:delText>
        </w:r>
        <w:r w:rsidR="00A45AC4" w:rsidDel="00B26D80">
          <w:rPr>
            <w:rFonts w:cs="Times New Roman"/>
          </w:rPr>
          <w:delText>with</w:delText>
        </w:r>
        <w:r w:rsidR="00A45AC4" w:rsidDel="004E50B4">
          <w:rPr>
            <w:rFonts w:cs="Times New Roman"/>
          </w:rPr>
          <w:delText xml:space="preserve"> high orange fluorescence and high </w:delText>
        </w:r>
        <w:r w:rsidR="001462A4" w:rsidDel="004E50B4">
          <w:rPr>
            <w:rFonts w:cs="Times New Roman"/>
          </w:rPr>
          <w:delText>red fluorescence</w:delText>
        </w:r>
        <w:r w:rsidRPr="00FC5E5F" w:rsidDel="004E50B4">
          <w:rPr>
            <w:rFonts w:cs="Times New Roman"/>
          </w:rPr>
          <w:delText xml:space="preserve"> (assumed to represent </w:delText>
        </w:r>
        <w:r w:rsidR="00661A6F" w:rsidDel="004E50B4">
          <w:rPr>
            <w:rFonts w:cs="Times New Roman"/>
          </w:rPr>
          <w:delText xml:space="preserve">phycoerythrin-containing </w:delText>
        </w:r>
        <w:r w:rsidR="00661A6F" w:rsidRPr="00661A6F" w:rsidDel="004E50B4">
          <w:rPr>
            <w:rFonts w:cs="Times New Roman"/>
          </w:rPr>
          <w:delText>cryptophyte</w:delText>
        </w:r>
        <w:r w:rsidR="00661A6F" w:rsidDel="004E50B4">
          <w:rPr>
            <w:rFonts w:cs="Times New Roman"/>
            <w:i/>
          </w:rPr>
          <w:delText xml:space="preserve"> </w:delText>
        </w:r>
        <w:r w:rsidR="00EB518C" w:rsidRPr="00EB518C" w:rsidDel="004E50B4">
          <w:rPr>
            <w:rFonts w:cs="Times New Roman"/>
          </w:rPr>
          <w:delText>cells</w:delText>
        </w:r>
        <w:r w:rsidRPr="00FC5E5F" w:rsidDel="004E50B4">
          <w:rPr>
            <w:rFonts w:cs="Times New Roman"/>
          </w:rPr>
          <w:delText xml:space="preserve">) </w:delText>
        </w:r>
      </w:del>
      <w:r w:rsidRPr="00FC5E5F">
        <w:rPr>
          <w:rFonts w:cs="Times New Roman"/>
        </w:rPr>
        <w:t>were sorted onto a glass slide</w:t>
      </w:r>
      <w:ins w:id="67" w:author="Author">
        <w:r w:rsidR="004E50B4">
          <w:rPr>
            <w:rFonts w:cs="Times New Roman"/>
          </w:rPr>
          <w:t xml:space="preserve"> and </w:t>
        </w:r>
      </w:ins>
      <w:del w:id="68" w:author="Author">
        <w:r w:rsidRPr="00FC5E5F" w:rsidDel="004E50B4">
          <w:rPr>
            <w:rFonts w:cs="Times New Roman"/>
          </w:rPr>
          <w:delText xml:space="preserve">. </w:delText>
        </w:r>
        <w:r w:rsidR="00DE40E0" w:rsidDel="004E50B4">
          <w:rPr>
            <w:rFonts w:cs="Times New Roman"/>
          </w:rPr>
          <w:delText>Sorted</w:delText>
        </w:r>
        <w:r w:rsidRPr="00FC5E5F" w:rsidDel="004E50B4">
          <w:rPr>
            <w:rFonts w:cs="Times New Roman"/>
          </w:rPr>
          <w:delText xml:space="preserve"> cells were then </w:delText>
        </w:r>
      </w:del>
      <w:r w:rsidRPr="00FC5E5F">
        <w:rPr>
          <w:rFonts w:cs="Times New Roman"/>
        </w:rPr>
        <w:t>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w:t>
      </w:r>
      <w:ins w:id="69" w:author="Author">
        <w:r w:rsidR="004E50B4">
          <w:rPr>
            <w:rFonts w:cs="Times New Roman"/>
          </w:rPr>
          <w:t>then</w:t>
        </w:r>
      </w:ins>
      <w:del w:id="70" w:author="Author">
        <w:r w:rsidRPr="00FC5E5F" w:rsidDel="004E50B4">
          <w:rPr>
            <w:rFonts w:cs="Times New Roman"/>
          </w:rPr>
          <w:delText>and</w:delText>
        </w:r>
      </w:del>
      <w:r w:rsidRPr="00FC5E5F">
        <w:rPr>
          <w:rFonts w:cs="Times New Roman"/>
        </w:rPr>
        <w:t xml:space="preserve"> photographed using a Qimaging MicroPublisher 3.3 RTV camera. </w:t>
      </w:r>
    </w:p>
    <w:p w14:paraId="4E491A41" w14:textId="6004E096"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DE40E0">
      <w:pPr>
        <w:spacing w:line="48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DE40E0">
      <w:pPr>
        <w:spacing w:line="480" w:lineRule="auto"/>
        <w:rPr>
          <w:rFonts w:cs="Times New Roman"/>
          <w:i/>
        </w:rPr>
      </w:pPr>
      <w:r>
        <w:rPr>
          <w:rFonts w:cs="Times New Roman"/>
          <w:i/>
        </w:rPr>
        <w:t>Laboratory culture validation</w:t>
      </w:r>
    </w:p>
    <w:p w14:paraId="2E4917A7" w14:textId="6E764136" w:rsidR="00BF117E" w:rsidRDefault="008D5305" w:rsidP="00BF117E">
      <w:pPr>
        <w:spacing w:line="48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71" w:name="__DdeLink__1831_1098803516"/>
      <w:bookmarkStart w:id="72" w:name="__DdeLink__1936_918047637"/>
      <w:r w:rsidRPr="00FC5E5F">
        <w:rPr>
          <w:rFonts w:cs="Times New Roman"/>
        </w:rPr>
        <w:t>°C</w:t>
      </w:r>
      <w:bookmarkEnd w:id="71"/>
      <w:bookmarkEnd w:id="72"/>
      <w:r w:rsidRPr="00FC5E5F">
        <w:rPr>
          <w:rFonts w:cs="Times New Roman"/>
        </w:rPr>
        <w:t xml:space="preserve"> with a 16:8 light-dark cycle </w:t>
      </w:r>
      <w:r>
        <w:rPr>
          <w:rFonts w:cs="Times New Roman"/>
        </w:rPr>
        <w:t>of</w:t>
      </w:r>
      <w:r w:rsidRPr="00FC5E5F">
        <w:rPr>
          <w:rFonts w:cs="Times New Roman"/>
        </w:rPr>
        <w:t xml:space="preserve"> 100 µ</w:t>
      </w:r>
      <w:r w:rsidR="00DE40E0">
        <w:rPr>
          <w:rFonts w:cs="Times New Roman"/>
        </w:rPr>
        <w:t>mol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w:t>
      </w:r>
      <w:ins w:id="73" w:author="Author">
        <w:r w:rsidR="002B7DFE">
          <w:rPr>
            <w:rFonts w:cs="Times New Roman"/>
          </w:rPr>
          <w:t xml:space="preserve">a </w:t>
        </w:r>
      </w:ins>
      <w:r w:rsidR="00A45AC4" w:rsidRPr="00FC5E5F">
        <w:rPr>
          <w:rFonts w:cs="Times New Roman"/>
        </w:rPr>
        <w:t>SeaFlow</w:t>
      </w:r>
      <w:ins w:id="74" w:author="Author">
        <w:r w:rsidR="002B7DFE">
          <w:rPr>
            <w:rFonts w:cs="Times New Roman"/>
          </w:rPr>
          <w:t xml:space="preserve"> continuous flow cytometer</w:t>
        </w:r>
      </w:ins>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μm, Polysciences) used as </w:t>
      </w:r>
      <w:r w:rsidR="00A208D9">
        <w:rPr>
          <w:rFonts w:cs="Times New Roman"/>
        </w:rPr>
        <w:t xml:space="preserve">an </w:t>
      </w:r>
      <w:r w:rsidRPr="00FE75DC">
        <w:rPr>
          <w:rFonts w:cs="Times New Roman"/>
        </w:rPr>
        <w:t xml:space="preserve">internal standard, stained samples were </w:t>
      </w:r>
      <w:ins w:id="75" w:author="Author">
        <w:r w:rsidR="002B7DFE">
          <w:rPr>
            <w:rFonts w:cs="Times New Roman"/>
          </w:rPr>
          <w:t>measured</w:t>
        </w:r>
      </w:ins>
      <w:del w:id="76" w:author="Author">
        <w:r w:rsidRPr="00FE75DC" w:rsidDel="002B7DFE">
          <w:rPr>
            <w:rFonts w:cs="Times New Roman"/>
          </w:rPr>
          <w:delText>analyzed</w:delText>
        </w:r>
      </w:del>
      <w:r w:rsidRPr="00FE75DC">
        <w:rPr>
          <w:rFonts w:cs="Times New Roman"/>
        </w:rPr>
        <w:t xml:space="preserve"> with a BD Influx flow cytomete</w:t>
      </w:r>
      <w:ins w:id="77" w:author="Author">
        <w:r w:rsidR="002B7DFE">
          <w:rPr>
            <w:rFonts w:cs="Times New Roman"/>
          </w:rPr>
          <w:t xml:space="preserve">r and </w:t>
        </w:r>
      </w:ins>
      <w:del w:id="78" w:author="Author">
        <w:r w:rsidRPr="00FE75DC" w:rsidDel="002B7DFE">
          <w:rPr>
            <w:rFonts w:cs="Times New Roman"/>
          </w:rPr>
          <w:delText xml:space="preserve">r. Data were obtained using the </w:delText>
        </w:r>
        <w:r w:rsidRPr="00C82428" w:rsidDel="002B7DFE">
          <w:rPr>
            <w:rFonts w:cs="Times New Roman"/>
            <w:i/>
          </w:rPr>
          <w:delText>Spigot Operating Software</w:delText>
        </w:r>
        <w:r w:rsidRPr="00FE75DC" w:rsidDel="002B7DFE">
          <w:rPr>
            <w:rFonts w:cs="Times New Roman"/>
          </w:rPr>
          <w:delText xml:space="preserve"> version 5.0 </w:delText>
        </w:r>
        <w:commentRangeStart w:id="79"/>
        <w:r w:rsidRPr="00FE75DC" w:rsidDel="002B7DFE">
          <w:rPr>
            <w:rFonts w:cs="Times New Roman"/>
          </w:rPr>
          <w:delText>(BD Biosciences</w:delText>
        </w:r>
        <w:commentRangeEnd w:id="79"/>
        <w:r w:rsidR="002B7DFE" w:rsidDel="002B7DFE">
          <w:rPr>
            <w:rStyle w:val="CommentReference"/>
          </w:rPr>
          <w:commentReference w:id="79"/>
        </w:r>
        <w:r w:rsidRPr="00FE75DC" w:rsidDel="002B7DFE">
          <w:rPr>
            <w:rFonts w:cs="Times New Roman"/>
          </w:rPr>
          <w:delText xml:space="preserve">) and </w:delText>
        </w:r>
      </w:del>
      <w:r w:rsidRPr="00FE75DC">
        <w:rPr>
          <w:rFonts w:cs="Times New Roman"/>
        </w:rPr>
        <w:t xml:space="preserve">analyzed using </w:t>
      </w:r>
      <w:r w:rsidRPr="00C82428">
        <w:rPr>
          <w:rFonts w:cs="Times New Roman"/>
          <w:i/>
        </w:rPr>
        <w:t xml:space="preserve">FlowJo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w:t>
      </w:r>
      <w:r w:rsidR="00A45AC4">
        <w:rPr>
          <w:rFonts w:eastAsiaTheme="minorEastAsia" w:cs="Times New Roman"/>
          <w:lang w:eastAsia="ja-JP"/>
        </w:rPr>
        <w:lastRenderedPageBreak/>
        <w:t xml:space="preserve">rates were then compared with </w:t>
      </w:r>
      <w:r w:rsidR="00A45AC4">
        <w:rPr>
          <w:rFonts w:cs="Times New Roman"/>
        </w:rPr>
        <w:t>size-structure modeled division rates.</w:t>
      </w:r>
      <w:r w:rsidR="00BF117E">
        <w:rPr>
          <w:rFonts w:cs="Times New Roman"/>
        </w:rPr>
        <w:t xml:space="preserve"> </w:t>
      </w:r>
      <w:r w:rsidR="00454101">
        <w:rPr>
          <w:rFonts w:cs="Times New Roman"/>
        </w:rPr>
        <w:t>The cell-cycle method was used as a validation of the model, as opposed to estimating division rates based on the</w:t>
      </w:r>
      <w:del w:id="80" w:author="Author">
        <w:r w:rsidR="00454101" w:rsidDel="002B7DFE">
          <w:rPr>
            <w:rFonts w:cs="Times New Roman"/>
          </w:rPr>
          <w:delText xml:space="preserve"> the</w:delText>
        </w:r>
      </w:del>
      <w:r w:rsidR="00454101">
        <w:rPr>
          <w:rFonts w:cs="Times New Roman"/>
        </w:rPr>
        <w:t xml:space="preserve"> rate of change in cell abundance, </w:t>
      </w:r>
      <w:commentRangeStart w:id="81"/>
      <w:r w:rsidR="00454101">
        <w:rPr>
          <w:rFonts w:cs="Times New Roman"/>
        </w:rPr>
        <w:t xml:space="preserve">based on preliminary results showing a significant decrease in cell abundance </w:t>
      </w:r>
      <w:r w:rsidR="008A201D">
        <w:rPr>
          <w:rFonts w:cs="Times New Roman"/>
        </w:rPr>
        <w:t xml:space="preserve">of the </w:t>
      </w:r>
      <w:r w:rsidR="008A201D" w:rsidRPr="008A201D">
        <w:rPr>
          <w:rFonts w:cs="Times New Roman"/>
          <w:i/>
        </w:rPr>
        <w:t>Rhodomonas sp</w:t>
      </w:r>
      <w:r w:rsidR="008A201D">
        <w:rPr>
          <w:rFonts w:cs="Times New Roman"/>
        </w:rPr>
        <w:t xml:space="preserve">. culture during the night. </w:t>
      </w:r>
      <w:commentRangeEnd w:id="81"/>
      <w:r w:rsidR="002B7DFE">
        <w:rPr>
          <w:rStyle w:val="CommentReference"/>
        </w:rPr>
        <w:commentReference w:id="81"/>
      </w:r>
    </w:p>
    <w:p w14:paraId="19B87D7C" w14:textId="0C04C6BE" w:rsidR="00A45AC4" w:rsidRDefault="00A45AC4" w:rsidP="003218A1">
      <w:pPr>
        <w:spacing w:line="480" w:lineRule="auto"/>
        <w:rPr>
          <w:rFonts w:eastAsiaTheme="minorEastAsia" w:cs="Times New Roman"/>
          <w:lang w:eastAsia="ja-JP"/>
        </w:rPr>
      </w:pPr>
    </w:p>
    <w:p w14:paraId="693B7190" w14:textId="77777777" w:rsidR="00A45AC4" w:rsidRDefault="00A45AC4" w:rsidP="003218A1">
      <w:pPr>
        <w:spacing w:line="480" w:lineRule="auto"/>
        <w:rPr>
          <w:rFonts w:eastAsiaTheme="minorEastAsia" w:cs="Times New Roman"/>
          <w:lang w:eastAsia="ja-JP"/>
        </w:rPr>
      </w:pPr>
    </w:p>
    <w:p w14:paraId="63D4401C" w14:textId="3CC03B76" w:rsidR="00A45AC4" w:rsidRPr="00A45AC4" w:rsidRDefault="00A45AC4" w:rsidP="003218A1">
      <w:pPr>
        <w:spacing w:line="480" w:lineRule="auto"/>
        <w:rPr>
          <w:rFonts w:eastAsiaTheme="minorEastAsia" w:cs="Times New Roman"/>
          <w:lang w:eastAsia="ja-JP"/>
        </w:rPr>
      </w:pPr>
      <w:r w:rsidRPr="009C3985">
        <w:rPr>
          <w:rFonts w:cs="Times New Roman"/>
          <w:i/>
        </w:rPr>
        <w:t>Size-structured matrix model</w:t>
      </w:r>
    </w:p>
    <w:p w14:paraId="18C17F45" w14:textId="3546E155"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commentRangeStart w:id="82"/>
      <w:r w:rsidR="00521A7C">
        <w:rPr>
          <w:rFonts w:cs="Times New Roman"/>
        </w:rPr>
        <w:t xml:space="preserve">The model represents changes in cell sizes over a diel cycle and can be fit to time series of cell size distribution. </w:t>
      </w:r>
      <w:commentRangeEnd w:id="82"/>
      <w:r w:rsidR="002B7DFE">
        <w:rPr>
          <w:rStyle w:val="CommentReference"/>
        </w:rPr>
        <w:commentReference w:id="82"/>
      </w:r>
      <w:r w:rsidR="00521A7C">
        <w:rPr>
          <w:rFonts w:cs="Times New Roman"/>
        </w:rPr>
        <w:t xml:space="preserve">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w:t>
      </w:r>
      <w:commentRangeStart w:id="83"/>
      <w:ins w:id="84" w:author="Author">
        <w:r w:rsidR="00BF2D72">
          <w:rPr>
            <w:rFonts w:cs="Times New Roman"/>
          </w:rPr>
          <w:t>Sosik</w:t>
        </w:r>
      </w:ins>
      <w:del w:id="85" w:author="Author">
        <w:r w:rsidR="00080032" w:rsidDel="00BF2D72">
          <w:rPr>
            <w:rFonts w:cs="Times New Roman"/>
          </w:rPr>
          <w:delText>Ribalet</w:delText>
        </w:r>
      </w:del>
      <w:r w:rsidR="00080032">
        <w:rPr>
          <w:rFonts w:cs="Times New Roman"/>
        </w:rPr>
        <w:t xml:space="preserve"> et al. (20</w:t>
      </w:r>
      <w:ins w:id="86" w:author="Author">
        <w:r w:rsidR="00BF2D72">
          <w:rPr>
            <w:rFonts w:cs="Times New Roman"/>
          </w:rPr>
          <w:t>03</w:t>
        </w:r>
      </w:ins>
      <w:del w:id="87" w:author="Author">
        <w:r w:rsidR="00080032" w:rsidDel="00BF2D72">
          <w:rPr>
            <w:rFonts w:cs="Times New Roman"/>
          </w:rPr>
          <w:delText>15</w:delText>
        </w:r>
      </w:del>
      <w:r w:rsidR="00080032">
        <w:rPr>
          <w:rFonts w:cs="Times New Roman"/>
        </w:rPr>
        <w:t xml:space="preserve">). </w:t>
      </w:r>
      <w:commentRangeEnd w:id="83"/>
      <w:r w:rsidR="00BF2D72">
        <w:rPr>
          <w:rStyle w:val="CommentReference"/>
        </w:rPr>
        <w:commentReference w:id="83"/>
      </w:r>
    </w:p>
    <w:p w14:paraId="6DBF2CDD" w14:textId="77777777" w:rsidR="008D5305" w:rsidRPr="004F2AEA" w:rsidRDefault="008D5305" w:rsidP="00FA153E">
      <w:pPr>
        <w:spacing w:line="480" w:lineRule="auto"/>
        <w:rPr>
          <w:rFonts w:cs="Times New Roman"/>
        </w:rPr>
      </w:pPr>
    </w:p>
    <w:p w14:paraId="23C08629" w14:textId="793E8B15" w:rsidR="00B56497" w:rsidRDefault="005D449D" w:rsidP="00AD46DE">
      <w:pPr>
        <w:spacing w:line="480" w:lineRule="auto"/>
        <w:outlineLvl w:val="0"/>
        <w:rPr>
          <w:rFonts w:cs="Times New Roman"/>
          <w:b/>
        </w:rPr>
      </w:pPr>
      <w:r>
        <w:rPr>
          <w:rFonts w:cs="Times New Roman"/>
          <w:b/>
          <w:i/>
        </w:rPr>
        <w:t xml:space="preserve">Mesodinium </w:t>
      </w:r>
      <w:r w:rsidR="00FA153E">
        <w:rPr>
          <w:rFonts w:cs="Times New Roman"/>
          <w:b/>
          <w:i/>
        </w:rPr>
        <w:t>rubrum</w:t>
      </w:r>
      <w:r w:rsidR="008D5305">
        <w:rPr>
          <w:rFonts w:cs="Times New Roman"/>
          <w:b/>
        </w:rPr>
        <w:t xml:space="preserve"> </w:t>
      </w:r>
      <w:r w:rsidR="008D5305" w:rsidRPr="004F2AEA">
        <w:rPr>
          <w:rFonts w:cs="Times New Roman"/>
          <w:b/>
        </w:rPr>
        <w:t>cell abundance</w:t>
      </w:r>
    </w:p>
    <w:p w14:paraId="359E322B" w14:textId="70BDA0BF" w:rsidR="00B56497" w:rsidRPr="00B56497" w:rsidRDefault="00AD46DE" w:rsidP="00AD46DE">
      <w:pPr>
        <w:spacing w:line="48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D87D65">
        <w:rPr>
          <w:rFonts w:cs="Times New Roman"/>
          <w:i/>
          <w:iCs/>
        </w:rPr>
        <w:t>M</w:t>
      </w:r>
      <w:r w:rsidR="00483236">
        <w:rPr>
          <w:rFonts w:cs="Times New Roman"/>
          <w:i/>
          <w:iCs/>
        </w:rPr>
        <w:t>. rubrum</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xml:space="preserve">, Fluid Imaging, </w:t>
      </w:r>
      <w:r w:rsidR="00B56497">
        <w:rPr>
          <w:rFonts w:cs="Times New Roman"/>
        </w:rPr>
        <w:lastRenderedPageBreak/>
        <w:t>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ins w:id="88" w:author="Author">
        <w:r w:rsidR="005D76B9">
          <w:rPr>
            <w:rFonts w:cs="Times New Roman"/>
          </w:rPr>
          <w:t>ere</w:t>
        </w:r>
      </w:ins>
      <w:del w:id="89" w:author="Author">
        <w:r w:rsidR="001F595D" w:rsidDel="005D76B9">
          <w:rPr>
            <w:rFonts w:cs="Times New Roman"/>
          </w:rPr>
          <w:delText>as</w:delText>
        </w:r>
      </w:del>
      <w:r w:rsidR="00B56497">
        <w:rPr>
          <w:rFonts w:cs="Times New Roman"/>
        </w:rPr>
        <w:t xml:space="preserve"> captured and the images were </w:t>
      </w:r>
      <w:del w:id="90" w:author="Author">
        <w:r w:rsidR="00B56497" w:rsidDel="005D76B9">
          <w:rPr>
            <w:rFonts w:cs="Times New Roman"/>
          </w:rPr>
          <w:delText xml:space="preserve">filtered </w:delText>
        </w:r>
      </w:del>
      <w:ins w:id="91" w:author="Author">
        <w:r w:rsidR="005D76B9">
          <w:rPr>
            <w:rFonts w:cs="Times New Roman"/>
          </w:rPr>
          <w:t xml:space="preserve">separated </w:t>
        </w:r>
      </w:ins>
      <w:r w:rsidR="00B56497">
        <w:rPr>
          <w:rFonts w:cs="Times New Roman"/>
        </w:rPr>
        <w:t xml:space="preserve">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D87D65">
        <w:rPr>
          <w:rFonts w:cs="Times New Roman"/>
          <w:i/>
        </w:rPr>
        <w:t>M</w:t>
      </w:r>
      <w:r w:rsidR="00483236">
        <w:rPr>
          <w:rFonts w:cs="Times New Roman"/>
          <w:i/>
        </w:rPr>
        <w:t>. rubrum</w:t>
      </w:r>
      <w:r w:rsidR="00B56497">
        <w:rPr>
          <w:rFonts w:cs="Times New Roman"/>
        </w:rPr>
        <w:t xml:space="preserve"> were </w:t>
      </w:r>
      <w:del w:id="92" w:author="Author">
        <w:r w:rsidR="00B56497" w:rsidDel="005D76B9">
          <w:rPr>
            <w:rFonts w:cs="Times New Roman"/>
          </w:rPr>
          <w:delText xml:space="preserve">selected </w:delText>
        </w:r>
      </w:del>
      <w:ins w:id="93" w:author="Author">
        <w:r w:rsidR="005D76B9">
          <w:rPr>
            <w:rFonts w:cs="Times New Roman"/>
          </w:rPr>
          <w:t xml:space="preserve">identified </w:t>
        </w:r>
      </w:ins>
      <w:r w:rsidR="00B56497">
        <w:rPr>
          <w:rFonts w:cs="Times New Roman"/>
        </w:rPr>
        <w:t>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AD46DE">
      <w:pPr>
        <w:spacing w:line="480" w:lineRule="auto"/>
        <w:outlineLvl w:val="0"/>
        <w:rPr>
          <w:rFonts w:cs="Times New Roman"/>
          <w:b/>
          <w:bCs/>
        </w:rPr>
      </w:pPr>
      <w:r>
        <w:rPr>
          <w:rFonts w:cs="Times New Roman"/>
          <w:b/>
          <w:bCs/>
        </w:rPr>
        <w:t>RESULTS</w:t>
      </w:r>
    </w:p>
    <w:p w14:paraId="1F582C78" w14:textId="29D83830" w:rsidR="006466E0" w:rsidRPr="00FE75DC" w:rsidRDefault="006466E0" w:rsidP="00AD46DE">
      <w:pPr>
        <w:spacing w:line="480" w:lineRule="auto"/>
        <w:outlineLvl w:val="0"/>
        <w:rPr>
          <w:rFonts w:cs="Times New Roman"/>
        </w:rPr>
      </w:pPr>
      <w:r w:rsidRPr="00FC5E5F">
        <w:rPr>
          <w:rFonts w:cs="Times New Roman"/>
          <w:b/>
          <w:bCs/>
        </w:rPr>
        <w:t xml:space="preserve">Environmental </w:t>
      </w:r>
      <w:r>
        <w:rPr>
          <w:rFonts w:cs="Times New Roman"/>
          <w:b/>
          <w:bCs/>
        </w:rPr>
        <w:t>conditions</w:t>
      </w:r>
    </w:p>
    <w:p w14:paraId="585ED80E" w14:textId="11E639A3" w:rsidR="00900785" w:rsidRDefault="00AD46DE" w:rsidP="00AD46DE">
      <w:pPr>
        <w:spacing w:line="48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ins w:id="94" w:author="Author">
        <w:r w:rsidR="005D76B9">
          <w:rPr>
            <w:rFonts w:cs="Times New Roman"/>
          </w:rPr>
          <w:t>. H</w:t>
        </w:r>
      </w:ins>
      <w:del w:id="95" w:author="Author">
        <w:r w:rsidR="00C82428" w:rsidDel="005D76B9">
          <w:rPr>
            <w:rFonts w:cs="Times New Roman"/>
          </w:rPr>
          <w:delText>, with h</w:delText>
        </w:r>
      </w:del>
      <w:r w:rsidR="00C82428" w:rsidRPr="00FC5E5F">
        <w:rPr>
          <w:rFonts w:cs="Times New Roman"/>
        </w:rPr>
        <w:t xml:space="preserve">igh tide </w:t>
      </w:r>
      <w:ins w:id="96" w:author="Author">
        <w:r w:rsidR="005D76B9">
          <w:rPr>
            <w:rFonts w:cs="Times New Roman"/>
          </w:rPr>
          <w:t xml:space="preserve">was </w:t>
        </w:r>
      </w:ins>
      <w:r w:rsidR="00C82428" w:rsidRPr="00FC5E5F">
        <w:rPr>
          <w:rFonts w:cs="Times New Roman"/>
        </w:rPr>
        <w:t>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29A5F053"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 xml:space="preserve">chlorophyll </w:t>
      </w:r>
      <w:ins w:id="97" w:author="Author">
        <w:r w:rsidR="005D76B9" w:rsidRPr="00B62C2A">
          <w:rPr>
            <w:rFonts w:cs="Times New Roman"/>
            <w:i/>
          </w:rPr>
          <w:t>a</w:t>
        </w:r>
        <w:r w:rsidR="005D76B9">
          <w:rPr>
            <w:rFonts w:cs="Times New Roman"/>
          </w:rPr>
          <w:t xml:space="preserve"> </w:t>
        </w:r>
      </w:ins>
      <w:r w:rsidR="00CC13BB">
        <w:rPr>
          <w:rFonts w:cs="Times New Roman"/>
        </w:rPr>
        <w:t>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concentration</w:t>
      </w:r>
      <w:r w:rsidR="008E6F29">
        <w:rPr>
          <w:rFonts w:cs="Times New Roman"/>
        </w:rPr>
        <w:t>s</w:t>
      </w:r>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03BC8223" w:rsidR="00DE6FA7" w:rsidRDefault="00FB0F11" w:rsidP="008E6F29">
      <w:pPr>
        <w:spacing w:line="480" w:lineRule="auto"/>
        <w:ind w:firstLine="288"/>
        <w:rPr>
          <w:rFonts w:cs="Times New Roman"/>
        </w:rPr>
      </w:pPr>
      <w:r>
        <w:rPr>
          <w:rFonts w:cs="Times New Roman"/>
        </w:rPr>
        <w:lastRenderedPageBreak/>
        <w:t>C</w:t>
      </w:r>
      <w:r w:rsidR="006C479E">
        <w:rPr>
          <w:rFonts w:cs="Times New Roman"/>
        </w:rPr>
        <w:t xml:space="preserve">oncentrations of </w:t>
      </w:r>
      <w:r w:rsidR="008C7A4F">
        <w:rPr>
          <w:rFonts w:cs="Times New Roman"/>
        </w:rPr>
        <w:t xml:space="preserve">dissolved inorganic </w:t>
      </w:r>
      <w:r w:rsidR="008D5305">
        <w:rPr>
          <w:rFonts w:cs="Times New Roman"/>
        </w:rPr>
        <w:t>nitrogen (DIN</w:t>
      </w:r>
      <w:ins w:id="98" w:author="Author">
        <w:r w:rsidR="005D76B9">
          <w:rPr>
            <w:rFonts w:cs="Times New Roman"/>
          </w:rPr>
          <w:t>,</w:t>
        </w:r>
      </w:ins>
      <w:del w:id="99" w:author="Author">
        <w:r w:rsidR="008D5305" w:rsidDel="005D76B9">
          <w:rPr>
            <w:rFonts w:cs="Times New Roman"/>
          </w:rPr>
          <w:delText xml:space="preserve"> as</w:delText>
        </w:r>
      </w:del>
      <w:r w:rsidR="008D5305">
        <w:rPr>
          <w:rFonts w:cs="Times New Roman"/>
        </w:rPr>
        <w:t xml:space="preserve">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 xml:space="preserve">µM for DIN and DIP, respectively), </w:t>
      </w:r>
      <w:commentRangeStart w:id="100"/>
      <w:r>
        <w:rPr>
          <w:rFonts w:cs="Times New Roman"/>
        </w:rPr>
        <w:t>with the highest values observed at day 7</w:t>
      </w:r>
      <w:del w:id="101" w:author="Author">
        <w:r w:rsidDel="005D76B9">
          <w:rPr>
            <w:rFonts w:cs="Times New Roman"/>
          </w:rPr>
          <w:delText>,</w:delText>
        </w:r>
      </w:del>
      <w:r>
        <w:rPr>
          <w:rFonts w:cs="Times New Roman"/>
        </w:rPr>
        <w:t xml:space="preserve"> </w:t>
      </w:r>
      <w:ins w:id="102" w:author="Author">
        <w:r w:rsidR="005D76B9">
          <w:rPr>
            <w:rFonts w:cs="Times New Roman"/>
          </w:rPr>
          <w:t xml:space="preserve">which </w:t>
        </w:r>
      </w:ins>
      <w:r>
        <w:rPr>
          <w:rFonts w:cs="Times New Roman"/>
        </w:rPr>
        <w:t>coincid</w:t>
      </w:r>
      <w:ins w:id="103" w:author="Author">
        <w:r w:rsidR="005D76B9">
          <w:rPr>
            <w:rFonts w:cs="Times New Roman"/>
          </w:rPr>
          <w:t>ed</w:t>
        </w:r>
      </w:ins>
      <w:del w:id="104" w:author="Author">
        <w:r w:rsidR="00AD46DE" w:rsidDel="005D76B9">
          <w:rPr>
            <w:rFonts w:cs="Times New Roman"/>
          </w:rPr>
          <w:delText>ing</w:delText>
        </w:r>
      </w:del>
      <w:r>
        <w:rPr>
          <w:rFonts w:cs="Times New Roman"/>
        </w:rPr>
        <w:t xml:space="preserve"> with the start of the spring tide</w:t>
      </w:r>
      <w:r w:rsidR="00C67DAC">
        <w:rPr>
          <w:rFonts w:cs="Times New Roman"/>
        </w:rPr>
        <w:t xml:space="preserve"> </w:t>
      </w:r>
      <w:commentRangeEnd w:id="100"/>
      <w:r w:rsidR="00371CC4">
        <w:rPr>
          <w:rStyle w:val="CommentReference"/>
        </w:rPr>
        <w:commentReference w:id="100"/>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6FDB6336" w14:textId="5D3DB2C8" w:rsidR="008879DF" w:rsidRDefault="00D72125">
      <w:pPr>
        <w:spacing w:line="480" w:lineRule="auto"/>
        <w:ind w:firstLine="288"/>
        <w:rPr>
          <w:rFonts w:cs="Times New Roman"/>
        </w:rPr>
      </w:pPr>
      <w:r>
        <w:rPr>
          <w:rFonts w:cstheme="minorBidi"/>
        </w:rPr>
        <w:t>Fixed samples o</w:t>
      </w:r>
      <w:r w:rsidR="00AD46DE">
        <w:rPr>
          <w:rFonts w:cstheme="minorBidi"/>
        </w:rPr>
        <w:t xml:space="preserve">f </w:t>
      </w:r>
      <w:r>
        <w:rPr>
          <w:rFonts w:cstheme="minorBidi"/>
        </w:rPr>
        <w:t xml:space="preserve">putative cryptophyte populations with </w:t>
      </w:r>
      <w:ins w:id="105" w:author="Author">
        <w:r w:rsidR="00371CC4">
          <w:rPr>
            <w:rFonts w:cstheme="minorBidi"/>
          </w:rPr>
          <w:t xml:space="preserve">forward scatter </w:t>
        </w:r>
      </w:ins>
      <w:del w:id="106" w:author="Author">
        <w:r w:rsidDel="00371CC4">
          <w:rPr>
            <w:rFonts w:cstheme="minorBidi"/>
          </w:rPr>
          <w:delText xml:space="preserve">characteristic size </w:delText>
        </w:r>
      </w:del>
      <w:r>
        <w:rPr>
          <w:rFonts w:cstheme="minorBidi"/>
        </w:rPr>
        <w:t>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r w:rsidR="00136FF4">
        <w:rPr>
          <w:rFonts w:cs="Times New Roman"/>
        </w:rPr>
        <w:t>-10</w:t>
      </w:r>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136FF4">
        <w:rPr>
          <w:rFonts w:cs="Times New Roman"/>
          <w:bCs/>
          <w:i/>
        </w:rPr>
        <w:t>Teleaulax</w:t>
      </w:r>
      <w:r w:rsidR="00136FF4" w:rsidDel="00136FF4">
        <w:rPr>
          <w:rFonts w:cs="Times New Roman"/>
          <w:bCs/>
          <w:i/>
        </w:rPr>
        <w:t xml:space="preserve"> </w:t>
      </w:r>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w:t>
      </w:r>
      <w:del w:id="107" w:author="Author">
        <w:r w:rsidR="00B113BF" w:rsidDel="00371CC4">
          <w:rPr>
            <w:rFonts w:cs="Times New Roman"/>
          </w:rPr>
          <w:delText>flow cytometry</w:delText>
        </w:r>
      </w:del>
      <w:ins w:id="108" w:author="Author">
        <w:r w:rsidR="00371CC4">
          <w:rPr>
            <w:rFonts w:cs="Times New Roman"/>
          </w:rPr>
          <w:t>the SeaFlow</w:t>
        </w:r>
      </w:ins>
      <w:r w:rsidR="00B113BF">
        <w:rPr>
          <w:rFonts w:cs="Times New Roman"/>
        </w:rPr>
        <w:t xml:space="preserve">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del w:id="109" w:author="Author">
        <w:r w:rsidR="008D5305" w:rsidRPr="00FC5E5F" w:rsidDel="00371CC4">
          <w:rPr>
            <w:rFonts w:cs="Times New Roman"/>
          </w:rPr>
          <w:delText>,</w:delText>
        </w:r>
      </w:del>
      <w:r w:rsidR="008D5305" w:rsidRPr="00FC5E5F">
        <w:rPr>
          <w:rFonts w:cs="Times New Roman"/>
        </w:rPr>
        <w:t xml:space="preserve">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Fig. S</w:t>
      </w:r>
      <w:r w:rsidR="00C67DAC">
        <w:rPr>
          <w:rFonts w:cs="Times New Roman"/>
          <w:b/>
        </w:rPr>
        <w:t>2</w:t>
      </w:r>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w:t>
      </w:r>
      <w:r w:rsidR="009E6A55">
        <w:rPr>
          <w:rFonts w:cs="Times New Roman"/>
        </w:rPr>
        <w:t>s</w:t>
      </w:r>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del w:id="110" w:author="Author">
        <w:r w:rsidR="004645A0" w:rsidDel="00371CC4">
          <w:rPr>
            <w:rFonts w:cs="Times New Roman"/>
          </w:rPr>
          <w:delText>,</w:delText>
        </w:r>
      </w:del>
      <w:r w:rsidR="004645A0">
        <w:rPr>
          <w:rFonts w:cs="Times New Roman"/>
        </w:rPr>
        <w:t xml:space="preserve">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del w:id="111" w:author="Author">
        <w:r w:rsidR="004645A0" w:rsidDel="00371CC4">
          <w:rPr>
            <w:rFonts w:cs="Times New Roman"/>
          </w:rPr>
          <w:delText>,</w:delText>
        </w:r>
      </w:del>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 </w:t>
      </w:r>
      <w:r w:rsidR="006466E0">
        <w:rPr>
          <w:rFonts w:cs="Times New Roman"/>
        </w:rPr>
        <w:t xml:space="preserve">daily </w:t>
      </w:r>
      <w:r w:rsidR="008D5305" w:rsidRPr="0076654C">
        <w:rPr>
          <w:rFonts w:cs="Times New Roman"/>
        </w:rPr>
        <w:t>tidal cycle</w:t>
      </w:r>
      <w:r w:rsidR="004645A0">
        <w:rPr>
          <w:rFonts w:cs="Times New Roman"/>
        </w:rPr>
        <w:t xml:space="preserve"> or spring/neap tide cycle</w:t>
      </w:r>
      <w:r w:rsidR="006466E0">
        <w:rPr>
          <w:rFonts w:cs="Times New Roman"/>
        </w:rPr>
        <w:t xml:space="preserve">. </w:t>
      </w:r>
    </w:p>
    <w:p w14:paraId="0FFB87AD" w14:textId="77777777" w:rsidR="00A65C83" w:rsidRPr="005B459F" w:rsidRDefault="00A65C83" w:rsidP="003218A1">
      <w:pPr>
        <w:spacing w:line="480" w:lineRule="auto"/>
        <w:ind w:firstLine="288"/>
        <w:rPr>
          <w:rFonts w:cs="Times New Roman"/>
        </w:rPr>
      </w:pPr>
    </w:p>
    <w:p w14:paraId="77EB6806" w14:textId="21EC7FC9"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D87D65">
        <w:rPr>
          <w:rFonts w:cs="Times New Roman"/>
          <w:i/>
          <w:iCs/>
        </w:rPr>
        <w:t>M</w:t>
      </w:r>
      <w:r w:rsidR="00483236">
        <w:rPr>
          <w:rFonts w:cs="Times New Roman"/>
          <w:i/>
          <w:iCs/>
        </w:rPr>
        <w:t>. rubrum</w:t>
      </w:r>
      <w:r w:rsidR="005221E8" w:rsidRPr="005221E8">
        <w:rPr>
          <w:rFonts w:cs="Times New Roman"/>
        </w:rPr>
        <w:t xml:space="preserve"> </w:t>
      </w:r>
      <w:r w:rsidR="00866479">
        <w:rPr>
          <w:rFonts w:cs="Times New Roman"/>
        </w:rPr>
        <w:t xml:space="preserve">(measured </w:t>
      </w:r>
      <w:r w:rsidR="00483236">
        <w:rPr>
          <w:rFonts w:cs="Times New Roman"/>
        </w:rPr>
        <w:t>once daily</w:t>
      </w:r>
      <w:r w:rsidR="00866479">
        <w:rPr>
          <w:rFonts w:cs="Times New Roman"/>
        </w:rPr>
        <w:t xml:space="preserve"> at </w:t>
      </w:r>
      <w:r w:rsidR="005221E8">
        <w:rPr>
          <w:rFonts w:cs="Times New Roman"/>
        </w:rPr>
        <w:t>high</w:t>
      </w:r>
      <w:r w:rsidR="00483236">
        <w:rPr>
          <w:rFonts w:cs="Times New Roman"/>
        </w:rPr>
        <w:t xml:space="preserve"> </w:t>
      </w:r>
      <w:r w:rsidR="005221E8">
        <w:rPr>
          <w:rFonts w:cs="Times New Roman"/>
        </w:rPr>
        <w:t>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 xml:space="preserve">but </w:t>
      </w:r>
      <w:r w:rsidR="00FF43A6">
        <w:rPr>
          <w:rFonts w:cs="Times New Roman"/>
          <w:bCs/>
        </w:rPr>
        <w:t xml:space="preserve">were </w:t>
      </w:r>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 xml:space="preserve">detected by the </w:t>
      </w:r>
      <w:r w:rsidR="006E4A33">
        <w:rPr>
          <w:rFonts w:cs="Times New Roman"/>
        </w:rPr>
        <w:lastRenderedPageBreak/>
        <w:t>flow cytometer</w:t>
      </w:r>
      <w:del w:id="112" w:author="Author">
        <w:r w:rsidR="008D5305" w:rsidDel="00371CC4">
          <w:rPr>
            <w:rFonts w:cs="Times New Roman"/>
          </w:rPr>
          <w:delText>,</w:delText>
        </w:r>
      </w:del>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commentRangeStart w:id="113"/>
      <w:del w:id="114" w:author="Author">
        <w:r w:rsidR="00136ED5" w:rsidDel="00E25D9C">
          <w:rPr>
            <w:rFonts w:eastAsia="Calibri" w:cs="Times New Roman"/>
          </w:rPr>
          <w:delText>during the survey</w:delText>
        </w:r>
        <w:r w:rsidR="00136ED5" w:rsidDel="00E25D9C">
          <w:rPr>
            <w:rFonts w:cs="Times New Roman"/>
          </w:rPr>
          <w:delText xml:space="preserve"> </w:delText>
        </w:r>
      </w:del>
      <w:commentRangeEnd w:id="113"/>
      <w:r w:rsidR="00E25D9C">
        <w:rPr>
          <w:rStyle w:val="CommentReference"/>
        </w:rPr>
        <w:commentReference w:id="113"/>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D87D65">
        <w:rPr>
          <w:rFonts w:eastAsia="Calibri" w:cs="Times New Roman"/>
          <w:i/>
        </w:rPr>
        <w:t>M</w:t>
      </w:r>
      <w:r w:rsidR="00FF43A6">
        <w:rPr>
          <w:rFonts w:eastAsia="Calibri" w:cs="Times New Roman"/>
          <w:i/>
        </w:rPr>
        <w:t>. rubrum</w:t>
      </w:r>
      <w:r w:rsidR="008D5305">
        <w:rPr>
          <w:rFonts w:eastAsia="Calibri" w:cs="Times New Roman"/>
        </w:rPr>
        <w:t xml:space="preserve"> was observed during the survey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del w:id="115" w:author="Author">
        <w:r w:rsidR="007C081D" w:rsidDel="00E25D9C">
          <w:rPr>
            <w:rFonts w:cs="Times New Roman"/>
          </w:rPr>
          <w:delText>Note that t</w:delText>
        </w:r>
      </w:del>
      <w:ins w:id="116" w:author="Author">
        <w:r w:rsidR="00E25D9C">
          <w:rPr>
            <w:rFonts w:cs="Times New Roman"/>
          </w:rPr>
          <w:t>T</w:t>
        </w:r>
      </w:ins>
      <w:r w:rsidR="007C081D">
        <w:rPr>
          <w:rFonts w:cs="Times New Roman"/>
        </w:rPr>
        <w:t xml:space="preserve">he only observation that does not follow the trend is when </w:t>
      </w:r>
      <w:r w:rsidR="003E5297">
        <w:rPr>
          <w:rFonts w:cs="Times New Roman"/>
          <w:i/>
        </w:rPr>
        <w:t xml:space="preserve">M. rubrum </w:t>
      </w:r>
      <w:r w:rsidR="007C081D">
        <w:rPr>
          <w:rFonts w:cs="Times New Roman"/>
        </w:rPr>
        <w:t xml:space="preserve">is at its highest cell abundance. </w:t>
      </w:r>
      <w:r w:rsidR="00136ED5">
        <w:rPr>
          <w:rFonts w:eastAsia="Calibri" w:cs="Times New Roman"/>
        </w:rPr>
        <w:t xml:space="preserve">Abundances of </w:t>
      </w:r>
      <w:r w:rsidR="00D87D65">
        <w:rPr>
          <w:rFonts w:eastAsia="Calibri" w:cs="Times New Roman"/>
          <w:i/>
        </w:rPr>
        <w:t>M</w:t>
      </w:r>
      <w:r w:rsidR="003E5297">
        <w:rPr>
          <w:rFonts w:eastAsia="Calibri" w:cs="Times New Roman"/>
          <w:i/>
        </w:rPr>
        <w:t>. rubrum</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del w:id="117" w:author="Author">
        <w:r w:rsidR="00C34300" w:rsidDel="00E25D9C">
          <w:rPr>
            <w:rFonts w:eastAsia="Calibri" w:cs="Times New Roman"/>
          </w:rPr>
          <w:delText xml:space="preserve"> </w:delText>
        </w:r>
        <w:r w:rsidR="00866479" w:rsidDel="00E25D9C">
          <w:rPr>
            <w:rFonts w:eastAsia="Calibri" w:cs="Times New Roman"/>
          </w:rPr>
          <w:delText>during the survey</w:delText>
        </w:r>
      </w:del>
      <w:r w:rsidR="003E5297">
        <w:rPr>
          <w:rFonts w:eastAsia="Calibri" w:cs="Times New Roman"/>
        </w:rPr>
        <w:t xml:space="preserve">. </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537FB1">
      <w:pPr>
        <w:spacing w:line="48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1029A5C8" w:rsidR="005D449D" w:rsidRDefault="00537FB1" w:rsidP="00537FB1">
      <w:pPr>
        <w:spacing w:line="48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3E5297">
        <w:rPr>
          <w:rFonts w:cs="Times New Roman"/>
          <w:i/>
        </w:rPr>
        <w:t xml:space="preserve"> sp.</w:t>
      </w:r>
      <w:r w:rsidR="003E5297">
        <w:rPr>
          <w:rFonts w:cs="Times New Roman"/>
        </w:rPr>
        <w:t xml:space="preserve">, </w:t>
      </w:r>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3E5297">
        <w:rPr>
          <w:rFonts w:cs="Times New Roman"/>
          <w:iCs/>
        </w:rPr>
        <w:t>, in culture</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r w:rsidR="001C7694">
        <w:rPr>
          <w:rFonts w:cs="Times New Roman"/>
        </w:rPr>
        <w:t xml:space="preserve">a </w:t>
      </w:r>
      <w:r w:rsidR="006E4A33">
        <w:rPr>
          <w:rFonts w:cs="Times New Roman"/>
        </w:rPr>
        <w:t>similar range of estimate</w:t>
      </w:r>
      <w:r w:rsidR="001C7694">
        <w:rPr>
          <w:rFonts w:cs="Times New Roman"/>
        </w:rPr>
        <w:t>d</w:t>
      </w:r>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1C7694">
        <w:rPr>
          <w:rFonts w:cs="Times New Roman"/>
          <w:i/>
        </w:rPr>
        <w:t xml:space="preserve"> sp.</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r w:rsidR="001C7694">
        <w:rPr>
          <w:rFonts w:cs="Times New Roman"/>
        </w:rPr>
        <w:t xml:space="preserve"> in the field</w:t>
      </w:r>
      <w:r w:rsidR="00DD3854">
        <w:rPr>
          <w:rFonts w:cs="Times New Roman"/>
        </w:rPr>
        <w:t xml:space="preserve">, which requires discrete samples taken </w:t>
      </w:r>
      <w:r w:rsidR="007A04D5">
        <w:rPr>
          <w:rFonts w:cs="Times New Roman"/>
        </w:rPr>
        <w:t xml:space="preserve">at least every 2 hrs </w:t>
      </w:r>
      <w:r w:rsidR="00DD3854">
        <w:rPr>
          <w:rFonts w:cs="Times New Roman"/>
        </w:rPr>
        <w:t>over the 24-hr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48583D15" w:rsidR="0091553D" w:rsidRDefault="00537FB1" w:rsidP="00537FB1">
      <w:pPr>
        <w:spacing w:line="48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lastRenderedPageBreak/>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division per day, respectively</w:t>
      </w:r>
      <w:r w:rsidR="00927820">
        <w:rPr>
          <w:rFonts w:cs="Times New Roman"/>
        </w:rPr>
        <w:t>, with t</w:t>
      </w:r>
      <w:r w:rsidR="003746BA">
        <w:rPr>
          <w:rFonts w:cs="Times New Roman"/>
        </w:rPr>
        <w:t xml:space="preserve">he highest division 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del w:id="118" w:author="Author">
        <w:r w:rsidR="00B346EF" w:rsidDel="00D279E8">
          <w:rPr>
            <w:rFonts w:cs="Times New Roman"/>
          </w:rPr>
          <w:delText>,</w:delText>
        </w:r>
      </w:del>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537FB1">
      <w:pPr>
        <w:spacing w:line="480" w:lineRule="auto"/>
        <w:outlineLvl w:val="0"/>
        <w:rPr>
          <w:rFonts w:cs="Times New Roman"/>
          <w:b/>
          <w:bCs/>
        </w:rPr>
      </w:pPr>
      <w:r>
        <w:rPr>
          <w:rFonts w:cs="Times New Roman"/>
          <w:b/>
          <w:bCs/>
        </w:rPr>
        <w:t>DISCUSSION</w:t>
      </w:r>
    </w:p>
    <w:p w14:paraId="533285E9" w14:textId="1CAE36CE" w:rsidR="008D5305" w:rsidRPr="00BD2C01" w:rsidRDefault="008D5305" w:rsidP="00537FB1">
      <w:pPr>
        <w:spacing w:line="48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5576E69E" w:rsidR="000F2FA3" w:rsidRDefault="008D5305" w:rsidP="00816599">
      <w:pPr>
        <w:spacing w:line="480" w:lineRule="auto"/>
        <w:ind w:firstLine="288"/>
        <w:rPr>
          <w:rFonts w:cs="Times New Roman"/>
        </w:rPr>
      </w:pPr>
      <w:r>
        <w:rPr>
          <w:rFonts w:cs="Times New Roman"/>
        </w:rPr>
        <w:tab/>
        <w:t>The cryptophyte</w:t>
      </w:r>
      <w:del w:id="119" w:author="Author">
        <w:r w:rsidR="001C7694" w:rsidDel="00D279E8">
          <w:rPr>
            <w:rFonts w:cs="Times New Roman"/>
          </w:rPr>
          <w:delText>,</w:delText>
        </w:r>
      </w:del>
      <w:r>
        <w:rPr>
          <w:rFonts w:cs="Times New Roman"/>
        </w:rPr>
        <w:t xml:space="preserve"> </w:t>
      </w:r>
      <w:r w:rsidRPr="00FC5E5F">
        <w:rPr>
          <w:rFonts w:cs="Times New Roman"/>
          <w:i/>
        </w:rPr>
        <w:t xml:space="preserve">Teleaulax </w:t>
      </w:r>
      <w:r w:rsidR="000B5375">
        <w:rPr>
          <w:rFonts w:cs="Times New Roman"/>
          <w:i/>
        </w:rPr>
        <w:t>amphioxeia</w:t>
      </w:r>
      <w:del w:id="120" w:author="Author">
        <w:r w:rsidR="001C7694" w:rsidDel="00D279E8">
          <w:rPr>
            <w:rFonts w:cs="Times New Roman"/>
            <w:i/>
          </w:rPr>
          <w:delText>,</w:delText>
        </w:r>
      </w:del>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 (</w:t>
      </w:r>
      <w:r w:rsidR="00816599" w:rsidRPr="009C4F24">
        <w:rPr>
          <w:rFonts w:cs="Times New Roman"/>
          <w:b/>
        </w:rPr>
        <w:t xml:space="preserve">Fig. </w:t>
      </w:r>
      <w:r w:rsidR="00C67DAC">
        <w:rPr>
          <w:rFonts w:cs="Times New Roman"/>
          <w:b/>
        </w:rPr>
        <w:t>3</w:t>
      </w:r>
      <w:r w:rsidR="00816599">
        <w:rPr>
          <w:rFonts w:cs="Times New Roman"/>
        </w:rPr>
        <w:t>)</w:t>
      </w:r>
      <w:ins w:id="121" w:author="Author">
        <w:r w:rsidR="00D279E8">
          <w:rPr>
            <w:rFonts w:cs="Times New Roman"/>
          </w:rPr>
          <w:t>.</w:t>
        </w:r>
      </w:ins>
      <w:del w:id="122" w:author="Author">
        <w:r w:rsidR="00816599" w:rsidDel="00D279E8">
          <w:rPr>
            <w:rFonts w:cs="Times New Roman"/>
          </w:rPr>
          <w:delText>,</w:delText>
        </w:r>
      </w:del>
      <w:r w:rsidR="00816599">
        <w:rPr>
          <w:rFonts w:cs="Times New Roman"/>
        </w:rPr>
        <w:t xml:space="preserve"> </w:t>
      </w:r>
      <w:ins w:id="123" w:author="Author">
        <w:r w:rsidR="00D279E8">
          <w:rPr>
            <w:rFonts w:cs="Times New Roman"/>
          </w:rPr>
          <w:t xml:space="preserve">This </w:t>
        </w:r>
      </w:ins>
      <w:r w:rsidR="00816599">
        <w:rPr>
          <w:rFonts w:cs="Times New Roman"/>
        </w:rPr>
        <w:t>suggest</w:t>
      </w:r>
      <w:ins w:id="124" w:author="Author">
        <w:r w:rsidR="00D279E8">
          <w:rPr>
            <w:rFonts w:cs="Times New Roman"/>
          </w:rPr>
          <w:t>s</w:t>
        </w:r>
      </w:ins>
      <w:del w:id="125" w:author="Author">
        <w:r w:rsidR="00816599" w:rsidDel="00D279E8">
          <w:rPr>
            <w:rFonts w:cs="Times New Roman"/>
          </w:rPr>
          <w:delText>ing</w:delText>
        </w:r>
      </w:del>
      <w:r w:rsidR="00816599">
        <w:rPr>
          <w:rFonts w:cs="Times New Roman"/>
        </w:rPr>
        <w:t xml:space="preserve"> that </w:t>
      </w:r>
      <w:r w:rsidR="001C7694" w:rsidRPr="001A64E7">
        <w:rPr>
          <w:rFonts w:cs="Times New Roman"/>
          <w:bCs/>
        </w:rPr>
        <w:t>its</w:t>
      </w:r>
      <w:r w:rsidR="00816599">
        <w:rPr>
          <w:rFonts w:cs="Times New Roman"/>
        </w:rPr>
        <w:t xml:space="preserve"> distribution is very patchy</w:t>
      </w:r>
      <w:r w:rsidR="00816599" w:rsidRPr="00D36109">
        <w:rPr>
          <w:rFonts w:cs="Times New Roman"/>
        </w:rPr>
        <w:t xml:space="preserve"> </w:t>
      </w:r>
      <w:r w:rsidR="00816599">
        <w:rPr>
          <w:rFonts w:cs="Times New Roman"/>
        </w:rPr>
        <w:t>within the estuary</w:t>
      </w:r>
      <w:del w:id="126" w:author="Author">
        <w:r w:rsidR="00816599" w:rsidDel="00D279E8">
          <w:rPr>
            <w:rFonts w:cs="Times New Roman"/>
          </w:rPr>
          <w:delText>,</w:delText>
        </w:r>
      </w:del>
      <w:r w:rsidR="00816599">
        <w:rPr>
          <w:rFonts w:cs="Times New Roman"/>
        </w:rPr>
        <w:t xml:space="preserve"> </w:t>
      </w:r>
      <w:ins w:id="127" w:author="Author">
        <w:r w:rsidR="00D279E8">
          <w:rPr>
            <w:rFonts w:cs="Times New Roman"/>
          </w:rPr>
          <w:t xml:space="preserve">and </w:t>
        </w:r>
      </w:ins>
      <w:r w:rsidR="00816599">
        <w:rPr>
          <w:rFonts w:cs="Times New Roman"/>
        </w:rPr>
        <w:t>likely due to strong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9C4F24" w:rsidRPr="009C4F24">
        <w:rPr>
          <w:rFonts w:cs="Times New Roman"/>
          <w:b/>
        </w:rPr>
        <w:t xml:space="preserve">Fig. </w:t>
      </w:r>
      <w:r w:rsidR="00C67DAC">
        <w:rPr>
          <w:rFonts w:cs="Times New Roman"/>
          <w:b/>
        </w:rPr>
        <w:t>3</w:t>
      </w:r>
      <w:r w:rsidR="009C4F24">
        <w:rPr>
          <w:rFonts w:cs="Times New Roman"/>
        </w:rPr>
        <w:t>)</w:t>
      </w:r>
      <w:del w:id="128" w:author="Author">
        <w:r w:rsidR="00493498" w:rsidDel="00D279E8">
          <w:rPr>
            <w:rFonts w:cs="Times New Roman"/>
          </w:rPr>
          <w:delText>,</w:delText>
        </w:r>
        <w:r w:rsidDel="00D279E8">
          <w:rPr>
            <w:rFonts w:cs="Times New Roman"/>
          </w:rPr>
          <w:delText xml:space="preserve"> and</w:delText>
        </w:r>
      </w:del>
      <w:r>
        <w:rPr>
          <w:rFonts w:cs="Times New Roman"/>
        </w:rPr>
        <w:t xml:space="preserve"> </w:t>
      </w:r>
      <w:ins w:id="129" w:author="Author">
        <w:r w:rsidR="00D279E8">
          <w:rPr>
            <w:rFonts w:cs="Times New Roman"/>
          </w:rPr>
          <w:t xml:space="preserve">with </w:t>
        </w:r>
      </w:ins>
      <w:r>
        <w:rPr>
          <w:rFonts w:cs="Times New Roman"/>
        </w:rPr>
        <w:t xml:space="preserve">variations in abundances </w:t>
      </w:r>
      <w:del w:id="130" w:author="Author">
        <w:r w:rsidDel="00D279E8">
          <w:rPr>
            <w:rFonts w:cs="Times New Roman"/>
          </w:rPr>
          <w:delText>were</w:delText>
        </w:r>
      </w:del>
      <w:r>
        <w:rPr>
          <w:rFonts w:cs="Times New Roman"/>
        </w:rPr>
        <w:t xml:space="preserv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9C4F24">
        <w:rPr>
          <w:rFonts w:cs="Times New Roman"/>
        </w:rPr>
        <w:t xml:space="preserve"> concentrations (</w:t>
      </w:r>
      <w:r w:rsidR="009C4F24" w:rsidRPr="009C4F24">
        <w:rPr>
          <w:rFonts w:cs="Times New Roman"/>
          <w:b/>
        </w:rPr>
        <w:t>Fig. 1B</w:t>
      </w:r>
      <w:r w:rsidR="009C4F24">
        <w:rPr>
          <w:rFonts w:cs="Times New Roman"/>
        </w:rPr>
        <w:t>)</w:t>
      </w:r>
      <w:r w:rsidR="009607C1" w:rsidRPr="00D00863">
        <w:rPr>
          <w:rFonts w:cs="Times New Roman"/>
        </w:rPr>
        <w:t>, 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r w:rsidR="00CB598E">
        <w:rPr>
          <w:rFonts w:cs="Times New Roman"/>
        </w:rPr>
        <w:t xml:space="preserve">f </w:t>
      </w:r>
      <w:r w:rsidR="00BE71EF">
        <w:rPr>
          <w:rFonts w:cs="Times New Roman"/>
        </w:rPr>
        <w:t>marine</w:t>
      </w:r>
      <w:r w:rsidR="001C7694">
        <w:rPr>
          <w:rFonts w:cs="Times New Roman"/>
        </w:rPr>
        <w:t xml:space="preserve"> origin</w:t>
      </w:r>
      <w:r w:rsidR="00B3016B">
        <w:rPr>
          <w:rFonts w:cs="Times New Roman"/>
        </w:rPr>
        <w:t>.</w:t>
      </w:r>
      <w:r w:rsidR="00B3016B" w:rsidRPr="00B3016B">
        <w:rPr>
          <w:rFonts w:cs="Times New Roman"/>
          <w:i/>
        </w:rPr>
        <w:t xml:space="preserve"> </w:t>
      </w:r>
    </w:p>
    <w:p w14:paraId="2D78A900" w14:textId="77777777" w:rsidR="000F2FA3" w:rsidRDefault="000F2FA3" w:rsidP="003218A1">
      <w:pPr>
        <w:spacing w:line="480" w:lineRule="auto"/>
        <w:ind w:firstLine="288"/>
        <w:rPr>
          <w:rFonts w:cs="Times New Roman"/>
        </w:rPr>
      </w:pPr>
    </w:p>
    <w:p w14:paraId="4AD8F697" w14:textId="5F02C7A9" w:rsidR="00017CDC" w:rsidRDefault="008D5305" w:rsidP="00114307">
      <w:pPr>
        <w:pStyle w:val="CommentText"/>
        <w:spacing w:line="48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 xml:space="preserve">(Nishitani et al. </w:t>
      </w:r>
      <w:r w:rsidR="0071420D">
        <w:rPr>
          <w:rFonts w:eastAsiaTheme="minorEastAsia" w:cs="Times New Roman"/>
          <w:color w:val="auto"/>
          <w:lang w:eastAsia="en-US" w:bidi="ar-SA"/>
        </w:rPr>
        <w:lastRenderedPageBreak/>
        <w:t>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w:t>
      </w:r>
      <w:r w:rsidR="001E078C">
        <w:rPr>
          <w:rFonts w:cs="Times New Roman"/>
        </w:rPr>
        <w:t>ese</w:t>
      </w:r>
      <w:r w:rsidR="00537FB1">
        <w:rPr>
          <w:rFonts w:cs="Times New Roman"/>
        </w:rPr>
        <w:t xml:space="preserve"> results suggest</w:t>
      </w:r>
      <w:r>
        <w:rPr>
          <w:rFonts w:cs="Times New Roman"/>
        </w:rPr>
        <w:t xml:space="preserve"> that</w:t>
      </w:r>
      <w:r w:rsidR="00537FB1">
        <w:rPr>
          <w:rFonts w:cs="Times New Roman"/>
        </w:rPr>
        <w:t xml:space="preserve">, at </w:t>
      </w:r>
      <w:del w:id="131" w:author="Author">
        <w:r w:rsidR="00537FB1" w:rsidDel="00D279E8">
          <w:rPr>
            <w:rFonts w:cs="Times New Roman"/>
          </w:rPr>
          <w:delText>that time</w:delText>
        </w:r>
      </w:del>
      <w:ins w:id="132" w:author="Author">
        <w:r w:rsidR="00D279E8">
          <w:rPr>
            <w:rFonts w:cs="Times New Roman"/>
          </w:rPr>
          <w:t>the time of the survey</w:t>
        </w:r>
      </w:ins>
      <w:r w:rsidR="00537FB1">
        <w:rPr>
          <w:rFonts w:cs="Times New Roman"/>
        </w:rPr>
        <w:t xml:space="preserve">, </w:t>
      </w:r>
      <w:r w:rsidR="00216D4C">
        <w:rPr>
          <w:rFonts w:cs="Times New Roman"/>
        </w:rPr>
        <w:t xml:space="preserve">the </w:t>
      </w:r>
      <w:r w:rsidR="00EF0ED1" w:rsidRPr="00114307">
        <w:rPr>
          <w:rFonts w:cs="Times New Roman"/>
          <w:i/>
        </w:rPr>
        <w:t>Teleaulax</w:t>
      </w:r>
      <w:r w:rsidR="00EF0ED1" w:rsidRPr="00114307">
        <w:t>-like cryptophyte</w:t>
      </w:r>
      <w:r w:rsidR="00EF0ED1">
        <w:t>s</w:t>
      </w:r>
      <w:r w:rsidR="00EF0ED1" w:rsidRPr="00114307">
        <w:t xml:space="preserve"> </w:t>
      </w:r>
      <w:r w:rsidR="00537FB1">
        <w:rPr>
          <w:rFonts w:cs="Times New Roman"/>
        </w:rPr>
        <w:t>w</w:t>
      </w:r>
      <w:r w:rsidR="00216D4C">
        <w:rPr>
          <w:rFonts w:cs="Times New Roman"/>
        </w:rPr>
        <w:t>ere</w:t>
      </w:r>
      <w:r w:rsidR="00537FB1">
        <w:rPr>
          <w:rFonts w:cs="Times New Roman"/>
        </w:rPr>
        <w:t xml:space="preserve"> growing</w:t>
      </w:r>
      <w:r>
        <w:rPr>
          <w:rFonts w:cs="Times New Roman"/>
        </w:rPr>
        <w:t xml:space="preserve"> near optimal growth conditions. </w:t>
      </w:r>
      <w:r w:rsidR="00537FB1">
        <w:rPr>
          <w:rFonts w:cs="Times New Roman"/>
        </w:rPr>
        <w:t>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w:t>
      </w:r>
      <w:del w:id="133" w:author="Author">
        <w:r w:rsidR="00D71B00" w:rsidDel="00D279E8">
          <w:rPr>
            <w:rFonts w:cs="Times New Roman"/>
          </w:rPr>
          <w:delText>,</w:delText>
        </w:r>
      </w:del>
      <w:r w:rsidR="00D71B00">
        <w:rPr>
          <w:rFonts w:cs="Times New Roman"/>
        </w:rPr>
        <w:t xml:space="preserve"> suggest</w:t>
      </w:r>
      <w:ins w:id="134" w:author="Author">
        <w:r w:rsidR="00D279E8">
          <w:rPr>
            <w:rFonts w:cs="Times New Roman"/>
          </w:rPr>
          <w:t>s</w:t>
        </w:r>
      </w:ins>
      <w:del w:id="135" w:author="Author">
        <w:r w:rsidR="00537FB1" w:rsidDel="00D279E8">
          <w:rPr>
            <w:rFonts w:cs="Times New Roman"/>
          </w:rPr>
          <w:delText>ed</w:delText>
        </w:r>
      </w:del>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216D4C">
        <w:rPr>
          <w:rFonts w:cs="Times New Roman"/>
          <w:i/>
        </w:rPr>
        <w:t xml:space="preserve">the </w:t>
      </w:r>
      <w:r w:rsidR="00216D4C" w:rsidRPr="00114307">
        <w:rPr>
          <w:rFonts w:cs="Times New Roman"/>
          <w:i/>
        </w:rPr>
        <w:t>Teleaulax</w:t>
      </w:r>
      <w:r w:rsidR="00216D4C" w:rsidRPr="00114307">
        <w:t>-like cryptophyte</w:t>
      </w:r>
      <w:r w:rsidR="00216D4C">
        <w:t>s</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216D4C" w:rsidRPr="001A64E7">
        <w:rPr>
          <w:rFonts w:cs="Times New Roman"/>
        </w:rPr>
        <w:t>the cryptophyte</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stuary</w:t>
      </w:r>
      <w:del w:id="136" w:author="Author">
        <w:r w:rsidR="00D91022" w:rsidRPr="00FC5E5F" w:rsidDel="00D279E8">
          <w:rPr>
            <w:rFonts w:cs="Times New Roman"/>
          </w:rPr>
          <w:delText>,</w:delText>
        </w:r>
      </w:del>
      <w:r w:rsidR="00D91022" w:rsidRPr="00FC5E5F">
        <w:rPr>
          <w:rFonts w:cs="Times New Roman"/>
        </w:rPr>
        <w:t xml:space="preserve">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r w:rsidR="00216D4C" w:rsidRPr="00114307">
        <w:t>cryptophyte</w:t>
      </w:r>
      <w:r w:rsidR="00216D4C">
        <w:t xml:space="preserve"> </w:t>
      </w:r>
      <w:r w:rsidR="00D91022">
        <w:rPr>
          <w:rFonts w:cs="Times New Roman"/>
        </w:rPr>
        <w:t>division rates was observed during the survey</w:t>
      </w:r>
      <w:del w:id="137" w:author="Author">
        <w:r w:rsidR="00216D4C" w:rsidDel="00D279E8">
          <w:rPr>
            <w:rFonts w:cs="Times New Roman"/>
          </w:rPr>
          <w:delText>,</w:delText>
        </w:r>
      </w:del>
      <w:r w:rsidR="00216D4C">
        <w:rPr>
          <w:rFonts w:cs="Times New Roman"/>
        </w:rPr>
        <w:t xml:space="preserve"> </w:t>
      </w:r>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E1383CB" w:rsidR="008D5305" w:rsidRPr="0012451E" w:rsidRDefault="008D5305" w:rsidP="00537FB1">
      <w:pPr>
        <w:spacing w:line="48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D87D65">
        <w:rPr>
          <w:rFonts w:cs="Times New Roman"/>
          <w:b/>
          <w:i/>
        </w:rPr>
        <w:t>M</w:t>
      </w:r>
      <w:r w:rsidR="00216D4C">
        <w:rPr>
          <w:rFonts w:cs="Times New Roman"/>
          <w:b/>
          <w:i/>
        </w:rPr>
        <w:t>. rubrum</w:t>
      </w:r>
      <w:r w:rsidRPr="000F2FA3">
        <w:rPr>
          <w:rFonts w:cs="Times New Roman"/>
          <w:i/>
        </w:rPr>
        <w:tab/>
      </w:r>
      <w:r w:rsidRPr="00FC5E5F">
        <w:rPr>
          <w:rFonts w:cs="Times New Roman"/>
        </w:rPr>
        <w:t xml:space="preserve"> </w:t>
      </w:r>
    </w:p>
    <w:p w14:paraId="202D7C6E" w14:textId="1AEFDED0" w:rsidR="003C54C0" w:rsidRDefault="00746D5E" w:rsidP="00537FB1">
      <w:pPr>
        <w:widowControl/>
        <w:tabs>
          <w:tab w:val="clear" w:pos="709"/>
        </w:tabs>
        <w:suppressAutoHyphens w:val="0"/>
        <w:spacing w:line="48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w:t>
      </w:r>
      <w:del w:id="138" w:author="Author">
        <w:r w:rsidDel="00D14451">
          <w:rPr>
            <w:rFonts w:cs="Times New Roman"/>
          </w:rPr>
          <w:delText>,</w:delText>
        </w:r>
      </w:del>
      <w:r>
        <w:rPr>
          <w:rFonts w:cs="Times New Roman"/>
        </w:rPr>
        <w:t xml:space="preserve">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cs="Times New Roman"/>
        </w:rPr>
        <w:t>(</w:t>
      </w:r>
      <w:r w:rsidRPr="000B1E7D">
        <w:rPr>
          <w:rFonts w:cs="Times New Roman"/>
          <w:b/>
        </w:rPr>
        <w:t xml:space="preserve">Fig. </w:t>
      </w:r>
      <w:r>
        <w:rPr>
          <w:rFonts w:cs="Times New Roman"/>
          <w:b/>
        </w:rPr>
        <w:t>3</w:t>
      </w:r>
      <w:r>
        <w:rPr>
          <w:rFonts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w:t>
      </w:r>
      <w:ins w:id="139" w:author="Author">
        <w:r w:rsidR="00D14451">
          <w:rPr>
            <w:rFonts w:eastAsia="Calibri" w:cs="Times New Roman"/>
          </w:rPr>
          <w:t>ereas</w:t>
        </w:r>
      </w:ins>
      <w:del w:id="140" w:author="Author">
        <w:r w:rsidDel="00D14451">
          <w:rPr>
            <w:rFonts w:eastAsia="Calibri" w:cs="Times New Roman"/>
          </w:rPr>
          <w:delText>ile</w:delText>
        </w:r>
      </w:del>
      <w:r>
        <w:rPr>
          <w:rFonts w:eastAsia="Calibri" w:cs="Times New Roman"/>
        </w:rPr>
        <w:t xml:space="preserve"> a</w:t>
      </w:r>
      <w:r w:rsidR="00ED1E71">
        <w:rPr>
          <w:rFonts w:eastAsia="Calibri" w:cs="Times New Roman"/>
        </w:rPr>
        <w:t xml:space="preserve">bundances of </w:t>
      </w:r>
      <w:r w:rsidR="00D87D65">
        <w:rPr>
          <w:rFonts w:cs="Times New Roman"/>
          <w:i/>
        </w:rPr>
        <w:t>M</w:t>
      </w:r>
      <w:r w:rsidR="00216D4C">
        <w:rPr>
          <w:rFonts w:cs="Times New Roman"/>
          <w:i/>
        </w:rPr>
        <w:t>. rubrum</w:t>
      </w:r>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w:t>
      </w:r>
      <w:r w:rsidR="000B1E7D">
        <w:rPr>
          <w:rFonts w:cs="Times New Roman"/>
        </w:rPr>
        <w:t>(</w:t>
      </w:r>
      <w:r w:rsidR="000B1E7D" w:rsidRPr="000B1E7D">
        <w:rPr>
          <w:rFonts w:cs="Times New Roman"/>
          <w:b/>
        </w:rPr>
        <w:t xml:space="preserve">Fig. </w:t>
      </w:r>
      <w:r w:rsidR="00C67DAC">
        <w:rPr>
          <w:rFonts w:cs="Times New Roman"/>
          <w:b/>
        </w:rPr>
        <w:t>3</w:t>
      </w:r>
      <w:r w:rsidR="000B1E7D">
        <w:rPr>
          <w:rFonts w:cs="Times New Roman"/>
        </w:rPr>
        <w:t xml:space="preserve">) </w:t>
      </w:r>
      <w:r w:rsidR="0098043F">
        <w:rPr>
          <w:rFonts w:cs="Times New Roman"/>
        </w:rPr>
        <w:t xml:space="preserve">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concentrations </w:t>
      </w:r>
      <w:r w:rsidR="002459C5">
        <w:rPr>
          <w:rFonts w:eastAsia="Calibri" w:cs="Times New Roman"/>
        </w:rPr>
        <w:t xml:space="preserve">in </w:t>
      </w:r>
      <w:r w:rsidR="00005878">
        <w:rPr>
          <w:rFonts w:eastAsia="Calibri" w:cs="Times New Roman"/>
        </w:rPr>
        <w:t>autumn</w:t>
      </w:r>
      <w:r w:rsidR="002459C5">
        <w:rPr>
          <w:rFonts w:eastAsia="Calibri" w:cs="Times New Roman"/>
        </w:rPr>
        <w:t xml:space="preserve">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 xml:space="preserve">in the Columbia River estuary (Herfort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concentrations </w:t>
      </w:r>
      <w:r w:rsidR="004E0BFA">
        <w:rPr>
          <w:rFonts w:eastAsia="Calibri" w:cs="Times New Roman"/>
        </w:rPr>
        <w:t xml:space="preserve">indicates </w:t>
      </w:r>
      <w:r w:rsidR="003C54C0">
        <w:rPr>
          <w:rFonts w:eastAsia="Calibri" w:cs="Times New Roman"/>
        </w:rPr>
        <w:t xml:space="preserve">that the survey took place during the decline of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3C54C0">
        <w:rPr>
          <w:rFonts w:eastAsia="Calibri" w:cs="Times New Roman"/>
        </w:rPr>
        <w:t>blooms.</w:t>
      </w:r>
    </w:p>
    <w:p w14:paraId="5FAF5419" w14:textId="45E4EB22" w:rsidR="00D61688" w:rsidRDefault="00C27D7F" w:rsidP="00AB7DD9">
      <w:pPr>
        <w:widowControl/>
        <w:tabs>
          <w:tab w:val="clear" w:pos="709"/>
        </w:tabs>
        <w:suppressAutoHyphens w:val="0"/>
        <w:spacing w:line="480" w:lineRule="auto"/>
        <w:ind w:firstLine="720"/>
        <w:rPr>
          <w:rFonts w:cs="Times New Roman"/>
        </w:rPr>
      </w:pPr>
      <w:r>
        <w:rPr>
          <w:rFonts w:eastAsia="Calibri" w:cs="Times New Roman"/>
        </w:rPr>
        <w:t xml:space="preserve">The reason for the decline in </w:t>
      </w:r>
      <w:r w:rsidR="00D87D65">
        <w:rPr>
          <w:rFonts w:eastAsia="Calibri" w:cs="Times New Roman"/>
          <w:i/>
        </w:rPr>
        <w:t>M</w:t>
      </w:r>
      <w:r w:rsidR="00216D4C">
        <w:rPr>
          <w:rFonts w:eastAsia="Calibri" w:cs="Times New Roman"/>
          <w:i/>
        </w:rPr>
        <w:t>. rubrum</w:t>
      </w:r>
      <w:r>
        <w:rPr>
          <w:rFonts w:eastAsia="Calibri" w:cs="Times New Roman"/>
        </w:rPr>
        <w:t xml:space="preserve"> abundance remains unclear. </w:t>
      </w:r>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r w:rsidR="00D87D65">
        <w:rPr>
          <w:rFonts w:cs="Times New Roman"/>
          <w:i/>
        </w:rPr>
        <w:t>M</w:t>
      </w:r>
      <w:r w:rsidR="00216D4C">
        <w:rPr>
          <w:rFonts w:cs="Times New Roman"/>
          <w:i/>
        </w:rPr>
        <w:t>. rubrum</w:t>
      </w:r>
      <w:r w:rsidR="000A6D6E">
        <w:rPr>
          <w:rFonts w:cs="Times New Roman"/>
          <w:i/>
        </w:rPr>
        <w:t xml:space="preserve"> </w:t>
      </w:r>
      <w:r w:rsidR="000A6D6E">
        <w:rPr>
          <w:rFonts w:cs="Times New Roman"/>
        </w:rPr>
        <w:t>during the surve</w:t>
      </w:r>
      <w:r w:rsidR="000A6D6E" w:rsidRPr="000A6D6E">
        <w:rPr>
          <w:rFonts w:cs="Times New Roman"/>
        </w:rPr>
        <w:t>y</w:t>
      </w:r>
      <w:del w:id="141" w:author="Author">
        <w:r w:rsidR="00622416" w:rsidDel="00D14451">
          <w:rPr>
            <w:rFonts w:cs="Times New Roman"/>
          </w:rPr>
          <w:delText>,</w:delText>
        </w:r>
      </w:del>
      <w:r w:rsidR="00622416">
        <w:rPr>
          <w:rFonts w:cs="Times New Roman"/>
        </w:rPr>
        <w:t xml:space="preserve"> except at the peak of </w:t>
      </w:r>
      <w:r w:rsidR="00D87D65">
        <w:rPr>
          <w:rFonts w:cs="Times New Roman"/>
          <w:i/>
        </w:rPr>
        <w:t>M</w:t>
      </w:r>
      <w:r w:rsidR="00216D4C">
        <w:rPr>
          <w:rFonts w:cs="Times New Roman"/>
          <w:i/>
        </w:rPr>
        <w:t>. rubrum</w:t>
      </w:r>
      <w:r w:rsidR="00622416">
        <w:rPr>
          <w:rFonts w:cs="Times New Roman"/>
        </w:rPr>
        <w:t xml:space="preserve"> abundance where low abundance</w:t>
      </w:r>
      <w:r w:rsidR="00056A49">
        <w:rPr>
          <w:rFonts w:cs="Times New Roman"/>
        </w:rPr>
        <w:t>s</w:t>
      </w:r>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w:t>
      </w:r>
      <w:del w:id="142" w:author="Author">
        <w:r w:rsidR="00622416" w:rsidDel="00D14451">
          <w:rPr>
            <w:rFonts w:cs="Times New Roman"/>
            <w:bCs/>
          </w:rPr>
          <w:delText>,</w:delText>
        </w:r>
      </w:del>
      <w:r w:rsidR="00622416">
        <w:rPr>
          <w:rFonts w:cs="Times New Roman"/>
          <w:bCs/>
        </w:rPr>
        <w:t xml:space="preserve"> </w:t>
      </w:r>
      <w:ins w:id="143" w:author="Author">
        <w:r w:rsidR="00D14451">
          <w:rPr>
            <w:rFonts w:cs="Times New Roman"/>
            <w:bCs/>
          </w:rPr>
          <w:t xml:space="preserve">which </w:t>
        </w:r>
      </w:ins>
      <w:r w:rsidR="00622416">
        <w:rPr>
          <w:rFonts w:cs="Times New Roman"/>
          <w:bCs/>
        </w:rPr>
        <w:t>suggest</w:t>
      </w:r>
      <w:ins w:id="144" w:author="Author">
        <w:r w:rsidR="00D14451">
          <w:rPr>
            <w:rFonts w:cs="Times New Roman"/>
            <w:bCs/>
          </w:rPr>
          <w:t>s</w:t>
        </w:r>
      </w:ins>
      <w:del w:id="145" w:author="Author">
        <w:r w:rsidR="00622416" w:rsidDel="00D14451">
          <w:rPr>
            <w:rFonts w:cs="Times New Roman"/>
            <w:bCs/>
          </w:rPr>
          <w:delText>ing</w:delText>
        </w:r>
      </w:del>
      <w:r w:rsidR="00622416">
        <w:rPr>
          <w:rFonts w:cs="Times New Roman"/>
          <w:bCs/>
        </w:rPr>
        <w:t xml:space="preserve"> </w:t>
      </w:r>
      <w:r w:rsidR="00622416" w:rsidRPr="00216D4C">
        <w:rPr>
          <w:rFonts w:cs="Times New Roman"/>
          <w:bCs/>
        </w:rPr>
        <w:t>that</w:t>
      </w:r>
      <w:r w:rsidR="00622416">
        <w:rPr>
          <w:rFonts w:cs="Times New Roman"/>
          <w:bCs/>
        </w:rPr>
        <w:t xml:space="preserve"> </w:t>
      </w:r>
      <w:r w:rsidR="00216D4C">
        <w:rPr>
          <w:rFonts w:cs="Times New Roman"/>
        </w:rPr>
        <w:t>the ciliates</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216D4C">
        <w:rPr>
          <w:rFonts w:eastAsia="Calibri" w:cs="Times New Roman"/>
        </w:rPr>
        <w:lastRenderedPageBreak/>
        <w:t xml:space="preserve">overall </w:t>
      </w:r>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D87D65">
        <w:rPr>
          <w:rFonts w:cs="Times New Roman"/>
          <w:i/>
        </w:rPr>
        <w:t>M</w:t>
      </w:r>
      <w:r w:rsidR="00216D4C">
        <w:rPr>
          <w:rFonts w:cs="Times New Roman"/>
          <w:i/>
        </w:rPr>
        <w:t>. rubrum</w:t>
      </w:r>
      <w:r w:rsidR="0098043F">
        <w:rPr>
          <w:rFonts w:cs="Times New Roman"/>
          <w:i/>
        </w:rPr>
        <w:t xml:space="preserve"> </w:t>
      </w:r>
      <w:r w:rsidR="0098043F">
        <w:rPr>
          <w:rFonts w:cs="Times New Roman"/>
        </w:rPr>
        <w:t xml:space="preserve">abundances </w:t>
      </w:r>
      <w:r w:rsidR="00056A49">
        <w:rPr>
          <w:rFonts w:cs="Times New Roman"/>
        </w:rPr>
        <w:t xml:space="preserve">implies </w:t>
      </w:r>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216D4C" w:rsidRPr="00114307">
        <w:rPr>
          <w:rFonts w:cs="Times New Roman"/>
          <w:i/>
        </w:rPr>
        <w:t>Teleaulax</w:t>
      </w:r>
      <w:r w:rsidR="00216D4C" w:rsidRPr="00114307">
        <w:t>-like cryptophyte</w:t>
      </w:r>
      <w:r w:rsidR="00216D4C">
        <w:t>s</w:t>
      </w:r>
      <w:r w:rsidR="00216D4C" w:rsidRPr="00114307">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D87D65">
        <w:rPr>
          <w:rFonts w:cs="Times New Roman"/>
          <w:i/>
        </w:rPr>
        <w:t>M</w:t>
      </w:r>
      <w:r w:rsidR="00216D4C">
        <w:rPr>
          <w:rFonts w:cs="Times New Roman"/>
          <w:i/>
        </w:rPr>
        <w:t>. rubrum</w:t>
      </w:r>
      <w:r w:rsidR="00CE5585">
        <w:rPr>
          <w:rFonts w:cs="Times New Roman"/>
        </w:rPr>
        <w:t xml:space="preserve">, </w:t>
      </w:r>
      <w:commentRangeStart w:id="146"/>
      <w:r w:rsidR="00056A49">
        <w:rPr>
          <w:rFonts w:cs="Times New Roman"/>
        </w:rPr>
        <w:t xml:space="preserve">possibly </w:t>
      </w:r>
      <w:r w:rsidR="00CE5585">
        <w:rPr>
          <w:rFonts w:cs="Times New Roman"/>
        </w:rPr>
        <w:t>leading to the decline of the red water bloom</w:t>
      </w:r>
      <w:commentRangeEnd w:id="146"/>
      <w:r w:rsidR="00F7224C">
        <w:rPr>
          <w:rStyle w:val="CommentReference"/>
        </w:rPr>
        <w:commentReference w:id="146"/>
      </w:r>
      <w:del w:id="147" w:author="Author">
        <w:r w:rsidR="00CE5585" w:rsidDel="00D14451">
          <w:rPr>
            <w:rFonts w:cs="Times New Roman"/>
          </w:rPr>
          <w:delText>s</w:delText>
        </w:r>
      </w:del>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87D65">
        <w:rPr>
          <w:rFonts w:cs="Times New Roman"/>
          <w:i/>
        </w:rPr>
        <w:t>M</w:t>
      </w:r>
      <w:r w:rsidR="00216D4C">
        <w:rPr>
          <w:rFonts w:cs="Times New Roman"/>
          <w:i/>
        </w:rPr>
        <w:t>. rubrum</w:t>
      </w:r>
      <w:r w:rsidR="00D61688">
        <w:rPr>
          <w:rFonts w:cs="Times New Roman"/>
        </w:rPr>
        <w:t xml:space="preserve"> by cryptophyte prey availability </w:t>
      </w:r>
      <w:r w:rsidR="00CE5585">
        <w:rPr>
          <w:rFonts w:cs="Times New Roman"/>
        </w:rPr>
        <w:t xml:space="preserve">may be even stronger considering that </w:t>
      </w:r>
      <w:r w:rsidR="00D87D65">
        <w:rPr>
          <w:rFonts w:eastAsia="Calibri" w:cs="Times New Roman"/>
          <w:i/>
        </w:rPr>
        <w:t>M</w:t>
      </w:r>
      <w:r w:rsidR="00216D4C">
        <w:rPr>
          <w:rFonts w:eastAsia="Calibri" w:cs="Times New Roman"/>
          <w:i/>
        </w:rPr>
        <w:t>. rubrum</w:t>
      </w:r>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commentRangeStart w:id="148"/>
      <w:r w:rsidR="00056A49">
        <w:rPr>
          <w:rFonts w:eastAsia="Calibri" w:cs="Times New Roman"/>
        </w:rPr>
        <w:t xml:space="preserve">such as </w:t>
      </w:r>
      <w:r w:rsidR="00CE5585">
        <w:rPr>
          <w:rFonts w:eastAsia="Calibri" w:cs="Times New Roman"/>
        </w:rPr>
        <w:t xml:space="preserve">dinoflagellates </w:t>
      </w:r>
      <w:r w:rsidR="003C2B37">
        <w:rPr>
          <w:rFonts w:eastAsia="Calibri" w:cs="Times New Roman"/>
        </w:rPr>
        <w:t>(</w:t>
      </w:r>
      <w:r w:rsidR="003C2B37">
        <w:rPr>
          <w:rFonts w:eastAsiaTheme="minorEastAsia" w:cs="Times New Roman"/>
          <w:color w:val="auto"/>
          <w:lang w:eastAsia="en-US" w:bidi="ar-SA"/>
        </w:rPr>
        <w:t xml:space="preserve">Yih </w:t>
      </w:r>
      <w:commentRangeEnd w:id="148"/>
      <w:r w:rsidR="00F7224C">
        <w:rPr>
          <w:rStyle w:val="CommentReference"/>
        </w:rPr>
        <w:commentReference w:id="148"/>
      </w:r>
      <w:r w:rsidR="003C2B37">
        <w:rPr>
          <w:rFonts w:eastAsiaTheme="minorEastAsia" w:cs="Times New Roman"/>
          <w:color w:val="auto"/>
          <w:lang w:eastAsia="en-US" w:bidi="ar-SA"/>
        </w:rPr>
        <w:t>et al. 2004 and references therein</w:t>
      </w:r>
      <w:r w:rsidR="003C2B37">
        <w:rPr>
          <w:rFonts w:eastAsia="Calibri" w:cs="Times New Roman"/>
        </w:rPr>
        <w:t>)</w:t>
      </w:r>
      <w:r>
        <w:rPr>
          <w:rFonts w:cs="Times New Roman"/>
        </w:rPr>
        <w:t>.</w:t>
      </w:r>
      <w:r w:rsidR="000254AD">
        <w:rPr>
          <w:rFonts w:cs="Times New Roman"/>
        </w:rPr>
        <w:t xml:space="preserve"> </w:t>
      </w:r>
    </w:p>
    <w:p w14:paraId="0A65F44A" w14:textId="192A27C6" w:rsidR="00061D7C" w:rsidRPr="00080649" w:rsidRDefault="00B53D1F" w:rsidP="00061D7C">
      <w:pPr>
        <w:widowControl/>
        <w:tabs>
          <w:tab w:val="clear" w:pos="709"/>
        </w:tabs>
        <w:suppressAutoHyphens w:val="0"/>
        <w:spacing w:line="480" w:lineRule="auto"/>
        <w:ind w:firstLine="720"/>
        <w:rPr>
          <w:rFonts w:cs="Times New Roman"/>
        </w:rPr>
      </w:pP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w:t>
      </w:r>
      <w:commentRangeStart w:id="149"/>
      <w:r w:rsidR="000F796D">
        <w:t>blooms</w:t>
      </w:r>
      <w:commentRangeEnd w:id="149"/>
      <w:r w:rsidR="00A73EAE">
        <w:rPr>
          <w:rStyle w:val="CommentReference"/>
        </w:rPr>
        <w:commentReference w:id="149"/>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can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r w:rsidR="00E75B58">
        <w:rPr>
          <w:rFonts w:cs="Times New Roman"/>
        </w:rPr>
        <w:t>T</w:t>
      </w:r>
      <w:r w:rsidR="00C2367B">
        <w:rPr>
          <w:rFonts w:cs="Times New Roman"/>
        </w:rPr>
        <w:t xml:space="preserve">he cryptophytes ingested by </w:t>
      </w:r>
      <w:r w:rsidR="00C2367B" w:rsidRPr="00E30C10">
        <w:rPr>
          <w:rFonts w:cs="Times New Roman"/>
          <w:i/>
        </w:rPr>
        <w:t>M. rubrum</w:t>
      </w:r>
      <w:r w:rsidR="00C2367B">
        <w:rPr>
          <w:rFonts w:cs="Times New Roman"/>
        </w:rPr>
        <w:t xml:space="preserve"> in the Columbia River estuary may be kept as whole endosymbionts</w:t>
      </w:r>
      <w:r w:rsidR="008039C0">
        <w:rPr>
          <w:rFonts w:cs="Times New Roman"/>
        </w:rPr>
        <w:t>,</w:t>
      </w:r>
      <w:r w:rsidR="00C2367B">
        <w:rPr>
          <w:rFonts w:cs="Times New Roman"/>
        </w:rPr>
        <w:t xml:space="preserve"> in an association akin to the “Mesodinium-farming-Teleaulax” relationship </w:t>
      </w:r>
      <w:r w:rsidR="008039C0">
        <w:rPr>
          <w:rFonts w:cs="Times New Roman"/>
        </w:rPr>
        <w:t xml:space="preserve">shown in a Long Island Sound </w:t>
      </w:r>
      <w:r w:rsidR="008039C0" w:rsidRPr="00E30C10">
        <w:rPr>
          <w:rFonts w:cs="Times New Roman"/>
          <w:i/>
        </w:rPr>
        <w:t>M. rubrum</w:t>
      </w:r>
      <w:r w:rsidR="008039C0">
        <w:rPr>
          <w:rFonts w:cs="Times New Roman"/>
        </w:rPr>
        <w:t xml:space="preserve"> bloom (Qiu et al. 2016)</w:t>
      </w:r>
      <w:r w:rsidR="00C343D4">
        <w:rPr>
          <w:rFonts w:cs="Times New Roman"/>
        </w:rPr>
        <w:t xml:space="preserve">, or simply maintain the replication of the </w:t>
      </w:r>
      <w:r w:rsidR="00C343D4" w:rsidRPr="00114307">
        <w:t>cryptophyte</w:t>
      </w:r>
      <w:r w:rsidR="00C343D4">
        <w:t xml:space="preserve"> </w:t>
      </w:r>
      <w:r w:rsidR="00C343D4">
        <w:rPr>
          <w:rFonts w:cs="Times New Roman"/>
        </w:rPr>
        <w:t xml:space="preserve">plastids, as seen in the Antarctic strain of </w:t>
      </w:r>
      <w:r w:rsidR="00C343D4" w:rsidRPr="00F672A2">
        <w:rPr>
          <w:rFonts w:cs="Times New Roman"/>
          <w:i/>
        </w:rPr>
        <w:t>M. rubrum</w:t>
      </w:r>
      <w:r w:rsidR="00C343D4">
        <w:rPr>
          <w:rFonts w:cs="Times New Roman"/>
          <w:i/>
        </w:rPr>
        <w:t xml:space="preserve"> </w:t>
      </w:r>
      <w:r w:rsidR="00C343D4">
        <w:rPr>
          <w:rFonts w:cs="Times New Roman"/>
        </w:rPr>
        <w:t xml:space="preserve">(Johnson et al. 2006, 2007), </w:t>
      </w:r>
      <w:commentRangeStart w:id="150"/>
      <w:r w:rsidR="00C343D4">
        <w:rPr>
          <w:rFonts w:cs="Times New Roman"/>
        </w:rPr>
        <w:t>eliminating</w:t>
      </w:r>
      <w:commentRangeEnd w:id="150"/>
      <w:r w:rsidR="00A73EAE">
        <w:rPr>
          <w:rStyle w:val="CommentReference"/>
        </w:rPr>
        <w:commentReference w:id="150"/>
      </w:r>
      <w:r w:rsidR="00C343D4">
        <w:rPr>
          <w:rFonts w:cs="Times New Roman"/>
        </w:rPr>
        <w:t xml:space="preserve"> the need to ingest new cryptophyte prey to acquire carbon.</w:t>
      </w:r>
      <w:r w:rsidR="008039C0">
        <w:rPr>
          <w:rFonts w:cs="Times New Roman"/>
        </w:rPr>
        <w:t xml:space="preserve"> </w:t>
      </w:r>
      <w:r w:rsidR="00C343D4">
        <w:rPr>
          <w:rFonts w:cs="Times New Roman"/>
        </w:rPr>
        <w:t xml:space="preserve">In the Columbia River, </w:t>
      </w:r>
      <w:r w:rsidR="008A7064">
        <w:rPr>
          <w:rFonts w:cs="Times New Roman"/>
        </w:rPr>
        <w:t xml:space="preserve">cryptophyte prey </w:t>
      </w:r>
      <w:r w:rsidR="00C343D4">
        <w:rPr>
          <w:rFonts w:cs="Times New Roman"/>
        </w:rPr>
        <w:t xml:space="preserve">have been seen </w:t>
      </w:r>
      <w:r w:rsidR="008A7064">
        <w:rPr>
          <w:rFonts w:cs="Times New Roman"/>
        </w:rPr>
        <w:t>attac</w:t>
      </w:r>
      <w:r w:rsidR="002F0FA7">
        <w:rPr>
          <w:rFonts w:cs="Times New Roman"/>
        </w:rPr>
        <w:t xml:space="preserve">hed to the cirri of the ciliate, </w:t>
      </w:r>
      <w:r w:rsidR="00C343D4">
        <w:rPr>
          <w:rFonts w:cs="Times New Roman"/>
        </w:rPr>
        <w:t xml:space="preserve">which has been hypothesized as a storage system, </w:t>
      </w:r>
      <w:r w:rsidR="00405224">
        <w:rPr>
          <w:rFonts w:cs="Times New Roman"/>
        </w:rPr>
        <w:t>enabl</w:t>
      </w:r>
      <w:r w:rsidR="00C343D4">
        <w:rPr>
          <w:rFonts w:cs="Times New Roman"/>
        </w:rPr>
        <w:t>ing</w:t>
      </w:r>
      <w:r w:rsidR="00405224">
        <w:rPr>
          <w:rFonts w:cs="Times New Roman"/>
        </w:rPr>
        <w:t xml:space="preserve"> </w:t>
      </w:r>
      <w:r w:rsidR="00405224" w:rsidRPr="00E30C10">
        <w:rPr>
          <w:rFonts w:cs="Times New Roman"/>
          <w:i/>
        </w:rPr>
        <w:t>M</w:t>
      </w:r>
      <w:r w:rsidR="00716762" w:rsidRPr="00E30C10">
        <w:rPr>
          <w:rFonts w:cs="Times New Roman"/>
          <w:i/>
        </w:rPr>
        <w:t>. rubrum</w:t>
      </w:r>
      <w:r w:rsidR="00405224">
        <w:rPr>
          <w:rFonts w:cs="Times New Roman"/>
        </w:rPr>
        <w:t xml:space="preserve"> to </w:t>
      </w:r>
      <w:r w:rsidR="00C343D4">
        <w:rPr>
          <w:rFonts w:cs="Times New Roman"/>
        </w:rPr>
        <w:t>have access to new prey w</w:t>
      </w:r>
      <w:r w:rsidR="00405224">
        <w:rPr>
          <w:rFonts w:cs="Times New Roman"/>
        </w:rPr>
        <w:t>hen free-living prey are scarce</w:t>
      </w:r>
      <w:r w:rsidR="00C343D4">
        <w:rPr>
          <w:rFonts w:cs="Times New Roman"/>
        </w:rPr>
        <w:t xml:space="preserve"> (Peterson et al. 2012)</w:t>
      </w:r>
      <w:r w:rsidR="002F0FA7">
        <w:rPr>
          <w:rFonts w:cs="Times New Roman"/>
        </w:rPr>
        <w:t>. These attached prey cells</w:t>
      </w:r>
      <w:r w:rsidR="0032089F">
        <w:rPr>
          <w:rFonts w:cs="Times New Roman"/>
        </w:rPr>
        <w:t xml:space="preserve"> are</w:t>
      </w:r>
      <w:r w:rsidR="002F0FA7">
        <w:rPr>
          <w:rFonts w:cs="Times New Roman"/>
        </w:rPr>
        <w:t xml:space="preserve"> </w:t>
      </w:r>
      <w:r w:rsidR="0032089F">
        <w:rPr>
          <w:rFonts w:cs="Times New Roman"/>
        </w:rPr>
        <w:t xml:space="preserve">not included in the free-living cryptophyte population quantified using flow cytometry, but could represent a significant portion of the prey available to </w:t>
      </w:r>
      <w:r w:rsidR="00D87D65">
        <w:rPr>
          <w:rFonts w:cs="Times New Roman"/>
          <w:i/>
        </w:rPr>
        <w:t>M</w:t>
      </w:r>
      <w:r w:rsidR="00716762">
        <w:rPr>
          <w:rFonts w:cs="Times New Roman"/>
          <w:i/>
        </w:rPr>
        <w:t>. rubrum</w:t>
      </w:r>
      <w:r w:rsidR="0032089F">
        <w:rPr>
          <w:rFonts w:cs="Times New Roman"/>
        </w:rPr>
        <w:t xml:space="preserve">. </w:t>
      </w:r>
      <w:r w:rsidR="0081074C">
        <w:rPr>
          <w:rFonts w:cs="Times New Roman"/>
        </w:rPr>
        <w:t>The ab</w:t>
      </w:r>
      <w:r w:rsidR="004008F0">
        <w:rPr>
          <w:rFonts w:cs="Times New Roman"/>
        </w:rPr>
        <w:t>i</w:t>
      </w:r>
      <w:r w:rsidR="0081074C">
        <w:rPr>
          <w:rFonts w:cs="Times New Roman"/>
        </w:rPr>
        <w:t xml:space="preserve">lity to gather </w:t>
      </w:r>
      <w:r w:rsidR="00151B19">
        <w:rPr>
          <w:rFonts w:cs="Times New Roman"/>
        </w:rPr>
        <w:t xml:space="preserve">prey when it is abundant and store it for later consumption, thus overcoming the limitations of a maximum ingestion rate, may also provide a competitive advantage for </w:t>
      </w:r>
      <w:r w:rsidR="00151B19" w:rsidRPr="001A39BD">
        <w:rPr>
          <w:rFonts w:cs="Times New Roman"/>
          <w:i/>
        </w:rPr>
        <w:t>M. rubrum</w:t>
      </w:r>
      <w:r w:rsidR="00151B19">
        <w:rPr>
          <w:rFonts w:cs="Times New Roman"/>
        </w:rPr>
        <w:t xml:space="preserve"> over other grazers in the estuary. </w:t>
      </w:r>
      <w:r w:rsidR="0032089F">
        <w:rPr>
          <w:rFonts w:cs="Times New Roman"/>
        </w:rPr>
        <w:t xml:space="preserve">Many questions involving the attached cryptophytes, including whether or not the cells are </w:t>
      </w:r>
      <w:r w:rsidR="008D2FE4">
        <w:rPr>
          <w:rFonts w:cs="Times New Roman"/>
        </w:rPr>
        <w:t>still capable of replication,</w:t>
      </w:r>
      <w:r w:rsidR="0032089F">
        <w:rPr>
          <w:rFonts w:cs="Times New Roman"/>
        </w:rPr>
        <w:t xml:space="preserve"> have yet </w:t>
      </w:r>
      <w:r w:rsidR="008D2FE4">
        <w:rPr>
          <w:rFonts w:cs="Times New Roman"/>
        </w:rPr>
        <w:t xml:space="preserve">to be </w:t>
      </w:r>
      <w:r w:rsidR="008D2FE4">
        <w:rPr>
          <w:rFonts w:cs="Times New Roman"/>
        </w:rPr>
        <w:lastRenderedPageBreak/>
        <w:t>fully investigated.</w:t>
      </w:r>
      <w:r w:rsidR="00FD490A">
        <w:rPr>
          <w:rFonts w:cs="Times New Roman"/>
        </w:rPr>
        <w:t xml:space="preserve"> </w:t>
      </w:r>
      <w:r w:rsidR="00061D7C">
        <w:rPr>
          <w:rFonts w:cs="Times New Roman"/>
        </w:rPr>
        <w:t xml:space="preserve">Without a cultured representative of </w:t>
      </w:r>
      <w:r w:rsidR="00061D7C" w:rsidRPr="00893A63">
        <w:rPr>
          <w:rFonts w:cs="Times New Roman"/>
          <w:i/>
        </w:rPr>
        <w:t>M</w:t>
      </w:r>
      <w:r w:rsidR="00A9115B">
        <w:rPr>
          <w:rFonts w:cs="Times New Roman"/>
          <w:i/>
        </w:rPr>
        <w:t>.</w:t>
      </w:r>
      <w:r w:rsidR="00A9115B" w:rsidRPr="00A9115B">
        <w:rPr>
          <w:rFonts w:cs="Times New Roman"/>
          <w:i/>
        </w:rPr>
        <w:t xml:space="preserve"> </w:t>
      </w:r>
      <w:r w:rsidR="00A9115B" w:rsidRPr="001A39BD">
        <w:rPr>
          <w:rFonts w:cs="Times New Roman"/>
          <w:i/>
        </w:rPr>
        <w:t>rubrum</w:t>
      </w:r>
      <w:r w:rsidR="00061D7C">
        <w:rPr>
          <w:rFonts w:cs="Times New Roman"/>
        </w:rPr>
        <w:t xml:space="preserve">, the specifics of this predator-prey relationship </w:t>
      </w:r>
      <w:r w:rsidR="00D5727B">
        <w:rPr>
          <w:rFonts w:cs="Times New Roman"/>
        </w:rPr>
        <w:t xml:space="preserve">in the Columbia River estuary </w:t>
      </w:r>
      <w:r w:rsidR="00061D7C">
        <w:rPr>
          <w:rFonts w:cs="Times New Roman"/>
        </w:rPr>
        <w:t xml:space="preserve">remain speculative. It is clear that, while environmental conditions (such as nutrient availability) affect the physiology of </w:t>
      </w:r>
      <w:r w:rsidR="00061D7C" w:rsidRPr="00863D09">
        <w:rPr>
          <w:rFonts w:cs="Times New Roman"/>
          <w:i/>
        </w:rPr>
        <w:t>T. amphioxeia</w:t>
      </w:r>
      <w:r w:rsidR="00061D7C">
        <w:rPr>
          <w:rFonts w:cs="Times New Roman"/>
        </w:rPr>
        <w:t xml:space="preserve"> and abundance of the cryptophyte plays a significant role in the control of the </w:t>
      </w:r>
      <w:r w:rsidR="00061D7C" w:rsidRPr="00863D09">
        <w:rPr>
          <w:rFonts w:cs="Times New Roman"/>
          <w:i/>
        </w:rPr>
        <w:t xml:space="preserve">M. </w:t>
      </w:r>
      <w:r w:rsidR="00A9115B" w:rsidRPr="001A39BD">
        <w:rPr>
          <w:rFonts w:cs="Times New Roman"/>
          <w:i/>
        </w:rPr>
        <w:t>rubrum</w:t>
      </w:r>
      <w:r w:rsidR="00061D7C">
        <w:rPr>
          <w:rFonts w:cs="Times New Roman"/>
        </w:rPr>
        <w:t xml:space="preserve"> bloom, the unique interactions between this ciliate and its cryptophyte prey contribute to </w:t>
      </w:r>
      <w:r w:rsidR="00061D7C" w:rsidRPr="00863D09">
        <w:rPr>
          <w:rFonts w:cs="Times New Roman"/>
          <w:i/>
        </w:rPr>
        <w:t xml:space="preserve">M. </w:t>
      </w:r>
      <w:r w:rsidR="00A9115B" w:rsidRPr="001A39BD">
        <w:rPr>
          <w:rFonts w:cs="Times New Roman"/>
          <w:i/>
        </w:rPr>
        <w:t>rubrum</w:t>
      </w:r>
      <w:r w:rsidR="00061D7C">
        <w:rPr>
          <w:rFonts w:cs="Times New Roman"/>
        </w:rPr>
        <w:t xml:space="preserve">’s proliferation in estuaries. </w:t>
      </w:r>
    </w:p>
    <w:p w14:paraId="4D6CF8A0" w14:textId="0A9C29EF" w:rsidR="008D2FE4" w:rsidRDefault="008D2FE4" w:rsidP="00080649">
      <w:pPr>
        <w:widowControl/>
        <w:tabs>
          <w:tab w:val="clear" w:pos="709"/>
        </w:tabs>
        <w:suppressAutoHyphens w:val="0"/>
        <w:spacing w:line="480" w:lineRule="auto"/>
        <w:ind w:firstLine="720"/>
        <w:rPr>
          <w:rFonts w:cs="Times New Roman"/>
        </w:rPr>
      </w:pPr>
    </w:p>
    <w:p w14:paraId="2BD5CB51" w14:textId="77777777" w:rsidR="006B01F7" w:rsidRDefault="006B01F7" w:rsidP="00080649">
      <w:pPr>
        <w:widowControl/>
        <w:tabs>
          <w:tab w:val="clear" w:pos="709"/>
        </w:tabs>
        <w:suppressAutoHyphens w:val="0"/>
        <w:spacing w:line="480" w:lineRule="auto"/>
        <w:ind w:firstLine="720"/>
        <w:rPr>
          <w:rFonts w:cs="Times New Roman"/>
        </w:rPr>
      </w:pPr>
    </w:p>
    <w:p w14:paraId="325CD49C" w14:textId="0C3FF3B7" w:rsidR="006B01F7" w:rsidRPr="006B01F7" w:rsidRDefault="006B01F7" w:rsidP="006B01F7">
      <w:pPr>
        <w:widowControl/>
        <w:tabs>
          <w:tab w:val="clear" w:pos="709"/>
        </w:tabs>
        <w:suppressAutoHyphens w:val="0"/>
        <w:spacing w:line="480" w:lineRule="auto"/>
        <w:ind w:firstLine="720"/>
        <w:rPr>
          <w:rFonts w:cs="Times New Roman"/>
          <w:b/>
        </w:rPr>
      </w:pPr>
      <w:r w:rsidRPr="006B01F7">
        <w:rPr>
          <w:rFonts w:cs="Times New Roman"/>
          <w:b/>
        </w:rPr>
        <w:t>Conclusions</w:t>
      </w:r>
    </w:p>
    <w:p w14:paraId="385D2337" w14:textId="6ABC7E91" w:rsidR="00631174" w:rsidRDefault="00B36865" w:rsidP="00DD5193">
      <w:pPr>
        <w:widowControl/>
        <w:tabs>
          <w:tab w:val="clear" w:pos="709"/>
        </w:tabs>
        <w:suppressAutoHyphens w:val="0"/>
        <w:spacing w:line="480" w:lineRule="auto"/>
        <w:ind w:firstLine="720"/>
        <w:rPr>
          <w:rFonts w:cs="Times New Roman"/>
        </w:rPr>
      </w:pPr>
      <w:r>
        <w:rPr>
          <w:rFonts w:cs="Times New Roman"/>
        </w:rPr>
        <w:t>The present study shows that n</w:t>
      </w:r>
      <w:r w:rsidR="004673D1">
        <w:rPr>
          <w:rFonts w:cs="Times New Roman"/>
        </w:rPr>
        <w:t xml:space="preserve">utrient-limited division rates of </w:t>
      </w:r>
      <w:r w:rsidR="004673D1" w:rsidRPr="00D5727B">
        <w:rPr>
          <w:rFonts w:cs="Times New Roman"/>
          <w:i/>
        </w:rPr>
        <w:t>Teleaulax</w:t>
      </w:r>
      <w:r w:rsidR="004673D1">
        <w:rPr>
          <w:rFonts w:cs="Times New Roman"/>
        </w:rPr>
        <w:t xml:space="preserve">-like cryptophytes </w:t>
      </w:r>
      <w:r w:rsidR="007B77D0">
        <w:rPr>
          <w:rFonts w:cs="Times New Roman"/>
        </w:rPr>
        <w:t>may be responsible for the decline in the</w:t>
      </w:r>
      <w:r>
        <w:rPr>
          <w:rFonts w:cs="Times New Roman"/>
        </w:rPr>
        <w:t>se cryptophytes’</w:t>
      </w:r>
      <w:r w:rsidR="007B77D0">
        <w:rPr>
          <w:rFonts w:cs="Times New Roman"/>
        </w:rPr>
        <w:t xml:space="preserve"> abundance, which may in turn have caused the decline </w:t>
      </w:r>
      <w:r>
        <w:rPr>
          <w:rFonts w:cs="Times New Roman"/>
        </w:rPr>
        <w:t>of the</w:t>
      </w:r>
      <w:r w:rsidR="007B77D0">
        <w:rPr>
          <w:rFonts w:cs="Times New Roman"/>
        </w:rPr>
        <w:t xml:space="preserve"> </w:t>
      </w:r>
      <w:r w:rsidR="007B77D0" w:rsidRPr="00D5727B">
        <w:rPr>
          <w:rFonts w:cs="Times New Roman"/>
          <w:i/>
        </w:rPr>
        <w:t>M. rubrum</w:t>
      </w:r>
      <w:r>
        <w:rPr>
          <w:rFonts w:cs="Times New Roman"/>
        </w:rPr>
        <w:t xml:space="preserve"> bloom</w:t>
      </w:r>
      <w:r w:rsidR="007B77D0">
        <w:rPr>
          <w:rFonts w:cs="Times New Roman"/>
        </w:rPr>
        <w:t xml:space="preserve">. Although </w:t>
      </w:r>
      <w:r w:rsidR="007B77D0" w:rsidRPr="00D5727B">
        <w:rPr>
          <w:rFonts w:cs="Times New Roman"/>
          <w:i/>
        </w:rPr>
        <w:t>M</w:t>
      </w:r>
      <w:r w:rsidR="00D5727B" w:rsidRPr="00D5727B">
        <w:rPr>
          <w:rFonts w:cs="Times New Roman"/>
          <w:i/>
        </w:rPr>
        <w:t>.</w:t>
      </w:r>
      <w:r w:rsidR="007B77D0" w:rsidRPr="00D5727B">
        <w:rPr>
          <w:rFonts w:cs="Times New Roman"/>
          <w:i/>
        </w:rPr>
        <w:t xml:space="preserve"> rubrum</w:t>
      </w:r>
      <w:r w:rsidR="007B77D0">
        <w:rPr>
          <w:rFonts w:cs="Times New Roman"/>
        </w:rPr>
        <w:t xml:space="preserve"> have developed mechanisms to </w:t>
      </w:r>
      <w:r>
        <w:rPr>
          <w:rFonts w:cs="Times New Roman"/>
        </w:rPr>
        <w:t xml:space="preserve">maintain continued growth </w:t>
      </w:r>
      <w:r w:rsidR="007B77D0">
        <w:rPr>
          <w:rFonts w:cs="Times New Roman"/>
        </w:rPr>
        <w:t>when abundance of</w:t>
      </w:r>
      <w:r w:rsidR="00D5727B">
        <w:rPr>
          <w:rFonts w:cs="Times New Roman"/>
        </w:rPr>
        <w:t xml:space="preserve"> free-living</w:t>
      </w:r>
      <w:r w:rsidR="007B77D0">
        <w:rPr>
          <w:rFonts w:cs="Times New Roman"/>
        </w:rPr>
        <w:t xml:space="preserve"> prey are low (i.e., </w:t>
      </w:r>
      <w:r w:rsidR="00D5727B">
        <w:rPr>
          <w:rFonts w:cs="Times New Roman"/>
        </w:rPr>
        <w:t xml:space="preserve">organelle </w:t>
      </w:r>
      <w:r w:rsidR="007B77D0">
        <w:rPr>
          <w:rFonts w:cs="Times New Roman"/>
        </w:rPr>
        <w:t xml:space="preserve">replication, </w:t>
      </w:r>
      <w:r w:rsidR="00D5727B">
        <w:rPr>
          <w:rFonts w:cs="Times New Roman"/>
        </w:rPr>
        <w:t xml:space="preserve">replication of whole endosymbiont cells, </w:t>
      </w:r>
      <w:r w:rsidR="007B77D0">
        <w:rPr>
          <w:rFonts w:cs="Times New Roman"/>
        </w:rPr>
        <w:t xml:space="preserve">storage of cells on ciri), our results suggest that </w:t>
      </w:r>
      <w:r>
        <w:rPr>
          <w:rFonts w:cs="Times New Roman"/>
        </w:rPr>
        <w:t xml:space="preserve">the </w:t>
      </w:r>
      <w:r w:rsidR="00DD5193">
        <w:rPr>
          <w:rFonts w:cs="Times New Roman"/>
        </w:rPr>
        <w:t xml:space="preserve">dynamics of the </w:t>
      </w:r>
      <w:r w:rsidR="007B77D0">
        <w:rPr>
          <w:rFonts w:cs="Times New Roman"/>
        </w:rPr>
        <w:t>free-living</w:t>
      </w:r>
      <w:r w:rsidR="00DD5193">
        <w:rPr>
          <w:rFonts w:cs="Times New Roman"/>
        </w:rPr>
        <w:t xml:space="preserve"> </w:t>
      </w:r>
      <w:r w:rsidR="007B77D0" w:rsidRPr="00DD5193">
        <w:rPr>
          <w:rFonts w:cs="Times New Roman"/>
          <w:i/>
        </w:rPr>
        <w:t>Teleaulax</w:t>
      </w:r>
      <w:r w:rsidR="007B77D0">
        <w:rPr>
          <w:rFonts w:cs="Times New Roman"/>
        </w:rPr>
        <w:t xml:space="preserve">-like cryptophytes have a direct effect on the </w:t>
      </w:r>
      <w:r w:rsidR="007B77D0" w:rsidRPr="00863D09">
        <w:rPr>
          <w:rFonts w:cs="Times New Roman"/>
          <w:i/>
        </w:rPr>
        <w:t xml:space="preserve">M. </w:t>
      </w:r>
      <w:r w:rsidR="007B77D0" w:rsidRPr="001A39BD">
        <w:rPr>
          <w:rFonts w:cs="Times New Roman"/>
          <w:i/>
        </w:rPr>
        <w:t>rubrum</w:t>
      </w:r>
      <w:r w:rsidR="007B77D0">
        <w:rPr>
          <w:rFonts w:cs="Times New Roman"/>
          <w:i/>
        </w:rPr>
        <w:t xml:space="preserve"> </w:t>
      </w:r>
      <w:r w:rsidR="007B77D0" w:rsidRPr="00D5727B">
        <w:rPr>
          <w:rFonts w:cs="Times New Roman"/>
        </w:rPr>
        <w:t>population</w:t>
      </w:r>
      <w:r w:rsidR="007B77D0">
        <w:rPr>
          <w:rFonts w:cs="Times New Roman"/>
        </w:rPr>
        <w:t xml:space="preserve"> in the C</w:t>
      </w:r>
      <w:r w:rsidR="00DD5193">
        <w:rPr>
          <w:rFonts w:cs="Times New Roman"/>
        </w:rPr>
        <w:t>olumbia River estuary</w:t>
      </w:r>
      <w:r w:rsidR="007B77D0">
        <w:rPr>
          <w:rFonts w:cs="Times New Roman"/>
        </w:rPr>
        <w:t xml:space="preserve">. Whether this effect is specific to </w:t>
      </w:r>
      <w:proofErr w:type="gramStart"/>
      <w:r w:rsidR="007B77D0" w:rsidRPr="00DD5193">
        <w:rPr>
          <w:rFonts w:cs="Times New Roman"/>
          <w:i/>
        </w:rPr>
        <w:t>M.rubrum</w:t>
      </w:r>
      <w:proofErr w:type="gramEnd"/>
      <w:r w:rsidR="007B77D0">
        <w:rPr>
          <w:rFonts w:cs="Times New Roman"/>
        </w:rPr>
        <w:t xml:space="preserve"> </w:t>
      </w:r>
      <w:r w:rsidR="00DD5193">
        <w:rPr>
          <w:rFonts w:cs="Times New Roman"/>
        </w:rPr>
        <w:t>and its</w:t>
      </w:r>
      <w:r w:rsidR="007B77D0">
        <w:rPr>
          <w:rFonts w:cs="Times New Roman"/>
        </w:rPr>
        <w:t xml:space="preserve"> </w:t>
      </w:r>
      <w:r w:rsidR="007B77D0" w:rsidRPr="00DD5193">
        <w:rPr>
          <w:rFonts w:cs="Times New Roman"/>
          <w:i/>
        </w:rPr>
        <w:t>Teleaulax</w:t>
      </w:r>
      <w:r w:rsidR="00DD5193">
        <w:rPr>
          <w:rFonts w:cs="Times New Roman"/>
        </w:rPr>
        <w:t xml:space="preserve"> prey</w:t>
      </w:r>
      <w:r w:rsidR="007B77D0">
        <w:rPr>
          <w:rFonts w:cs="Times New Roman"/>
        </w:rPr>
        <w:t xml:space="preserve"> in </w:t>
      </w:r>
      <w:r w:rsidR="00DD5193">
        <w:rPr>
          <w:rFonts w:cs="Times New Roman"/>
        </w:rPr>
        <w:t xml:space="preserve">this estuary </w:t>
      </w:r>
      <w:r w:rsidR="007B77D0">
        <w:rPr>
          <w:rFonts w:cs="Times New Roman"/>
        </w:rPr>
        <w:t xml:space="preserve">or a widespread phenomenon remains to be elucidated. </w:t>
      </w:r>
    </w:p>
    <w:p w14:paraId="5027CBC8" w14:textId="77777777" w:rsidR="00503D53" w:rsidRDefault="00503D53" w:rsidP="00080649">
      <w:pPr>
        <w:widowControl/>
        <w:tabs>
          <w:tab w:val="clear" w:pos="709"/>
        </w:tabs>
        <w:suppressAutoHyphens w:val="0"/>
        <w:spacing w:line="480" w:lineRule="auto"/>
        <w:ind w:firstLine="720"/>
        <w:rPr>
          <w:rFonts w:cs="Times New Roman"/>
        </w:rPr>
      </w:pPr>
    </w:p>
    <w:p w14:paraId="41A1A810" w14:textId="77777777" w:rsidR="00503D53" w:rsidRDefault="00503D53" w:rsidP="00080649">
      <w:pPr>
        <w:widowControl/>
        <w:tabs>
          <w:tab w:val="clear" w:pos="709"/>
        </w:tabs>
        <w:suppressAutoHyphens w:val="0"/>
        <w:spacing w:line="480" w:lineRule="auto"/>
        <w:ind w:firstLine="720"/>
        <w:rPr>
          <w:rFonts w:cs="Times New Roman"/>
        </w:rPr>
      </w:pP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537FB1">
      <w:pPr>
        <w:widowControl/>
        <w:tabs>
          <w:tab w:val="clear" w:pos="709"/>
        </w:tabs>
        <w:suppressAutoHyphens w:val="0"/>
        <w:spacing w:line="480" w:lineRule="auto"/>
        <w:outlineLvl w:val="0"/>
        <w:rPr>
          <w:rFonts w:cs="Times New Roman"/>
          <w:b/>
          <w:bCs/>
        </w:rPr>
      </w:pPr>
      <w:r>
        <w:rPr>
          <w:rFonts w:cs="Times New Roman"/>
          <w:b/>
          <w:bCs/>
        </w:rPr>
        <w:t>Acknowledg</w:t>
      </w:r>
      <w:r w:rsidR="008D5305">
        <w:rPr>
          <w:rFonts w:cs="Times New Roman"/>
          <w:b/>
          <w:bCs/>
        </w:rPr>
        <w:t>ments</w:t>
      </w:r>
    </w:p>
    <w:p w14:paraId="26495181" w14:textId="0A1560FB" w:rsidR="008C5550" w:rsidRDefault="00422B93" w:rsidP="00537FB1">
      <w:pPr>
        <w:widowControl/>
        <w:tabs>
          <w:tab w:val="clear" w:pos="709"/>
        </w:tabs>
        <w:suppressAutoHyphens w:val="0"/>
        <w:spacing w:line="48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006E30AE">
        <w:rPr>
          <w:rFonts w:cs="Times New Roman"/>
          <w:bCs/>
        </w:rPr>
        <w:t xml:space="preserve">Peter Zuber and Katie Maxey </w:t>
      </w:r>
      <w:r w:rsidRPr="00422B93">
        <w:rPr>
          <w:rFonts w:cs="Times New Roman"/>
          <w:bCs/>
        </w:rPr>
        <w:t xml:space="preserve">for </w:t>
      </w:r>
      <w:r w:rsidR="006E30AE">
        <w:rPr>
          <w:rFonts w:cs="Times New Roman"/>
          <w:bCs/>
        </w:rPr>
        <w:t>their comments on an earlier version of the version.</w:t>
      </w:r>
      <w:r w:rsidR="00005878">
        <w:rPr>
          <w:rFonts w:cs="Times New Roman"/>
          <w:bCs/>
        </w:rPr>
        <w:t xml:space="preserve">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9F551E">
      <w:pPr>
        <w:spacing w:line="480" w:lineRule="auto"/>
        <w:ind w:firstLine="288"/>
        <w:jc w:val="both"/>
      </w:pPr>
    </w:p>
    <w:p w14:paraId="76B922F9" w14:textId="51658DC0" w:rsidR="00A56CA7"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Pr>
          <w:rFonts w:eastAsiaTheme="minorEastAsia" w:cs="Times New Roman"/>
          <w:color w:val="auto"/>
          <w:lang w:eastAsia="en-US" w:bidi="ar-SA"/>
        </w:rPr>
        <w:t>Armstrong</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F</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A</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J</w:t>
      </w:r>
      <w:r w:rsidR="00CE50BF">
        <w:rPr>
          <w:rFonts w:eastAsiaTheme="minorEastAsia" w:cs="Times New Roman"/>
          <w:color w:val="auto"/>
          <w:lang w:eastAsia="en-US" w:bidi="ar-SA"/>
        </w:rPr>
        <w:t>.</w:t>
      </w:r>
      <w:r w:rsidR="00A56CA7">
        <w:rPr>
          <w:rFonts w:eastAsiaTheme="minorEastAsia" w:cs="Times New Roman"/>
          <w:color w:val="auto"/>
          <w:lang w:eastAsia="en-US" w:bidi="ar-SA"/>
        </w:rPr>
        <w:t>, Stearns</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C</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R</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w:t>
      </w:r>
      <w:r w:rsidR="00CE50BF">
        <w:rPr>
          <w:rFonts w:eastAsiaTheme="minorEastAsia" w:cs="Times New Roman"/>
          <w:color w:val="auto"/>
          <w:lang w:eastAsia="en-US" w:bidi="ar-SA"/>
        </w:rPr>
        <w:t xml:space="preserve">and </w:t>
      </w:r>
      <w:r w:rsidR="00A56CA7">
        <w:rPr>
          <w:rFonts w:eastAsiaTheme="minorEastAsia" w:cs="Times New Roman"/>
          <w:color w:val="auto"/>
          <w:lang w:eastAsia="en-US" w:bidi="ar-SA"/>
        </w:rPr>
        <w:t>Strickland</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J</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D</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H</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(1967) The measurement of upwelling and subsequent biological process by means of the Technicon Autoanalyzer® and associated equipment. </w:t>
      </w:r>
      <w:r w:rsidR="00500885">
        <w:rPr>
          <w:rFonts w:eastAsiaTheme="minorEastAsia" w:cs="Times New Roman"/>
          <w:color w:val="auto"/>
          <w:lang w:eastAsia="en-US" w:bidi="ar-SA"/>
        </w:rPr>
        <w:t xml:space="preserve">Deep-Sea Res. Oceanogr. Abstr. </w:t>
      </w:r>
      <w:r w:rsidR="00A56CA7">
        <w:rPr>
          <w:rFonts w:eastAsiaTheme="minorEastAsia" w:cs="Times New Roman"/>
          <w:color w:val="auto"/>
          <w:lang w:eastAsia="en-US" w:bidi="ar-SA"/>
        </w:rPr>
        <w:t>14</w:t>
      </w:r>
      <w:r w:rsidR="00500885">
        <w:rPr>
          <w:rFonts w:eastAsiaTheme="minorEastAsia" w:cs="Times New Roman"/>
          <w:color w:val="auto"/>
          <w:lang w:eastAsia="en-US" w:bidi="ar-SA"/>
        </w:rPr>
        <w:t xml:space="preserve">, </w:t>
      </w:r>
      <w:r w:rsidR="00A56CA7">
        <w:rPr>
          <w:rFonts w:eastAsiaTheme="minorEastAsia" w:cs="Times New Roman"/>
          <w:color w:val="auto"/>
          <w:lang w:eastAsia="en-US" w:bidi="ar-SA"/>
        </w:rPr>
        <w:t>381–389</w:t>
      </w:r>
      <w:r w:rsidR="00500885">
        <w:rPr>
          <w:rFonts w:eastAsiaTheme="minorEastAsia" w:cs="Times New Roman"/>
          <w:color w:val="auto"/>
          <w:lang w:eastAsia="en-US" w:bidi="ar-SA"/>
        </w:rPr>
        <w:t>.</w:t>
      </w:r>
    </w:p>
    <w:p w14:paraId="377FAABC" w14:textId="1C33D456"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Seaton</w:t>
      </w:r>
      <w:r w:rsidR="00500885">
        <w:rPr>
          <w:rFonts w:eastAsiaTheme="minorEastAsia" w:cs="Times New Roman"/>
          <w:color w:val="auto"/>
          <w:lang w:eastAsia="en-US" w:bidi="ar-SA"/>
        </w:rPr>
        <w:t>,</w:t>
      </w:r>
      <w:r>
        <w:rPr>
          <w:rFonts w:eastAsiaTheme="minorEastAsia" w:cs="Times New Roman"/>
          <w:color w:val="auto"/>
          <w:lang w:eastAsia="en-US" w:bidi="ar-SA"/>
        </w:rPr>
        <w:t xml:space="preserve"> C</w:t>
      </w:r>
      <w:r w:rsidR="00500885">
        <w:rPr>
          <w:rFonts w:eastAsiaTheme="minorEastAsia" w:cs="Times New Roman"/>
          <w:color w:val="auto"/>
          <w:lang w:eastAsia="en-US" w:bidi="ar-SA"/>
        </w:rPr>
        <w:t>.</w:t>
      </w:r>
      <w:r>
        <w:rPr>
          <w:rFonts w:eastAsiaTheme="minorEastAsia" w:cs="Times New Roman"/>
          <w:color w:val="auto"/>
          <w:lang w:eastAsia="en-US" w:bidi="ar-SA"/>
        </w:rPr>
        <w:t>, Wilkin</w:t>
      </w:r>
      <w:r w:rsidR="00500885">
        <w:rPr>
          <w:rFonts w:eastAsiaTheme="minorEastAsia" w:cs="Times New Roman"/>
          <w:color w:val="auto"/>
          <w:lang w:eastAsia="en-US" w:bidi="ar-SA"/>
        </w:rPr>
        <w:t>,</w:t>
      </w:r>
      <w:r>
        <w:rPr>
          <w:rFonts w:eastAsiaTheme="minorEastAsia" w:cs="Times New Roman"/>
          <w:color w:val="auto"/>
          <w:lang w:eastAsia="en-US" w:bidi="ar-SA"/>
        </w:rPr>
        <w:t xml:space="preserve"> 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r>
        <w:rPr>
          <w:rFonts w:eastAsiaTheme="minorEastAsia" w:cs="Times New Roman"/>
          <w:color w:val="auto"/>
          <w:lang w:eastAsia="en-US" w:bidi="ar-SA"/>
        </w:rPr>
        <w:t>(2015) Infrastructure for collaborative science and societal applications in the Columbia River estuary. Front</w:t>
      </w:r>
      <w:r w:rsidR="00500885">
        <w:rPr>
          <w:rFonts w:eastAsiaTheme="minorEastAsia" w:cs="Times New Roman"/>
          <w:color w:val="auto"/>
          <w:lang w:eastAsia="en-US" w:bidi="ar-SA"/>
        </w:rPr>
        <w:t>.</w:t>
      </w:r>
      <w:r>
        <w:rPr>
          <w:rFonts w:eastAsiaTheme="minorEastAsia" w:cs="Times New Roman"/>
          <w:color w:val="auto"/>
          <w:lang w:eastAsia="en-US" w:bidi="ar-SA"/>
        </w:rPr>
        <w:t xml:space="preserve"> Earth Sci</w:t>
      </w:r>
      <w:r w:rsidR="00500885">
        <w:rPr>
          <w:rFonts w:eastAsiaTheme="minorEastAsia" w:cs="Times New Roman"/>
          <w:color w:val="auto"/>
          <w:lang w:eastAsia="en-US" w:bidi="ar-SA"/>
        </w:rPr>
        <w:t xml:space="preserve">. </w:t>
      </w:r>
      <w:r w:rsidR="007D3FAC">
        <w:rPr>
          <w:rFonts w:eastAsiaTheme="minorEastAsia" w:cs="Times New Roman"/>
          <w:color w:val="auto"/>
          <w:lang w:eastAsia="en-US" w:bidi="ar-SA"/>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p>
    <w:p w14:paraId="396DBA75" w14:textId="47E5388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r w:rsidR="00500885">
        <w:rPr>
          <w:rFonts w:eastAsiaTheme="minorEastAsia" w:cs="Times New Roman"/>
          <w:color w:val="auto"/>
          <w:lang w:eastAsia="en-US" w:bidi="ar-SA"/>
        </w:rPr>
        <w:t>,</w:t>
      </w:r>
      <w:r>
        <w:rPr>
          <w:rFonts w:eastAsiaTheme="minorEastAsia" w:cs="Times New Roman"/>
          <w:color w:val="auto"/>
          <w:lang w:eastAsia="en-US" w:bidi="ar-SA"/>
        </w:rPr>
        <w:t xml:space="preserve"> T</w:t>
      </w:r>
      <w:r w:rsidR="00500885">
        <w:rPr>
          <w:rFonts w:eastAsiaTheme="minorEastAsia" w:cs="Times New Roman"/>
          <w:color w:val="auto"/>
          <w:lang w:eastAsia="en-US" w:bidi="ar-SA"/>
        </w:rPr>
        <w:t>.</w:t>
      </w:r>
      <w:r>
        <w:rPr>
          <w:rFonts w:eastAsiaTheme="minorEastAsia" w:cs="Times New Roman"/>
          <w:color w:val="auto"/>
          <w:lang w:eastAsia="en-US" w:bidi="ar-SA"/>
        </w:rPr>
        <w:t>, Fahnenstiel</w:t>
      </w:r>
      <w:r w:rsidR="00500885">
        <w:rPr>
          <w:rFonts w:eastAsiaTheme="minorEastAsia" w:cs="Times New Roman"/>
          <w:color w:val="auto"/>
          <w:lang w:eastAsia="en-US" w:bidi="ar-SA"/>
        </w:rPr>
        <w:t>,</w:t>
      </w:r>
      <w:r>
        <w:rPr>
          <w:rFonts w:eastAsiaTheme="minorEastAsia" w:cs="Times New Roman"/>
          <w:color w:val="auto"/>
          <w:lang w:eastAsia="en-US" w:bidi="ar-SA"/>
        </w:rPr>
        <w:t xml:space="preserve"> G</w:t>
      </w:r>
      <w:r w:rsidR="00500885">
        <w:rPr>
          <w:rFonts w:eastAsiaTheme="minorEastAsia" w:cs="Times New Roman"/>
          <w:color w:val="auto"/>
          <w:lang w:eastAsia="en-US" w:bidi="ar-SA"/>
        </w:rPr>
        <w:t>.</w:t>
      </w:r>
      <w:r>
        <w:rPr>
          <w:rFonts w:eastAsiaTheme="minorEastAsia" w:cs="Times New Roman"/>
          <w:color w:val="auto"/>
          <w:lang w:eastAsia="en-US" w:bidi="ar-SA"/>
        </w:rPr>
        <w:t>, Lohrenz</w:t>
      </w:r>
      <w:r w:rsidR="00500885">
        <w:rPr>
          <w:rFonts w:eastAsiaTheme="minorEastAsia" w:cs="Times New Roman"/>
          <w:color w:val="auto"/>
          <w:lang w:eastAsia="en-US" w:bidi="ar-SA"/>
        </w:rPr>
        <w:t>,</w:t>
      </w:r>
      <w:r>
        <w:rPr>
          <w:rFonts w:eastAsiaTheme="minorEastAsia" w:cs="Times New Roman"/>
          <w:color w:val="auto"/>
          <w:lang w:eastAsia="en-US" w:bidi="ar-SA"/>
        </w:rPr>
        <w:t xml:space="preserve"> S</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(2004) Impacts of a recurrent resuspension event and variable phytoplankton community composition on remote sensing reflectance. </w:t>
      </w:r>
      <w:r w:rsidR="00500885">
        <w:rPr>
          <w:rFonts w:eastAsiaTheme="minorEastAsia" w:cs="Times New Roman"/>
          <w:color w:val="auto"/>
          <w:lang w:eastAsia="en-US" w:bidi="ar-SA"/>
        </w:rPr>
        <w:t>J. Geophys. Res.: Oceans</w:t>
      </w:r>
      <w:r>
        <w:rPr>
          <w:rFonts w:eastAsiaTheme="minorEastAsia" w:cs="Times New Roman"/>
          <w:color w:val="auto"/>
          <w:lang w:eastAsia="en-US" w:bidi="ar-SA"/>
        </w:rPr>
        <w:t xml:space="preserve"> 109</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C10S15</w:t>
      </w:r>
    </w:p>
    <w:p w14:paraId="4196E91B" w14:textId="271031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r w:rsidR="00500885">
        <w:rPr>
          <w:rFonts w:eastAsiaTheme="minorEastAsia" w:cs="Times New Roman"/>
          <w:color w:val="auto"/>
          <w:lang w:eastAsia="en-US" w:bidi="ar-SA"/>
        </w:rPr>
        <w:t>,</w:t>
      </w:r>
      <w:r>
        <w:rPr>
          <w:rFonts w:eastAsiaTheme="minorEastAsia" w:cs="Times New Roman"/>
          <w:color w:val="auto"/>
          <w:lang w:eastAsia="en-US" w:bidi="ar-SA"/>
        </w:rPr>
        <w:t xml:space="preserve"> E</w:t>
      </w:r>
      <w:r w:rsidR="00500885">
        <w:rPr>
          <w:rFonts w:eastAsiaTheme="minorEastAsia" w:cs="Times New Roman"/>
          <w:color w:val="auto"/>
          <w:lang w:eastAsia="en-US" w:bidi="ar-SA"/>
        </w:rPr>
        <w:t xml:space="preserve">. </w:t>
      </w:r>
      <w:r>
        <w:rPr>
          <w:rFonts w:eastAsiaTheme="minorEastAsia" w:cs="Times New Roman"/>
          <w:color w:val="auto"/>
          <w:lang w:eastAsia="en-US" w:bidi="ar-SA"/>
        </w:rPr>
        <w:t>J</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and</w:t>
      </w:r>
      <w:r>
        <w:rPr>
          <w:rFonts w:eastAsiaTheme="minorEastAsia" w:cs="Times New Roman"/>
          <w:color w:val="auto"/>
          <w:lang w:eastAsia="en-US" w:bidi="ar-SA"/>
        </w:rPr>
        <w:t xml:space="preserve"> Chang</w:t>
      </w:r>
      <w:r w:rsidR="00500885">
        <w:rPr>
          <w:rFonts w:eastAsiaTheme="minorEastAsia" w:cs="Times New Roman"/>
          <w:color w:val="auto"/>
          <w:lang w:eastAsia="en-US" w:bidi="ar-SA"/>
        </w:rPr>
        <w:t>,</w:t>
      </w:r>
      <w:r>
        <w:rPr>
          <w:rFonts w:eastAsiaTheme="minorEastAsia" w:cs="Times New Roman"/>
          <w:color w:val="auto"/>
          <w:lang w:eastAsia="en-US" w:bidi="ar-SA"/>
        </w:rPr>
        <w:t xml:space="preserve"> J</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(1988) Species-specific phytoplankton growth rates via diel DNA synthesis cycles. I. Concept of the method. Ma</w:t>
      </w:r>
      <w:r w:rsidR="00500885">
        <w:rPr>
          <w:rFonts w:eastAsiaTheme="minorEastAsia" w:cs="Times New Roman"/>
          <w:color w:val="auto"/>
          <w:lang w:eastAsia="en-US" w:bidi="ar-SA"/>
        </w:rPr>
        <w:t>r.</w:t>
      </w:r>
      <w:r>
        <w:rPr>
          <w:rFonts w:eastAsiaTheme="minorEastAsia" w:cs="Times New Roman"/>
          <w:color w:val="auto"/>
          <w:lang w:eastAsia="en-US" w:bidi="ar-SA"/>
        </w:rPr>
        <w:t xml:space="preserve"> Eco</w:t>
      </w:r>
      <w:r w:rsidR="00500885">
        <w:rPr>
          <w:rFonts w:eastAsiaTheme="minorEastAsia" w:cs="Times New Roman"/>
          <w:color w:val="auto"/>
          <w:lang w:eastAsia="en-US" w:bidi="ar-SA"/>
        </w:rPr>
        <w:t>.:</w:t>
      </w:r>
      <w:r>
        <w:rPr>
          <w:rFonts w:eastAsiaTheme="minorEastAsia" w:cs="Times New Roman"/>
          <w:color w:val="auto"/>
          <w:lang w:eastAsia="en-US" w:bidi="ar-SA"/>
        </w:rPr>
        <w:t xml:space="preserve"> Prog</w:t>
      </w:r>
      <w:r w:rsidR="00500885">
        <w:rPr>
          <w:rFonts w:eastAsiaTheme="minorEastAsia" w:cs="Times New Roman"/>
          <w:color w:val="auto"/>
          <w:lang w:eastAsia="en-US" w:bidi="ar-SA"/>
        </w:rPr>
        <w:t>.</w:t>
      </w:r>
      <w:r>
        <w:rPr>
          <w:rFonts w:eastAsiaTheme="minorEastAsia" w:cs="Times New Roman"/>
          <w:color w:val="auto"/>
          <w:lang w:eastAsia="en-US" w:bidi="ar-SA"/>
        </w:rPr>
        <w:t xml:space="preserve"> Ser</w:t>
      </w:r>
      <w:r w:rsidR="00500885">
        <w:rPr>
          <w:rFonts w:eastAsiaTheme="minorEastAsia" w:cs="Times New Roman"/>
          <w:color w:val="auto"/>
          <w:lang w:eastAsia="en-US" w:bidi="ar-SA"/>
        </w:rPr>
        <w:t>.</w:t>
      </w:r>
      <w:r>
        <w:rPr>
          <w:rFonts w:eastAsiaTheme="minorEastAsia" w:cs="Times New Roman"/>
          <w:color w:val="auto"/>
          <w:lang w:eastAsia="en-US" w:bidi="ar-SA"/>
        </w:rPr>
        <w:t xml:space="preserve"> 43</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105–111</w:t>
      </w:r>
      <w:r w:rsidR="00500885">
        <w:rPr>
          <w:rFonts w:eastAsiaTheme="minorEastAsia" w:cs="Times New Roman"/>
          <w:color w:val="auto"/>
          <w:lang w:eastAsia="en-US" w:bidi="ar-SA"/>
        </w:rPr>
        <w:t>.</w:t>
      </w:r>
    </w:p>
    <w:p w14:paraId="5579790A" w14:textId="7E35802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Jay</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A</w:t>
      </w:r>
      <w:r w:rsidR="00500885">
        <w:rPr>
          <w:rFonts w:eastAsiaTheme="minorEastAsia" w:cs="Times New Roman"/>
          <w:color w:val="auto"/>
          <w:lang w:eastAsia="en-US" w:bidi="ar-SA"/>
        </w:rPr>
        <w:t>.</w:t>
      </w:r>
      <w:r>
        <w:rPr>
          <w:rFonts w:eastAsiaTheme="minorEastAsia" w:cs="Times New Roman"/>
          <w:color w:val="auto"/>
          <w:lang w:eastAsia="en-US" w:bidi="ar-SA"/>
        </w:rPr>
        <w:t>, 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 xml:space="preserve">. </w:t>
      </w:r>
      <w:r>
        <w:rPr>
          <w:rFonts w:eastAsiaTheme="minorEastAsia" w:cs="Times New Roman"/>
          <w:color w:val="auto"/>
          <w:lang w:eastAsia="en-US" w:bidi="ar-SA"/>
        </w:rPr>
        <w:t>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(2008) Seasonal variability and estuary-shelf interactions in circulation dynamics of a river- dominated estuary. Estuaries Coasts</w:t>
      </w:r>
      <w:r w:rsidR="00500885">
        <w:rPr>
          <w:rFonts w:eastAsiaTheme="minorEastAsia" w:cs="Times New Roman"/>
          <w:color w:val="auto"/>
          <w:lang w:eastAsia="en-US" w:bidi="ar-SA"/>
        </w:rPr>
        <w:t>.</w:t>
      </w:r>
      <w:r>
        <w:rPr>
          <w:rFonts w:eastAsiaTheme="minorEastAsia" w:cs="Times New Roman"/>
          <w:color w:val="auto"/>
          <w:lang w:eastAsia="en-US" w:bidi="ar-SA"/>
        </w:rPr>
        <w:t xml:space="preserve"> 31</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269–288</w:t>
      </w:r>
      <w:r w:rsidR="00500885">
        <w:rPr>
          <w:rFonts w:eastAsiaTheme="minorEastAsia" w:cs="Times New Roman"/>
          <w:color w:val="auto"/>
          <w:lang w:eastAsia="en-US" w:bidi="ar-SA"/>
        </w:rPr>
        <w:t>.</w:t>
      </w:r>
    </w:p>
    <w:p w14:paraId="3025525F" w14:textId="5F49B4F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W</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(1989) Mesodinium rubrum: the phytoplankter that wasn't.</w:t>
      </w:r>
      <w:r w:rsidR="00500885" w:rsidRPr="00500885">
        <w:rPr>
          <w:rFonts w:eastAsiaTheme="minorEastAsia" w:cs="Times New Roman"/>
          <w:color w:val="auto"/>
          <w:lang w:eastAsia="en-US" w:bidi="ar-SA"/>
        </w:rPr>
        <w:t xml:space="preserve"> </w:t>
      </w:r>
      <w:r w:rsidR="00500885">
        <w:rPr>
          <w:rFonts w:eastAsiaTheme="minorEastAsia" w:cs="Times New Roman"/>
          <w:color w:val="auto"/>
          <w:lang w:eastAsia="en-US" w:bidi="ar-SA"/>
        </w:rPr>
        <w:t>Mar. Eco.: Prog. Ser.</w:t>
      </w:r>
      <w:r>
        <w:rPr>
          <w:rFonts w:eastAsiaTheme="minorEastAsia" w:cs="Times New Roman"/>
          <w:color w:val="auto"/>
          <w:lang w:eastAsia="en-US" w:bidi="ar-SA"/>
        </w:rPr>
        <w:t xml:space="preserve">  58</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161–174</w:t>
      </w:r>
      <w:r w:rsidR="00500885">
        <w:rPr>
          <w:rFonts w:eastAsiaTheme="minorEastAsia" w:cs="Times New Roman"/>
          <w:color w:val="auto"/>
          <w:lang w:eastAsia="en-US" w:bidi="ar-SA"/>
        </w:rPr>
        <w:t>.</w:t>
      </w:r>
    </w:p>
    <w:p w14:paraId="21973CB1" w14:textId="77777777" w:rsidR="0071420D" w:rsidRPr="00A24FF0" w:rsidRDefault="0071420D" w:rsidP="009F551E">
      <w:pPr>
        <w:tabs>
          <w:tab w:val="left" w:pos="450"/>
        </w:tabs>
        <w:autoSpaceDE w:val="0"/>
        <w:autoSpaceDN w:val="0"/>
        <w:adjustRightInd w:val="0"/>
        <w:spacing w:line="48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9F551E">
      <w:pPr>
        <w:tabs>
          <w:tab w:val="left" w:pos="450"/>
        </w:tabs>
        <w:spacing w:line="480" w:lineRule="auto"/>
        <w:ind w:left="450" w:hanging="450"/>
        <w:rPr>
          <w:rFonts w:cs="Times New Roman"/>
        </w:rPr>
      </w:pPr>
    </w:p>
    <w:p w14:paraId="16ED2954" w14:textId="77777777" w:rsidR="0071420D" w:rsidRDefault="0071420D" w:rsidP="009F551E">
      <w:pPr>
        <w:tabs>
          <w:tab w:val="left" w:pos="450"/>
        </w:tabs>
        <w:spacing w:line="48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lastRenderedPageBreak/>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18668D67" w14:textId="77777777" w:rsidR="0071420D" w:rsidRDefault="0071420D" w:rsidP="009F551E">
      <w:pPr>
        <w:tabs>
          <w:tab w:val="left" w:pos="450"/>
        </w:tabs>
        <w:spacing w:line="480" w:lineRule="auto"/>
        <w:ind w:left="450" w:hanging="450"/>
        <w:rPr>
          <w:rFonts w:cs="Times New Roman"/>
        </w:rPr>
      </w:pPr>
    </w:p>
    <w:p w14:paraId="22D5C2E8" w14:textId="4012F20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w:t>
      </w:r>
      <w:r w:rsidR="00747652">
        <w:rPr>
          <w:rFonts w:eastAsiaTheme="minorEastAsia" w:cs="Times New Roman"/>
          <w:color w:val="auto"/>
          <w:lang w:eastAsia="en-US" w:bidi="ar-SA"/>
        </w:rPr>
        <w:t>,</w:t>
      </w:r>
      <w:r>
        <w:rPr>
          <w:rFonts w:eastAsiaTheme="minorEastAsia" w:cs="Times New Roman"/>
          <w:color w:val="auto"/>
          <w:lang w:eastAsia="en-US" w:bidi="ar-SA"/>
        </w:rPr>
        <w:t xml:space="preserve"> L</w:t>
      </w:r>
      <w:r w:rsidR="00747652">
        <w:rPr>
          <w:rFonts w:eastAsiaTheme="minorEastAsia" w:cs="Times New Roman"/>
          <w:color w:val="auto"/>
          <w:lang w:eastAsia="en-US" w:bidi="ar-SA"/>
        </w:rPr>
        <w:t>.</w:t>
      </w:r>
      <w:r>
        <w:rPr>
          <w:rFonts w:eastAsiaTheme="minorEastAsia" w:cs="Times New Roman"/>
          <w:color w:val="auto"/>
          <w:lang w:eastAsia="en-US" w:bidi="ar-SA"/>
        </w:rPr>
        <w:t>, Moestrup</w:t>
      </w:r>
      <w:r w:rsidR="00747652">
        <w:rPr>
          <w:rFonts w:eastAsiaTheme="minorEastAsia" w:cs="Times New Roman"/>
          <w:color w:val="auto"/>
          <w:lang w:eastAsia="en-US" w:bidi="ar-SA"/>
        </w:rPr>
        <w:t>,</w:t>
      </w:r>
      <w:r>
        <w:rPr>
          <w:rFonts w:eastAsiaTheme="minorEastAsia" w:cs="Times New Roman"/>
          <w:color w:val="auto"/>
          <w:lang w:eastAsia="en-US" w:bidi="ar-SA"/>
        </w:rPr>
        <w:t xml:space="preserve"> O</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and </w:t>
      </w: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(2012) Studies on the Genus Mesodinium II. Ultrastructural and Molecular Investigations of Five Marine Species Help Clarifying the Taxonomy. J Eukaryotic Microbiol</w:t>
      </w:r>
      <w:r w:rsidR="00747652">
        <w:rPr>
          <w:rFonts w:eastAsiaTheme="minorEastAsia" w:cs="Times New Roman"/>
          <w:color w:val="auto"/>
          <w:lang w:eastAsia="en-US" w:bidi="ar-SA"/>
        </w:rPr>
        <w:t>.</w:t>
      </w:r>
      <w:r>
        <w:rPr>
          <w:rFonts w:eastAsiaTheme="minorEastAsia" w:cs="Times New Roman"/>
          <w:color w:val="auto"/>
          <w:lang w:eastAsia="en-US" w:bidi="ar-SA"/>
        </w:rPr>
        <w:t xml:space="preserve"> 59</w:t>
      </w: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r>
        <w:rPr>
          <w:rFonts w:eastAsiaTheme="minorEastAsia" w:cs="Times New Roman"/>
          <w:color w:val="auto"/>
          <w:lang w:eastAsia="en-US" w:bidi="ar-SA"/>
        </w:rPr>
        <w:t>374–400</w:t>
      </w:r>
      <w:r w:rsidR="00747652">
        <w:rPr>
          <w:rFonts w:eastAsiaTheme="minorEastAsia" w:cs="Times New Roman"/>
          <w:color w:val="auto"/>
          <w:lang w:eastAsia="en-US" w:bidi="ar-SA"/>
        </w:rPr>
        <w:t>.</w:t>
      </w:r>
    </w:p>
    <w:p w14:paraId="7DA30130" w14:textId="2EBA81E8"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C60771">
        <w:rPr>
          <w:rFonts w:eastAsiaTheme="minorEastAsia" w:cs="Times New Roman"/>
          <w:color w:val="auto"/>
          <w:lang w:eastAsia="en-US" w:bidi="ar-SA"/>
        </w:rPr>
        <w:t xml:space="preserve">and </w:t>
      </w:r>
      <w:r>
        <w:rPr>
          <w:rFonts w:eastAsiaTheme="minorEastAsia" w:cs="Times New Roman"/>
          <w:color w:val="auto"/>
          <w:lang w:eastAsia="en-US" w:bidi="ar-SA"/>
        </w:rPr>
        <w:t>Fenchel</w:t>
      </w:r>
      <w:r w:rsidR="00747652">
        <w:rPr>
          <w:rFonts w:eastAsiaTheme="minorEastAsia" w:cs="Times New Roman"/>
          <w:color w:val="auto"/>
          <w:lang w:eastAsia="en-US" w:bidi="ar-SA"/>
        </w:rPr>
        <w:t>,</w:t>
      </w:r>
      <w:r>
        <w:rPr>
          <w:rFonts w:eastAsiaTheme="minorEastAsia" w:cs="Times New Roman"/>
          <w:color w:val="auto"/>
          <w:lang w:eastAsia="en-US" w:bidi="ar-SA"/>
        </w:rPr>
        <w:t xml:space="preserve"> T</w:t>
      </w:r>
      <w:r w:rsidR="00747652">
        <w:rPr>
          <w:rFonts w:eastAsiaTheme="minorEastAsia" w:cs="Times New Roman"/>
          <w:color w:val="auto"/>
          <w:lang w:eastAsia="en-US" w:bidi="ar-SA"/>
        </w:rPr>
        <w:t>.</w:t>
      </w:r>
      <w:r>
        <w:rPr>
          <w:rFonts w:eastAsiaTheme="minorEastAsia" w:cs="Times New Roman"/>
          <w:color w:val="auto"/>
          <w:lang w:eastAsia="en-US" w:bidi="ar-SA"/>
        </w:rPr>
        <w:t xml:space="preserve"> (2006) The bloom-forming ciliate Mesodinium rubrum harbours a single permanent endosymbiont. Mar</w:t>
      </w:r>
      <w:r w:rsidR="00C97CBC">
        <w:rPr>
          <w:rFonts w:eastAsiaTheme="minorEastAsia" w:cs="Times New Roman"/>
          <w:color w:val="auto"/>
          <w:lang w:eastAsia="en-US" w:bidi="ar-SA"/>
        </w:rPr>
        <w:t>.</w:t>
      </w:r>
      <w:r>
        <w:rPr>
          <w:rFonts w:eastAsiaTheme="minorEastAsia" w:cs="Times New Roman"/>
          <w:color w:val="auto"/>
          <w:lang w:eastAsia="en-US" w:bidi="ar-SA"/>
        </w:rPr>
        <w:t xml:space="preserve"> Biol</w:t>
      </w:r>
      <w:r w:rsidR="00C97CBC">
        <w:rPr>
          <w:rFonts w:eastAsiaTheme="minorEastAsia" w:cs="Times New Roman"/>
          <w:color w:val="auto"/>
          <w:lang w:eastAsia="en-US" w:bidi="ar-SA"/>
        </w:rPr>
        <w:t>.</w:t>
      </w:r>
      <w:r>
        <w:rPr>
          <w:rFonts w:eastAsiaTheme="minorEastAsia" w:cs="Times New Roman"/>
          <w:color w:val="auto"/>
          <w:lang w:eastAsia="en-US" w:bidi="ar-SA"/>
        </w:rPr>
        <w:t xml:space="preserve"> Re</w:t>
      </w:r>
      <w:r w:rsidR="00C97CBC">
        <w:rPr>
          <w:rFonts w:eastAsiaTheme="minorEastAsia" w:cs="Times New Roman"/>
          <w:color w:val="auto"/>
          <w:lang w:eastAsia="en-US" w:bidi="ar-SA"/>
        </w:rPr>
        <w:t>s</w:t>
      </w:r>
      <w:r w:rsidR="00C0187D">
        <w:rPr>
          <w:rFonts w:eastAsiaTheme="minorEastAsia" w:cs="Times New Roman"/>
          <w:color w:val="auto"/>
          <w:lang w:eastAsia="en-US" w:bidi="ar-SA"/>
        </w:rPr>
        <w:t>.</w:t>
      </w:r>
      <w:r>
        <w:rPr>
          <w:rFonts w:eastAsiaTheme="minorEastAsia" w:cs="Times New Roman"/>
          <w:color w:val="auto"/>
          <w:lang w:eastAsia="en-US" w:bidi="ar-SA"/>
        </w:rPr>
        <w:t xml:space="preserve"> 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169–177</w:t>
      </w:r>
      <w:r w:rsidR="00C97CBC">
        <w:rPr>
          <w:rFonts w:eastAsiaTheme="minorEastAsia" w:cs="Times New Roman"/>
          <w:color w:val="auto"/>
          <w:lang w:eastAsia="en-US" w:bidi="ar-SA"/>
        </w:rPr>
        <w:t>.</w:t>
      </w:r>
    </w:p>
    <w:p w14:paraId="71719681" w14:textId="348B871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Campbell</w:t>
      </w:r>
      <w:r w:rsidR="00C97CBC">
        <w:rPr>
          <w:rFonts w:eastAsiaTheme="minorEastAsia" w:cs="Times New Roman"/>
          <w:color w:val="auto"/>
          <w:lang w:eastAsia="en-US" w:bidi="ar-SA"/>
        </w:rPr>
        <w:t>,</w:t>
      </w:r>
      <w:r>
        <w:rPr>
          <w:rFonts w:eastAsiaTheme="minorEastAsia" w:cs="Times New Roman"/>
          <w:color w:val="auto"/>
          <w:lang w:eastAsia="en-US" w:bidi="ar-SA"/>
        </w:rPr>
        <w:t xml:space="preserve"> V</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w:t>
      </w:r>
      <w:r>
        <w:rPr>
          <w:rFonts w:eastAsiaTheme="minorEastAsia" w:cs="Times New Roman"/>
          <w:color w:val="auto"/>
          <w:lang w:eastAsia="en-US" w:bidi="ar-SA"/>
        </w:rPr>
        <w:t xml:space="preserve"> (2011) Myrionecta rubra (Mesodinium rubrum) bloom initiation in the Columbia River estuary. Estuarine, Coastal Shelf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95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440–446</w:t>
      </w:r>
      <w:r w:rsidR="00C97CBC">
        <w:rPr>
          <w:rFonts w:eastAsiaTheme="minorEastAsia" w:cs="Times New Roman"/>
          <w:color w:val="auto"/>
          <w:lang w:eastAsia="en-US" w:bidi="ar-SA"/>
        </w:rPr>
        <w:t>.</w:t>
      </w:r>
    </w:p>
    <w:p w14:paraId="2DA7CDAC" w14:textId="3E06818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McCue</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(2011) Myrionecta rubra population genetic diversity and its cryptophyte chloroplast specificity in recurrent red tides in the Columbia River estuary. Aquat</w:t>
      </w:r>
      <w:r w:rsidR="00C97CBC">
        <w:rPr>
          <w:rFonts w:eastAsiaTheme="minorEastAsia" w:cs="Times New Roman"/>
          <w:color w:val="auto"/>
          <w:lang w:eastAsia="en-US" w:bidi="ar-SA"/>
        </w:rPr>
        <w:t>.</w:t>
      </w:r>
      <w:r>
        <w:rPr>
          <w:rFonts w:eastAsiaTheme="minorEastAsia" w:cs="Times New Roman"/>
          <w:color w:val="auto"/>
          <w:lang w:eastAsia="en-US" w:bidi="ar-SA"/>
        </w:rPr>
        <w:t xml:space="preserve"> Microb</w:t>
      </w:r>
      <w:r w:rsidR="00C97CBC">
        <w:rPr>
          <w:rFonts w:eastAsiaTheme="minorEastAsia" w:cs="Times New Roman"/>
          <w:color w:val="auto"/>
          <w:lang w:eastAsia="en-US" w:bidi="ar-SA"/>
        </w:rPr>
        <w:t>.</w:t>
      </w:r>
      <w:r>
        <w:rPr>
          <w:rFonts w:eastAsiaTheme="minorEastAsia" w:cs="Times New Roman"/>
          <w:color w:val="auto"/>
          <w:lang w:eastAsia="en-US" w:bidi="ar-SA"/>
        </w:rPr>
        <w:t xml:space="preserve"> Ecol</w:t>
      </w:r>
      <w:r w:rsidR="00C97CBC">
        <w:rPr>
          <w:rFonts w:eastAsiaTheme="minorEastAsia" w:cs="Times New Roman"/>
          <w:color w:val="auto"/>
          <w:lang w:eastAsia="en-US" w:bidi="ar-SA"/>
        </w:rPr>
        <w:t>.</w:t>
      </w:r>
      <w:r>
        <w:rPr>
          <w:rFonts w:eastAsiaTheme="minorEastAsia" w:cs="Times New Roman"/>
          <w:color w:val="auto"/>
          <w:lang w:eastAsia="en-US" w:bidi="ar-SA"/>
        </w:rPr>
        <w:t xml:space="preserve"> 62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85–97</w:t>
      </w:r>
      <w:r w:rsidR="00C97CBC">
        <w:rPr>
          <w:rFonts w:eastAsiaTheme="minorEastAsia" w:cs="Times New Roman"/>
          <w:color w:val="auto"/>
          <w:lang w:eastAsia="en-US" w:bidi="ar-SA"/>
        </w:rPr>
        <w:t>.</w:t>
      </w:r>
    </w:p>
    <w:p w14:paraId="198A0E3D" w14:textId="330ECD8F"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Prahl</w:t>
      </w:r>
      <w:r w:rsidR="00C97CBC">
        <w:rPr>
          <w:rFonts w:eastAsiaTheme="minorEastAsia" w:cs="Times New Roman"/>
          <w:color w:val="auto"/>
          <w:lang w:eastAsia="en-US" w:bidi="ar-SA"/>
        </w:rPr>
        <w:t>,</w:t>
      </w:r>
      <w:r>
        <w:rPr>
          <w:rFonts w:eastAsiaTheme="minorEastAsia" w:cs="Times New Roman"/>
          <w:color w:val="auto"/>
          <w:lang w:eastAsia="en-US" w:bidi="ar-SA"/>
        </w:rPr>
        <w:t xml:space="preserve"> F</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(2012) Red Waters of Myrionecta rubra are Biogeochemical Hotspots for the Columbia River Estuary with Impacts on Primary/Secondary Productions and Nutrient Cycles. Estuaries Coasts 35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878–891</w:t>
      </w:r>
      <w:r w:rsidR="00C97CBC">
        <w:rPr>
          <w:rFonts w:eastAsiaTheme="minorEastAsia" w:cs="Times New Roman"/>
          <w:color w:val="auto"/>
          <w:lang w:eastAsia="en-US" w:bidi="ar-SA"/>
        </w:rPr>
        <w:t>.</w:t>
      </w:r>
    </w:p>
    <w:p w14:paraId="6050E9F6" w14:textId="2D53FB5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w:t>
      </w:r>
      <w:r w:rsidR="00C97CBC">
        <w:rPr>
          <w:rFonts w:eastAsiaTheme="minorEastAsia" w:cs="Times New Roman"/>
          <w:color w:val="auto"/>
          <w:lang w:eastAsia="en-US" w:bidi="ar-SA"/>
        </w:rPr>
        <w:t>,</w:t>
      </w:r>
      <w:r>
        <w:rPr>
          <w:rFonts w:eastAsiaTheme="minorEastAsia" w:cs="Times New Roman"/>
          <w:color w:val="auto"/>
          <w:lang w:eastAsia="en-US" w:bidi="ar-SA"/>
        </w:rPr>
        <w:t xml:space="preserve"> K</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Neubert</w:t>
      </w:r>
      <w:r w:rsidR="00C97CBC">
        <w:rPr>
          <w:rFonts w:eastAsiaTheme="minorEastAsia" w:cs="Times New Roman"/>
          <w:color w:val="auto"/>
          <w:lang w:eastAsia="en-US" w:bidi="ar-SA"/>
        </w:rPr>
        <w:t>,</w:t>
      </w:r>
      <w:r>
        <w:rPr>
          <w:rFonts w:eastAsiaTheme="minorEastAsia" w:cs="Times New Roman"/>
          <w:color w:val="auto"/>
          <w:lang w:eastAsia="en-US" w:bidi="ar-SA"/>
        </w:rPr>
        <w:t xml:space="preserve"> M</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Solow</w:t>
      </w:r>
      <w:r w:rsidR="00C97CBC">
        <w:rPr>
          <w:rFonts w:eastAsiaTheme="minorEastAsia" w:cs="Times New Roman"/>
          <w:color w:val="auto"/>
          <w:lang w:eastAsia="en-US" w:bidi="ar-SA"/>
        </w:rPr>
        <w:t>,</w:t>
      </w:r>
      <w:r>
        <w:rPr>
          <w:rFonts w:eastAsiaTheme="minorEastAsia" w:cs="Times New Roman"/>
          <w:color w:val="auto"/>
          <w:lang w:eastAsia="en-US" w:bidi="ar-SA"/>
        </w:rPr>
        <w:t xml:space="preserve"> A</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Diel size distributions reveal seasonal growth dynamics of a coastal phytoplankter. Proc</w:t>
      </w:r>
      <w:r w:rsidR="00C97CBC">
        <w:rPr>
          <w:rFonts w:eastAsiaTheme="minorEastAsia" w:cs="Times New Roman"/>
          <w:color w:val="auto"/>
          <w:lang w:eastAsia="en-US" w:bidi="ar-SA"/>
        </w:rPr>
        <w:t>.</w:t>
      </w:r>
      <w:r>
        <w:rPr>
          <w:rFonts w:eastAsiaTheme="minorEastAsia" w:cs="Times New Roman"/>
          <w:color w:val="auto"/>
          <w:lang w:eastAsia="en-US" w:bidi="ar-SA"/>
        </w:rPr>
        <w:t xml:space="preserve"> Nat</w:t>
      </w:r>
      <w:r w:rsidR="00C97CBC">
        <w:rPr>
          <w:rFonts w:eastAsiaTheme="minorEastAsia" w:cs="Times New Roman"/>
          <w:color w:val="auto"/>
          <w:lang w:eastAsia="en-US" w:bidi="ar-SA"/>
        </w:rPr>
        <w:t>l.</w:t>
      </w:r>
      <w:r>
        <w:rPr>
          <w:rFonts w:eastAsiaTheme="minorEastAsia" w:cs="Times New Roman"/>
          <w:color w:val="auto"/>
          <w:lang w:eastAsia="en-US" w:bidi="ar-SA"/>
        </w:rPr>
        <w:t xml:space="preserve"> Aca</w:t>
      </w:r>
      <w:r w:rsidR="00C97CBC">
        <w:rPr>
          <w:rFonts w:eastAsiaTheme="minorEastAsia" w:cs="Times New Roman"/>
          <w:color w:val="auto"/>
          <w:lang w:eastAsia="en-US" w:bidi="ar-SA"/>
        </w:rPr>
        <w:t>d.</w:t>
      </w:r>
      <w:r>
        <w:rPr>
          <w:rFonts w:eastAsiaTheme="minorEastAsia" w:cs="Times New Roman"/>
          <w:color w:val="auto"/>
          <w:lang w:eastAsia="en-US" w:bidi="ar-SA"/>
        </w:rPr>
        <w:t xml:space="preserve">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111</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9852–9857</w:t>
      </w:r>
      <w:r w:rsidR="00C97CBC">
        <w:rPr>
          <w:rFonts w:eastAsiaTheme="minorEastAsia" w:cs="Times New Roman"/>
          <w:color w:val="auto"/>
          <w:lang w:eastAsia="en-US" w:bidi="ar-SA"/>
        </w:rPr>
        <w:t>.</w:t>
      </w:r>
    </w:p>
    <w:p w14:paraId="1B2C7E3A" w14:textId="3EDD2D0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Jay</w:t>
      </w:r>
      <w:r w:rsidR="00C97CBC">
        <w:rPr>
          <w:rFonts w:eastAsiaTheme="minorEastAsia" w:cs="Times New Roman"/>
          <w:color w:val="auto"/>
          <w:lang w:eastAsia="en-US" w:bidi="ar-SA"/>
        </w:rPr>
        <w:t>,</w:t>
      </w:r>
      <w:r>
        <w:rPr>
          <w:rFonts w:eastAsiaTheme="minorEastAsia" w:cs="Times New Roman"/>
          <w:color w:val="auto"/>
          <w:lang w:eastAsia="en-US" w:bidi="ar-SA"/>
        </w:rPr>
        <w:t xml:space="preserve"> D</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w:t>
      </w:r>
      <w:r w:rsidR="00C97CBC">
        <w:rPr>
          <w:rFonts w:eastAsiaTheme="minorEastAsia" w:cs="Times New Roman"/>
          <w:color w:val="auto"/>
          <w:lang w:eastAsia="en-US" w:bidi="ar-SA"/>
        </w:rPr>
        <w:t xml:space="preserve"> and</w:t>
      </w:r>
      <w:r>
        <w:rPr>
          <w:rFonts w:eastAsiaTheme="minorEastAsia" w:cs="Times New Roman"/>
          <w:color w:val="auto"/>
          <w:lang w:eastAsia="en-US" w:bidi="ar-SA"/>
        </w:rPr>
        <w:t xml:space="preserve"> Smith</w:t>
      </w:r>
      <w:r w:rsidR="00C97CBC">
        <w:rPr>
          <w:rFonts w:eastAsiaTheme="minorEastAsia" w:cs="Times New Roman"/>
          <w:color w:val="auto"/>
          <w:lang w:eastAsia="en-US" w:bidi="ar-SA"/>
        </w:rPr>
        <w:t>,</w:t>
      </w:r>
      <w:r>
        <w:rPr>
          <w:rFonts w:eastAsiaTheme="minorEastAsia" w:cs="Times New Roman"/>
          <w:color w:val="auto"/>
          <w:lang w:eastAsia="en-US" w:bidi="ar-SA"/>
        </w:rPr>
        <w:t xml:space="preserve"> J</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xml:space="preserve"> (1990) Circulation, density distribution and neap-spring transitions in the Columbia River Estuary. Prog</w:t>
      </w:r>
      <w:r w:rsidR="00C97CBC">
        <w:rPr>
          <w:rFonts w:eastAsiaTheme="minorEastAsia" w:cs="Times New Roman"/>
          <w:color w:val="auto"/>
          <w:lang w:eastAsia="en-US" w:bidi="ar-SA"/>
        </w:rPr>
        <w:t>.</w:t>
      </w:r>
      <w:r>
        <w:rPr>
          <w:rFonts w:eastAsiaTheme="minorEastAsia" w:cs="Times New Roman"/>
          <w:color w:val="auto"/>
          <w:lang w:eastAsia="en-US" w:bidi="ar-SA"/>
        </w:rPr>
        <w:t xml:space="preserve"> Oceanog</w:t>
      </w:r>
      <w:r w:rsidR="00C97CBC">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81–112</w:t>
      </w:r>
      <w:r w:rsidR="00C97CBC">
        <w:rPr>
          <w:rFonts w:eastAsiaTheme="minorEastAsia" w:cs="Times New Roman"/>
          <w:color w:val="auto"/>
          <w:lang w:eastAsia="en-US" w:bidi="ar-SA"/>
        </w:rPr>
        <w:t>.</w:t>
      </w:r>
    </w:p>
    <w:p w14:paraId="1DB3C67C" w14:textId="1404A335"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 et al. (</w:t>
      </w:r>
      <w:r>
        <w:rPr>
          <w:rFonts w:eastAsiaTheme="minorEastAsia" w:cs="Times New Roman"/>
          <w:color w:val="auto"/>
          <w:lang w:eastAsia="en-US" w:bidi="ar-SA"/>
        </w:rPr>
        <w:t>2006</w:t>
      </w:r>
      <w:r w:rsidR="009D3AE6">
        <w:rPr>
          <w:rFonts w:eastAsiaTheme="minorEastAsia" w:cs="Times New Roman"/>
          <w:color w:val="auto"/>
          <w:lang w:eastAsia="en-US" w:bidi="ar-SA"/>
        </w:rPr>
        <w:t>) Sequestration and performance of cryptophyte plastids in Myrionecta rubra. J. Phycol. 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p>
    <w:p w14:paraId="59C6C3F5" w14:textId="0A77E808"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Johnson</w:t>
      </w:r>
      <w:r w:rsidR="009D3AE6">
        <w:rPr>
          <w:rFonts w:eastAsiaTheme="minorEastAsia" w:cs="Times New Roman"/>
          <w:color w:val="auto"/>
          <w:lang w:eastAsia="en-US" w:bidi="ar-SA"/>
        </w:rPr>
        <w:t>, M. D., Oldach, D., Delwiche, C. F. et al.</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 Nature. 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p>
    <w:p w14:paraId="14F33437" w14:textId="3697581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w:t>
      </w:r>
      <w:r>
        <w:rPr>
          <w:rFonts w:eastAsiaTheme="minorEastAsia" w:cs="Times New Roman"/>
          <w:color w:val="auto"/>
          <w:lang w:eastAsia="en-US" w:bidi="ar-SA"/>
        </w:rPr>
        <w:t xml:space="preserve"> M</w:t>
      </w:r>
      <w:r w:rsidR="009D3AE6">
        <w:rPr>
          <w:rFonts w:eastAsiaTheme="minorEastAsia" w:cs="Times New Roman"/>
          <w:color w:val="auto"/>
          <w:lang w:eastAsia="en-US" w:bidi="ar-SA"/>
        </w:rPr>
        <w:t xml:space="preserve">. </w:t>
      </w:r>
      <w:r>
        <w:rPr>
          <w:rFonts w:eastAsiaTheme="minorEastAsia" w:cs="Times New Roman"/>
          <w:color w:val="auto"/>
          <w:lang w:eastAsia="en-US" w:bidi="ar-SA"/>
        </w:rPr>
        <w:t>D</w:t>
      </w:r>
      <w:r w:rsidR="009D3AE6">
        <w:rPr>
          <w:rFonts w:eastAsiaTheme="minorEastAsia" w:cs="Times New Roman"/>
          <w:color w:val="auto"/>
          <w:lang w:eastAsia="en-US" w:bidi="ar-SA"/>
        </w:rPr>
        <w:t>.</w:t>
      </w:r>
      <w:r>
        <w:rPr>
          <w:rFonts w:eastAsiaTheme="minorEastAsia" w:cs="Times New Roman"/>
          <w:color w:val="auto"/>
          <w:lang w:eastAsia="en-US" w:bidi="ar-SA"/>
        </w:rPr>
        <w:t xml:space="preserve"> (2011) The acquisition of phototrophy: adaptive strategies of hosting endosymbionts and organelles. Photosynth</w:t>
      </w:r>
      <w:r w:rsidR="009D3AE6">
        <w:rPr>
          <w:rFonts w:eastAsiaTheme="minorEastAsia" w:cs="Times New Roman"/>
          <w:color w:val="auto"/>
          <w:lang w:eastAsia="en-US" w:bidi="ar-SA"/>
        </w:rPr>
        <w:t>.</w:t>
      </w:r>
      <w:r>
        <w:rPr>
          <w:rFonts w:eastAsiaTheme="minorEastAsia" w:cs="Times New Roman"/>
          <w:color w:val="auto"/>
          <w:lang w:eastAsia="en-US" w:bidi="ar-SA"/>
        </w:rPr>
        <w:t xml:space="preserve"> Res</w:t>
      </w:r>
      <w:r w:rsidR="009D3AE6">
        <w:rPr>
          <w:rFonts w:eastAsiaTheme="minorEastAsia" w:cs="Times New Roman"/>
          <w:color w:val="auto"/>
          <w:lang w:eastAsia="en-US" w:bidi="ar-SA"/>
        </w:rPr>
        <w:t>.</w:t>
      </w:r>
      <w:r>
        <w:rPr>
          <w:rFonts w:eastAsiaTheme="minorEastAsia" w:cs="Times New Roman"/>
          <w:color w:val="auto"/>
          <w:lang w:eastAsia="en-US" w:bidi="ar-SA"/>
        </w:rPr>
        <w:t xml:space="preserve"> 107</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r>
        <w:rPr>
          <w:rFonts w:eastAsiaTheme="minorEastAsia" w:cs="Times New Roman"/>
          <w:color w:val="auto"/>
          <w:lang w:eastAsia="en-US" w:bidi="ar-SA"/>
        </w:rPr>
        <w:t>117–132</w:t>
      </w:r>
      <w:r w:rsidR="009D3AE6">
        <w:rPr>
          <w:rFonts w:eastAsiaTheme="minorEastAsia" w:cs="Times New Roman"/>
          <w:color w:val="auto"/>
          <w:lang w:eastAsia="en-US" w:bidi="ar-SA"/>
        </w:rPr>
        <w:t>.</w:t>
      </w:r>
    </w:p>
    <w:p w14:paraId="3001D56C" w14:textId="7DAD2465"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J. Plank. Res. 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p>
    <w:p w14:paraId="5126DDD9" w14:textId="766196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Kahn</w:t>
      </w:r>
      <w:r w:rsidR="007D7861">
        <w:rPr>
          <w:rFonts w:eastAsiaTheme="minorEastAsia" w:cs="Times New Roman"/>
          <w:color w:val="auto"/>
          <w:lang w:eastAsia="en-US" w:bidi="ar-SA"/>
        </w:rPr>
        <w:t>,</w:t>
      </w:r>
      <w:r>
        <w:rPr>
          <w:rFonts w:eastAsiaTheme="minorEastAsia" w:cs="Times New Roman"/>
          <w:color w:val="auto"/>
          <w:lang w:eastAsia="en-US" w:bidi="ar-SA"/>
        </w:rPr>
        <w:t xml:space="preserve"> P</w:t>
      </w:r>
      <w:r w:rsidR="007D7861">
        <w:rPr>
          <w:rFonts w:eastAsiaTheme="minorEastAsia" w:cs="Times New Roman"/>
          <w:color w:val="auto"/>
          <w:lang w:eastAsia="en-US" w:bidi="ar-SA"/>
        </w:rPr>
        <w:t>.</w:t>
      </w:r>
      <w:r>
        <w:rPr>
          <w:rFonts w:eastAsiaTheme="minorEastAsia" w:cs="Times New Roman"/>
          <w:color w:val="auto"/>
          <w:lang w:eastAsia="en-US" w:bidi="ar-SA"/>
        </w:rPr>
        <w:t>, Herfort</w:t>
      </w:r>
      <w:r w:rsidR="007D7861">
        <w:rPr>
          <w:rFonts w:eastAsiaTheme="minorEastAsia" w:cs="Times New Roman"/>
          <w:color w:val="auto"/>
          <w:lang w:eastAsia="en-US" w:bidi="ar-SA"/>
        </w:rPr>
        <w:t>,</w:t>
      </w:r>
      <w:r>
        <w:rPr>
          <w:rFonts w:eastAsiaTheme="minorEastAsia" w:cs="Times New Roman"/>
          <w:color w:val="auto"/>
          <w:lang w:eastAsia="en-US" w:bidi="ar-SA"/>
        </w:rPr>
        <w:t xml:space="preserve"> L</w:t>
      </w:r>
      <w:r w:rsidR="007D7861">
        <w:rPr>
          <w:rFonts w:eastAsiaTheme="minorEastAsia" w:cs="Times New Roman"/>
          <w:color w:val="auto"/>
          <w:lang w:eastAsia="en-US" w:bidi="ar-SA"/>
        </w:rPr>
        <w:t>.</w:t>
      </w:r>
      <w:r>
        <w:rPr>
          <w:rFonts w:eastAsiaTheme="minorEastAsia" w:cs="Times New Roman"/>
          <w:color w:val="auto"/>
          <w:lang w:eastAsia="en-US" w:bidi="ar-SA"/>
        </w:rPr>
        <w:t>, Peterson</w:t>
      </w:r>
      <w:r w:rsidR="007D7861">
        <w:rPr>
          <w:rFonts w:eastAsiaTheme="minorEastAsia" w:cs="Times New Roman"/>
          <w:color w:val="auto"/>
          <w:lang w:eastAsia="en-US" w:bidi="ar-SA"/>
        </w:rPr>
        <w:t>,</w:t>
      </w:r>
      <w:r>
        <w:rPr>
          <w:rFonts w:eastAsiaTheme="minorEastAsia" w:cs="Times New Roman"/>
          <w:color w:val="auto"/>
          <w:lang w:eastAsia="en-US" w:bidi="ar-SA"/>
        </w:rPr>
        <w:t xml:space="preserve"> T</w:t>
      </w:r>
      <w:r w:rsidR="007D7861">
        <w:rPr>
          <w:rFonts w:eastAsiaTheme="minorEastAsia" w:cs="Times New Roman"/>
          <w:color w:val="auto"/>
          <w:lang w:eastAsia="en-US" w:bidi="ar-SA"/>
        </w:rPr>
        <w:t xml:space="preserve">. </w:t>
      </w:r>
      <w:r>
        <w:rPr>
          <w:rFonts w:eastAsiaTheme="minorEastAsia" w:cs="Times New Roman"/>
          <w:color w:val="auto"/>
          <w:lang w:eastAsia="en-US" w:bidi="ar-SA"/>
        </w:rPr>
        <w:t>D</w:t>
      </w:r>
      <w:r w:rsidR="007D7861">
        <w:rPr>
          <w:rFonts w:eastAsiaTheme="minorEastAsia" w:cs="Times New Roman"/>
          <w:color w:val="auto"/>
          <w:lang w:eastAsia="en-US" w:bidi="ar-SA"/>
        </w:rPr>
        <w:t>.</w:t>
      </w:r>
      <w:r>
        <w:rPr>
          <w:rFonts w:eastAsiaTheme="minorEastAsia" w:cs="Times New Roman"/>
          <w:color w:val="auto"/>
          <w:lang w:eastAsia="en-US" w:bidi="ar-SA"/>
        </w:rPr>
        <w:t xml:space="preserve">, </w:t>
      </w:r>
      <w:r w:rsidR="007D7861"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Discovery of a Katablepharissp. in the Columbia River estuary that is abundant during the spring and bears a unique large ribosomal subunit sequence element. MicrobiologyOpen 3</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r>
        <w:rPr>
          <w:rFonts w:eastAsiaTheme="minorEastAsia" w:cs="Times New Roman"/>
          <w:color w:val="auto"/>
          <w:lang w:eastAsia="en-US" w:bidi="ar-SA"/>
        </w:rPr>
        <w:t>764–776</w:t>
      </w:r>
      <w:r w:rsidR="007D7861">
        <w:rPr>
          <w:rFonts w:eastAsiaTheme="minorEastAsia" w:cs="Times New Roman"/>
          <w:color w:val="auto"/>
          <w:lang w:eastAsia="en-US" w:bidi="ar-SA"/>
        </w:rPr>
        <w:t>.</w:t>
      </w:r>
    </w:p>
    <w:p w14:paraId="215D17AC" w14:textId="488268B0"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Kim</w:t>
      </w:r>
      <w:r w:rsidR="007D7861">
        <w:rPr>
          <w:rFonts w:eastAsiaTheme="minorEastAsia" w:cs="Times New Roman"/>
          <w:color w:val="auto"/>
          <w:lang w:eastAsia="en-US" w:bidi="ar-SA"/>
        </w:rPr>
        <w:t>, S., Myung, G. P., Moon, C. et al. (</w:t>
      </w:r>
      <w:r>
        <w:rPr>
          <w:rFonts w:eastAsiaTheme="minorEastAsia" w:cs="Times New Roman"/>
          <w:color w:val="auto"/>
          <w:lang w:eastAsia="en-US" w:bidi="ar-SA"/>
        </w:rPr>
        <w:t>2007</w:t>
      </w:r>
      <w:r w:rsidR="007D7861">
        <w:rPr>
          <w:rFonts w:eastAsiaTheme="minorEastAsia" w:cs="Times New Roman"/>
          <w:color w:val="auto"/>
          <w:lang w:eastAsia="en-US" w:bidi="ar-SA"/>
        </w:rPr>
        <w:t>) Seasonal variations in phytoplankton growth and microzooplankton grazing in a temperate coastal embayment, Korea. Estuarine Coastal Shelf Sci. 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p>
    <w:p w14:paraId="0302DA7F" w14:textId="46AE0E8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r w:rsidR="006D3118">
        <w:rPr>
          <w:rFonts w:eastAsiaTheme="minorEastAsia" w:cs="Times New Roman"/>
          <w:color w:val="auto"/>
          <w:lang w:eastAsia="en-US" w:bidi="ar-SA"/>
        </w:rPr>
        <w:t>,</w:t>
      </w:r>
      <w:r>
        <w:rPr>
          <w:rFonts w:eastAsiaTheme="minorEastAsia" w:cs="Times New Roman"/>
          <w:color w:val="auto"/>
          <w:lang w:eastAsia="en-US" w:bidi="ar-SA"/>
        </w:rPr>
        <w:t xml:space="preserve"> E</w:t>
      </w:r>
      <w:r w:rsidR="006D3118">
        <w:rPr>
          <w:rFonts w:eastAsiaTheme="minorEastAsia" w:cs="Times New Roman"/>
          <w:color w:val="auto"/>
          <w:lang w:eastAsia="en-US" w:bidi="ar-SA"/>
        </w:rPr>
        <w:t xml:space="preserve">. </w:t>
      </w:r>
      <w:r>
        <w:rPr>
          <w:rFonts w:eastAsiaTheme="minorEastAsia" w:cs="Times New Roman"/>
          <w:color w:val="auto"/>
          <w:lang w:eastAsia="en-US" w:bidi="ar-SA"/>
        </w:rPr>
        <w:t>A</w:t>
      </w:r>
      <w:r w:rsidR="006D3118">
        <w:rPr>
          <w:rFonts w:eastAsiaTheme="minorEastAsia" w:cs="Times New Roman"/>
          <w:color w:val="auto"/>
          <w:lang w:eastAsia="en-US" w:bidi="ar-SA"/>
        </w:rPr>
        <w:t>.</w:t>
      </w:r>
      <w:r>
        <w:rPr>
          <w:rFonts w:eastAsiaTheme="minorEastAsia" w:cs="Times New Roman"/>
          <w:color w:val="auto"/>
          <w:lang w:eastAsia="en-US" w:bidi="ar-SA"/>
        </w:rPr>
        <w:t xml:space="preserve"> (2013) Evaluation of In Situ Phytoplankton Growth Rates: A Synthesis of Data from Varied Approaches. An</w:t>
      </w:r>
      <w:r w:rsidR="00C14C84">
        <w:rPr>
          <w:rFonts w:eastAsiaTheme="minorEastAsia" w:cs="Times New Roman"/>
          <w:color w:val="auto"/>
          <w:lang w:eastAsia="en-US" w:bidi="ar-SA"/>
        </w:rPr>
        <w:t>n.</w:t>
      </w:r>
      <w:r>
        <w:rPr>
          <w:rFonts w:eastAsiaTheme="minorEastAsia" w:cs="Times New Roman"/>
          <w:color w:val="auto"/>
          <w:lang w:eastAsia="en-US" w:bidi="ar-SA"/>
        </w:rPr>
        <w:t xml:space="preserve"> Rev</w:t>
      </w:r>
      <w:r w:rsidR="00C14C84">
        <w:rPr>
          <w:rFonts w:eastAsiaTheme="minorEastAsia" w:cs="Times New Roman"/>
          <w:color w:val="auto"/>
          <w:lang w:eastAsia="en-US" w:bidi="ar-SA"/>
        </w:rPr>
        <w:t>.</w:t>
      </w:r>
      <w:r>
        <w:rPr>
          <w:rFonts w:eastAsiaTheme="minorEastAsia" w:cs="Times New Roman"/>
          <w:color w:val="auto"/>
          <w:lang w:eastAsia="en-US" w:bidi="ar-SA"/>
        </w:rPr>
        <w:t xml:space="preserve"> Mar</w:t>
      </w:r>
      <w:r w:rsidR="00C14C84">
        <w:rPr>
          <w:rFonts w:eastAsiaTheme="minorEastAsia" w:cs="Times New Roman"/>
          <w:color w:val="auto"/>
          <w:lang w:eastAsia="en-US" w:bidi="ar-SA"/>
        </w:rPr>
        <w:t>.</w:t>
      </w:r>
      <w:r>
        <w:rPr>
          <w:rFonts w:eastAsiaTheme="minorEastAsia" w:cs="Times New Roman"/>
          <w:color w:val="auto"/>
          <w:lang w:eastAsia="en-US" w:bidi="ar-SA"/>
        </w:rPr>
        <w:t xml:space="preserve"> Sci</w:t>
      </w:r>
      <w:r w:rsidR="00C14C84">
        <w:rPr>
          <w:rFonts w:eastAsiaTheme="minorEastAsia" w:cs="Times New Roman"/>
          <w:color w:val="auto"/>
          <w:lang w:eastAsia="en-US" w:bidi="ar-SA"/>
        </w:rPr>
        <w:t>.</w:t>
      </w:r>
      <w:r>
        <w:rPr>
          <w:rFonts w:eastAsiaTheme="minorEastAsia" w:cs="Times New Roman"/>
          <w:color w:val="auto"/>
          <w:lang w:eastAsia="en-US" w:bidi="ar-SA"/>
        </w:rPr>
        <w:t xml:space="preserve"> 5</w:t>
      </w: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r>
        <w:rPr>
          <w:rFonts w:eastAsiaTheme="minorEastAsia" w:cs="Times New Roman"/>
          <w:color w:val="auto"/>
          <w:lang w:eastAsia="en-US" w:bidi="ar-SA"/>
        </w:rPr>
        <w:t>247–268</w:t>
      </w:r>
      <w:r w:rsidR="00C14C84">
        <w:rPr>
          <w:rFonts w:eastAsiaTheme="minorEastAsia" w:cs="Times New Roman"/>
          <w:color w:val="auto"/>
          <w:lang w:eastAsia="en-US" w:bidi="ar-SA"/>
        </w:rPr>
        <w:t>.</w:t>
      </w:r>
    </w:p>
    <w:p w14:paraId="1F84E599" w14:textId="3854BB6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r w:rsidR="00C14C84">
        <w:rPr>
          <w:rFonts w:eastAsiaTheme="minorEastAsia" w:cs="Times New Roman"/>
          <w:color w:val="auto"/>
          <w:lang w:eastAsia="en-US" w:bidi="ar-SA"/>
        </w:rPr>
        <w:t>,</w:t>
      </w:r>
      <w:r>
        <w:rPr>
          <w:rFonts w:eastAsiaTheme="minorEastAsia" w:cs="Times New Roman"/>
          <w:color w:val="auto"/>
          <w:lang w:eastAsia="en-US" w:bidi="ar-SA"/>
        </w:rPr>
        <w:t xml:space="preserve"> B</w:t>
      </w:r>
      <w:r w:rsidR="00C14C84">
        <w:rPr>
          <w:rFonts w:eastAsiaTheme="minorEastAsia" w:cs="Times New Roman"/>
          <w:color w:val="auto"/>
          <w:lang w:eastAsia="en-US" w:bidi="ar-SA"/>
        </w:rPr>
        <w:t>.</w:t>
      </w:r>
      <w:r>
        <w:rPr>
          <w:rFonts w:eastAsiaTheme="minorEastAsia" w:cs="Times New Roman"/>
          <w:color w:val="auto"/>
          <w:lang w:eastAsia="en-US" w:bidi="ar-SA"/>
        </w:rPr>
        <w:t>, Karl</w:t>
      </w:r>
      <w:r w:rsidR="00C14C84">
        <w:rPr>
          <w:rFonts w:eastAsiaTheme="minorEastAsia" w:cs="Times New Roman"/>
          <w:color w:val="auto"/>
          <w:lang w:eastAsia="en-US" w:bidi="ar-SA"/>
        </w:rPr>
        <w:t>,</w:t>
      </w:r>
      <w:r>
        <w:rPr>
          <w:rFonts w:eastAsiaTheme="minorEastAsia" w:cs="Times New Roman"/>
          <w:color w:val="auto"/>
          <w:lang w:eastAsia="en-US" w:bidi="ar-SA"/>
        </w:rPr>
        <w:t xml:space="preserve"> D</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r>
        <w:rPr>
          <w:rFonts w:eastAsiaTheme="minorEastAsia" w:cs="Times New Roman"/>
          <w:color w:val="auto"/>
          <w:lang w:eastAsia="en-US" w:bidi="ar-SA"/>
        </w:rPr>
        <w:t>, Letelier</w:t>
      </w:r>
      <w:r w:rsidR="00C14C84">
        <w:rPr>
          <w:rFonts w:eastAsiaTheme="minorEastAsia" w:cs="Times New Roman"/>
          <w:color w:val="auto"/>
          <w:lang w:eastAsia="en-US" w:bidi="ar-SA"/>
        </w:rPr>
        <w:t>,</w:t>
      </w:r>
      <w:r>
        <w:rPr>
          <w:rFonts w:eastAsiaTheme="minorEastAsia" w:cs="Times New Roman"/>
          <w:color w:val="auto"/>
          <w:lang w:eastAsia="en-US" w:bidi="ar-SA"/>
        </w:rPr>
        <w:t xml:space="preserve"> R</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 et al.</w:t>
      </w:r>
      <w:r>
        <w:rPr>
          <w:rFonts w:eastAsiaTheme="minorEastAsia" w:cs="Times New Roman"/>
          <w:color w:val="auto"/>
          <w:lang w:eastAsia="en-US" w:bidi="ar-SA"/>
        </w:rPr>
        <w:t xml:space="preserve"> (2013) Variability of chromophytic phytoplankton in the North Pacific Subtropical Gyre. Deep Sea Res</w:t>
      </w:r>
      <w:r w:rsidR="00DC1015">
        <w:rPr>
          <w:rFonts w:eastAsiaTheme="minorEastAsia" w:cs="Times New Roman"/>
          <w:color w:val="auto"/>
          <w:lang w:eastAsia="en-US" w:bidi="ar-SA"/>
        </w:rPr>
        <w:t>.</w:t>
      </w:r>
      <w:r>
        <w:rPr>
          <w:rFonts w:eastAsiaTheme="minorEastAsia" w:cs="Times New Roman"/>
          <w:color w:val="auto"/>
          <w:lang w:eastAsia="en-US" w:bidi="ar-SA"/>
        </w:rPr>
        <w:t xml:space="preserve"> Part II</w:t>
      </w:r>
      <w:r w:rsidR="00DC1015">
        <w:rPr>
          <w:rFonts w:eastAsiaTheme="minorEastAsia" w:cs="Times New Roman"/>
          <w:color w:val="auto"/>
          <w:lang w:eastAsia="en-US" w:bidi="ar-SA"/>
        </w:rPr>
        <w:t xml:space="preserve">. </w:t>
      </w:r>
      <w:r>
        <w:rPr>
          <w:rFonts w:eastAsiaTheme="minorEastAsia" w:cs="Times New Roman"/>
          <w:color w:val="auto"/>
          <w:lang w:eastAsia="en-US" w:bidi="ar-SA"/>
        </w:rPr>
        <w:t>93</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84–95</w:t>
      </w:r>
      <w:r w:rsidR="00DC1015">
        <w:rPr>
          <w:rFonts w:eastAsiaTheme="minorEastAsia" w:cs="Times New Roman"/>
          <w:color w:val="auto"/>
          <w:lang w:eastAsia="en-US" w:bidi="ar-SA"/>
        </w:rPr>
        <w:t>.</w:t>
      </w:r>
    </w:p>
    <w:p w14:paraId="4868DF8C" w14:textId="65367DC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w:t>
      </w:r>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0680808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Myung</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Kim</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 xml:space="preserve">. </w:t>
      </w:r>
      <w:r>
        <w:rPr>
          <w:rFonts w:eastAsiaTheme="minorEastAsia" w:cs="Times New Roman"/>
          <w:color w:val="auto"/>
          <w:lang w:eastAsia="en-US" w:bidi="ar-SA"/>
        </w:rPr>
        <w:t>S</w:t>
      </w:r>
      <w:r w:rsidR="00DC1015">
        <w:rPr>
          <w:rFonts w:eastAsiaTheme="minorEastAsia" w:cs="Times New Roman"/>
          <w:color w:val="auto"/>
          <w:lang w:eastAsia="en-US" w:bidi="ar-SA"/>
        </w:rPr>
        <w:t>.</w:t>
      </w:r>
      <w:r>
        <w:rPr>
          <w:rFonts w:eastAsiaTheme="minorEastAsia" w:cs="Times New Roman"/>
          <w:color w:val="auto"/>
          <w:lang w:eastAsia="en-US" w:bidi="ar-SA"/>
        </w:rPr>
        <w:t>, Park</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W</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(2013) Sequestered plastids in Mesodinium rubrum are functionally active up to 80 days of phototrophic growth without cryptomonad prey. Harmful Algae</w:t>
      </w:r>
      <w:r w:rsidR="00DC1015">
        <w:rPr>
          <w:rFonts w:eastAsiaTheme="minorEastAsia" w:cs="Times New Roman"/>
          <w:color w:val="auto"/>
          <w:lang w:eastAsia="en-US" w:bidi="ar-SA"/>
        </w:rPr>
        <w:t>.</w:t>
      </w:r>
      <w:r>
        <w:rPr>
          <w:rFonts w:eastAsiaTheme="minorEastAsia" w:cs="Times New Roman"/>
          <w:color w:val="auto"/>
          <w:lang w:eastAsia="en-US" w:bidi="ar-SA"/>
        </w:rPr>
        <w:t xml:space="preserve"> 27</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82–87</w:t>
      </w:r>
      <w:r w:rsidR="00DC1015">
        <w:rPr>
          <w:rFonts w:eastAsiaTheme="minorEastAsia" w:cs="Times New Roman"/>
          <w:color w:val="auto"/>
          <w:lang w:eastAsia="en-US" w:bidi="ar-SA"/>
        </w:rPr>
        <w:t>.</w:t>
      </w:r>
    </w:p>
    <w:p w14:paraId="245C7A45" w14:textId="192D644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Neal</w:t>
      </w:r>
      <w:r w:rsidR="00DC1015">
        <w:rPr>
          <w:rFonts w:eastAsiaTheme="minorEastAsia" w:cs="Times New Roman"/>
          <w:color w:val="auto"/>
          <w:lang w:eastAsia="en-US" w:bidi="ar-SA"/>
        </w:rPr>
        <w:t>,</w:t>
      </w:r>
      <w:r>
        <w:rPr>
          <w:rFonts w:eastAsiaTheme="minorEastAsia" w:cs="Times New Roman"/>
          <w:color w:val="auto"/>
          <w:lang w:eastAsia="en-US" w:bidi="ar-SA"/>
        </w:rPr>
        <w:t xml:space="preserve"> V</w:t>
      </w:r>
      <w:r w:rsidR="00DC1015">
        <w:rPr>
          <w:rFonts w:eastAsiaTheme="minorEastAsia" w:cs="Times New Roman"/>
          <w:color w:val="auto"/>
          <w:lang w:eastAsia="en-US" w:bidi="ar-SA"/>
        </w:rPr>
        <w:t xml:space="preserve">. </w:t>
      </w:r>
      <w:r>
        <w:rPr>
          <w:rFonts w:eastAsiaTheme="minorEastAsia" w:cs="Times New Roman"/>
          <w:color w:val="auto"/>
          <w:lang w:eastAsia="en-US" w:bidi="ar-SA"/>
        </w:rPr>
        <w:t>T</w:t>
      </w:r>
      <w:r w:rsidR="00DC1015">
        <w:rPr>
          <w:rFonts w:eastAsiaTheme="minorEastAsia" w:cs="Times New Roman"/>
          <w:color w:val="auto"/>
          <w:lang w:eastAsia="en-US" w:bidi="ar-SA"/>
        </w:rPr>
        <w:t>.</w:t>
      </w:r>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Seattle, WA</w:t>
      </w:r>
    </w:p>
    <w:p w14:paraId="0ACB6ED4" w14:textId="45B71A8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Nagai</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r>
        <w:rPr>
          <w:rFonts w:eastAsiaTheme="minorEastAsia" w:cs="Times New Roman"/>
          <w:color w:val="auto"/>
          <w:lang w:eastAsia="en-US" w:bidi="ar-SA"/>
        </w:rPr>
        <w:t>,Takano</w:t>
      </w:r>
      <w:r w:rsidR="00DC1015">
        <w:rPr>
          <w:rFonts w:eastAsiaTheme="minorEastAsia" w:cs="Times New Roman"/>
          <w:color w:val="auto"/>
          <w:lang w:eastAsia="en-US" w:bidi="ar-SA"/>
        </w:rPr>
        <w:t>,</w:t>
      </w:r>
      <w:r>
        <w:rPr>
          <w:rFonts w:eastAsiaTheme="minorEastAsia" w:cs="Times New Roman"/>
          <w:color w:val="auto"/>
          <w:lang w:eastAsia="en-US" w:bidi="ar-SA"/>
        </w:rPr>
        <w:t xml:space="preserve"> Y</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sidR="00DC1015">
        <w:rPr>
          <w:rFonts w:eastAsiaTheme="minorEastAsia" w:cs="Times New Roman"/>
          <w:color w:val="auto"/>
          <w:lang w:eastAsia="en-US" w:bidi="ar-SA"/>
        </w:rPr>
        <w:t xml:space="preserve"> </w:t>
      </w:r>
      <w:r>
        <w:rPr>
          <w:rFonts w:eastAsiaTheme="minorEastAsia" w:cs="Times New Roman"/>
          <w:color w:val="auto"/>
          <w:lang w:eastAsia="en-US" w:bidi="ar-SA"/>
        </w:rPr>
        <w:t>(2008) Growth characteristics and phylogenetic analysis of the marine dinoflagellate Dinophysis infundibulus (Dinophyceae). Aquat</w:t>
      </w:r>
      <w:r w:rsidR="00DC1015">
        <w:rPr>
          <w:rFonts w:eastAsiaTheme="minorEastAsia" w:cs="Times New Roman"/>
          <w:color w:val="auto"/>
          <w:lang w:eastAsia="en-US" w:bidi="ar-SA"/>
        </w:rPr>
        <w:t>. Microb. Ecol. 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p>
    <w:p w14:paraId="3967729D" w14:textId="3A7790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r w:rsidR="00DC1015">
        <w:rPr>
          <w:rFonts w:eastAsiaTheme="minorEastAsia" w:cs="Times New Roman"/>
          <w:color w:val="auto"/>
          <w:lang w:eastAsia="en-US" w:bidi="ar-SA"/>
        </w:rPr>
        <w:t>,</w:t>
      </w:r>
      <w:r>
        <w:rPr>
          <w:rFonts w:eastAsiaTheme="minorEastAsia" w:cs="Times New Roman"/>
          <w:color w:val="auto"/>
          <w:lang w:eastAsia="en-US" w:bidi="ar-SA"/>
        </w:rPr>
        <w:t xml:space="preserve"> T</w:t>
      </w:r>
      <w:r w:rsidR="00DC1015">
        <w:rPr>
          <w:rFonts w:eastAsiaTheme="minorEastAsia" w:cs="Times New Roman"/>
          <w:color w:val="auto"/>
          <w:lang w:eastAsia="en-US" w:bidi="ar-SA"/>
        </w:rPr>
        <w:t xml:space="preserve">. </w:t>
      </w:r>
      <w:r>
        <w:rPr>
          <w:rFonts w:eastAsiaTheme="minorEastAsia" w:cs="Times New Roman"/>
          <w:color w:val="auto"/>
          <w:lang w:eastAsia="en-US" w:bidi="ar-SA"/>
        </w:rPr>
        <w:t>D</w:t>
      </w:r>
      <w:r w:rsidR="00DC1015">
        <w:rPr>
          <w:rFonts w:eastAsiaTheme="minorEastAsia" w:cs="Times New Roman"/>
          <w:color w:val="auto"/>
          <w:lang w:eastAsia="en-US" w:bidi="ar-SA"/>
        </w:rPr>
        <w:t>.</w:t>
      </w:r>
      <w:r>
        <w:rPr>
          <w:rFonts w:eastAsiaTheme="minorEastAsia" w:cs="Times New Roman"/>
          <w:color w:val="auto"/>
          <w:lang w:eastAsia="en-US" w:bidi="ar-SA"/>
        </w:rPr>
        <w:t>, Golda</w:t>
      </w:r>
      <w:r w:rsidR="00DC1015">
        <w:rPr>
          <w:rFonts w:eastAsiaTheme="minorEastAsia" w:cs="Times New Roman"/>
          <w:color w:val="auto"/>
          <w:lang w:eastAsia="en-US" w:bidi="ar-SA"/>
        </w:rPr>
        <w:t>,</w:t>
      </w:r>
      <w:r>
        <w:rPr>
          <w:rFonts w:eastAsiaTheme="minorEastAsia" w:cs="Times New Roman"/>
          <w:color w:val="auto"/>
          <w:lang w:eastAsia="en-US" w:bidi="ar-SA"/>
        </w:rPr>
        <w:t xml:space="preserve"> R</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Garcia</w:t>
      </w:r>
      <w:r w:rsidR="00DC1015">
        <w:rPr>
          <w:rFonts w:eastAsiaTheme="minorEastAsia" w:cs="Times New Roman"/>
          <w:color w:val="auto"/>
          <w:lang w:eastAsia="en-US" w:bidi="ar-SA"/>
        </w:rPr>
        <w:t>,</w:t>
      </w:r>
      <w:r>
        <w:rPr>
          <w:rFonts w:eastAsiaTheme="minorEastAsia" w:cs="Times New Roman"/>
          <w:color w:val="auto"/>
          <w:lang w:eastAsia="en-US" w:bidi="ar-SA"/>
        </w:rPr>
        <w:t xml:space="preserve"> M</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Aqua</w:t>
      </w:r>
      <w:r w:rsidR="00DC1015">
        <w:rPr>
          <w:rFonts w:eastAsiaTheme="minorEastAsia" w:cs="Times New Roman"/>
          <w:color w:val="auto"/>
          <w:lang w:eastAsia="en-US" w:bidi="ar-SA"/>
        </w:rPr>
        <w:t>t.</w:t>
      </w:r>
      <w:r>
        <w:rPr>
          <w:rFonts w:eastAsiaTheme="minorEastAsia" w:cs="Times New Roman"/>
          <w:color w:val="auto"/>
          <w:lang w:eastAsia="en-US" w:bidi="ar-SA"/>
        </w:rPr>
        <w:t xml:space="preserve"> Micro</w:t>
      </w:r>
      <w:r w:rsidR="00DC1015">
        <w:rPr>
          <w:rFonts w:eastAsiaTheme="minorEastAsia" w:cs="Times New Roman"/>
          <w:color w:val="auto"/>
          <w:lang w:eastAsia="en-US" w:bidi="ar-SA"/>
        </w:rPr>
        <w:t>b.</w:t>
      </w:r>
      <w:r>
        <w:rPr>
          <w:rFonts w:eastAsiaTheme="minorEastAsia" w:cs="Times New Roman"/>
          <w:color w:val="auto"/>
          <w:lang w:eastAsia="en-US" w:bidi="ar-SA"/>
        </w:rPr>
        <w:t xml:space="preserve"> Ecol</w:t>
      </w:r>
      <w:r w:rsidR="00DC1015">
        <w:rPr>
          <w:rFonts w:eastAsiaTheme="minorEastAsia" w:cs="Times New Roman"/>
          <w:color w:val="auto"/>
          <w:lang w:eastAsia="en-US" w:bidi="ar-SA"/>
        </w:rPr>
        <w:t>.</w:t>
      </w:r>
      <w:r>
        <w:rPr>
          <w:rFonts w:eastAsiaTheme="minorEastAsia" w:cs="Times New Roman"/>
          <w:color w:val="auto"/>
          <w:lang w:eastAsia="en-US" w:bidi="ar-SA"/>
        </w:rPr>
        <w:t xml:space="preserve"> 68</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117–130</w:t>
      </w:r>
      <w:r w:rsidR="00DC1015">
        <w:rPr>
          <w:rFonts w:eastAsiaTheme="minorEastAsia" w:cs="Times New Roman"/>
          <w:color w:val="auto"/>
          <w:lang w:eastAsia="en-US" w:bidi="ar-SA"/>
        </w:rPr>
        <w:t>.</w:t>
      </w:r>
    </w:p>
    <w:p w14:paraId="50A4C255" w14:textId="5AA15FC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r w:rsidR="00DC1015">
        <w:rPr>
          <w:rFonts w:eastAsiaTheme="minorEastAsia" w:cs="Times New Roman"/>
          <w:color w:val="auto"/>
          <w:lang w:eastAsia="en-US" w:bidi="ar-SA"/>
        </w:rPr>
        <w:t>,</w:t>
      </w:r>
      <w:r>
        <w:rPr>
          <w:rFonts w:eastAsiaTheme="minorEastAsia" w:cs="Times New Roman"/>
          <w:color w:val="auto"/>
          <w:lang w:eastAsia="en-US" w:bidi="ar-SA"/>
        </w:rPr>
        <w:t xml:space="preserve"> P</w:t>
      </w:r>
      <w:r w:rsidR="00DC1015">
        <w:rPr>
          <w:rFonts w:eastAsiaTheme="minorEastAsia" w:cs="Times New Roman"/>
          <w:color w:val="auto"/>
          <w:lang w:eastAsia="en-US" w:bidi="ar-SA"/>
        </w:rPr>
        <w:t>.</w:t>
      </w:r>
      <w:r>
        <w:rPr>
          <w:rFonts w:eastAsiaTheme="minorEastAsia" w:cs="Times New Roman"/>
          <w:color w:val="auto"/>
          <w:lang w:eastAsia="en-US" w:bidi="ar-SA"/>
        </w:rPr>
        <w:t>, Garrido</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Jaen</w:t>
      </w:r>
      <w:r w:rsidR="00DC1015">
        <w:rPr>
          <w:rFonts w:eastAsiaTheme="minorEastAsia" w:cs="Times New Roman"/>
          <w:color w:val="auto"/>
          <w:lang w:eastAsia="en-US" w:bidi="ar-SA"/>
        </w:rPr>
        <w:t>,</w:t>
      </w:r>
      <w:r>
        <w:rPr>
          <w:rFonts w:eastAsiaTheme="minorEastAsia" w:cs="Times New Roman"/>
          <w:color w:val="auto"/>
          <w:lang w:eastAsia="en-US" w:bidi="ar-SA"/>
        </w:rPr>
        <w:t xml:space="preserve"> D</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Pr>
          <w:rFonts w:eastAsiaTheme="minorEastAsia" w:cs="Times New Roman"/>
          <w:color w:val="auto"/>
          <w:lang w:eastAsia="en-US" w:bidi="ar-SA"/>
        </w:rPr>
        <w:t>et al.</w:t>
      </w:r>
      <w:r>
        <w:rPr>
          <w:rFonts w:eastAsiaTheme="minorEastAsia" w:cs="Times New Roman"/>
          <w:color w:val="auto"/>
          <w:lang w:eastAsia="en-US" w:bidi="ar-SA"/>
        </w:rPr>
        <w:t xml:space="preserve"> (2013)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J</w:t>
      </w:r>
      <w:r w:rsidR="00DC1015">
        <w:rPr>
          <w:rFonts w:eastAsiaTheme="minorEastAsia" w:cs="Times New Roman"/>
          <w:color w:val="auto"/>
          <w:lang w:eastAsia="en-US" w:bidi="ar-SA"/>
        </w:rPr>
        <w:t>. Plankton Res.</w:t>
      </w:r>
      <w:r>
        <w:rPr>
          <w:rFonts w:eastAsiaTheme="minorEastAsia" w:cs="Times New Roman"/>
          <w:color w:val="auto"/>
          <w:lang w:eastAsia="en-US" w:bidi="ar-SA"/>
        </w:rPr>
        <w:t xml:space="preserve"> 35</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433–437</w:t>
      </w:r>
      <w:r w:rsidR="00DC1015">
        <w:rPr>
          <w:rFonts w:eastAsiaTheme="minorEastAsia" w:cs="Times New Roman"/>
          <w:color w:val="auto"/>
          <w:lang w:eastAsia="en-US" w:bidi="ar-SA"/>
        </w:rPr>
        <w:t>.</w:t>
      </w:r>
    </w:p>
    <w:p w14:paraId="5BC013CA" w14:textId="6210C56C"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w:t>
      </w:r>
      <w:r w:rsidR="00DC1015">
        <w:rPr>
          <w:rFonts w:eastAsiaTheme="minorEastAsia" w:cs="Times New Roman"/>
          <w:color w:val="auto"/>
          <w:lang w:eastAsia="en-US" w:bidi="ar-SA"/>
        </w:rPr>
        <w:t>,</w:t>
      </w:r>
      <w:r>
        <w:rPr>
          <w:rFonts w:eastAsiaTheme="minorEastAsia" w:cs="Times New Roman"/>
          <w:color w:val="auto"/>
          <w:lang w:eastAsia="en-US" w:bidi="ar-SA"/>
        </w:rPr>
        <w:t xml:space="preserve"> F</w:t>
      </w:r>
      <w:r w:rsidR="00DC1015">
        <w:rPr>
          <w:rFonts w:eastAsiaTheme="minorEastAsia" w:cs="Times New Roman"/>
          <w:color w:val="auto"/>
          <w:lang w:eastAsia="en-US" w:bidi="ar-SA"/>
        </w:rPr>
        <w:t>.</w:t>
      </w:r>
      <w:r>
        <w:rPr>
          <w:rFonts w:eastAsiaTheme="minorEastAsia" w:cs="Times New Roman"/>
          <w:color w:val="auto"/>
          <w:lang w:eastAsia="en-US" w:bidi="ar-SA"/>
        </w:rPr>
        <w:t>, Swalwell</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w:t>
      </w:r>
      <w:r>
        <w:rPr>
          <w:rFonts w:eastAsiaTheme="minorEastAsia" w:cs="Times New Roman"/>
          <w:color w:val="auto"/>
          <w:lang w:eastAsia="en-US" w:bidi="ar-SA"/>
        </w:rPr>
        <w:t>, Clayton</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(2015) Light-driven synchrony of Prochlorococcus growth and mortality in the subtropical Pacific gyre. </w:t>
      </w:r>
      <w:r w:rsidR="00DC1015">
        <w:rPr>
          <w:rFonts w:eastAsiaTheme="minorEastAsia" w:cs="Times New Roman"/>
          <w:color w:val="auto"/>
          <w:lang w:eastAsia="en-US" w:bidi="ar-SA"/>
        </w:rPr>
        <w:t xml:space="preserve">Proc. Natl. Acad.  Sci. </w:t>
      </w:r>
      <w:r>
        <w:rPr>
          <w:rFonts w:eastAsiaTheme="minorEastAsia" w:cs="Times New Roman"/>
          <w:color w:val="auto"/>
          <w:lang w:eastAsia="en-US" w:bidi="ar-SA"/>
        </w:rPr>
        <w:t>112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8008–8012</w:t>
      </w:r>
      <w:r w:rsidR="00DC1015">
        <w:rPr>
          <w:rFonts w:eastAsiaTheme="minorEastAsia" w:cs="Times New Roman"/>
          <w:color w:val="auto"/>
          <w:lang w:eastAsia="en-US" w:bidi="ar-SA"/>
        </w:rPr>
        <w:t>.</w:t>
      </w:r>
    </w:p>
    <w:p w14:paraId="72C40F36" w14:textId="2896C12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Small</w:t>
      </w:r>
      <w:r w:rsidR="004B5FA3">
        <w:rPr>
          <w:rFonts w:eastAsiaTheme="minorEastAsia" w:cs="Times New Roman"/>
          <w:color w:val="auto"/>
          <w:lang w:eastAsia="en-US" w:bidi="ar-SA"/>
        </w:rPr>
        <w:t>,</w:t>
      </w:r>
      <w:r>
        <w:rPr>
          <w:rFonts w:eastAsiaTheme="minorEastAsia" w:cs="Times New Roman"/>
          <w:color w:val="auto"/>
          <w:lang w:eastAsia="en-US" w:bidi="ar-SA"/>
        </w:rPr>
        <w:t xml:space="preserve"> L</w:t>
      </w:r>
      <w:r w:rsidR="004B5FA3">
        <w:rPr>
          <w:rFonts w:eastAsiaTheme="minorEastAsia" w:cs="Times New Roman"/>
          <w:color w:val="auto"/>
          <w:lang w:eastAsia="en-US" w:bidi="ar-SA"/>
        </w:rPr>
        <w:t xml:space="preserve">. </w:t>
      </w:r>
      <w:r>
        <w:rPr>
          <w:rFonts w:eastAsiaTheme="minorEastAsia" w:cs="Times New Roman"/>
          <w:color w:val="auto"/>
          <w:lang w:eastAsia="en-US" w:bidi="ar-SA"/>
        </w:rPr>
        <w:t>F</w:t>
      </w:r>
      <w:r w:rsidR="004B5FA3">
        <w:rPr>
          <w:rFonts w:eastAsiaTheme="minorEastAsia" w:cs="Times New Roman"/>
          <w:color w:val="auto"/>
          <w:lang w:eastAsia="en-US" w:bidi="ar-SA"/>
        </w:rPr>
        <w:t>.</w:t>
      </w:r>
      <w:r>
        <w:rPr>
          <w:rFonts w:eastAsiaTheme="minorEastAsia" w:cs="Times New Roman"/>
          <w:color w:val="auto"/>
          <w:lang w:eastAsia="en-US" w:bidi="ar-SA"/>
        </w:rPr>
        <w:t>, McIntire</w:t>
      </w:r>
      <w:r w:rsidR="004B5FA3">
        <w:rPr>
          <w:rFonts w:eastAsiaTheme="minorEastAsia" w:cs="Times New Roman"/>
          <w:color w:val="auto"/>
          <w:lang w:eastAsia="en-US" w:bidi="ar-SA"/>
        </w:rPr>
        <w:t>,</w:t>
      </w:r>
      <w:r>
        <w:rPr>
          <w:rFonts w:eastAsiaTheme="minorEastAsia" w:cs="Times New Roman"/>
          <w:color w:val="auto"/>
          <w:lang w:eastAsia="en-US" w:bidi="ar-SA"/>
        </w:rPr>
        <w:t xml:space="preserve"> C</w:t>
      </w:r>
      <w:r w:rsidR="004B5FA3">
        <w:rPr>
          <w:rFonts w:eastAsiaTheme="minorEastAsia" w:cs="Times New Roman"/>
          <w:color w:val="auto"/>
          <w:lang w:eastAsia="en-US" w:bidi="ar-SA"/>
        </w:rPr>
        <w:t xml:space="preserve">. </w:t>
      </w:r>
      <w:r>
        <w:rPr>
          <w:rFonts w:eastAsiaTheme="minorEastAsia" w:cs="Times New Roman"/>
          <w:color w:val="auto"/>
          <w:lang w:eastAsia="en-US" w:bidi="ar-SA"/>
        </w:rPr>
        <w:t>D</w:t>
      </w:r>
      <w:r w:rsidR="004B5FA3">
        <w:rPr>
          <w:rFonts w:eastAsiaTheme="minorEastAsia" w:cs="Times New Roman"/>
          <w:color w:val="auto"/>
          <w:lang w:eastAsia="en-US" w:bidi="ar-SA"/>
        </w:rPr>
        <w:t>.</w:t>
      </w:r>
      <w:r>
        <w:rPr>
          <w:rFonts w:eastAsiaTheme="minorEastAsia" w:cs="Times New Roman"/>
          <w:color w:val="auto"/>
          <w:lang w:eastAsia="en-US" w:bidi="ar-SA"/>
        </w:rPr>
        <w:t>, MacDonald</w:t>
      </w:r>
      <w:r w:rsidR="004B5FA3">
        <w:rPr>
          <w:rFonts w:eastAsiaTheme="minorEastAsia" w:cs="Times New Roman"/>
          <w:color w:val="auto"/>
          <w:lang w:eastAsia="en-US" w:bidi="ar-SA"/>
        </w:rPr>
        <w:t>,</w:t>
      </w:r>
      <w:r>
        <w:rPr>
          <w:rFonts w:eastAsiaTheme="minorEastAsia" w:cs="Times New Roman"/>
          <w:color w:val="auto"/>
          <w:lang w:eastAsia="en-US" w:bidi="ar-SA"/>
        </w:rPr>
        <w:t xml:space="preserve"> K</w:t>
      </w:r>
      <w:r w:rsidR="004B5FA3">
        <w:rPr>
          <w:rFonts w:eastAsiaTheme="minorEastAsia" w:cs="Times New Roman"/>
          <w:color w:val="auto"/>
          <w:lang w:eastAsia="en-US" w:bidi="ar-SA"/>
        </w:rPr>
        <w:t xml:space="preserve">. </w:t>
      </w:r>
      <w:r>
        <w:rPr>
          <w:rFonts w:eastAsiaTheme="minorEastAsia" w:cs="Times New Roman"/>
          <w:color w:val="auto"/>
          <w:lang w:eastAsia="en-US" w:bidi="ar-SA"/>
        </w:rPr>
        <w:t>B</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et al.</w:t>
      </w:r>
      <w:r w:rsidRPr="007D3FAC">
        <w:rPr>
          <w:rFonts w:eastAsiaTheme="minorEastAsia" w:cs="Times New Roman"/>
          <w:i/>
          <w:color w:val="auto"/>
          <w:lang w:eastAsia="en-US" w:bidi="ar-SA"/>
        </w:rPr>
        <w:t xml:space="preserve"> </w:t>
      </w:r>
      <w:r>
        <w:rPr>
          <w:rFonts w:eastAsiaTheme="minorEastAsia" w:cs="Times New Roman"/>
          <w:color w:val="auto"/>
          <w:lang w:eastAsia="en-US" w:bidi="ar-SA"/>
        </w:rPr>
        <w:t>(1990) Primary production, plant and detrital biomass, and particle transport in the Columbia River Estuary. Prog</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175–210</w:t>
      </w:r>
      <w:r w:rsidR="004B5FA3">
        <w:rPr>
          <w:rFonts w:eastAsiaTheme="minorEastAsia" w:cs="Times New Roman"/>
          <w:color w:val="auto"/>
          <w:lang w:eastAsia="en-US" w:bidi="ar-SA"/>
        </w:rPr>
        <w:t>.</w:t>
      </w:r>
    </w:p>
    <w:p w14:paraId="66887ADC" w14:textId="7A614F3B"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M</w:t>
      </w:r>
      <w:r w:rsidR="004B5FA3">
        <w:rPr>
          <w:rFonts w:eastAsiaTheme="minorEastAsia" w:cs="Times New Roman"/>
          <w:color w:val="auto"/>
          <w:lang w:eastAsia="en-US" w:bidi="ar-SA"/>
        </w:rPr>
        <w:t>.</w:t>
      </w:r>
      <w:r>
        <w:rPr>
          <w:rFonts w:eastAsiaTheme="minorEastAsia" w:cs="Times New Roman"/>
          <w:color w:val="auto"/>
          <w:lang w:eastAsia="en-US" w:bidi="ar-SA"/>
        </w:rPr>
        <w:t>, Olson</w:t>
      </w:r>
      <w:r w:rsidR="004B5FA3">
        <w:rPr>
          <w:rFonts w:eastAsiaTheme="minorEastAsia" w:cs="Times New Roman"/>
          <w:color w:val="auto"/>
          <w:lang w:eastAsia="en-US" w:bidi="ar-SA"/>
        </w:rPr>
        <w:t>,</w:t>
      </w:r>
      <w:r>
        <w:rPr>
          <w:rFonts w:eastAsiaTheme="minorEastAsia" w:cs="Times New Roman"/>
          <w:color w:val="auto"/>
          <w:lang w:eastAsia="en-US" w:bidi="ar-SA"/>
        </w:rPr>
        <w:t xml:space="preserve"> R</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r>
        <w:rPr>
          <w:rFonts w:eastAsiaTheme="minorEastAsia" w:cs="Times New Roman"/>
          <w:color w:val="auto"/>
          <w:lang w:eastAsia="en-US" w:bidi="ar-SA"/>
        </w:rPr>
        <w:t>, Neubert</w:t>
      </w:r>
      <w:r w:rsidR="004B5FA3">
        <w:rPr>
          <w:rFonts w:eastAsiaTheme="minorEastAsia" w:cs="Times New Roman"/>
          <w:color w:val="auto"/>
          <w:lang w:eastAsia="en-US" w:bidi="ar-SA"/>
        </w:rPr>
        <w:t>,</w:t>
      </w:r>
      <w:r>
        <w:rPr>
          <w:rFonts w:eastAsiaTheme="minorEastAsia" w:cs="Times New Roman"/>
          <w:color w:val="auto"/>
          <w:lang w:eastAsia="en-US" w:bidi="ar-SA"/>
        </w:rPr>
        <w:t xml:space="preserve"> M</w:t>
      </w:r>
      <w:r w:rsidR="004B5FA3">
        <w:rPr>
          <w:rFonts w:eastAsiaTheme="minorEastAsia" w:cs="Times New Roman"/>
          <w:color w:val="auto"/>
          <w:lang w:eastAsia="en-US" w:bidi="ar-SA"/>
        </w:rPr>
        <w:t xml:space="preserve">. </w:t>
      </w:r>
      <w:r>
        <w:rPr>
          <w:rFonts w:eastAsiaTheme="minorEastAsia" w:cs="Times New Roman"/>
          <w:color w:val="auto"/>
          <w:lang w:eastAsia="en-US" w:bidi="ar-SA"/>
        </w:rPr>
        <w:t>G</w:t>
      </w:r>
      <w:r w:rsidR="004B5FA3">
        <w:rPr>
          <w:rFonts w:eastAsiaTheme="minorEastAsia" w:cs="Times New Roman"/>
          <w:color w:val="auto"/>
          <w:lang w:eastAsia="en-US" w:bidi="ar-SA"/>
        </w:rPr>
        <w:t>.</w:t>
      </w:r>
      <w:r w:rsidR="004B5FA3" w:rsidRPr="007D3FAC">
        <w:rPr>
          <w:rFonts w:eastAsiaTheme="minorEastAsia" w:cs="Times New Roman"/>
          <w:i/>
          <w:color w:val="auto"/>
          <w:lang w:eastAsia="en-US" w:bidi="ar-SA"/>
        </w:rPr>
        <w:t xml:space="preserve"> et al. </w:t>
      </w:r>
      <w:r>
        <w:rPr>
          <w:rFonts w:eastAsiaTheme="minorEastAsia" w:cs="Times New Roman"/>
          <w:color w:val="auto"/>
          <w:lang w:eastAsia="en-US" w:bidi="ar-SA"/>
        </w:rPr>
        <w:t>(2003) Growth Rates of Coastal Phytoplankton from Time-Series Measurements with a Submersible Flow Cytometer. Limno</w:t>
      </w:r>
      <w:r w:rsidR="004B5FA3">
        <w:rPr>
          <w:rFonts w:eastAsiaTheme="minorEastAsia" w:cs="Times New Roman"/>
          <w:color w:val="auto"/>
          <w:lang w:eastAsia="en-US" w:bidi="ar-SA"/>
        </w:rPr>
        <w:t>l.</w:t>
      </w:r>
      <w:r>
        <w:rPr>
          <w:rFonts w:eastAsiaTheme="minorEastAsia" w:cs="Times New Roman"/>
          <w:color w:val="auto"/>
          <w:lang w:eastAsia="en-US" w:bidi="ar-SA"/>
        </w:rPr>
        <w:t xml:space="preserve"> Oceano</w:t>
      </w:r>
      <w:r w:rsidR="004B5FA3">
        <w:rPr>
          <w:rFonts w:eastAsiaTheme="minorEastAsia" w:cs="Times New Roman"/>
          <w:color w:val="auto"/>
          <w:lang w:eastAsia="en-US" w:bidi="ar-SA"/>
        </w:rPr>
        <w:t>g.</w:t>
      </w:r>
      <w:r>
        <w:rPr>
          <w:rFonts w:eastAsiaTheme="minorEastAsia" w:cs="Times New Roman"/>
          <w:color w:val="auto"/>
          <w:lang w:eastAsia="en-US" w:bidi="ar-SA"/>
        </w:rPr>
        <w:t xml:space="preserve"> 48</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1756–1765</w:t>
      </w:r>
      <w:r w:rsidR="004B5FA3">
        <w:rPr>
          <w:rFonts w:eastAsiaTheme="minorEastAsia" w:cs="Times New Roman"/>
          <w:color w:val="auto"/>
          <w:lang w:eastAsia="en-US" w:bidi="ar-SA"/>
        </w:rPr>
        <w:t>.</w:t>
      </w:r>
    </w:p>
    <w:p w14:paraId="1CDE27A9" w14:textId="09399D3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w:t>
      </w:r>
      <w:r w:rsidR="004B5FA3">
        <w:rPr>
          <w:rFonts w:eastAsiaTheme="minorEastAsia" w:cs="Times New Roman"/>
          <w:color w:val="auto"/>
          <w:lang w:eastAsia="en-US" w:bidi="ar-SA"/>
        </w:rPr>
        <w:t>,</w:t>
      </w:r>
      <w:r>
        <w:rPr>
          <w:rFonts w:eastAsiaTheme="minorEastAsia" w:cs="Times New Roman"/>
          <w:color w:val="auto"/>
          <w:lang w:eastAsia="en-US" w:bidi="ar-SA"/>
        </w:rPr>
        <w:t xml:space="preserve"> D</w:t>
      </w:r>
      <w:r w:rsidR="004B5FA3">
        <w:rPr>
          <w:rFonts w:eastAsiaTheme="minorEastAsia" w:cs="Times New Roman"/>
          <w:color w:val="auto"/>
          <w:lang w:eastAsia="en-US" w:bidi="ar-SA"/>
        </w:rPr>
        <w:t xml:space="preserve">. </w:t>
      </w:r>
      <w:r>
        <w:rPr>
          <w:rFonts w:eastAsiaTheme="minorEastAsia" w:cs="Times New Roman"/>
          <w:color w:val="auto"/>
          <w:lang w:eastAsia="en-US" w:bidi="ar-SA"/>
        </w:rPr>
        <w:t>K</w:t>
      </w:r>
      <w:r w:rsidR="004B5FA3">
        <w:rPr>
          <w:rFonts w:eastAsiaTheme="minorEastAsia" w:cs="Times New Roman"/>
          <w:color w:val="auto"/>
          <w:lang w:eastAsia="en-US" w:bidi="ar-SA"/>
        </w:rPr>
        <w:t>.</w:t>
      </w:r>
      <w:r>
        <w:rPr>
          <w:rFonts w:eastAsiaTheme="minorEastAsia" w:cs="Times New Roman"/>
          <w:color w:val="auto"/>
          <w:lang w:eastAsia="en-US" w:bidi="ar-SA"/>
        </w:rPr>
        <w:t>, Taniguchi</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Michaels</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xml:space="preserve"> (1989) Abundance of autotrophic, mixotrophic and heterotrophic planktonic ciliates in shelf and slope waters. </w:t>
      </w:r>
      <w:r w:rsidR="004B5FA3">
        <w:rPr>
          <w:rFonts w:eastAsiaTheme="minorEastAsia" w:cs="Times New Roman"/>
          <w:color w:val="auto"/>
          <w:lang w:eastAsia="en-US" w:bidi="ar-SA"/>
        </w:rPr>
        <w:t xml:space="preserve">Mar. Eco.: Prog. Ser. </w:t>
      </w:r>
      <w:r>
        <w:rPr>
          <w:rFonts w:eastAsiaTheme="minorEastAsia" w:cs="Times New Roman"/>
          <w:color w:val="auto"/>
          <w:lang w:eastAsia="en-US" w:bidi="ar-SA"/>
        </w:rPr>
        <w:t>50</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241–254</w:t>
      </w:r>
      <w:r w:rsidR="004B5FA3">
        <w:rPr>
          <w:rFonts w:eastAsiaTheme="minorEastAsia" w:cs="Times New Roman"/>
          <w:color w:val="auto"/>
          <w:lang w:eastAsia="en-US" w:bidi="ar-SA"/>
        </w:rPr>
        <w:t>.</w:t>
      </w:r>
    </w:p>
    <w:p w14:paraId="11A43ACA" w14:textId="5A5449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r w:rsidR="004B5FA3">
        <w:rPr>
          <w:rFonts w:eastAsiaTheme="minorEastAsia" w:cs="Times New Roman"/>
          <w:color w:val="auto"/>
          <w:lang w:eastAsia="en-US" w:bidi="ar-SA"/>
        </w:rPr>
        <w:t>,</w:t>
      </w:r>
      <w:r>
        <w:rPr>
          <w:rFonts w:eastAsiaTheme="minorEastAsia" w:cs="Times New Roman"/>
          <w:color w:val="auto"/>
          <w:lang w:eastAsia="en-US" w:bidi="ar-SA"/>
        </w:rPr>
        <w:t xml:space="preserve"> S</w:t>
      </w:r>
      <w:r w:rsidR="004B5FA3">
        <w:rPr>
          <w:rFonts w:eastAsiaTheme="minorEastAsia" w:cs="Times New Roman"/>
          <w:color w:val="auto"/>
          <w:lang w:eastAsia="en-US" w:bidi="ar-SA"/>
        </w:rPr>
        <w:t>.</w:t>
      </w:r>
      <w:r>
        <w:rPr>
          <w:rFonts w:eastAsiaTheme="minorEastAsia" w:cs="Times New Roman"/>
          <w:color w:val="auto"/>
          <w:lang w:eastAsia="en-US" w:bidi="ar-SA"/>
        </w:rPr>
        <w:t xml:space="preserve"> (2002) Novel interactions between phytoplankton and microzooplankton: their influence on </w:t>
      </w:r>
      <w:r>
        <w:rPr>
          <w:rFonts w:eastAsiaTheme="minorEastAsia" w:cs="Times New Roman"/>
          <w:color w:val="auto"/>
          <w:lang w:eastAsia="en-US" w:bidi="ar-SA"/>
        </w:rPr>
        <w:lastRenderedPageBreak/>
        <w:t>the coupling between growth and grazing rates in the sea. Hydrobiologia</w:t>
      </w:r>
      <w:r w:rsidR="00112478">
        <w:rPr>
          <w:rFonts w:eastAsiaTheme="minorEastAsia" w:cs="Times New Roman"/>
          <w:color w:val="auto"/>
          <w:lang w:eastAsia="en-US" w:bidi="ar-SA"/>
        </w:rPr>
        <w:t>.</w:t>
      </w:r>
      <w:r>
        <w:rPr>
          <w:rFonts w:eastAsiaTheme="minorEastAsia" w:cs="Times New Roman"/>
          <w:color w:val="auto"/>
          <w:lang w:eastAsia="en-US" w:bidi="ar-SA"/>
        </w:rPr>
        <w:t xml:space="preserve"> 480</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41–54</w:t>
      </w:r>
      <w:r w:rsidR="004B5FA3">
        <w:rPr>
          <w:rFonts w:eastAsiaTheme="minorEastAsia" w:cs="Times New Roman"/>
          <w:color w:val="auto"/>
          <w:lang w:eastAsia="en-US" w:bidi="ar-SA"/>
        </w:rPr>
        <w:t>.</w:t>
      </w:r>
    </w:p>
    <w:p w14:paraId="64701A4B" w14:textId="6EB6E4A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Ribalet</w:t>
      </w:r>
      <w:r w:rsidR="004B5FA3">
        <w:rPr>
          <w:rFonts w:eastAsiaTheme="minorEastAsia" w:cs="Times New Roman"/>
          <w:color w:val="auto"/>
          <w:lang w:eastAsia="en-US" w:bidi="ar-SA"/>
        </w:rPr>
        <w:t>,</w:t>
      </w:r>
      <w:r>
        <w:rPr>
          <w:rFonts w:eastAsiaTheme="minorEastAsia" w:cs="Times New Roman"/>
          <w:color w:val="auto"/>
          <w:lang w:eastAsia="en-US" w:bidi="ar-SA"/>
        </w:rPr>
        <w:t xml:space="preserve"> F</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Armbrust</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 xml:space="preserve">. </w:t>
      </w:r>
      <w:r>
        <w:rPr>
          <w:rFonts w:eastAsiaTheme="minorEastAsia" w:cs="Times New Roman"/>
          <w:color w:val="auto"/>
          <w:lang w:eastAsia="en-US" w:bidi="ar-SA"/>
        </w:rPr>
        <w:t>V</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(2011) SeaFlow: A novel underway flow-cytometer for continuous observations of phytoplankton in the ocean. Limnol</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Methods</w:t>
      </w:r>
      <w:r w:rsidR="004B5FA3">
        <w:rPr>
          <w:rFonts w:eastAsiaTheme="minorEastAsia" w:cs="Times New Roman"/>
          <w:color w:val="auto"/>
          <w:lang w:eastAsia="en-US" w:bidi="ar-SA"/>
        </w:rPr>
        <w:t>.</w:t>
      </w:r>
      <w:r>
        <w:rPr>
          <w:rFonts w:eastAsiaTheme="minorEastAsia" w:cs="Times New Roman"/>
          <w:color w:val="auto"/>
          <w:lang w:eastAsia="en-US" w:bidi="ar-SA"/>
        </w:rPr>
        <w:t xml:space="preserve"> 9</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466–477</w:t>
      </w:r>
      <w:r w:rsidR="004B5FA3">
        <w:rPr>
          <w:rFonts w:eastAsiaTheme="minorEastAsia" w:cs="Times New Roman"/>
          <w:color w:val="auto"/>
          <w:lang w:eastAsia="en-US" w:bidi="ar-SA"/>
        </w:rPr>
        <w:t>.</w:t>
      </w:r>
    </w:p>
    <w:p w14:paraId="3BAD90F4" w14:textId="3F5AE81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w:t>
      </w:r>
      <w:r>
        <w:rPr>
          <w:rFonts w:eastAsiaTheme="minorEastAsia" w:cs="Times New Roman"/>
          <w:color w:val="auto"/>
          <w:lang w:eastAsia="en-US" w:bidi="ar-SA"/>
        </w:rPr>
        <w:t>,</w:t>
      </w:r>
      <w:r w:rsidR="004B5FA3">
        <w:rPr>
          <w:rFonts w:eastAsiaTheme="minorEastAsia" w:cs="Times New Roman"/>
          <w:color w:val="auto"/>
          <w:lang w:eastAsia="en-US" w:bidi="ar-SA"/>
        </w:rPr>
        <w:t xml:space="preserve"> and</w:t>
      </w:r>
      <w:r>
        <w:rPr>
          <w:rFonts w:eastAsiaTheme="minorEastAsia" w:cs="Times New Roman"/>
          <w:color w:val="auto"/>
          <w:lang w:eastAsia="en-US" w:bidi="ar-SA"/>
        </w:rPr>
        <w:t xml:space="preserve"> Bell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Antarctic aquatic environments. Polar Biol</w:t>
      </w:r>
      <w:r w:rsidR="004B5FA3">
        <w:rPr>
          <w:rFonts w:eastAsiaTheme="minorEastAsia" w:cs="Times New Roman"/>
          <w:color w:val="auto"/>
          <w:lang w:eastAsia="en-US" w:bidi="ar-SA"/>
        </w:rPr>
        <w:t>.</w:t>
      </w:r>
      <w:r>
        <w:rPr>
          <w:rFonts w:eastAsiaTheme="minorEastAsia" w:cs="Times New Roman"/>
          <w:color w:val="auto"/>
          <w:lang w:eastAsia="en-US" w:bidi="ar-SA"/>
        </w:rPr>
        <w:t xml:space="preserve"> 38</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1305–1310</w:t>
      </w:r>
      <w:r w:rsidR="004B5FA3">
        <w:rPr>
          <w:rFonts w:eastAsiaTheme="minorEastAsia" w:cs="Times New Roman"/>
          <w:color w:val="auto"/>
          <w:lang w:eastAsia="en-US" w:bidi="ar-SA"/>
        </w:rPr>
        <w:t>.</w:t>
      </w:r>
    </w:p>
    <w:p w14:paraId="0C9EB517" w14:textId="2AE4441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r w:rsidR="004B5FA3">
        <w:rPr>
          <w:rFonts w:eastAsiaTheme="minorEastAsia" w:cs="Times New Roman"/>
          <w:color w:val="auto"/>
          <w:lang w:eastAsia="en-US" w:bidi="ar-SA"/>
        </w:rPr>
        <w:t>,</w:t>
      </w:r>
      <w:r>
        <w:rPr>
          <w:rFonts w:eastAsiaTheme="minorEastAsia" w:cs="Times New Roman"/>
          <w:color w:val="auto"/>
          <w:lang w:eastAsia="en-US" w:bidi="ar-SA"/>
        </w:rPr>
        <w:t xml:space="preserve"> W</w:t>
      </w:r>
      <w:r w:rsidR="004B5FA3">
        <w:rPr>
          <w:rFonts w:eastAsiaTheme="minorEastAsia" w:cs="Times New Roman"/>
          <w:color w:val="auto"/>
          <w:lang w:eastAsia="en-US" w:bidi="ar-SA"/>
        </w:rPr>
        <w:t>.</w:t>
      </w:r>
      <w:r>
        <w:rPr>
          <w:rFonts w:eastAsiaTheme="minorEastAsia" w:cs="Times New Roman"/>
          <w:color w:val="auto"/>
          <w:lang w:eastAsia="en-US" w:bidi="ar-SA"/>
        </w:rPr>
        <w:t>, Kim</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S</w:t>
      </w:r>
      <w:r w:rsidR="004B5FA3">
        <w:rPr>
          <w:rFonts w:eastAsiaTheme="minorEastAsia" w:cs="Times New Roman"/>
          <w:color w:val="auto"/>
          <w:lang w:eastAsia="en-US" w:bidi="ar-SA"/>
        </w:rPr>
        <w:t>.</w:t>
      </w:r>
      <w:r>
        <w:rPr>
          <w:rFonts w:eastAsiaTheme="minorEastAsia" w:cs="Times New Roman"/>
          <w:color w:val="auto"/>
          <w:lang w:eastAsia="en-US" w:bidi="ar-SA"/>
        </w:rPr>
        <w:t>, Jeong</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r w:rsidR="007D3FAC">
        <w:rPr>
          <w:rFonts w:eastAsiaTheme="minorEastAsia" w:cs="Times New Roman"/>
          <w:color w:val="auto"/>
          <w:lang w:eastAsia="en-US" w:bidi="ar-SA"/>
        </w:rPr>
        <w:t>Aquat. Microb. Ecol.</w:t>
      </w:r>
      <w:r>
        <w:rPr>
          <w:rFonts w:eastAsiaTheme="minorEastAsia" w:cs="Times New Roman"/>
          <w:color w:val="auto"/>
          <w:lang w:eastAsia="en-US" w:bidi="ar-SA"/>
        </w:rPr>
        <w:t xml:space="preserve"> 36</w:t>
      </w: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r>
        <w:rPr>
          <w:rFonts w:eastAsiaTheme="minorEastAsia" w:cs="Times New Roman"/>
          <w:color w:val="auto"/>
          <w:lang w:eastAsia="en-US" w:bidi="ar-SA"/>
        </w:rPr>
        <w:t>165–170</w:t>
      </w:r>
      <w:r w:rsidR="007D3FAC">
        <w:rPr>
          <w:rFonts w:eastAsiaTheme="minorEastAsia" w:cs="Times New Roman"/>
          <w:color w:val="auto"/>
          <w:lang w:eastAsia="en-US" w:bidi="ar-SA"/>
        </w:rPr>
        <w:t>.</w:t>
      </w:r>
    </w:p>
    <w:p w14:paraId="546D4745" w14:textId="0BBC2C34" w:rsidR="008C5550"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7C081D">
      <w:pPr>
        <w:spacing w:line="48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4B52B9">
      <w:pPr>
        <w:spacing w:line="48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3D6E0EA3"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r w:rsidR="005261A2">
        <w:rPr>
          <w:rFonts w:cstheme="minorBidi"/>
        </w:rPr>
        <w:t>rfu</w:t>
      </w:r>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3C15B099" w:rsidR="008D5305" w:rsidRPr="00FE75DC" w:rsidRDefault="008D5305" w:rsidP="003218A1">
      <w:pPr>
        <w:spacing w:line="480" w:lineRule="auto"/>
        <w:rPr>
          <w:rFonts w:cs="Times New Roman"/>
        </w:rPr>
      </w:pPr>
    </w:p>
    <w:p w14:paraId="54018CF7" w14:textId="01EB80FA" w:rsidR="00B936D4" w:rsidRPr="00505188" w:rsidRDefault="00A111BE" w:rsidP="00B936D4">
      <w:pPr>
        <w:spacing w:line="48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A89BF7D" w14:textId="567CD017" w:rsidR="00B936D4" w:rsidRPr="00760EA7" w:rsidRDefault="00B936D4" w:rsidP="00B936D4">
      <w:pPr>
        <w:spacing w:line="48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7136262B" w:rsidR="008D5305" w:rsidRDefault="00B936D4" w:rsidP="003218A1">
      <w:pPr>
        <w:spacing w:line="480" w:lineRule="auto"/>
        <w:ind w:firstLine="288"/>
        <w:rPr>
          <w:rFonts w:cs="Times New Roman"/>
        </w:rPr>
      </w:pPr>
      <w:r>
        <w:rPr>
          <w:rFonts w:cs="Times New Roman"/>
          <w:noProof/>
          <w:lang w:eastAsia="en-US" w:bidi="ar-SA"/>
        </w:rPr>
        <w:lastRenderedPageBreak/>
        <w:drawing>
          <wp:inline distT="0" distB="0" distL="0" distR="0" wp14:anchorId="465B5EE1" wp14:editId="1FAF6E3E">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 xml:space="preserve">Mesodinium </w:t>
      </w:r>
      <w:r w:rsidR="00A9115B" w:rsidRPr="001A39BD">
        <w:rPr>
          <w:rFonts w:cs="Times New Roman"/>
          <w:i/>
        </w:rPr>
        <w:t>rubrum</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62046D9" w:rsidR="009D3EE8" w:rsidRDefault="00371329" w:rsidP="003218A1">
      <w:pPr>
        <w:spacing w:line="480" w:lineRule="auto"/>
        <w:ind w:firstLine="288"/>
        <w:jc w:val="center"/>
        <w:rPr>
          <w:rFonts w:cs="Times New Roman"/>
          <w:b/>
          <w:bCs/>
        </w:rPr>
      </w:pPr>
      <w:r w:rsidRPr="006E30AE">
        <w:rPr>
          <w:rFonts w:cs="Times New Roman"/>
          <w:b/>
          <w:bCs/>
          <w:noProof/>
          <w:lang w:eastAsia="en-US" w:bidi="ar-SA"/>
        </w:rPr>
        <w:lastRenderedPageBreak/>
        <w:drawing>
          <wp:inline distT="0" distB="0" distL="0" distR="0" wp14:anchorId="14BD9651" wp14:editId="1FACA0C7">
            <wp:extent cx="3718560" cy="3718560"/>
            <wp:effectExtent l="0" t="0" r="0" b="0"/>
            <wp:docPr id="8" name="Picture 8" descr="/Users/francois/Documents/DATA/SeaFlow/CMOP/CMOP_git/manuscript/manuscript_V4/manuscript_Rcode/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manuscript_V4/manuscript_Rcode/Figur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8560" cy="3718560"/>
                    </a:xfrm>
                    <a:prstGeom prst="rect">
                      <a:avLst/>
                    </a:prstGeom>
                    <a:noFill/>
                    <a:ln>
                      <a:noFill/>
                    </a:ln>
                  </pic:spPr>
                </pic:pic>
              </a:graphicData>
            </a:graphic>
          </wp:inline>
        </w:drawing>
      </w:r>
    </w:p>
    <w:p w14:paraId="52E608AB" w14:textId="71413CBE" w:rsidR="009D3EE8" w:rsidRPr="00FE75DC" w:rsidRDefault="009D3EE8" w:rsidP="003218A1">
      <w:pPr>
        <w:spacing w:line="48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 xml:space="preserve">Mesodinium </w:t>
      </w:r>
      <w:r w:rsidR="00A9115B" w:rsidRPr="001A39BD">
        <w:rPr>
          <w:rFonts w:cs="Times New Roman"/>
          <w:i/>
        </w:rPr>
        <w:t>rubrum</w:t>
      </w:r>
      <w:r w:rsidR="00A9115B" w:rsidRPr="00FC5E5F" w:rsidDel="00A9115B">
        <w:rPr>
          <w:rFonts w:cs="Times New Roman"/>
          <w:i/>
        </w:rPr>
        <w:t xml:space="preserve"> </w:t>
      </w:r>
      <w:r w:rsidRPr="00C20035">
        <w:rPr>
          <w:rFonts w:cs="Times New Roman"/>
        </w:rPr>
        <w:t>(</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ED665AC" w14:textId="40002A75" w:rsidR="008D77E7" w:rsidRPr="00F2360F" w:rsidRDefault="008D77E7" w:rsidP="003218A1">
      <w:pPr>
        <w:spacing w:line="48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C79388F" w14:textId="71052662" w:rsidR="008D5305" w:rsidRDefault="00563AD1" w:rsidP="003218A1">
      <w:pPr>
        <w:spacing w:line="48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940EFD">
      <w:pPr>
        <w:spacing w:line="48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940EFD">
      <w:pPr>
        <w:spacing w:line="48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pPr>
        <w:widowControl/>
        <w:tabs>
          <w:tab w:val="clear" w:pos="709"/>
        </w:tabs>
        <w:suppressAutoHyphens w:val="0"/>
        <w:rPr>
          <w:rFonts w:cs="Times New Roman"/>
          <w:i/>
        </w:rPr>
      </w:pPr>
      <w:r>
        <w:rPr>
          <w:rFonts w:cs="Times New Roman"/>
          <w:i/>
        </w:rPr>
        <w:br w:type="page"/>
      </w:r>
    </w:p>
    <w:p w14:paraId="62ADF1B6" w14:textId="77777777" w:rsidR="00491A27" w:rsidRDefault="00491A27" w:rsidP="003218A1">
      <w:pPr>
        <w:widowControl/>
        <w:tabs>
          <w:tab w:val="clear" w:pos="709"/>
        </w:tabs>
        <w:suppressAutoHyphens w:val="0"/>
        <w:rPr>
          <w:rFonts w:cs="Times New Roman"/>
          <w:i/>
        </w:rPr>
      </w:pP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Hennon, </w:t>
      </w:r>
      <w:r w:rsidRPr="000B3F78">
        <w:rPr>
          <w:rFonts w:cs="Times New Roman"/>
          <w:bCs/>
        </w:rPr>
        <w:t>Joseph N</w:t>
      </w:r>
      <w:r w:rsidR="000B3F78" w:rsidRPr="000B3F78">
        <w:rPr>
          <w:rFonts w:cs="Times New Roman"/>
          <w:bCs/>
        </w:rPr>
        <w:t>e</w:t>
      </w:r>
      <w:r w:rsidRPr="000B3F78">
        <w:rPr>
          <w:rFonts w:cs="Times New Roman"/>
          <w:bCs/>
        </w:rPr>
        <w:t xml:space="preserve">edoba, Katie Maxey, Rhonda Morales, Tawnya Peterson, Megan Schatz, Jarred Swalwell, Peter Zuber, E. Virginia Armbrust,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8" w:history="1">
        <w:r w:rsidRPr="000F480B">
          <w:rPr>
            <w:rStyle w:val="Hyperlink"/>
            <w:rFonts w:cs="Times New Roman"/>
            <w:bCs/>
          </w:rPr>
          <w:t>ribalet@uw.edu</w:t>
        </w:r>
      </w:hyperlink>
    </w:p>
    <w:p w14:paraId="0225DFC9" w14:textId="77777777" w:rsidR="00371329" w:rsidRDefault="00371329" w:rsidP="000B5375">
      <w:pPr>
        <w:spacing w:line="480" w:lineRule="auto"/>
        <w:ind w:firstLine="288"/>
        <w:jc w:val="both"/>
        <w:outlineLvl w:val="0"/>
        <w:rPr>
          <w:i/>
          <w:iCs/>
        </w:rPr>
      </w:pP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4B8D1235" w14:textId="77777777" w:rsidR="007F7D3F" w:rsidRPr="0015514D" w:rsidRDefault="00FF63AC" w:rsidP="007F7D3F">
      <w:pPr>
        <w:widowControl/>
        <w:tabs>
          <w:tab w:val="clear" w:pos="709"/>
        </w:tabs>
        <w:suppressAutoHyphens w:val="0"/>
        <w:spacing w:line="480" w:lineRule="auto"/>
        <w:ind w:firstLine="288"/>
        <w:jc w:val="both"/>
        <w:outlineLvl w:val="0"/>
        <w:rPr>
          <w:rFonts w:cs="Times New Roman"/>
          <w:b/>
          <w:bCs/>
        </w:rPr>
      </w:pPr>
      <w:r>
        <w:rPr>
          <w:rFonts w:cs="Times New Roman"/>
          <w:b/>
        </w:rPr>
        <w:br w:type="page"/>
      </w:r>
      <w:r w:rsidR="007F7D3F" w:rsidRPr="0015514D">
        <w:rPr>
          <w:rFonts w:cs="Times New Roman"/>
          <w:b/>
          <w:bCs/>
        </w:rPr>
        <w:lastRenderedPageBreak/>
        <w:t>Table</w:t>
      </w:r>
    </w:p>
    <w:p w14:paraId="7E005457" w14:textId="77777777" w:rsidR="007F7D3F" w:rsidRDefault="007F7D3F" w:rsidP="007F7D3F">
      <w:pPr>
        <w:widowControl/>
        <w:tabs>
          <w:tab w:val="clear" w:pos="709"/>
        </w:tabs>
        <w:suppressAutoHyphens w:val="0"/>
        <w:spacing w:line="480" w:lineRule="auto"/>
        <w:ind w:firstLine="288"/>
        <w:jc w:val="both"/>
        <w:rPr>
          <w:rFonts w:cs="Times New Roman"/>
          <w:bCs/>
        </w:rPr>
      </w:pPr>
    </w:p>
    <w:p w14:paraId="6DB08CAE" w14:textId="718CE5B3" w:rsidR="007F7D3F" w:rsidRPr="00280AF2" w:rsidRDefault="007F7D3F" w:rsidP="007F7D3F">
      <w:pPr>
        <w:widowControl/>
        <w:tabs>
          <w:tab w:val="clear" w:pos="709"/>
        </w:tabs>
        <w:suppressAutoHyphens w:val="0"/>
        <w:spacing w:line="480" w:lineRule="auto"/>
        <w:ind w:firstLine="288"/>
        <w:jc w:val="both"/>
        <w:rPr>
          <w:rFonts w:cs="Times New Roman"/>
          <w:bCs/>
        </w:rPr>
      </w:pPr>
      <w:r w:rsidRPr="00685834">
        <w:rPr>
          <w:rFonts w:cs="Times New Roman"/>
          <w:b/>
        </w:rPr>
        <w:t xml:space="preserve">Table </w:t>
      </w:r>
      <w:r>
        <w:rPr>
          <w:rFonts w:cs="Times New Roman"/>
          <w:b/>
        </w:rPr>
        <w:t>S</w:t>
      </w:r>
      <w:r w:rsidRPr="00685834">
        <w:rPr>
          <w:rFonts w:cs="Times New Roman"/>
          <w:b/>
        </w:rPr>
        <w:t>1.</w:t>
      </w:r>
      <w:r>
        <w:rPr>
          <w:rFonts w:cs="Times New Roman"/>
        </w:rPr>
        <w:t xml:space="preserve"> Percent of </w:t>
      </w:r>
      <w:r>
        <w:rPr>
          <w:rFonts w:cs="Times New Roman"/>
          <w:i/>
          <w:iCs/>
        </w:rPr>
        <w:t xml:space="preserve">Teleaulax amphioxeia </w:t>
      </w:r>
      <w:r>
        <w:rPr>
          <w:rFonts w:cs="Times New Roman"/>
        </w:rPr>
        <w:t xml:space="preserve">to the total cryptophytes during the survey, determined from </w:t>
      </w:r>
      <w:r w:rsidRPr="008C5550">
        <w:rPr>
          <w:rFonts w:cs="Times New Roman"/>
        </w:rPr>
        <w:t>the comparison of amplicons from the LSU D2 region (USE) (see Materials &amp; Methods)</w:t>
      </w:r>
    </w:p>
    <w:p w14:paraId="2911F1D0" w14:textId="77777777" w:rsidR="007F7D3F" w:rsidRDefault="007F7D3F" w:rsidP="007F7D3F">
      <w:pPr>
        <w:widowControl/>
        <w:tabs>
          <w:tab w:val="clear" w:pos="709"/>
        </w:tabs>
        <w:suppressAutoHyphens w:val="0"/>
        <w:spacing w:line="480" w:lineRule="auto"/>
        <w:ind w:firstLine="288"/>
        <w:jc w:val="both"/>
        <w:rPr>
          <w:rFonts w:cs="Times New Roman"/>
          <w:b/>
          <w:bCs/>
        </w:rPr>
      </w:pPr>
    </w:p>
    <w:tbl>
      <w:tblPr>
        <w:tblStyle w:val="TableGrid"/>
        <w:tblW w:w="0" w:type="auto"/>
        <w:jc w:val="center"/>
        <w:tblLook w:val="0000" w:firstRow="0" w:lastRow="0" w:firstColumn="0" w:lastColumn="0" w:noHBand="0" w:noVBand="0"/>
      </w:tblPr>
      <w:tblGrid>
        <w:gridCol w:w="1352"/>
        <w:gridCol w:w="1080"/>
        <w:gridCol w:w="3762"/>
      </w:tblGrid>
      <w:tr w:rsidR="009F2F38" w:rsidRPr="007C081D" w14:paraId="4AC0290D" w14:textId="77777777" w:rsidTr="009F2F38">
        <w:trPr>
          <w:jc w:val="center"/>
        </w:trPr>
        <w:tc>
          <w:tcPr>
            <w:tcW w:w="1352" w:type="dxa"/>
          </w:tcPr>
          <w:p w14:paraId="3076831E" w14:textId="77777777" w:rsidR="00244355" w:rsidRPr="007C081D" w:rsidRDefault="00244355" w:rsidP="00816599">
            <w:pPr>
              <w:pStyle w:val="TableContents"/>
              <w:ind w:firstLine="288"/>
              <w:jc w:val="both"/>
              <w:rPr>
                <w:rFonts w:cs="Times New Roman"/>
              </w:rPr>
            </w:pPr>
            <w:r w:rsidRPr="007C081D">
              <w:rPr>
                <w:rFonts w:cs="Times New Roman"/>
              </w:rPr>
              <w:t>Date</w:t>
            </w:r>
          </w:p>
        </w:tc>
        <w:tc>
          <w:tcPr>
            <w:tcW w:w="1080" w:type="dxa"/>
          </w:tcPr>
          <w:p w14:paraId="270457CE" w14:textId="102C214D" w:rsidR="00244355" w:rsidRPr="007C081D" w:rsidRDefault="00244355" w:rsidP="009F2F38">
            <w:pPr>
              <w:pStyle w:val="TableContents"/>
              <w:jc w:val="center"/>
              <w:rPr>
                <w:rFonts w:cs="Times New Roman"/>
              </w:rPr>
            </w:pPr>
            <w:r>
              <w:rPr>
                <w:rFonts w:cs="Times New Roman"/>
              </w:rPr>
              <w:t>Day</w:t>
            </w:r>
          </w:p>
        </w:tc>
        <w:tc>
          <w:tcPr>
            <w:tcW w:w="3762" w:type="dxa"/>
          </w:tcPr>
          <w:p w14:paraId="4D90E579" w14:textId="1F1941F7" w:rsidR="00244355" w:rsidRPr="007C081D" w:rsidRDefault="00244355" w:rsidP="007F7D3F">
            <w:pPr>
              <w:pStyle w:val="TableContents"/>
              <w:jc w:val="center"/>
              <w:rPr>
                <w:rFonts w:cs="Times New Roman"/>
              </w:rPr>
            </w:pPr>
            <w:r w:rsidRPr="007C081D">
              <w:rPr>
                <w:rFonts w:cs="Times New Roman"/>
              </w:rPr>
              <w:t xml:space="preserve">%  </w:t>
            </w:r>
            <w:r w:rsidRPr="007C081D">
              <w:rPr>
                <w:rFonts w:cs="Times New Roman"/>
                <w:i/>
                <w:iCs/>
              </w:rPr>
              <w:t>T. amphioxeia</w:t>
            </w:r>
            <w:r w:rsidRPr="007C081D">
              <w:rPr>
                <w:rFonts w:cs="Times New Roman"/>
              </w:rPr>
              <w:t xml:space="preserve"> to total cryptophytes</w:t>
            </w:r>
          </w:p>
        </w:tc>
      </w:tr>
      <w:tr w:rsidR="009F2F38" w:rsidRPr="007C081D" w14:paraId="4629D172" w14:textId="77777777" w:rsidTr="009F2F38">
        <w:trPr>
          <w:jc w:val="center"/>
        </w:trPr>
        <w:tc>
          <w:tcPr>
            <w:tcW w:w="1352" w:type="dxa"/>
          </w:tcPr>
          <w:p w14:paraId="48F3A63F" w14:textId="77777777" w:rsidR="00244355" w:rsidRPr="007C081D" w:rsidRDefault="00244355" w:rsidP="00816599">
            <w:pPr>
              <w:pStyle w:val="TableContents"/>
              <w:ind w:firstLine="288"/>
              <w:jc w:val="both"/>
              <w:rPr>
                <w:rFonts w:cs="Times New Roman"/>
              </w:rPr>
            </w:pPr>
            <w:r w:rsidRPr="007C081D">
              <w:rPr>
                <w:rFonts w:cs="Times New Roman"/>
              </w:rPr>
              <w:t>9/11/13</w:t>
            </w:r>
          </w:p>
        </w:tc>
        <w:tc>
          <w:tcPr>
            <w:tcW w:w="1080" w:type="dxa"/>
          </w:tcPr>
          <w:p w14:paraId="3424A63D" w14:textId="59AEAF0F" w:rsidR="00244355" w:rsidRPr="007C081D" w:rsidRDefault="009F2F38" w:rsidP="009F2F38">
            <w:pPr>
              <w:pStyle w:val="TableContents"/>
              <w:ind w:firstLine="288"/>
              <w:rPr>
                <w:rFonts w:cs="Times New Roman"/>
              </w:rPr>
            </w:pPr>
            <w:r>
              <w:rPr>
                <w:rFonts w:cs="Times New Roman"/>
              </w:rPr>
              <w:t xml:space="preserve"> </w:t>
            </w:r>
            <w:r w:rsidR="00037965">
              <w:rPr>
                <w:rFonts w:cs="Times New Roman"/>
              </w:rPr>
              <w:t>2</w:t>
            </w:r>
          </w:p>
        </w:tc>
        <w:tc>
          <w:tcPr>
            <w:tcW w:w="3762" w:type="dxa"/>
          </w:tcPr>
          <w:p w14:paraId="463DA683" w14:textId="6CA940B7" w:rsidR="00244355" w:rsidRPr="007C081D" w:rsidRDefault="00244355" w:rsidP="007F7D3F">
            <w:pPr>
              <w:pStyle w:val="TableContents"/>
              <w:ind w:firstLine="288"/>
              <w:jc w:val="center"/>
              <w:rPr>
                <w:rFonts w:cs="Times New Roman"/>
              </w:rPr>
            </w:pPr>
            <w:r w:rsidRPr="007C081D">
              <w:rPr>
                <w:rFonts w:cs="Times New Roman"/>
              </w:rPr>
              <w:t>0.40</w:t>
            </w:r>
          </w:p>
        </w:tc>
      </w:tr>
      <w:tr w:rsidR="009F2F38" w:rsidRPr="007C081D" w14:paraId="68EBA071" w14:textId="77777777" w:rsidTr="009F2F38">
        <w:trPr>
          <w:jc w:val="center"/>
        </w:trPr>
        <w:tc>
          <w:tcPr>
            <w:tcW w:w="1352" w:type="dxa"/>
          </w:tcPr>
          <w:p w14:paraId="4D54E4CB" w14:textId="77777777" w:rsidR="00244355" w:rsidRPr="007C081D" w:rsidRDefault="00244355" w:rsidP="00816599">
            <w:pPr>
              <w:pStyle w:val="TableContents"/>
              <w:ind w:firstLine="288"/>
              <w:jc w:val="both"/>
              <w:rPr>
                <w:rFonts w:cs="Times New Roman"/>
              </w:rPr>
            </w:pPr>
            <w:r w:rsidRPr="007C081D">
              <w:rPr>
                <w:rFonts w:cs="Times New Roman"/>
              </w:rPr>
              <w:t>9/13/13</w:t>
            </w:r>
          </w:p>
        </w:tc>
        <w:tc>
          <w:tcPr>
            <w:tcW w:w="1080" w:type="dxa"/>
          </w:tcPr>
          <w:p w14:paraId="1009A28E" w14:textId="3FB2D531" w:rsidR="00244355" w:rsidRPr="007C081D" w:rsidRDefault="009F2F38" w:rsidP="009F2F38">
            <w:pPr>
              <w:pStyle w:val="TableContents"/>
              <w:ind w:firstLine="288"/>
              <w:rPr>
                <w:rFonts w:cs="Times New Roman"/>
              </w:rPr>
            </w:pPr>
            <w:r>
              <w:rPr>
                <w:rFonts w:cs="Times New Roman"/>
              </w:rPr>
              <w:t xml:space="preserve"> </w:t>
            </w:r>
            <w:r w:rsidR="00037965">
              <w:rPr>
                <w:rFonts w:cs="Times New Roman"/>
              </w:rPr>
              <w:t>3</w:t>
            </w:r>
          </w:p>
        </w:tc>
        <w:tc>
          <w:tcPr>
            <w:tcW w:w="3762" w:type="dxa"/>
          </w:tcPr>
          <w:p w14:paraId="4CDA2C8B" w14:textId="7D0A5271" w:rsidR="00244355" w:rsidRPr="007C081D" w:rsidRDefault="00244355" w:rsidP="007F7D3F">
            <w:pPr>
              <w:pStyle w:val="TableContents"/>
              <w:ind w:firstLine="288"/>
              <w:jc w:val="center"/>
              <w:rPr>
                <w:rFonts w:cs="Times New Roman"/>
              </w:rPr>
            </w:pPr>
            <w:r w:rsidRPr="007C081D">
              <w:rPr>
                <w:rFonts w:cs="Times New Roman"/>
              </w:rPr>
              <w:t>0.18</w:t>
            </w:r>
          </w:p>
        </w:tc>
      </w:tr>
      <w:tr w:rsidR="009F2F38" w:rsidRPr="007C081D" w14:paraId="39636484" w14:textId="77777777" w:rsidTr="009F2F38">
        <w:trPr>
          <w:jc w:val="center"/>
        </w:trPr>
        <w:tc>
          <w:tcPr>
            <w:tcW w:w="1352" w:type="dxa"/>
          </w:tcPr>
          <w:p w14:paraId="327707FC" w14:textId="77777777" w:rsidR="00244355" w:rsidRPr="007C081D" w:rsidRDefault="00244355" w:rsidP="00816599">
            <w:pPr>
              <w:pStyle w:val="TableContents"/>
              <w:ind w:firstLine="288"/>
              <w:jc w:val="both"/>
              <w:rPr>
                <w:rFonts w:cs="Times New Roman"/>
              </w:rPr>
            </w:pPr>
            <w:r w:rsidRPr="007C081D">
              <w:rPr>
                <w:rFonts w:cs="Times New Roman"/>
              </w:rPr>
              <w:t>9/20/13</w:t>
            </w:r>
          </w:p>
        </w:tc>
        <w:tc>
          <w:tcPr>
            <w:tcW w:w="1080" w:type="dxa"/>
          </w:tcPr>
          <w:p w14:paraId="1263A90B" w14:textId="20DC2864" w:rsidR="00244355" w:rsidRPr="007C081D" w:rsidRDefault="009F2F38" w:rsidP="009F2F38">
            <w:pPr>
              <w:pStyle w:val="TableContents"/>
              <w:ind w:firstLine="288"/>
              <w:rPr>
                <w:rFonts w:cs="Times New Roman"/>
              </w:rPr>
            </w:pPr>
            <w:r>
              <w:rPr>
                <w:rFonts w:cs="Times New Roman"/>
              </w:rPr>
              <w:t>11</w:t>
            </w:r>
          </w:p>
        </w:tc>
        <w:tc>
          <w:tcPr>
            <w:tcW w:w="3762" w:type="dxa"/>
          </w:tcPr>
          <w:p w14:paraId="1B7A2ED5" w14:textId="5CADCB78" w:rsidR="00244355" w:rsidRPr="007C081D" w:rsidRDefault="00244355" w:rsidP="007F7D3F">
            <w:pPr>
              <w:pStyle w:val="TableContents"/>
              <w:ind w:firstLine="288"/>
              <w:jc w:val="center"/>
              <w:rPr>
                <w:rFonts w:cs="Times New Roman"/>
              </w:rPr>
            </w:pPr>
            <w:r w:rsidRPr="007C081D">
              <w:rPr>
                <w:rFonts w:cs="Times New Roman"/>
              </w:rPr>
              <w:t>0.06</w:t>
            </w:r>
          </w:p>
        </w:tc>
      </w:tr>
      <w:tr w:rsidR="009F2F38" w:rsidRPr="007C081D" w14:paraId="75377641" w14:textId="77777777" w:rsidTr="009F2F38">
        <w:trPr>
          <w:jc w:val="center"/>
        </w:trPr>
        <w:tc>
          <w:tcPr>
            <w:tcW w:w="1352" w:type="dxa"/>
          </w:tcPr>
          <w:p w14:paraId="3513EC34" w14:textId="77777777" w:rsidR="00244355" w:rsidRPr="007C081D" w:rsidRDefault="00244355" w:rsidP="00816599">
            <w:pPr>
              <w:pStyle w:val="TableContents"/>
              <w:ind w:firstLine="288"/>
              <w:jc w:val="both"/>
              <w:rPr>
                <w:rFonts w:cs="Times New Roman"/>
              </w:rPr>
            </w:pPr>
            <w:r w:rsidRPr="007C081D">
              <w:rPr>
                <w:rFonts w:cs="Times New Roman"/>
              </w:rPr>
              <w:t>9/24/13</w:t>
            </w:r>
          </w:p>
        </w:tc>
        <w:tc>
          <w:tcPr>
            <w:tcW w:w="1080" w:type="dxa"/>
          </w:tcPr>
          <w:p w14:paraId="2A0ECAF6" w14:textId="14679D43" w:rsidR="00244355" w:rsidRPr="007C081D" w:rsidRDefault="009F2F38" w:rsidP="009F2F38">
            <w:pPr>
              <w:pStyle w:val="TableContents"/>
              <w:ind w:firstLine="288"/>
              <w:rPr>
                <w:rFonts w:cs="Times New Roman"/>
              </w:rPr>
            </w:pPr>
            <w:r>
              <w:rPr>
                <w:rFonts w:cs="Times New Roman"/>
              </w:rPr>
              <w:t>15</w:t>
            </w:r>
          </w:p>
        </w:tc>
        <w:tc>
          <w:tcPr>
            <w:tcW w:w="3762" w:type="dxa"/>
          </w:tcPr>
          <w:p w14:paraId="58594EF8" w14:textId="1458B46F" w:rsidR="00244355" w:rsidRPr="007C081D" w:rsidRDefault="00244355" w:rsidP="007F7D3F">
            <w:pPr>
              <w:pStyle w:val="TableContents"/>
              <w:ind w:firstLine="288"/>
              <w:jc w:val="center"/>
              <w:rPr>
                <w:rFonts w:cs="Times New Roman"/>
              </w:rPr>
            </w:pPr>
            <w:r w:rsidRPr="007C081D">
              <w:rPr>
                <w:rFonts w:cs="Times New Roman"/>
              </w:rPr>
              <w:t>0.08</w:t>
            </w:r>
          </w:p>
        </w:tc>
      </w:tr>
      <w:tr w:rsidR="009F2F38" w:rsidRPr="007C081D" w14:paraId="113021FE" w14:textId="77777777" w:rsidTr="009F2F38">
        <w:trPr>
          <w:jc w:val="center"/>
        </w:trPr>
        <w:tc>
          <w:tcPr>
            <w:tcW w:w="1352" w:type="dxa"/>
          </w:tcPr>
          <w:p w14:paraId="6BC0869C" w14:textId="77777777" w:rsidR="00244355" w:rsidRPr="007C081D" w:rsidRDefault="00244355" w:rsidP="00816599">
            <w:pPr>
              <w:pStyle w:val="TableContents"/>
              <w:ind w:firstLine="288"/>
              <w:jc w:val="both"/>
              <w:rPr>
                <w:rFonts w:cs="Times New Roman"/>
              </w:rPr>
            </w:pPr>
            <w:r w:rsidRPr="007C081D">
              <w:rPr>
                <w:rFonts w:cs="Times New Roman"/>
              </w:rPr>
              <w:t>10/1/13</w:t>
            </w:r>
          </w:p>
        </w:tc>
        <w:tc>
          <w:tcPr>
            <w:tcW w:w="1080" w:type="dxa"/>
          </w:tcPr>
          <w:p w14:paraId="008080CC" w14:textId="34E24C78" w:rsidR="00244355" w:rsidRPr="007C081D" w:rsidRDefault="009F2F38" w:rsidP="009F2F38">
            <w:pPr>
              <w:pStyle w:val="TableContents"/>
              <w:ind w:firstLine="288"/>
              <w:rPr>
                <w:rFonts w:cs="Times New Roman"/>
              </w:rPr>
            </w:pPr>
            <w:r>
              <w:rPr>
                <w:rFonts w:cs="Times New Roman"/>
              </w:rPr>
              <w:t>22</w:t>
            </w:r>
          </w:p>
        </w:tc>
        <w:tc>
          <w:tcPr>
            <w:tcW w:w="3762" w:type="dxa"/>
          </w:tcPr>
          <w:p w14:paraId="53F8F732" w14:textId="148D0188" w:rsidR="00244355" w:rsidRPr="007C081D" w:rsidRDefault="00244355" w:rsidP="007F7D3F">
            <w:pPr>
              <w:pStyle w:val="TableContents"/>
              <w:ind w:firstLine="288"/>
              <w:jc w:val="center"/>
              <w:rPr>
                <w:rFonts w:cs="Times New Roman"/>
              </w:rPr>
            </w:pPr>
            <w:r w:rsidRPr="007C081D">
              <w:rPr>
                <w:rFonts w:cs="Times New Roman"/>
              </w:rPr>
              <w:t>0.23</w:t>
            </w:r>
          </w:p>
        </w:tc>
      </w:tr>
    </w:tbl>
    <w:p w14:paraId="7E94C52B" w14:textId="77777777" w:rsidR="007F7D3F" w:rsidRDefault="007F7D3F" w:rsidP="007F7D3F">
      <w:pPr>
        <w:widowControl/>
        <w:tabs>
          <w:tab w:val="clear" w:pos="709"/>
        </w:tabs>
        <w:suppressAutoHyphens w:val="0"/>
        <w:ind w:firstLine="288"/>
        <w:jc w:val="both"/>
        <w:rPr>
          <w:rFonts w:cs="Times New Roman"/>
          <w:b/>
          <w:bCs/>
        </w:rPr>
      </w:pPr>
    </w:p>
    <w:p w14:paraId="2C5CEFCB" w14:textId="77777777" w:rsidR="007F7D3F" w:rsidRDefault="007F7D3F" w:rsidP="007F7D3F">
      <w:pPr>
        <w:widowControl/>
        <w:tabs>
          <w:tab w:val="clear" w:pos="709"/>
        </w:tabs>
        <w:suppressAutoHyphens w:val="0"/>
        <w:ind w:firstLine="288"/>
        <w:jc w:val="both"/>
        <w:rPr>
          <w:rFonts w:cs="Times New Roman"/>
          <w:b/>
          <w:bCs/>
        </w:rPr>
      </w:pPr>
    </w:p>
    <w:p w14:paraId="0CEB206E" w14:textId="462CC9FE" w:rsidR="007F7D3F" w:rsidRDefault="007F7D3F">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1225C190" w:rsidR="00563AD1" w:rsidRPr="00FE75DC" w:rsidRDefault="007C081D" w:rsidP="00FF63AC">
      <w:pPr>
        <w:spacing w:line="48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lastRenderedPageBreak/>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363700C4" w:rsidR="008D5305" w:rsidRDefault="000B08CC" w:rsidP="003218A1">
      <w:pPr>
        <w:spacing w:line="48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402A36">
      <w:pPr>
        <w:spacing w:line="480" w:lineRule="auto"/>
        <w:ind w:firstLine="288"/>
        <w:jc w:val="center"/>
        <w:rPr>
          <w:rFonts w:cs="Times New Roman"/>
        </w:rPr>
      </w:pPr>
    </w:p>
    <w:p w14:paraId="6DC1DD32" w14:textId="77777777" w:rsidR="00F5705B" w:rsidRDefault="00F5705B" w:rsidP="00F5705B">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414FAB58" w:rsidR="00090513" w:rsidRPr="00940EFD" w:rsidRDefault="008D5305" w:rsidP="00940EFD">
      <w:pPr>
        <w:spacing w:line="48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2"/>
      <w:footerReference w:type="even" r:id="rId23"/>
      <w:footerReference w:type="default" r:id="rId24"/>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Author" w:initials="A">
    <w:p w14:paraId="1E293700" w14:textId="2CE3C041" w:rsidR="005D76B9" w:rsidRDefault="005D76B9">
      <w:pPr>
        <w:pStyle w:val="CommentText"/>
      </w:pPr>
      <w:r>
        <w:rPr>
          <w:rStyle w:val="CommentReference"/>
        </w:rPr>
        <w:annotationRef/>
      </w:r>
      <w:r>
        <w:t>Is “bloom decline” a common phrase used to describe the end of a bloom?  New to me, but what do I know?</w:t>
      </w:r>
    </w:p>
  </w:comment>
  <w:comment w:id="2" w:author="Author" w:initials="A">
    <w:p w14:paraId="2B07E547" w14:textId="644F9FAB" w:rsidR="005D76B9" w:rsidRDefault="005D76B9">
      <w:pPr>
        <w:pStyle w:val="CommentText"/>
      </w:pPr>
      <w:r>
        <w:rPr>
          <w:rStyle w:val="CommentReference"/>
        </w:rPr>
        <w:annotationRef/>
      </w:r>
    </w:p>
  </w:comment>
  <w:comment w:id="4" w:author="Author" w:initials="A">
    <w:p w14:paraId="229181DC" w14:textId="774A4BD7" w:rsidR="005D76B9" w:rsidRDefault="005D76B9">
      <w:pPr>
        <w:pStyle w:val="CommentText"/>
      </w:pPr>
      <w:r>
        <w:rPr>
          <w:rStyle w:val="CommentReference"/>
        </w:rPr>
        <w:annotationRef/>
      </w:r>
      <w:r>
        <w:t>“function as a mixotroph... to acquire carbon.” Or “use mixotrophy… to acquire carbon.”  Sentence seems awkward with that clause in the middle.</w:t>
      </w:r>
    </w:p>
  </w:comment>
  <w:comment w:id="7" w:author="Author" w:initials="A">
    <w:p w14:paraId="526AF46F" w14:textId="3B9EB5F8" w:rsidR="005D76B9" w:rsidRDefault="005D76B9">
      <w:pPr>
        <w:pStyle w:val="CommentText"/>
      </w:pPr>
      <w:r>
        <w:rPr>
          <w:rStyle w:val="CommentReference"/>
        </w:rPr>
        <w:annotationRef/>
      </w:r>
      <w:r>
        <w:t>Seriously comma happy.  Don’t put commas before dependent clauses.</w:t>
      </w:r>
    </w:p>
  </w:comment>
  <w:comment w:id="9" w:author="Author" w:initials="A">
    <w:p w14:paraId="73383F70" w14:textId="7B520567" w:rsidR="00204DFE" w:rsidRDefault="00204DFE">
      <w:pPr>
        <w:pStyle w:val="CommentText"/>
      </w:pPr>
      <w:r>
        <w:rPr>
          <w:rStyle w:val="CommentReference"/>
        </w:rPr>
        <w:annotationRef/>
      </w:r>
      <w:r>
        <w:t>No comma before a preposition</w:t>
      </w:r>
    </w:p>
  </w:comment>
  <w:comment w:id="11" w:author="Author" w:initials="A">
    <w:p w14:paraId="71C388CE" w14:textId="5A599CB4" w:rsidR="00204DFE" w:rsidRDefault="00204DFE">
      <w:pPr>
        <w:pStyle w:val="CommentText"/>
      </w:pPr>
      <w:r>
        <w:rPr>
          <w:rStyle w:val="CommentReference"/>
        </w:rPr>
        <w:annotationRef/>
      </w:r>
      <w:r>
        <w:t>If fewer than 5 words in the prepositional phrase, you don’t need a comma… most people do not get confused confused by a short preposition.</w:t>
      </w:r>
    </w:p>
  </w:comment>
  <w:comment w:id="17" w:author="Author" w:initials="A">
    <w:p w14:paraId="2C14F899" w14:textId="0B3610D9" w:rsidR="00204DFE" w:rsidRDefault="00204DFE">
      <w:pPr>
        <w:pStyle w:val="CommentText"/>
      </w:pPr>
      <w:r>
        <w:rPr>
          <w:rStyle w:val="CommentReference"/>
        </w:rPr>
        <w:annotationRef/>
      </w:r>
      <w:r>
        <w:t>Who is suggesting?  What was the subject of this sentence?</w:t>
      </w:r>
    </w:p>
  </w:comment>
  <w:comment w:id="22" w:author="Author" w:initials="A">
    <w:p w14:paraId="129DDBFD" w14:textId="54FE3311" w:rsidR="005D76B9" w:rsidRDefault="005D76B9">
      <w:pPr>
        <w:pStyle w:val="CommentText"/>
      </w:pPr>
      <w:r>
        <w:rPr>
          <w:rStyle w:val="CommentReference"/>
        </w:rPr>
        <w:annotationRef/>
      </w:r>
      <w:r>
        <w:t>But here we gets a comma because “while” could (and probably should for clarity) be replaced by “whereas.”</w:t>
      </w:r>
    </w:p>
  </w:comment>
  <w:comment w:id="23" w:author="Author" w:initials="A">
    <w:p w14:paraId="6E6B182A" w14:textId="551E6194" w:rsidR="008D33B6" w:rsidRDefault="008D33B6">
      <w:pPr>
        <w:pStyle w:val="CommentText"/>
      </w:pPr>
      <w:r>
        <w:rPr>
          <w:rStyle w:val="CommentReference"/>
        </w:rPr>
        <w:annotationRef/>
      </w:r>
      <w:r>
        <w:t>What subject in this sentence is “including?”</w:t>
      </w:r>
    </w:p>
  </w:comment>
  <w:comment w:id="26" w:author="Author" w:initials="A">
    <w:p w14:paraId="300367A7" w14:textId="2668C1C6" w:rsidR="005D76B9" w:rsidRDefault="005D76B9">
      <w:pPr>
        <w:pStyle w:val="CommentText"/>
      </w:pPr>
      <w:r>
        <w:rPr>
          <w:rStyle w:val="CommentReference"/>
        </w:rPr>
        <w:annotationRef/>
      </w:r>
      <w:r>
        <w:t>Vs. convective??  Can we infer this?</w:t>
      </w:r>
      <w:r w:rsidR="00113002">
        <w:t xml:space="preserve">  Advective is physical.  Is one redundant?</w:t>
      </w:r>
    </w:p>
  </w:comment>
  <w:comment w:id="28" w:author="Author" w:initials="A">
    <w:p w14:paraId="3A482ED6" w14:textId="2368B70D" w:rsidR="005D76B9" w:rsidRDefault="005D76B9">
      <w:pPr>
        <w:pStyle w:val="CommentText"/>
      </w:pPr>
      <w:r>
        <w:rPr>
          <w:rStyle w:val="CommentReference"/>
        </w:rPr>
        <w:annotationRef/>
      </w:r>
      <w:r>
        <w:t xml:space="preserve">Really? If I had sampled once per hour I wouldn’t have seen any changes in abundance?  </w:t>
      </w:r>
      <w:r w:rsidR="00113002">
        <w:t xml:space="preserve">It is a vague statement.  </w:t>
      </w:r>
      <w:r>
        <w:t>Maybe use the physical reality of the system to motivate the need for continuous sampling.  Like tides for example.  State some periodicity that requires a high sample rate to resolve… if you intend to go down this road.  Otherwise, you need a more relevant intro to the population size/growth rate stuff.  For example: Growth rate is super important because, like we all know that (and other more valid reasons).  But, the only way, and a pretty cool way, to get in situ growth rates requires uses continuous flow cytometry.  Etc.</w:t>
      </w:r>
    </w:p>
  </w:comment>
  <w:comment w:id="29" w:author="Author" w:initials="A">
    <w:p w14:paraId="09B9D389" w14:textId="70EB7D32" w:rsidR="005D76B9" w:rsidRDefault="005D76B9">
      <w:pPr>
        <w:pStyle w:val="CommentText"/>
      </w:pPr>
      <w:r>
        <w:rPr>
          <w:rStyle w:val="CommentReference"/>
        </w:rPr>
        <w:annotationRef/>
      </w:r>
      <w:r>
        <w:t>But wait, you introduced this with abundance then made a switcharoo to estimates of population size.  What did you measure and why?</w:t>
      </w:r>
    </w:p>
  </w:comment>
  <w:comment w:id="42" w:author="Author" w:initials="A">
    <w:p w14:paraId="3A63D1C7" w14:textId="49A194C5" w:rsidR="005D76B9" w:rsidRDefault="005D76B9">
      <w:pPr>
        <w:pStyle w:val="CommentText"/>
      </w:pPr>
      <w:r>
        <w:rPr>
          <w:rStyle w:val="CommentReference"/>
        </w:rPr>
        <w:annotationRef/>
      </w:r>
      <w:r>
        <w:t>What kind of filter?</w:t>
      </w:r>
    </w:p>
  </w:comment>
  <w:comment w:id="46" w:author="Author" w:initials="A">
    <w:p w14:paraId="65BB3855" w14:textId="6958965F" w:rsidR="005D76B9" w:rsidRDefault="005D76B9">
      <w:pPr>
        <w:pStyle w:val="CommentText"/>
      </w:pPr>
      <w:r>
        <w:rPr>
          <w:rStyle w:val="CommentReference"/>
        </w:rPr>
        <w:annotationRef/>
      </w:r>
    </w:p>
  </w:comment>
  <w:comment w:id="51" w:author="Author" w:initials="A">
    <w:p w14:paraId="0642B9D0" w14:textId="3411663C" w:rsidR="005D76B9" w:rsidRDefault="005D76B9">
      <w:pPr>
        <w:pStyle w:val="CommentText"/>
      </w:pPr>
      <w:r>
        <w:rPr>
          <w:rStyle w:val="CommentReference"/>
        </w:rPr>
        <w:annotationRef/>
      </w:r>
      <w:r>
        <w:t>Manual gating isn’t clustering.</w:t>
      </w:r>
    </w:p>
  </w:comment>
  <w:comment w:id="79" w:author="Author" w:initials="A">
    <w:p w14:paraId="0E305E83" w14:textId="12EC3124" w:rsidR="005D76B9" w:rsidRDefault="005D76B9">
      <w:pPr>
        <w:pStyle w:val="CommentText"/>
      </w:pPr>
      <w:r>
        <w:rPr>
          <w:rStyle w:val="CommentReference"/>
        </w:rPr>
        <w:annotationRef/>
      </w:r>
      <w:r>
        <w:t>Little complicated for two reasons: arguably spigot is part of the influx, and BD never created nor sold spigot 5.3.9.  I am one of a handful who would even know this, but this information is not useful to the section anyway.</w:t>
      </w:r>
    </w:p>
  </w:comment>
  <w:comment w:id="81" w:author="Author" w:initials="A">
    <w:p w14:paraId="41926E6F" w14:textId="5A99D403" w:rsidR="005D76B9" w:rsidRDefault="005D76B9">
      <w:pPr>
        <w:pStyle w:val="CommentText"/>
      </w:pPr>
      <w:r>
        <w:rPr>
          <w:rStyle w:val="CommentReference"/>
        </w:rPr>
        <w:annotationRef/>
      </w:r>
      <w:r>
        <w:t>Something was eating or killing it in culture?</w:t>
      </w:r>
    </w:p>
  </w:comment>
  <w:comment w:id="82" w:author="Author" w:initials="A">
    <w:p w14:paraId="3B99ECE8" w14:textId="757D3F19" w:rsidR="005D76B9" w:rsidRDefault="005D76B9">
      <w:pPr>
        <w:pStyle w:val="CommentText"/>
      </w:pPr>
      <w:r>
        <w:rPr>
          <w:rStyle w:val="CommentReference"/>
        </w:rPr>
        <w:annotationRef/>
      </w:r>
      <w:r>
        <w:t>This sentence doesn’t make any sense.  I would rewrite it for you but I’m not certain what you are trying to communicate.  For example, the model doesn’t represent changes in cell sizes, I believe it uses a measure of change in cell population size along with other fitted parameters to estimate division rate.</w:t>
      </w:r>
    </w:p>
  </w:comment>
  <w:comment w:id="83" w:author="Author" w:initials="A">
    <w:p w14:paraId="2475CF4B" w14:textId="1842CB59" w:rsidR="005D76B9" w:rsidRDefault="005D76B9">
      <w:pPr>
        <w:pStyle w:val="CommentText"/>
      </w:pPr>
      <w:r>
        <w:rPr>
          <w:rStyle w:val="CommentReference"/>
        </w:rPr>
        <w:annotationRef/>
      </w:r>
      <w:r>
        <w:t>Be careful, Sosik 2003 is where the mathematical formulation and details of the model can be found.  It is only summarized in the supporting material of Ribalet et al 2015.</w:t>
      </w:r>
    </w:p>
  </w:comment>
  <w:comment w:id="100" w:author="Author" w:initials="A">
    <w:p w14:paraId="71AEDEDE" w14:textId="5974CC2E" w:rsidR="00371CC4" w:rsidRDefault="00371CC4">
      <w:pPr>
        <w:pStyle w:val="CommentText"/>
      </w:pPr>
      <w:r>
        <w:rPr>
          <w:rStyle w:val="CommentReference"/>
        </w:rPr>
        <w:annotationRef/>
      </w:r>
      <w:r>
        <w:t>Almost a run-on not helped by the present participle.</w:t>
      </w:r>
    </w:p>
  </w:comment>
  <w:comment w:id="113" w:author="Author" w:initials="A">
    <w:p w14:paraId="2B710B84" w14:textId="455A1683" w:rsidR="00E25D9C" w:rsidRDefault="00E25D9C">
      <w:pPr>
        <w:pStyle w:val="CommentText"/>
      </w:pPr>
      <w:r>
        <w:rPr>
          <w:rStyle w:val="CommentReference"/>
        </w:rPr>
        <w:annotationRef/>
      </w:r>
      <w:r>
        <w:t>Can be moved to the beginning of the sentence if this clarification is necessary.</w:t>
      </w:r>
    </w:p>
  </w:comment>
  <w:comment w:id="146" w:author="Author" w:initials="A">
    <w:p w14:paraId="0FD7A0BD" w14:textId="64962E5E" w:rsidR="00F7224C" w:rsidRDefault="00F7224C">
      <w:pPr>
        <w:pStyle w:val="CommentText"/>
      </w:pPr>
      <w:r>
        <w:rPr>
          <w:rStyle w:val="CommentReference"/>
        </w:rPr>
        <w:annotationRef/>
      </w:r>
      <w:r>
        <w:t>This is an example of a dependent clause that could be placed in parenthesis therefore it can have a comma.  I’m making a stink about commas because I know that Alex absolutely hates commas and you are going to receive a hammering with this writing style.  Question your clauses and proceed carefully…</w:t>
      </w:r>
    </w:p>
  </w:comment>
  <w:comment w:id="148" w:author="Author" w:initials="A">
    <w:p w14:paraId="23174D63" w14:textId="455F4EF5" w:rsidR="00F7224C" w:rsidRDefault="00F7224C">
      <w:pPr>
        <w:pStyle w:val="CommentText"/>
      </w:pPr>
      <w:r>
        <w:rPr>
          <w:rStyle w:val="CommentReference"/>
        </w:rPr>
        <w:annotationRef/>
      </w:r>
      <w:r>
        <w:t>() again</w:t>
      </w:r>
    </w:p>
  </w:comment>
  <w:comment w:id="149" w:author="Author" w:initials="A">
    <w:p w14:paraId="48A6EB3C" w14:textId="709E03C0" w:rsidR="00A73EAE" w:rsidRDefault="00A73EAE">
      <w:pPr>
        <w:pStyle w:val="CommentText"/>
      </w:pPr>
      <w:r>
        <w:rPr>
          <w:rStyle w:val="CommentReference"/>
        </w:rPr>
        <w:annotationRef/>
      </w:r>
      <w:r>
        <w:t>Is this plural?  I’m not sure.  I thought we were discussing just this bloom.  I’m confused.</w:t>
      </w:r>
    </w:p>
  </w:comment>
  <w:comment w:id="150" w:author="Author" w:initials="A">
    <w:p w14:paraId="226EC044" w14:textId="5D39A27A" w:rsidR="00A73EAE" w:rsidRDefault="00A73EAE">
      <w:pPr>
        <w:pStyle w:val="CommentText"/>
      </w:pPr>
      <w:r>
        <w:rPr>
          <w:rStyle w:val="CommentReference"/>
        </w:rPr>
        <w:annotationRef/>
      </w:r>
      <w:r>
        <w:t>What is the subject of this sentence and who is eliminating?  I think it’s “The cryptophytes…”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E293700" w15:done="0"/>
  <w15:commentEx w15:paraId="2B07E547" w15:done="0"/>
  <w15:commentEx w15:paraId="229181DC" w15:done="0"/>
  <w15:commentEx w15:paraId="526AF46F" w15:done="0"/>
  <w15:commentEx w15:paraId="73383F70" w15:done="0"/>
  <w15:commentEx w15:paraId="71C388CE" w15:done="0"/>
  <w15:commentEx w15:paraId="2C14F899" w15:done="0"/>
  <w15:commentEx w15:paraId="129DDBFD" w15:done="0"/>
  <w15:commentEx w15:paraId="6E6B182A" w15:done="0"/>
  <w15:commentEx w15:paraId="300367A7" w15:done="0"/>
  <w15:commentEx w15:paraId="3A482ED6" w15:done="0"/>
  <w15:commentEx w15:paraId="09B9D389" w15:done="0"/>
  <w15:commentEx w15:paraId="3A63D1C7" w15:done="0"/>
  <w15:commentEx w15:paraId="65BB3855" w15:done="0"/>
  <w15:commentEx w15:paraId="0642B9D0" w15:done="0"/>
  <w15:commentEx w15:paraId="0E305E83" w15:done="0"/>
  <w15:commentEx w15:paraId="41926E6F" w15:done="0"/>
  <w15:commentEx w15:paraId="3B99ECE8" w15:done="0"/>
  <w15:commentEx w15:paraId="2475CF4B" w15:done="0"/>
  <w15:commentEx w15:paraId="71AEDEDE" w15:done="0"/>
  <w15:commentEx w15:paraId="2B710B84" w15:done="0"/>
  <w15:commentEx w15:paraId="0FD7A0BD" w15:done="0"/>
  <w15:commentEx w15:paraId="23174D63" w15:done="0"/>
  <w15:commentEx w15:paraId="48A6EB3C" w15:done="0"/>
  <w15:commentEx w15:paraId="226EC044"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0C9182" w14:textId="77777777" w:rsidR="00E22E1B" w:rsidRDefault="00E22E1B" w:rsidP="006824CD">
      <w:r>
        <w:separator/>
      </w:r>
    </w:p>
  </w:endnote>
  <w:endnote w:type="continuationSeparator" w:id="0">
    <w:p w14:paraId="4850D593" w14:textId="77777777" w:rsidR="00E22E1B" w:rsidRDefault="00E22E1B"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swiss"/>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5D76B9" w:rsidRDefault="005D76B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861DA">
      <w:rPr>
        <w:rStyle w:val="PageNumber"/>
        <w:noProof/>
      </w:rPr>
      <w:t>32</w:t>
    </w:r>
    <w:r>
      <w:rPr>
        <w:rStyle w:val="PageNumber"/>
      </w:rPr>
      <w:fldChar w:fldCharType="end"/>
    </w:r>
  </w:p>
  <w:p w14:paraId="3E0CB4DF" w14:textId="77777777" w:rsidR="005D76B9" w:rsidRDefault="005D76B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B932FA" w14:textId="77777777" w:rsidR="00E22E1B" w:rsidRDefault="00E22E1B" w:rsidP="006824CD">
      <w:r>
        <w:separator/>
      </w:r>
    </w:p>
  </w:footnote>
  <w:footnote w:type="continuationSeparator" w:id="0">
    <w:p w14:paraId="15879E8E" w14:textId="77777777" w:rsidR="00E22E1B" w:rsidRDefault="00E22E1B"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5D76B9" w:rsidRDefault="005D76B9"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removePersonalInformation/>
  <w:removeDateAndTime/>
  <w:activeWritingStyle w:appName="MSWord" w:lang="en-US" w:vendorID="64" w:dllVersion="131078" w:nlCheck="1" w:checkStyle="0"/>
  <w:activeWritingStyle w:appName="MSWord" w:lang="de-DE" w:vendorID="64" w:dllVersion="131078" w:nlCheck="1" w:checkStyle="0"/>
  <w:proofState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B51"/>
    <w:rsid w:val="00001A5C"/>
    <w:rsid w:val="00003838"/>
    <w:rsid w:val="00003EFF"/>
    <w:rsid w:val="00005878"/>
    <w:rsid w:val="00005C0C"/>
    <w:rsid w:val="00013C98"/>
    <w:rsid w:val="00017CDC"/>
    <w:rsid w:val="00020692"/>
    <w:rsid w:val="000254AD"/>
    <w:rsid w:val="000340F4"/>
    <w:rsid w:val="00035A1F"/>
    <w:rsid w:val="00037965"/>
    <w:rsid w:val="0004344B"/>
    <w:rsid w:val="0004504F"/>
    <w:rsid w:val="000463DE"/>
    <w:rsid w:val="00046D1A"/>
    <w:rsid w:val="00053BF6"/>
    <w:rsid w:val="00056A49"/>
    <w:rsid w:val="00057641"/>
    <w:rsid w:val="00057AFB"/>
    <w:rsid w:val="00057C59"/>
    <w:rsid w:val="00061D7C"/>
    <w:rsid w:val="00066A4C"/>
    <w:rsid w:val="00072244"/>
    <w:rsid w:val="00074038"/>
    <w:rsid w:val="00076FFA"/>
    <w:rsid w:val="00080032"/>
    <w:rsid w:val="00080649"/>
    <w:rsid w:val="0008449F"/>
    <w:rsid w:val="00090513"/>
    <w:rsid w:val="0009327B"/>
    <w:rsid w:val="00094720"/>
    <w:rsid w:val="000A4BDE"/>
    <w:rsid w:val="000A6D6E"/>
    <w:rsid w:val="000A74F3"/>
    <w:rsid w:val="000B08CC"/>
    <w:rsid w:val="000B1E7D"/>
    <w:rsid w:val="000B2858"/>
    <w:rsid w:val="000B2881"/>
    <w:rsid w:val="000B2BAB"/>
    <w:rsid w:val="000B3F78"/>
    <w:rsid w:val="000B5375"/>
    <w:rsid w:val="000C0978"/>
    <w:rsid w:val="000C1147"/>
    <w:rsid w:val="000C5FCC"/>
    <w:rsid w:val="000D0503"/>
    <w:rsid w:val="000D2E2F"/>
    <w:rsid w:val="000D458D"/>
    <w:rsid w:val="000E003B"/>
    <w:rsid w:val="000E6568"/>
    <w:rsid w:val="000F0ADB"/>
    <w:rsid w:val="000F0FCD"/>
    <w:rsid w:val="000F2FA3"/>
    <w:rsid w:val="000F796D"/>
    <w:rsid w:val="00101237"/>
    <w:rsid w:val="0010331A"/>
    <w:rsid w:val="00103DC5"/>
    <w:rsid w:val="001064E6"/>
    <w:rsid w:val="001113C6"/>
    <w:rsid w:val="00112478"/>
    <w:rsid w:val="0011279F"/>
    <w:rsid w:val="00113002"/>
    <w:rsid w:val="00114307"/>
    <w:rsid w:val="00114CA7"/>
    <w:rsid w:val="00115578"/>
    <w:rsid w:val="00115802"/>
    <w:rsid w:val="0011583F"/>
    <w:rsid w:val="001160D3"/>
    <w:rsid w:val="001235F6"/>
    <w:rsid w:val="001238E5"/>
    <w:rsid w:val="0012451E"/>
    <w:rsid w:val="00136ED5"/>
    <w:rsid w:val="00136FF4"/>
    <w:rsid w:val="00137B76"/>
    <w:rsid w:val="00140BF8"/>
    <w:rsid w:val="00143C7A"/>
    <w:rsid w:val="00144B6D"/>
    <w:rsid w:val="001462A4"/>
    <w:rsid w:val="001504F2"/>
    <w:rsid w:val="00151B19"/>
    <w:rsid w:val="00151C96"/>
    <w:rsid w:val="0015440D"/>
    <w:rsid w:val="0015508D"/>
    <w:rsid w:val="0015514D"/>
    <w:rsid w:val="001601F3"/>
    <w:rsid w:val="001629E1"/>
    <w:rsid w:val="00164C6F"/>
    <w:rsid w:val="001651E6"/>
    <w:rsid w:val="001656E3"/>
    <w:rsid w:val="00167F52"/>
    <w:rsid w:val="001776A5"/>
    <w:rsid w:val="00177D9D"/>
    <w:rsid w:val="00181BF4"/>
    <w:rsid w:val="001825D7"/>
    <w:rsid w:val="001905FB"/>
    <w:rsid w:val="00194CA4"/>
    <w:rsid w:val="001A1F56"/>
    <w:rsid w:val="001A3350"/>
    <w:rsid w:val="001A37C8"/>
    <w:rsid w:val="001A39BD"/>
    <w:rsid w:val="001A6393"/>
    <w:rsid w:val="001A64E7"/>
    <w:rsid w:val="001A6A78"/>
    <w:rsid w:val="001B1096"/>
    <w:rsid w:val="001B6646"/>
    <w:rsid w:val="001C412D"/>
    <w:rsid w:val="001C68B4"/>
    <w:rsid w:val="001C7694"/>
    <w:rsid w:val="001E078C"/>
    <w:rsid w:val="001E5066"/>
    <w:rsid w:val="001E6AB1"/>
    <w:rsid w:val="001F02BC"/>
    <w:rsid w:val="001F595D"/>
    <w:rsid w:val="001F5A8D"/>
    <w:rsid w:val="001F71AD"/>
    <w:rsid w:val="0020455B"/>
    <w:rsid w:val="00204DFE"/>
    <w:rsid w:val="00204E38"/>
    <w:rsid w:val="00205CE2"/>
    <w:rsid w:val="00213FD4"/>
    <w:rsid w:val="00216D4C"/>
    <w:rsid w:val="00217383"/>
    <w:rsid w:val="002211A8"/>
    <w:rsid w:val="00222090"/>
    <w:rsid w:val="00222506"/>
    <w:rsid w:val="00224B79"/>
    <w:rsid w:val="00226BB9"/>
    <w:rsid w:val="00226D81"/>
    <w:rsid w:val="0023289E"/>
    <w:rsid w:val="00240D9B"/>
    <w:rsid w:val="00244355"/>
    <w:rsid w:val="002448DE"/>
    <w:rsid w:val="002459C5"/>
    <w:rsid w:val="002506F0"/>
    <w:rsid w:val="002512CF"/>
    <w:rsid w:val="00252B96"/>
    <w:rsid w:val="00252E46"/>
    <w:rsid w:val="00255A18"/>
    <w:rsid w:val="00261B51"/>
    <w:rsid w:val="00261C3E"/>
    <w:rsid w:val="002621C4"/>
    <w:rsid w:val="00266137"/>
    <w:rsid w:val="00266E8F"/>
    <w:rsid w:val="00271A38"/>
    <w:rsid w:val="00272F6A"/>
    <w:rsid w:val="00280AF2"/>
    <w:rsid w:val="0028101C"/>
    <w:rsid w:val="002821F1"/>
    <w:rsid w:val="00290CCD"/>
    <w:rsid w:val="002919A4"/>
    <w:rsid w:val="00294B07"/>
    <w:rsid w:val="0029761C"/>
    <w:rsid w:val="002B3135"/>
    <w:rsid w:val="002B4B61"/>
    <w:rsid w:val="002B63F7"/>
    <w:rsid w:val="002B7DFE"/>
    <w:rsid w:val="002C4D0A"/>
    <w:rsid w:val="002D0CAB"/>
    <w:rsid w:val="002D1B2E"/>
    <w:rsid w:val="002D3F6A"/>
    <w:rsid w:val="002D52FC"/>
    <w:rsid w:val="002E23DA"/>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34CD"/>
    <w:rsid w:val="00344BA2"/>
    <w:rsid w:val="003471DD"/>
    <w:rsid w:val="003519E7"/>
    <w:rsid w:val="00355CA5"/>
    <w:rsid w:val="00355EF7"/>
    <w:rsid w:val="00362A4E"/>
    <w:rsid w:val="00363615"/>
    <w:rsid w:val="00363D68"/>
    <w:rsid w:val="00364417"/>
    <w:rsid w:val="00371329"/>
    <w:rsid w:val="00371CC4"/>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5E5"/>
    <w:rsid w:val="003C064D"/>
    <w:rsid w:val="003C14C1"/>
    <w:rsid w:val="003C2B37"/>
    <w:rsid w:val="003C4127"/>
    <w:rsid w:val="003C54C0"/>
    <w:rsid w:val="003C6127"/>
    <w:rsid w:val="003E3DB1"/>
    <w:rsid w:val="003E5297"/>
    <w:rsid w:val="003E5420"/>
    <w:rsid w:val="003E6430"/>
    <w:rsid w:val="003F11CC"/>
    <w:rsid w:val="003F4FD7"/>
    <w:rsid w:val="004008F0"/>
    <w:rsid w:val="00402A36"/>
    <w:rsid w:val="00405224"/>
    <w:rsid w:val="00411F45"/>
    <w:rsid w:val="00412412"/>
    <w:rsid w:val="00415AAC"/>
    <w:rsid w:val="00415D58"/>
    <w:rsid w:val="004217B9"/>
    <w:rsid w:val="00422B93"/>
    <w:rsid w:val="00423D54"/>
    <w:rsid w:val="004276EB"/>
    <w:rsid w:val="00427A71"/>
    <w:rsid w:val="00427F6A"/>
    <w:rsid w:val="0044174A"/>
    <w:rsid w:val="00442105"/>
    <w:rsid w:val="0044693E"/>
    <w:rsid w:val="00447447"/>
    <w:rsid w:val="00454101"/>
    <w:rsid w:val="00457786"/>
    <w:rsid w:val="004645A0"/>
    <w:rsid w:val="00466025"/>
    <w:rsid w:val="004673D1"/>
    <w:rsid w:val="00467801"/>
    <w:rsid w:val="00470709"/>
    <w:rsid w:val="00472585"/>
    <w:rsid w:val="004739AE"/>
    <w:rsid w:val="00474047"/>
    <w:rsid w:val="00477B07"/>
    <w:rsid w:val="00477BCF"/>
    <w:rsid w:val="00481B81"/>
    <w:rsid w:val="00483236"/>
    <w:rsid w:val="00484B33"/>
    <w:rsid w:val="00485EA4"/>
    <w:rsid w:val="00491A27"/>
    <w:rsid w:val="00493498"/>
    <w:rsid w:val="004A2F07"/>
    <w:rsid w:val="004A6E09"/>
    <w:rsid w:val="004B3E05"/>
    <w:rsid w:val="004B52B9"/>
    <w:rsid w:val="004B5FA3"/>
    <w:rsid w:val="004B7D5B"/>
    <w:rsid w:val="004C525B"/>
    <w:rsid w:val="004D249F"/>
    <w:rsid w:val="004D7399"/>
    <w:rsid w:val="004E0BFA"/>
    <w:rsid w:val="004E3978"/>
    <w:rsid w:val="004E50B4"/>
    <w:rsid w:val="004E547E"/>
    <w:rsid w:val="004E5E1F"/>
    <w:rsid w:val="004E6B15"/>
    <w:rsid w:val="004F035C"/>
    <w:rsid w:val="004F2AEA"/>
    <w:rsid w:val="004F438B"/>
    <w:rsid w:val="00500885"/>
    <w:rsid w:val="00501D7F"/>
    <w:rsid w:val="00503D53"/>
    <w:rsid w:val="00505188"/>
    <w:rsid w:val="00506ED4"/>
    <w:rsid w:val="0050750D"/>
    <w:rsid w:val="005121FB"/>
    <w:rsid w:val="005171A8"/>
    <w:rsid w:val="00517613"/>
    <w:rsid w:val="00521127"/>
    <w:rsid w:val="00521A7C"/>
    <w:rsid w:val="005221E8"/>
    <w:rsid w:val="005228AD"/>
    <w:rsid w:val="00523136"/>
    <w:rsid w:val="005261A2"/>
    <w:rsid w:val="00530F17"/>
    <w:rsid w:val="00537FB1"/>
    <w:rsid w:val="005552E4"/>
    <w:rsid w:val="0055687E"/>
    <w:rsid w:val="00556A59"/>
    <w:rsid w:val="00557814"/>
    <w:rsid w:val="00557C3B"/>
    <w:rsid w:val="00563AD1"/>
    <w:rsid w:val="0056760B"/>
    <w:rsid w:val="005735C1"/>
    <w:rsid w:val="005814E4"/>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D76B9"/>
    <w:rsid w:val="005E2A0B"/>
    <w:rsid w:val="005E3B87"/>
    <w:rsid w:val="005E4016"/>
    <w:rsid w:val="005E46BA"/>
    <w:rsid w:val="005E7931"/>
    <w:rsid w:val="005F094A"/>
    <w:rsid w:val="006015AD"/>
    <w:rsid w:val="00604802"/>
    <w:rsid w:val="0060593F"/>
    <w:rsid w:val="0061432B"/>
    <w:rsid w:val="006211C0"/>
    <w:rsid w:val="00622416"/>
    <w:rsid w:val="006227BA"/>
    <w:rsid w:val="00625252"/>
    <w:rsid w:val="00631174"/>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2D0"/>
    <w:rsid w:val="00685834"/>
    <w:rsid w:val="00693D9F"/>
    <w:rsid w:val="00694E2B"/>
    <w:rsid w:val="00695C2B"/>
    <w:rsid w:val="00696794"/>
    <w:rsid w:val="0069766C"/>
    <w:rsid w:val="006A7E3D"/>
    <w:rsid w:val="006B01F7"/>
    <w:rsid w:val="006B431A"/>
    <w:rsid w:val="006C1DBB"/>
    <w:rsid w:val="006C479E"/>
    <w:rsid w:val="006C617F"/>
    <w:rsid w:val="006D1BFD"/>
    <w:rsid w:val="006D2932"/>
    <w:rsid w:val="006D3118"/>
    <w:rsid w:val="006E26A8"/>
    <w:rsid w:val="006E30AE"/>
    <w:rsid w:val="006E3D27"/>
    <w:rsid w:val="006E4A33"/>
    <w:rsid w:val="006E69DE"/>
    <w:rsid w:val="006F19EC"/>
    <w:rsid w:val="006F2BC3"/>
    <w:rsid w:val="006F52B2"/>
    <w:rsid w:val="00702EB7"/>
    <w:rsid w:val="00705102"/>
    <w:rsid w:val="00705267"/>
    <w:rsid w:val="0071420D"/>
    <w:rsid w:val="007143AB"/>
    <w:rsid w:val="00716206"/>
    <w:rsid w:val="00716762"/>
    <w:rsid w:val="00716A04"/>
    <w:rsid w:val="00721DB8"/>
    <w:rsid w:val="007235FA"/>
    <w:rsid w:val="0072758D"/>
    <w:rsid w:val="00730EE3"/>
    <w:rsid w:val="0073136D"/>
    <w:rsid w:val="007425C9"/>
    <w:rsid w:val="007438E7"/>
    <w:rsid w:val="00746209"/>
    <w:rsid w:val="0074646E"/>
    <w:rsid w:val="00746CD0"/>
    <w:rsid w:val="00746D5E"/>
    <w:rsid w:val="00747652"/>
    <w:rsid w:val="00754A70"/>
    <w:rsid w:val="00754A9D"/>
    <w:rsid w:val="00756A5E"/>
    <w:rsid w:val="00760EA7"/>
    <w:rsid w:val="00765B34"/>
    <w:rsid w:val="0076721B"/>
    <w:rsid w:val="0077365D"/>
    <w:rsid w:val="0077570D"/>
    <w:rsid w:val="00776EA1"/>
    <w:rsid w:val="00783B9A"/>
    <w:rsid w:val="00795353"/>
    <w:rsid w:val="0079574E"/>
    <w:rsid w:val="00796017"/>
    <w:rsid w:val="00796F1C"/>
    <w:rsid w:val="007A04D5"/>
    <w:rsid w:val="007A0BE7"/>
    <w:rsid w:val="007A2CF9"/>
    <w:rsid w:val="007B314A"/>
    <w:rsid w:val="007B77D0"/>
    <w:rsid w:val="007B7B5E"/>
    <w:rsid w:val="007C081D"/>
    <w:rsid w:val="007C1CFD"/>
    <w:rsid w:val="007C608D"/>
    <w:rsid w:val="007D1762"/>
    <w:rsid w:val="007D1E2D"/>
    <w:rsid w:val="007D3FAC"/>
    <w:rsid w:val="007D7861"/>
    <w:rsid w:val="007D7E9E"/>
    <w:rsid w:val="007F063D"/>
    <w:rsid w:val="007F0CD1"/>
    <w:rsid w:val="007F1BDE"/>
    <w:rsid w:val="007F6CB7"/>
    <w:rsid w:val="007F721D"/>
    <w:rsid w:val="007F7D3F"/>
    <w:rsid w:val="008039C0"/>
    <w:rsid w:val="0081074C"/>
    <w:rsid w:val="00810CB0"/>
    <w:rsid w:val="008136A1"/>
    <w:rsid w:val="008149A1"/>
    <w:rsid w:val="00816599"/>
    <w:rsid w:val="00817379"/>
    <w:rsid w:val="00827B3F"/>
    <w:rsid w:val="00827D29"/>
    <w:rsid w:val="00834FDA"/>
    <w:rsid w:val="0083552D"/>
    <w:rsid w:val="00840E11"/>
    <w:rsid w:val="008427F0"/>
    <w:rsid w:val="008449CB"/>
    <w:rsid w:val="008452B4"/>
    <w:rsid w:val="00847084"/>
    <w:rsid w:val="00850842"/>
    <w:rsid w:val="008509E7"/>
    <w:rsid w:val="0086149A"/>
    <w:rsid w:val="00863AE1"/>
    <w:rsid w:val="00863D09"/>
    <w:rsid w:val="00864BE5"/>
    <w:rsid w:val="00865D87"/>
    <w:rsid w:val="00866479"/>
    <w:rsid w:val="008676B4"/>
    <w:rsid w:val="008713E5"/>
    <w:rsid w:val="00871A04"/>
    <w:rsid w:val="00887726"/>
    <w:rsid w:val="008879DF"/>
    <w:rsid w:val="008951B1"/>
    <w:rsid w:val="00897208"/>
    <w:rsid w:val="008A0282"/>
    <w:rsid w:val="008A201D"/>
    <w:rsid w:val="008A238C"/>
    <w:rsid w:val="008A5B24"/>
    <w:rsid w:val="008A7064"/>
    <w:rsid w:val="008B0C65"/>
    <w:rsid w:val="008B3F92"/>
    <w:rsid w:val="008C01DB"/>
    <w:rsid w:val="008C066D"/>
    <w:rsid w:val="008C2912"/>
    <w:rsid w:val="008C5550"/>
    <w:rsid w:val="008C5A09"/>
    <w:rsid w:val="008C64E5"/>
    <w:rsid w:val="008C6CCD"/>
    <w:rsid w:val="008C7A4F"/>
    <w:rsid w:val="008D2FE4"/>
    <w:rsid w:val="008D33B6"/>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11B0"/>
    <w:rsid w:val="009337D9"/>
    <w:rsid w:val="00933F5B"/>
    <w:rsid w:val="00936B6D"/>
    <w:rsid w:val="00937CFA"/>
    <w:rsid w:val="00940EFD"/>
    <w:rsid w:val="00946A19"/>
    <w:rsid w:val="009561CF"/>
    <w:rsid w:val="009607C1"/>
    <w:rsid w:val="00961AD3"/>
    <w:rsid w:val="00962DC5"/>
    <w:rsid w:val="009705B5"/>
    <w:rsid w:val="009724C9"/>
    <w:rsid w:val="0098043F"/>
    <w:rsid w:val="00981583"/>
    <w:rsid w:val="00983208"/>
    <w:rsid w:val="00983E56"/>
    <w:rsid w:val="00984FD1"/>
    <w:rsid w:val="009878ED"/>
    <w:rsid w:val="00992F08"/>
    <w:rsid w:val="00996752"/>
    <w:rsid w:val="00996FCD"/>
    <w:rsid w:val="009977B7"/>
    <w:rsid w:val="009A2BF9"/>
    <w:rsid w:val="009A46E9"/>
    <w:rsid w:val="009A6BC6"/>
    <w:rsid w:val="009C4F24"/>
    <w:rsid w:val="009C4F32"/>
    <w:rsid w:val="009C5AFA"/>
    <w:rsid w:val="009D3AE6"/>
    <w:rsid w:val="009D3EE8"/>
    <w:rsid w:val="009D61BF"/>
    <w:rsid w:val="009D716C"/>
    <w:rsid w:val="009D733A"/>
    <w:rsid w:val="009D7997"/>
    <w:rsid w:val="009E1064"/>
    <w:rsid w:val="009E185E"/>
    <w:rsid w:val="009E3066"/>
    <w:rsid w:val="009E30BB"/>
    <w:rsid w:val="009E4498"/>
    <w:rsid w:val="009E4A7F"/>
    <w:rsid w:val="009E6A55"/>
    <w:rsid w:val="009F19E4"/>
    <w:rsid w:val="009F2F38"/>
    <w:rsid w:val="009F31C4"/>
    <w:rsid w:val="009F4F8A"/>
    <w:rsid w:val="009F551E"/>
    <w:rsid w:val="00A02FD0"/>
    <w:rsid w:val="00A037AF"/>
    <w:rsid w:val="00A0463D"/>
    <w:rsid w:val="00A056BE"/>
    <w:rsid w:val="00A111BE"/>
    <w:rsid w:val="00A11718"/>
    <w:rsid w:val="00A1186D"/>
    <w:rsid w:val="00A12EEC"/>
    <w:rsid w:val="00A13124"/>
    <w:rsid w:val="00A143EF"/>
    <w:rsid w:val="00A156CD"/>
    <w:rsid w:val="00A208D9"/>
    <w:rsid w:val="00A24569"/>
    <w:rsid w:val="00A316EB"/>
    <w:rsid w:val="00A3269A"/>
    <w:rsid w:val="00A33782"/>
    <w:rsid w:val="00A357F5"/>
    <w:rsid w:val="00A4404F"/>
    <w:rsid w:val="00A45AC4"/>
    <w:rsid w:val="00A4749E"/>
    <w:rsid w:val="00A56CA7"/>
    <w:rsid w:val="00A577F1"/>
    <w:rsid w:val="00A62B51"/>
    <w:rsid w:val="00A656B8"/>
    <w:rsid w:val="00A65C83"/>
    <w:rsid w:val="00A714F8"/>
    <w:rsid w:val="00A723E8"/>
    <w:rsid w:val="00A72595"/>
    <w:rsid w:val="00A73EAE"/>
    <w:rsid w:val="00A766CD"/>
    <w:rsid w:val="00A76D49"/>
    <w:rsid w:val="00A84615"/>
    <w:rsid w:val="00A9115B"/>
    <w:rsid w:val="00A918E2"/>
    <w:rsid w:val="00A93101"/>
    <w:rsid w:val="00A96816"/>
    <w:rsid w:val="00A97155"/>
    <w:rsid w:val="00A97293"/>
    <w:rsid w:val="00AB08C3"/>
    <w:rsid w:val="00AB1296"/>
    <w:rsid w:val="00AB7DD9"/>
    <w:rsid w:val="00AC0335"/>
    <w:rsid w:val="00AC3540"/>
    <w:rsid w:val="00AC5751"/>
    <w:rsid w:val="00AC7240"/>
    <w:rsid w:val="00AD46DE"/>
    <w:rsid w:val="00AD70B9"/>
    <w:rsid w:val="00AE182B"/>
    <w:rsid w:val="00AE7CE9"/>
    <w:rsid w:val="00AF130B"/>
    <w:rsid w:val="00AF3FE9"/>
    <w:rsid w:val="00B00F1E"/>
    <w:rsid w:val="00B0285E"/>
    <w:rsid w:val="00B03CF1"/>
    <w:rsid w:val="00B04482"/>
    <w:rsid w:val="00B0485F"/>
    <w:rsid w:val="00B051A1"/>
    <w:rsid w:val="00B068AD"/>
    <w:rsid w:val="00B076DB"/>
    <w:rsid w:val="00B113BF"/>
    <w:rsid w:val="00B147AC"/>
    <w:rsid w:val="00B16C07"/>
    <w:rsid w:val="00B24DB8"/>
    <w:rsid w:val="00B26D80"/>
    <w:rsid w:val="00B3016B"/>
    <w:rsid w:val="00B31A0A"/>
    <w:rsid w:val="00B3249E"/>
    <w:rsid w:val="00B33582"/>
    <w:rsid w:val="00B346EF"/>
    <w:rsid w:val="00B36865"/>
    <w:rsid w:val="00B36EBC"/>
    <w:rsid w:val="00B37E0D"/>
    <w:rsid w:val="00B41A62"/>
    <w:rsid w:val="00B42060"/>
    <w:rsid w:val="00B4317A"/>
    <w:rsid w:val="00B448C5"/>
    <w:rsid w:val="00B46EF2"/>
    <w:rsid w:val="00B516B5"/>
    <w:rsid w:val="00B52ECF"/>
    <w:rsid w:val="00B53D1F"/>
    <w:rsid w:val="00B55C1F"/>
    <w:rsid w:val="00B56497"/>
    <w:rsid w:val="00B62C2A"/>
    <w:rsid w:val="00B63D44"/>
    <w:rsid w:val="00B63E78"/>
    <w:rsid w:val="00B6644D"/>
    <w:rsid w:val="00B70031"/>
    <w:rsid w:val="00B7274E"/>
    <w:rsid w:val="00B72A56"/>
    <w:rsid w:val="00B73BD9"/>
    <w:rsid w:val="00B757D9"/>
    <w:rsid w:val="00B81B5B"/>
    <w:rsid w:val="00B8291A"/>
    <w:rsid w:val="00B83984"/>
    <w:rsid w:val="00B84008"/>
    <w:rsid w:val="00B862D8"/>
    <w:rsid w:val="00B91A98"/>
    <w:rsid w:val="00B936D4"/>
    <w:rsid w:val="00B94BFB"/>
    <w:rsid w:val="00BA009A"/>
    <w:rsid w:val="00BA3565"/>
    <w:rsid w:val="00BA7753"/>
    <w:rsid w:val="00BB3A50"/>
    <w:rsid w:val="00BC121A"/>
    <w:rsid w:val="00BC345E"/>
    <w:rsid w:val="00BC5B00"/>
    <w:rsid w:val="00BD1F07"/>
    <w:rsid w:val="00BD2C01"/>
    <w:rsid w:val="00BE122B"/>
    <w:rsid w:val="00BE71EF"/>
    <w:rsid w:val="00BF117E"/>
    <w:rsid w:val="00BF2D72"/>
    <w:rsid w:val="00BF5F93"/>
    <w:rsid w:val="00C01879"/>
    <w:rsid w:val="00C0187D"/>
    <w:rsid w:val="00C04FD6"/>
    <w:rsid w:val="00C0691D"/>
    <w:rsid w:val="00C07F60"/>
    <w:rsid w:val="00C1327B"/>
    <w:rsid w:val="00C14C84"/>
    <w:rsid w:val="00C20035"/>
    <w:rsid w:val="00C2308E"/>
    <w:rsid w:val="00C2367B"/>
    <w:rsid w:val="00C27D7F"/>
    <w:rsid w:val="00C300E1"/>
    <w:rsid w:val="00C30CC1"/>
    <w:rsid w:val="00C3227F"/>
    <w:rsid w:val="00C34300"/>
    <w:rsid w:val="00C343D4"/>
    <w:rsid w:val="00C3513E"/>
    <w:rsid w:val="00C41434"/>
    <w:rsid w:val="00C4165B"/>
    <w:rsid w:val="00C416E1"/>
    <w:rsid w:val="00C44A8A"/>
    <w:rsid w:val="00C45596"/>
    <w:rsid w:val="00C50A83"/>
    <w:rsid w:val="00C51C18"/>
    <w:rsid w:val="00C51F9A"/>
    <w:rsid w:val="00C52B21"/>
    <w:rsid w:val="00C56B8B"/>
    <w:rsid w:val="00C60771"/>
    <w:rsid w:val="00C60A90"/>
    <w:rsid w:val="00C619A6"/>
    <w:rsid w:val="00C62B0D"/>
    <w:rsid w:val="00C67DAC"/>
    <w:rsid w:val="00C80EC9"/>
    <w:rsid w:val="00C82428"/>
    <w:rsid w:val="00C84D8E"/>
    <w:rsid w:val="00C95D59"/>
    <w:rsid w:val="00C9702F"/>
    <w:rsid w:val="00C97CBC"/>
    <w:rsid w:val="00CA2EC6"/>
    <w:rsid w:val="00CA5519"/>
    <w:rsid w:val="00CB0005"/>
    <w:rsid w:val="00CB2E04"/>
    <w:rsid w:val="00CB598E"/>
    <w:rsid w:val="00CB692E"/>
    <w:rsid w:val="00CC139D"/>
    <w:rsid w:val="00CC13BB"/>
    <w:rsid w:val="00CC43C8"/>
    <w:rsid w:val="00CC4909"/>
    <w:rsid w:val="00CC4C34"/>
    <w:rsid w:val="00CD0181"/>
    <w:rsid w:val="00CD3544"/>
    <w:rsid w:val="00CD3F55"/>
    <w:rsid w:val="00CD5C61"/>
    <w:rsid w:val="00CE0AD6"/>
    <w:rsid w:val="00CE50BF"/>
    <w:rsid w:val="00CE5585"/>
    <w:rsid w:val="00CE6D1A"/>
    <w:rsid w:val="00CE7585"/>
    <w:rsid w:val="00CF4912"/>
    <w:rsid w:val="00CF6B35"/>
    <w:rsid w:val="00CF78A8"/>
    <w:rsid w:val="00D00863"/>
    <w:rsid w:val="00D009E1"/>
    <w:rsid w:val="00D06AC5"/>
    <w:rsid w:val="00D1190F"/>
    <w:rsid w:val="00D1328A"/>
    <w:rsid w:val="00D14451"/>
    <w:rsid w:val="00D1546B"/>
    <w:rsid w:val="00D155A6"/>
    <w:rsid w:val="00D165DD"/>
    <w:rsid w:val="00D20E0E"/>
    <w:rsid w:val="00D26490"/>
    <w:rsid w:val="00D279E8"/>
    <w:rsid w:val="00D300D1"/>
    <w:rsid w:val="00D30635"/>
    <w:rsid w:val="00D30B11"/>
    <w:rsid w:val="00D319F2"/>
    <w:rsid w:val="00D348BA"/>
    <w:rsid w:val="00D34BDB"/>
    <w:rsid w:val="00D35B3C"/>
    <w:rsid w:val="00D36109"/>
    <w:rsid w:val="00D46BB5"/>
    <w:rsid w:val="00D51DF4"/>
    <w:rsid w:val="00D5290E"/>
    <w:rsid w:val="00D5420F"/>
    <w:rsid w:val="00D56B26"/>
    <w:rsid w:val="00D5727B"/>
    <w:rsid w:val="00D61688"/>
    <w:rsid w:val="00D64DBC"/>
    <w:rsid w:val="00D71B00"/>
    <w:rsid w:val="00D72125"/>
    <w:rsid w:val="00D75F3A"/>
    <w:rsid w:val="00D81B04"/>
    <w:rsid w:val="00D84EB5"/>
    <w:rsid w:val="00D87D65"/>
    <w:rsid w:val="00D91022"/>
    <w:rsid w:val="00D9146C"/>
    <w:rsid w:val="00D959C7"/>
    <w:rsid w:val="00D96531"/>
    <w:rsid w:val="00DA3657"/>
    <w:rsid w:val="00DA3C76"/>
    <w:rsid w:val="00DA4076"/>
    <w:rsid w:val="00DA6191"/>
    <w:rsid w:val="00DB249C"/>
    <w:rsid w:val="00DB5161"/>
    <w:rsid w:val="00DB5EE7"/>
    <w:rsid w:val="00DC1015"/>
    <w:rsid w:val="00DC5E98"/>
    <w:rsid w:val="00DD0524"/>
    <w:rsid w:val="00DD3854"/>
    <w:rsid w:val="00DD5193"/>
    <w:rsid w:val="00DD6FB1"/>
    <w:rsid w:val="00DE40E0"/>
    <w:rsid w:val="00DE4DBA"/>
    <w:rsid w:val="00DE6FA7"/>
    <w:rsid w:val="00DF4EC7"/>
    <w:rsid w:val="00DF5132"/>
    <w:rsid w:val="00DF5739"/>
    <w:rsid w:val="00E11168"/>
    <w:rsid w:val="00E127C8"/>
    <w:rsid w:val="00E22E1B"/>
    <w:rsid w:val="00E2395E"/>
    <w:rsid w:val="00E25D9C"/>
    <w:rsid w:val="00E30123"/>
    <w:rsid w:val="00E30C10"/>
    <w:rsid w:val="00E33748"/>
    <w:rsid w:val="00E42125"/>
    <w:rsid w:val="00E51027"/>
    <w:rsid w:val="00E53A87"/>
    <w:rsid w:val="00E56A24"/>
    <w:rsid w:val="00E61616"/>
    <w:rsid w:val="00E63827"/>
    <w:rsid w:val="00E67049"/>
    <w:rsid w:val="00E73B4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6CD6"/>
    <w:rsid w:val="00ED6F43"/>
    <w:rsid w:val="00EE10B2"/>
    <w:rsid w:val="00EE2ABB"/>
    <w:rsid w:val="00EE4A55"/>
    <w:rsid w:val="00EE72F9"/>
    <w:rsid w:val="00EE79F3"/>
    <w:rsid w:val="00EE7A93"/>
    <w:rsid w:val="00EF07EF"/>
    <w:rsid w:val="00EF0ED1"/>
    <w:rsid w:val="00EF2A67"/>
    <w:rsid w:val="00F0271A"/>
    <w:rsid w:val="00F1350A"/>
    <w:rsid w:val="00F14310"/>
    <w:rsid w:val="00F2360F"/>
    <w:rsid w:val="00F31AB3"/>
    <w:rsid w:val="00F32825"/>
    <w:rsid w:val="00F34B51"/>
    <w:rsid w:val="00F35AB6"/>
    <w:rsid w:val="00F35E55"/>
    <w:rsid w:val="00F36BD8"/>
    <w:rsid w:val="00F51FF4"/>
    <w:rsid w:val="00F526BF"/>
    <w:rsid w:val="00F562D2"/>
    <w:rsid w:val="00F5705B"/>
    <w:rsid w:val="00F65601"/>
    <w:rsid w:val="00F65A6A"/>
    <w:rsid w:val="00F672A2"/>
    <w:rsid w:val="00F67738"/>
    <w:rsid w:val="00F7224C"/>
    <w:rsid w:val="00F72444"/>
    <w:rsid w:val="00F72E73"/>
    <w:rsid w:val="00F73392"/>
    <w:rsid w:val="00F861DA"/>
    <w:rsid w:val="00F869F5"/>
    <w:rsid w:val="00F92CF8"/>
    <w:rsid w:val="00F92F17"/>
    <w:rsid w:val="00F96773"/>
    <w:rsid w:val="00F96E6E"/>
    <w:rsid w:val="00FA153E"/>
    <w:rsid w:val="00FA3E63"/>
    <w:rsid w:val="00FA51C2"/>
    <w:rsid w:val="00FA5582"/>
    <w:rsid w:val="00FB0F11"/>
    <w:rsid w:val="00FB7D9C"/>
    <w:rsid w:val="00FB7F6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mailto:ribalet@uw.edu" TargetMode="External"/><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92EB10-7E65-9F4A-AD87-ED3FA76AB5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13622</Words>
  <Characters>77652</Characters>
  <Application>Microsoft Macintosh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91092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2016-12-01T01:02:00Z</dcterms:created>
  <dcterms:modified xsi:type="dcterms:W3CDTF">2016-12-01T01:02:00Z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