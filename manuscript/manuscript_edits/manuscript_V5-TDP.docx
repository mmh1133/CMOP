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6AFEA4E0" w:rsidR="00115802" w:rsidDel="00812AA4" w:rsidRDefault="008D5305" w:rsidP="00F86B77">
      <w:pPr>
        <w:spacing w:line="480" w:lineRule="auto"/>
        <w:ind w:firstLine="288"/>
        <w:rPr>
          <w:del w:id="1" w:author="Autho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ins w:id="2" w:author="Author">
        <w:r w:rsidR="00812AA4">
          <w:rPr>
            <w:rFonts w:cs="Times New Roman"/>
          </w:rPr>
          <w:t xml:space="preserve">decline of the annual </w:t>
        </w:r>
      </w:ins>
      <w:r w:rsidR="00115802">
        <w:rPr>
          <w:rFonts w:cs="Times New Roman"/>
          <w:i/>
        </w:rPr>
        <w:t>M. rubrum</w:t>
      </w:r>
      <w:r w:rsidR="00115802">
        <w:rPr>
          <w:rFonts w:cs="Times New Roman"/>
        </w:rPr>
        <w:t xml:space="preserve"> bloom </w:t>
      </w:r>
      <w:del w:id="3" w:author="Author">
        <w:r w:rsidR="00B04482" w:rsidDel="00812AA4">
          <w:rPr>
            <w:rFonts w:cs="Times New Roman"/>
          </w:rPr>
          <w:delText xml:space="preserve">decline </w:delText>
        </w:r>
      </w:del>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4C7EC29D" w:rsidR="004B52B9" w:rsidRDefault="00115802">
      <w:pPr>
        <w:spacing w:line="480" w:lineRule="auto"/>
        <w:ind w:firstLine="288"/>
        <w:rPr>
          <w:rFonts w:cs="Times New Roman"/>
        </w:rPr>
        <w:pPrChange w:id="4" w:author="Author">
          <w:pPr>
            <w:spacing w:line="480" w:lineRule="auto"/>
          </w:pPr>
        </w:pPrChange>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commentRangeStart w:id="5"/>
      <w:r w:rsidR="00EF2A67">
        <w:rPr>
          <w:rFonts w:cs="Times New Roman"/>
        </w:rPr>
        <w:t>Cryptophyte</w:t>
      </w:r>
      <w:commentRangeEnd w:id="5"/>
      <w:r w:rsidR="00812AA4">
        <w:rPr>
          <w:rStyle w:val="CommentReference"/>
        </w:rPr>
        <w:commentReference w:id="5"/>
      </w:r>
      <w:r w:rsidR="00EF2A67">
        <w:rPr>
          <w:rFonts w:cs="Times New Roman"/>
        </w:rPr>
        <w:t xml:space="preserv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w:t>
      </w:r>
      <w:commentRangeStart w:id="6"/>
      <w:r w:rsidR="00CA2EC6">
        <w:rPr>
          <w:rFonts w:cs="Times New Roman"/>
        </w:rPr>
        <w:t xml:space="preserve">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commentRangeEnd w:id="6"/>
      <w:r w:rsidR="00812AA4">
        <w:rPr>
          <w:rStyle w:val="CommentReference"/>
        </w:rPr>
        <w:commentReference w:id="6"/>
      </w:r>
      <w:r w:rsidR="004B52B9">
        <w:rPr>
          <w:rFonts w:cs="Times New Roman"/>
        </w:rPr>
        <w:t xml:space="preserve">. </w:t>
      </w:r>
      <w:commentRangeStart w:id="7"/>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xml:space="preserve">. </w:t>
      </w:r>
      <w:commentRangeEnd w:id="7"/>
      <w:r w:rsidR="00E67CC3">
        <w:rPr>
          <w:rStyle w:val="CommentReference"/>
        </w:rPr>
        <w:commentReference w:id="7"/>
      </w:r>
      <w:r w:rsidR="00636591">
        <w:rPr>
          <w:rFonts w:cs="Times New Roman"/>
        </w:rPr>
        <w:t>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396BEDCC"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ins w:id="8" w:author="Author">
        <w:r w:rsidR="00E67CC3">
          <w:rPr>
            <w:rFonts w:cs="Times New Roman"/>
            <w:bCs/>
          </w:rPr>
          <w:t>; flow cytometry</w:t>
        </w:r>
      </w:ins>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30A8408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w:t>
      </w:r>
      <w:del w:id="9" w:author="Author">
        <w:r w:rsidRPr="00FC5E5F" w:rsidDel="00E67CC3">
          <w:rPr>
            <w:rFonts w:cs="Times New Roman"/>
            <w:bCs/>
          </w:rPr>
          <w:delText xml:space="preserve">common </w:delText>
        </w:r>
      </w:del>
      <w:ins w:id="10" w:author="Author">
        <w:r w:rsidR="00E67CC3" w:rsidRPr="00FC5E5F">
          <w:rPr>
            <w:rFonts w:cs="Times New Roman"/>
            <w:bCs/>
          </w:rPr>
          <w:t>co</w:t>
        </w:r>
        <w:r w:rsidR="00E67CC3">
          <w:rPr>
            <w:rFonts w:cs="Times New Roman"/>
            <w:bCs/>
          </w:rPr>
          <w:t>smopolitan</w:t>
        </w:r>
        <w:r w:rsidR="00E67CC3" w:rsidRPr="00FC5E5F">
          <w:rPr>
            <w:rFonts w:cs="Times New Roman"/>
            <w:bCs/>
          </w:rPr>
          <w:t xml:space="preserve"> </w:t>
        </w:r>
      </w:ins>
      <w:r w:rsidRPr="00FC5E5F">
        <w:rPr>
          <w:rFonts w:cs="Times New Roman"/>
          <w:bCs/>
        </w:rPr>
        <w:t>coastal ciliate</w:t>
      </w:r>
      <w:ins w:id="11" w:author="Author">
        <w:r w:rsidR="00E67CC3">
          <w:rPr>
            <w:rFonts w:cs="Times New Roman"/>
            <w:bCs/>
          </w:rPr>
          <w:t>,</w:t>
        </w:r>
      </w:ins>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ins w:id="12" w:author="Author">
        <w:r w:rsidR="00E67CC3">
          <w:rPr>
            <w:rFonts w:cs="Times New Roman"/>
            <w:bCs/>
          </w:rPr>
          <w:t>=</w:t>
        </w:r>
      </w:ins>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ins w:id="13" w:author="Author">
        <w:r w:rsidR="00E67CC3">
          <w:rPr>
            <w:rFonts w:cs="Times New Roman"/>
            <w:bCs/>
          </w:rPr>
          <w:t>,</w:t>
        </w:r>
      </w:ins>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ins w:id="14" w:author="Author">
        <w:r w:rsidR="00E67CC3">
          <w:rPr>
            <w:rFonts w:cs="Times New Roman"/>
            <w:bCs/>
          </w:rPr>
          <w:t xml:space="preserve">acquire and </w:t>
        </w:r>
      </w:ins>
      <w:r w:rsidR="00F73392">
        <w:rPr>
          <w:rFonts w:cs="Times New Roman"/>
          <w:bCs/>
        </w:rPr>
        <w:t>temporarily maintain</w:t>
      </w:r>
      <w:del w:id="15" w:author="Author">
        <w:r w:rsidR="00F73392" w:rsidDel="00E67CC3">
          <w:rPr>
            <w:rFonts w:cs="Times New Roman"/>
            <w:bCs/>
          </w:rPr>
          <w:delText>s</w:delText>
        </w:r>
      </w:del>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commentRangeStart w:id="16"/>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commentRangeEnd w:id="16"/>
      <w:r w:rsidR="00E67CC3">
        <w:rPr>
          <w:rStyle w:val="CommentReference"/>
        </w:rPr>
        <w:commentReference w:id="16"/>
      </w:r>
      <w:commentRangeStart w:id="17"/>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commentRangeEnd w:id="17"/>
      <w:r w:rsidR="00E67CC3">
        <w:rPr>
          <w:rStyle w:val="CommentReference"/>
        </w:rPr>
        <w:commentReference w:id="17"/>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ins w:id="18" w:author="Author">
        <w:r w:rsidR="00E67CC3">
          <w:rPr>
            <w:rFonts w:cs="Times New Roman"/>
            <w:bCs/>
          </w:rPr>
          <w:t xml:space="preserve">employing </w:t>
        </w:r>
      </w:ins>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commentRangeStart w:id="19"/>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commentRangeEnd w:id="19"/>
      <w:r w:rsidR="00E67CC3">
        <w:rPr>
          <w:rStyle w:val="CommentReference"/>
        </w:rPr>
        <w:commentReference w:id="19"/>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w:t>
      </w:r>
      <w:ins w:id="20" w:author="Author">
        <w:r w:rsidR="00E67CC3">
          <w:rPr>
            <w:rFonts w:cs="Times New Roman"/>
            <w:bCs/>
          </w:rPr>
          <w:t>-</w:t>
        </w:r>
      </w:ins>
      <w:del w:id="21" w:author="Author">
        <w:r w:rsidR="004E547E" w:rsidDel="00E67CC3">
          <w:rPr>
            <w:rFonts w:cs="Times New Roman"/>
            <w:bCs/>
          </w:rPr>
          <w:delText xml:space="preserve"> </w:delText>
        </w:r>
      </w:del>
      <w:r w:rsidR="004E547E">
        <w:rPr>
          <w:rFonts w:cs="Times New Roman"/>
          <w:bCs/>
        </w:rPr>
        <w:t>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w:t>
      </w:r>
      <w:ins w:id="22" w:author="Author">
        <w:r w:rsidR="00E67CC3">
          <w:rPr>
            <w:rFonts w:cs="Times New Roman"/>
            <w:bCs/>
          </w:rPr>
          <w:t>, particularly with respect to their influence on</w:t>
        </w:r>
      </w:ins>
      <w:del w:id="23" w:author="Author">
        <w:r w:rsidDel="00E67CC3">
          <w:rPr>
            <w:rFonts w:cs="Times New Roman"/>
            <w:bCs/>
          </w:rPr>
          <w:delText xml:space="preserve"> and how their growt</w:delText>
        </w:r>
        <w:r w:rsidR="001504F2" w:rsidDel="00E67CC3">
          <w:rPr>
            <w:rFonts w:cs="Times New Roman"/>
            <w:bCs/>
          </w:rPr>
          <w:delText>h</w:delText>
        </w:r>
        <w:r w:rsidDel="00E67CC3">
          <w:rPr>
            <w:rFonts w:cs="Times New Roman"/>
            <w:bCs/>
          </w:rPr>
          <w:delText xml:space="preserve"> </w:delText>
        </w:r>
        <w:r w:rsidR="00CA2EC6" w:rsidDel="00E67CC3">
          <w:rPr>
            <w:rFonts w:cs="Times New Roman"/>
            <w:bCs/>
          </w:rPr>
          <w:delText xml:space="preserve">and abundance </w:delText>
        </w:r>
        <w:r w:rsidR="00A62B51" w:rsidDel="00E67CC3">
          <w:rPr>
            <w:rFonts w:cs="Times New Roman"/>
            <w:bCs/>
          </w:rPr>
          <w:delText>influence</w:delText>
        </w:r>
      </w:del>
      <w:r>
        <w:rPr>
          <w:rFonts w:cs="Times New Roman"/>
          <w:bCs/>
        </w:rPr>
        <w:t xml:space="preserve"> bloom dynamics</w:t>
      </w:r>
      <w:r w:rsidRPr="00FC5E5F">
        <w:rPr>
          <w:rFonts w:cs="Times New Roman"/>
          <w:bCs/>
        </w:rPr>
        <w:t xml:space="preserve">. </w:t>
      </w:r>
    </w:p>
    <w:p w14:paraId="5F06A2F4" w14:textId="0875F609"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ins w:id="24" w:author="Author">
        <w:r w:rsidR="00E67CC3">
          <w:rPr>
            <w:rFonts w:cs="Times New Roman"/>
          </w:rPr>
          <w:t xml:space="preserve">(i.e., red water blooms) </w:t>
        </w:r>
      </w:ins>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del w:id="25" w:author="Author">
        <w:r w:rsidRPr="00FC5E5F" w:rsidDel="00E67CC3">
          <w:rPr>
            <w:rFonts w:cs="Times New Roman"/>
          </w:rPr>
          <w:delText>and fast</w:delText>
        </w:r>
      </w:del>
      <w:ins w:id="26" w:author="Author">
        <w:r w:rsidR="00E67CC3">
          <w:rPr>
            <w:rFonts w:cs="Times New Roman"/>
          </w:rPr>
          <w:t>achieved through rapid</w:t>
        </w:r>
      </w:ins>
      <w:r w:rsidRPr="00FC5E5F">
        <w:rPr>
          <w:rFonts w:cs="Times New Roman"/>
        </w:rPr>
        <w:t xml:space="preserve"> </w:t>
      </w:r>
      <w:del w:id="27" w:author="Author">
        <w:r w:rsidR="00CA2EC6" w:rsidDel="00E67CC3">
          <w:rPr>
            <w:rFonts w:cs="Times New Roman"/>
          </w:rPr>
          <w:delText>division</w:delText>
        </w:r>
        <w:r w:rsidRPr="00FC5E5F" w:rsidDel="00E67CC3">
          <w:rPr>
            <w:rFonts w:cs="Times New Roman"/>
          </w:rPr>
          <w:delText xml:space="preserve"> </w:delText>
        </w:r>
      </w:del>
      <w:r w:rsidRPr="00FC5E5F">
        <w:rPr>
          <w:rFonts w:cs="Times New Roman"/>
        </w:rPr>
        <w:t xml:space="preserve">rates </w:t>
      </w:r>
      <w:ins w:id="28" w:author="Author">
        <w:r w:rsidR="00E67CC3">
          <w:rPr>
            <w:rFonts w:cs="Times New Roman"/>
          </w:rPr>
          <w:t xml:space="preserve">of cell division </w:t>
        </w:r>
      </w:ins>
      <w:r w:rsidRPr="00FC5E5F">
        <w:rPr>
          <w:rFonts w:cs="Times New Roman"/>
        </w:rPr>
        <w:t>(1.2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w:t>
      </w:r>
      <w:r w:rsidR="00EC4BBC">
        <w:rPr>
          <w:rFonts w:cs="Times New Roman"/>
        </w:rPr>
        <w:lastRenderedPageBreak/>
        <w:t xml:space="preserve">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In Jinhae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w:t>
      </w:r>
      <w:commentRangeStart w:id="29"/>
      <w:r w:rsidR="00FA5582">
        <w:rPr>
          <w:rFonts w:cs="Times New Roman"/>
        </w:rPr>
        <w:t>systems</w:t>
      </w:r>
      <w:commentRangeEnd w:id="29"/>
      <w:r w:rsidR="00E67CC3">
        <w:rPr>
          <w:rStyle w:val="CommentReference"/>
        </w:rPr>
        <w:commentReference w:id="29"/>
      </w:r>
      <w:r w:rsidR="00AE7CE9">
        <w:rPr>
          <w:rFonts w:cs="Times New Roman"/>
        </w:rPr>
        <w:t xml:space="preserve">. </w:t>
      </w:r>
    </w:p>
    <w:p w14:paraId="083D9B80" w14:textId="09D5FE47"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del w:id="30" w:author="Author">
        <w:r w:rsidR="00FA5582" w:rsidDel="00F86B77">
          <w:rPr>
            <w:rFonts w:cs="Times New Roman"/>
          </w:rPr>
          <w:delText xml:space="preserve">on </w:delText>
        </w:r>
        <w:r w:rsidR="006015AD" w:rsidDel="00F86B77">
          <w:rPr>
            <w:rFonts w:cs="Times New Roman"/>
          </w:rPr>
          <w:delText xml:space="preserve">the </w:delText>
        </w:r>
      </w:del>
      <w:r w:rsidR="006015AD">
        <w:rPr>
          <w:rFonts w:cs="Times New Roman"/>
        </w:rPr>
        <w:t xml:space="preserve">dynamics </w:t>
      </w:r>
      <w:r w:rsidR="00FA5582">
        <w:rPr>
          <w:rFonts w:cs="Times New Roman"/>
        </w:rPr>
        <w:t>o</w:t>
      </w:r>
      <w:ins w:id="31" w:author="Author">
        <w:r w:rsidR="00F86B77">
          <w:rPr>
            <w:rFonts w:cs="Times New Roman"/>
          </w:rPr>
          <w:t>n</w:t>
        </w:r>
      </w:ins>
      <w:del w:id="32" w:author="Author">
        <w:r w:rsidR="00FA5582" w:rsidDel="00F86B77">
          <w:rPr>
            <w:rFonts w:cs="Times New Roman"/>
          </w:rPr>
          <w:delText>f</w:delText>
        </w:r>
      </w:del>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ins w:id="33" w:author="Author">
        <w:r w:rsidR="00F86B77">
          <w:rPr>
            <w:rFonts w:cs="Times New Roman"/>
          </w:rPr>
          <w:t>,</w:t>
        </w:r>
      </w:ins>
      <w:r w:rsidR="00FA5582">
        <w:rPr>
          <w:rFonts w:cs="Times New Roman"/>
        </w:rPr>
        <w:t xml:space="preserve"> </w:t>
      </w:r>
      <w:del w:id="34" w:author="Author">
        <w:r w:rsidR="00FA5582" w:rsidDel="00F86B77">
          <w:rPr>
            <w:rFonts w:cs="Times New Roman"/>
          </w:rPr>
          <w:delText>and</w:delText>
        </w:r>
        <w:r w:rsidRPr="00FC5E5F" w:rsidDel="00F86B77">
          <w:rPr>
            <w:rFonts w:cs="Times New Roman"/>
          </w:rPr>
          <w:delText xml:space="preserve"> </w:delText>
        </w:r>
      </w:del>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3A9E3DDA"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w:t>
      </w:r>
      <w:del w:id="35" w:author="Author">
        <w:r w:rsidR="00442105" w:rsidDel="00F86B77">
          <w:rPr>
            <w:rFonts w:cs="Times New Roman"/>
          </w:rPr>
          <w:delText xml:space="preserve">light </w:delText>
        </w:r>
      </w:del>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a</w:t>
      </w:r>
      <w:ins w:id="36" w:author="Author">
        <w:r w:rsidR="00F86B77">
          <w:rPr>
            <w:rFonts w:cs="Times New Roman"/>
          </w:rPr>
          <w:t>n annual</w:t>
        </w:r>
      </w:ins>
      <w:r w:rsidR="00AE7CE9">
        <w:rPr>
          <w:rFonts w:cs="Times New Roman"/>
        </w:rPr>
        <w:t xml:space="preserve">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commentRangeStart w:id="37"/>
      <w:r w:rsidR="006425E4">
        <w:rPr>
          <w:rFonts w:cs="Times New Roman"/>
        </w:rPr>
        <w:t>These division rates provided a measure of the physiological status of the population</w:t>
      </w:r>
      <w:commentRangeEnd w:id="37"/>
      <w:r w:rsidR="00F86B77">
        <w:rPr>
          <w:rStyle w:val="CommentReference"/>
        </w:rPr>
        <w:commentReference w:id="37"/>
      </w:r>
      <w:r w:rsidR="006425E4">
        <w:rPr>
          <w:rFonts w:cs="Times New Roman"/>
        </w:rPr>
        <w:t>,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4D4C41">
      <w:pPr>
        <w:spacing w:line="480" w:lineRule="auto"/>
        <w:outlineLvl w:val="0"/>
        <w:rPr>
          <w:rFonts w:cs="Times New Roman"/>
          <w:b/>
          <w:bCs/>
        </w:rPr>
      </w:pPr>
      <w:r>
        <w:rPr>
          <w:rFonts w:cs="Times New Roman"/>
          <w:b/>
          <w:bCs/>
        </w:rPr>
        <w:t>METHODS</w:t>
      </w:r>
    </w:p>
    <w:p w14:paraId="1CBD6C3B" w14:textId="77777777" w:rsidR="008D5305" w:rsidRPr="00FE75DC" w:rsidRDefault="008D5305" w:rsidP="004D4C41">
      <w:pPr>
        <w:spacing w:line="480" w:lineRule="auto"/>
        <w:outlineLvl w:val="0"/>
        <w:rPr>
          <w:rFonts w:cs="Times New Roman"/>
        </w:rPr>
      </w:pPr>
      <w:r w:rsidRPr="00FC5E5F">
        <w:rPr>
          <w:rFonts w:cs="Times New Roman"/>
          <w:b/>
          <w:bCs/>
        </w:rPr>
        <w:t xml:space="preserve">Study Area </w:t>
      </w:r>
    </w:p>
    <w:p w14:paraId="29EDD7D8" w14:textId="50C9B5BA"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ins w:id="38" w:author="Author">
        <w:r w:rsidR="004D4C41">
          <w:rPr>
            <w:rFonts w:cs="Times New Roman"/>
          </w:rPr>
          <w:t xml:space="preserve">for the determination of cell abundances and size class structure of the population </w:t>
        </w:r>
      </w:ins>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2EC6E28"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 xml:space="preserve">line with the pumped water system </w:t>
      </w:r>
      <w:del w:id="39" w:author="Author">
        <w:r w:rsidDel="004D4C41">
          <w:rPr>
            <w:rFonts w:cs="Times New Roman"/>
            <w:bCs/>
          </w:rPr>
          <w:delText>described in Baptista et al (2015</w:delText>
        </w:r>
        <w:r w:rsidR="00DE40E0" w:rsidDel="004D4C41">
          <w:rPr>
            <w:rFonts w:cs="Times New Roman"/>
            <w:bCs/>
          </w:rPr>
          <w:delText xml:space="preserve">) </w:delText>
        </w:r>
      </w:del>
      <w:r w:rsidR="00DE40E0">
        <w:rPr>
          <w:rFonts w:cs="Times New Roman"/>
          <w:bCs/>
        </w:rPr>
        <w:t>that</w:t>
      </w:r>
      <w:r>
        <w:rPr>
          <w:rFonts w:cs="Times New Roman"/>
          <w:bCs/>
        </w:rPr>
        <w:t xml:space="preserve"> alternates between 3 depths</w:t>
      </w:r>
      <w:ins w:id="40" w:author="Author">
        <w:r w:rsidR="004D4C41" w:rsidRPr="004D4C41">
          <w:rPr>
            <w:rFonts w:cs="Times New Roman"/>
            <w:bCs/>
          </w:rPr>
          <w:t xml:space="preserve"> </w:t>
        </w:r>
        <w:r w:rsidR="004D4C41">
          <w:rPr>
            <w:rFonts w:cs="Times New Roman"/>
            <w:bCs/>
          </w:rPr>
          <w:t>(see Baptista et al (2015) for description)</w:t>
        </w:r>
      </w:ins>
      <w:r>
        <w:rPr>
          <w:rFonts w:cs="Times New Roman"/>
          <w:bCs/>
        </w:rPr>
        <w:t xml:space="preserve">. For this study, water measurements were </w:t>
      </w:r>
      <w:commentRangeStart w:id="41"/>
      <w:r>
        <w:rPr>
          <w:rFonts w:cs="Times New Roman"/>
          <w:bCs/>
        </w:rPr>
        <w:t>extracted</w:t>
      </w:r>
      <w:commentRangeEnd w:id="41"/>
      <w:r w:rsidR="004D4C41">
        <w:rPr>
          <w:rStyle w:val="CommentReference"/>
        </w:rPr>
        <w:commentReference w:id="41"/>
      </w:r>
      <w:r>
        <w:rPr>
          <w:rFonts w:cs="Times New Roman"/>
          <w:bCs/>
        </w:rPr>
        <w:t xml:space="preserve"> for the 2.4-m depth corresponding to the flow cytomet</w:t>
      </w:r>
      <w:r w:rsidR="00DE40E0">
        <w:rPr>
          <w:rFonts w:cs="Times New Roman"/>
          <w:bCs/>
        </w:rPr>
        <w:t>ry</w:t>
      </w:r>
      <w:r>
        <w:rPr>
          <w:rFonts w:cs="Times New Roman"/>
          <w:bCs/>
        </w:rPr>
        <w:t xml:space="preserve"> sampling described below. </w:t>
      </w:r>
      <w:commentRangeStart w:id="42"/>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w:t>
      </w:r>
      <w:commentRangeEnd w:id="42"/>
      <w:r w:rsidR="004D4C41">
        <w:rPr>
          <w:rStyle w:val="CommentReference"/>
        </w:rPr>
        <w:commentReference w:id="42"/>
      </w:r>
      <w:r w:rsidR="00DE40E0">
        <w:rPr>
          <w:rFonts w:cs="Times New Roman"/>
          <w:bCs/>
        </w:rPr>
        <w:t xml:space="preserve">meter for temperature and salinity, and </w:t>
      </w:r>
      <w:r>
        <w:rPr>
          <w:rFonts w:cs="Times New Roman"/>
          <w:bCs/>
        </w:rPr>
        <w:t>a chlorophyll fluorometer (</w:t>
      </w:r>
      <w:commentRangeStart w:id="43"/>
      <w:r>
        <w:rPr>
          <w:rFonts w:cs="Times New Roman"/>
          <w:bCs/>
        </w:rPr>
        <w:t>Turner designs</w:t>
      </w:r>
      <w:commentRangeEnd w:id="43"/>
      <w:r w:rsidR="004D4C41">
        <w:rPr>
          <w:rStyle w:val="CommentReference"/>
        </w:rPr>
        <w:commentReference w:id="43"/>
      </w:r>
      <w:r>
        <w:rPr>
          <w:rFonts w:cs="Times New Roman"/>
          <w:bCs/>
        </w:rPr>
        <w:t>).</w:t>
      </w:r>
      <w:r w:rsidRPr="00592E3B">
        <w:rPr>
          <w:rFonts w:cs="Times New Roman"/>
          <w:bCs/>
        </w:rPr>
        <w:t xml:space="preserve"> </w:t>
      </w:r>
      <w:commentRangeStart w:id="44"/>
      <w:r w:rsidRPr="00592E3B">
        <w:rPr>
          <w:rFonts w:cs="Times New Roman"/>
          <w:bCs/>
        </w:rPr>
        <w:t xml:space="preserve">Photosynthetic Active Radiation </w:t>
      </w:r>
      <w:r>
        <w:rPr>
          <w:rFonts w:cs="Times New Roman"/>
          <w:bCs/>
        </w:rPr>
        <w:t xml:space="preserve">(PAR) data </w:t>
      </w:r>
      <w:commentRangeEnd w:id="44"/>
      <w:r w:rsidR="004D4C41">
        <w:rPr>
          <w:rStyle w:val="CommentReference"/>
        </w:rPr>
        <w:commentReference w:id="44"/>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0B3ED0E4" w:rsidR="00485EA4" w:rsidRDefault="004D4C41" w:rsidP="00DE40E0">
      <w:pPr>
        <w:spacing w:line="480" w:lineRule="auto"/>
        <w:outlineLvl w:val="0"/>
        <w:rPr>
          <w:rFonts w:cs="Times New Roman"/>
        </w:rPr>
      </w:pPr>
      <w:ins w:id="45" w:author="Author">
        <w:r>
          <w:rPr>
            <w:rFonts w:cs="Times New Roman"/>
            <w:b/>
            <w:bCs/>
          </w:rPr>
          <w:t>Dissolved i</w:t>
        </w:r>
      </w:ins>
      <w:del w:id="46" w:author="Author">
        <w:r w:rsidR="00D009E1" w:rsidDel="004D4C41">
          <w:rPr>
            <w:rFonts w:cs="Times New Roman"/>
            <w:b/>
            <w:bCs/>
          </w:rPr>
          <w:delText>I</w:delText>
        </w:r>
      </w:del>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w:t>
      </w:r>
      <w:commentRangeStart w:id="47"/>
      <w:r w:rsidR="00485EA4">
        <w:rPr>
          <w:rFonts w:cs="Times New Roman"/>
        </w:rPr>
        <w:t xml:space="preserve">temporary bottles </w:t>
      </w:r>
      <w:commentRangeEnd w:id="47"/>
      <w:r w:rsidR="004D4C41">
        <w:rPr>
          <w:rStyle w:val="CommentReference"/>
        </w:rPr>
        <w:commentReference w:id="47"/>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 xml:space="preserve">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w:t>
      </w:r>
      <w:r w:rsidR="00485EA4" w:rsidRPr="00A24FF0">
        <w:rPr>
          <w:rFonts w:cs="Times New Roman"/>
        </w:rPr>
        <w:lastRenderedPageBreak/>
        <w:t>sample and filled by gently pushing sample through a</w:t>
      </w:r>
      <w:r w:rsidR="00485EA4">
        <w:rPr>
          <w:rFonts w:cs="Times New Roman"/>
        </w:rPr>
        <w:t xml:space="preserve"> clean</w:t>
      </w:r>
      <w:r w:rsidR="00485EA4" w:rsidRPr="00A24FF0">
        <w:rPr>
          <w:rFonts w:cs="Times New Roman"/>
        </w:rPr>
        <w:t xml:space="preserve"> Swinnex filter holder and 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Six </w:t>
      </w:r>
      <w:r w:rsidRPr="00FC5E5F">
        <w:rPr>
          <w:rFonts w:cs="Times New Roman"/>
        </w:rPr>
        <w:lastRenderedPageBreak/>
        <w:t>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1804DAEF"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48" w:name="__DdeLink__1831_1098803516"/>
      <w:bookmarkStart w:id="49" w:name="__DdeLink__1936_918047637"/>
      <w:r w:rsidRPr="00FC5E5F">
        <w:rPr>
          <w:rFonts w:cs="Times New Roman"/>
        </w:rPr>
        <w:t>°C</w:t>
      </w:r>
      <w:bookmarkEnd w:id="48"/>
      <w:bookmarkEnd w:id="49"/>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t>
      </w:r>
      <w:r w:rsidRPr="00FE75DC">
        <w:rPr>
          <w:rFonts w:cs="Times New Roman"/>
        </w:rPr>
        <w:lastRenderedPageBreak/>
        <w:t xml:space="preserve">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del w:id="50" w:author="Author">
        <w:r w:rsidR="00454101" w:rsidDel="002F4507">
          <w:rPr>
            <w:rFonts w:cs="Times New Roman"/>
          </w:rPr>
          <w:delText>as a</w:delText>
        </w:r>
      </w:del>
      <w:ins w:id="51" w:author="Author">
        <w:r w:rsidR="002F4507">
          <w:rPr>
            <w:rFonts w:cs="Times New Roman"/>
          </w:rPr>
          <w:t>to</w:t>
        </w:r>
      </w:ins>
      <w:r w:rsidR="00454101">
        <w:rPr>
          <w:rFonts w:cs="Times New Roman"/>
        </w:rPr>
        <w:t xml:space="preserve"> </w:t>
      </w:r>
      <w:del w:id="52" w:author="Author">
        <w:r w:rsidR="00454101" w:rsidDel="002F4507">
          <w:rPr>
            <w:rFonts w:cs="Times New Roman"/>
          </w:rPr>
          <w:delText xml:space="preserve">validation </w:delText>
        </w:r>
      </w:del>
      <w:ins w:id="53" w:author="Author">
        <w:r w:rsidR="002F4507">
          <w:rPr>
            <w:rFonts w:cs="Times New Roman"/>
          </w:rPr>
          <w:t xml:space="preserve">validate </w:t>
        </w:r>
      </w:ins>
      <w:del w:id="54" w:author="Author">
        <w:r w:rsidR="00454101" w:rsidDel="002F4507">
          <w:rPr>
            <w:rFonts w:cs="Times New Roman"/>
          </w:rPr>
          <w:delText xml:space="preserve">of </w:delText>
        </w:r>
      </w:del>
      <w:r w:rsidR="00454101">
        <w:rPr>
          <w:rFonts w:cs="Times New Roman"/>
        </w:rPr>
        <w:t xml:space="preserve">the model, as opposed to estimating division rates based on the </w:t>
      </w:r>
      <w:del w:id="55" w:author="Author">
        <w:r w:rsidR="00454101" w:rsidDel="002F4507">
          <w:rPr>
            <w:rFonts w:cs="Times New Roman"/>
          </w:rPr>
          <w:delText xml:space="preserve">the </w:delText>
        </w:r>
      </w:del>
      <w:r w:rsidR="00454101">
        <w:rPr>
          <w:rFonts w:cs="Times New Roman"/>
        </w:rPr>
        <w:t>rate of change in cell abundance</w:t>
      </w:r>
      <w:ins w:id="56" w:author="Author">
        <w:r w:rsidR="002F4507">
          <w:rPr>
            <w:rFonts w:cs="Times New Roman"/>
          </w:rPr>
          <w:t xml:space="preserve"> </w:t>
        </w:r>
      </w:ins>
      <w:del w:id="57" w:author="Author">
        <w:r w:rsidR="00454101" w:rsidDel="002F4507">
          <w:rPr>
            <w:rFonts w:cs="Times New Roman"/>
          </w:rPr>
          <w:delText>, based on</w:delText>
        </w:r>
      </w:del>
      <w:ins w:id="58" w:author="Author">
        <w:r w:rsidR="002F4507">
          <w:rPr>
            <w:rFonts w:cs="Times New Roman"/>
          </w:rPr>
          <w:t>since</w:t>
        </w:r>
      </w:ins>
      <w:r w:rsidR="00454101">
        <w:rPr>
          <w:rFonts w:cs="Times New Roman"/>
        </w:rPr>
        <w:t xml:space="preserve"> preliminary results </w:t>
      </w:r>
      <w:del w:id="59" w:author="Author">
        <w:r w:rsidR="00454101" w:rsidDel="002F4507">
          <w:rPr>
            <w:rFonts w:cs="Times New Roman"/>
          </w:rPr>
          <w:delText xml:space="preserve">showing </w:delText>
        </w:r>
      </w:del>
      <w:ins w:id="60" w:author="Author">
        <w:r w:rsidR="002F4507">
          <w:rPr>
            <w:rFonts w:cs="Times New Roman"/>
          </w:rPr>
          <w:t xml:space="preserve">showed </w:t>
        </w:r>
      </w:ins>
      <w:r w:rsidR="00454101">
        <w:rPr>
          <w:rFonts w:cs="Times New Roman"/>
        </w:rPr>
        <w:t xml:space="preserve">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Del="002F4507" w:rsidRDefault="00A45AC4" w:rsidP="003218A1">
      <w:pPr>
        <w:spacing w:line="480" w:lineRule="auto"/>
        <w:rPr>
          <w:del w:id="61" w:author="Autho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0CD373A"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The model represents changes in cell size</w:t>
      </w:r>
      <w:del w:id="62" w:author="Author">
        <w:r w:rsidR="00521A7C" w:rsidDel="002F4507">
          <w:rPr>
            <w:rFonts w:cs="Times New Roman"/>
          </w:rPr>
          <w:delText>s</w:delText>
        </w:r>
      </w:del>
      <w:r w:rsidR="00521A7C">
        <w:rPr>
          <w:rFonts w:cs="Times New Roman"/>
        </w:rPr>
        <w:t xml:space="preserve">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2D165287"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 xml:space="preserve">m </w:t>
      </w:r>
      <w:r w:rsidR="002F4507">
        <w:rPr>
          <w:rFonts w:cs="Times New Roman"/>
        </w:rPr>
        <w:t xml:space="preserve">were </w:t>
      </w:r>
      <w:r w:rsidR="00B56497">
        <w:rPr>
          <w:rFonts w:cs="Times New Roman"/>
        </w:rPr>
        <w:t xml:space="preserve">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0CC122B2"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w:t>
      </w:r>
      <w:del w:id="63" w:author="Author">
        <w:r w:rsidR="00C82428" w:rsidRPr="00A4404F" w:rsidDel="008132C0">
          <w:rPr>
            <w:rFonts w:cs="Times New Roman"/>
          </w:rPr>
          <w:delText>-</w:delText>
        </w:r>
      </w:del>
      <w:ins w:id="64" w:author="Author">
        <w:r w:rsidR="008132C0">
          <w:rPr>
            <w:rFonts w:cs="Times New Roman"/>
          </w:rPr>
          <w:t>–</w:t>
        </w:r>
      </w:ins>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 xml:space="preserve">with the highest saturation </w:t>
      </w:r>
      <w:r w:rsidR="008E6F29">
        <w:rPr>
          <w:rFonts w:cs="Times New Roman"/>
        </w:rPr>
        <w:lastRenderedPageBreak/>
        <w:t>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8132C0">
      <w:pPr>
        <w:spacing w:line="480" w:lineRule="auto"/>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0FFB87AD" w14:textId="36C09EBC" w:rsidR="00A65C83" w:rsidRPr="005B459F" w:rsidRDefault="00D72125" w:rsidP="003218A1">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commentRangeStart w:id="65"/>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cell abundance</w:t>
      </w:r>
      <w:commentRangeEnd w:id="65"/>
      <w:r w:rsidR="008132C0">
        <w:rPr>
          <w:rStyle w:val="CommentReference"/>
        </w:rPr>
        <w:commentReference w:id="65"/>
      </w:r>
      <w:r w:rsidR="005B459F" w:rsidRPr="00760EA7">
        <w:rPr>
          <w:rFonts w:cs="Times New Roman"/>
        </w:rPr>
        <w:t xml:space="preserv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ins w:id="66" w:author="Author">
        <w:r w:rsidR="008132C0">
          <w:rPr>
            <w:rFonts w:cs="Times New Roman"/>
          </w:rPr>
          <w:t xml:space="preserve">of </w:t>
        </w:r>
        <w:r w:rsidR="008132C0" w:rsidRPr="00193B9D">
          <w:rPr>
            <w:rFonts w:cs="Times New Roman"/>
            <w:i/>
            <w:rPrChange w:id="67" w:author="Author">
              <w:rPr>
                <w:rFonts w:cs="Times New Roman"/>
              </w:rPr>
            </w:rPrChange>
          </w:rPr>
          <w:t>Teleaulax</w:t>
        </w:r>
        <w:r w:rsidR="008132C0">
          <w:rPr>
            <w:rFonts w:cs="Times New Roman"/>
          </w:rPr>
          <w:t xml:space="preserve">-like cryptophytes </w:t>
        </w:r>
      </w:ins>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w:t>
      </w:r>
      <w:commentRangeStart w:id="68"/>
      <w:r w:rsidR="006466E0">
        <w:rPr>
          <w:rFonts w:cs="Times New Roman"/>
        </w:rPr>
        <w:t xml:space="preserve">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commentRangeEnd w:id="68"/>
      <w:r w:rsidR="008132C0">
        <w:rPr>
          <w:rStyle w:val="CommentReference"/>
        </w:rPr>
        <w:commentReference w:id="68"/>
      </w:r>
      <w:r w:rsidR="006466E0">
        <w:rPr>
          <w:rFonts w:cs="Times New Roman"/>
        </w:rPr>
        <w:t xml:space="preserve">. </w:t>
      </w:r>
    </w:p>
    <w:p w14:paraId="77EB6806" w14:textId="07E1E8E0"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 xml:space="preserve">detected by the </w:t>
      </w:r>
      <w:r w:rsidR="006E4A33">
        <w:rPr>
          <w:rFonts w:cs="Times New Roman"/>
        </w:rPr>
        <w:lastRenderedPageBreak/>
        <w:t>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w:t>
      </w:r>
      <w:del w:id="69" w:author="Author">
        <w:r w:rsidR="008D5305" w:rsidDel="008132C0">
          <w:rPr>
            <w:rFonts w:eastAsia="Calibri" w:cs="Times New Roman"/>
          </w:rPr>
          <w:delText xml:space="preserve">during the survey </w:delText>
        </w:r>
      </w:del>
      <w:r w:rsidR="008D5305">
        <w:rPr>
          <w:rFonts w:eastAsia="Calibri" w:cs="Times New Roman"/>
        </w:rPr>
        <w:t>(R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4B9851A" w:rsidR="005D449D" w:rsidDel="008132C0" w:rsidRDefault="00537FB1" w:rsidP="00193B9D">
      <w:pPr>
        <w:spacing w:line="480" w:lineRule="auto"/>
        <w:rPr>
          <w:del w:id="70" w:author="Autho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193B9D">
        <w:rPr>
          <w:rFonts w:cs="Times New Roman"/>
          <w:rPrChange w:id="71" w:author="Author">
            <w:rPr>
              <w:rFonts w:cs="Times New Roman"/>
              <w:i/>
            </w:rPr>
          </w:rPrChange>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ins w:id="72" w:author="Author">
        <w:r w:rsidR="008132C0">
          <w:rPr>
            <w:rFonts w:cs="Times New Roman"/>
          </w:rPr>
          <w:t>,</w:t>
        </w:r>
      </w:ins>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193B9D">
        <w:rPr>
          <w:rFonts w:cs="Times New Roman"/>
          <w:rPrChange w:id="73" w:author="Author">
            <w:rPr>
              <w:rFonts w:cs="Times New Roman"/>
              <w:i/>
            </w:rPr>
          </w:rPrChange>
        </w:rPr>
        <w:t>sp</w:t>
      </w:r>
      <w:r w:rsidR="001C7694">
        <w:rPr>
          <w:rFonts w:cs="Times New Roman"/>
          <w:i/>
        </w:rPr>
        <w:t>.</w:t>
      </w:r>
      <w:ins w:id="74" w:author="Author">
        <w:r w:rsidR="008132C0">
          <w:rPr>
            <w:rFonts w:cs="Times New Roman"/>
            <w:i/>
          </w:rPr>
          <w:t>,</w:t>
        </w:r>
      </w:ins>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at least every 2 h</w:t>
      </w:r>
      <w:del w:id="75" w:author="Author">
        <w:r w:rsidR="007A04D5" w:rsidDel="008132C0">
          <w:rPr>
            <w:rFonts w:cs="Times New Roman"/>
          </w:rPr>
          <w:delText>rs</w:delText>
        </w:r>
      </w:del>
      <w:r w:rsidR="007A04D5">
        <w:rPr>
          <w:rFonts w:cs="Times New Roman"/>
        </w:rPr>
        <w:t xml:space="preserve"> </w:t>
      </w:r>
      <w:r w:rsidR="00DD3854">
        <w:rPr>
          <w:rFonts w:cs="Times New Roman"/>
        </w:rPr>
        <w:t>over the 24-h</w:t>
      </w:r>
      <w:del w:id="76" w:author="Author">
        <w:r w:rsidR="00DD3854" w:rsidDel="008132C0">
          <w:rPr>
            <w:rFonts w:cs="Times New Roman"/>
          </w:rPr>
          <w:delText>r</w:delText>
        </w:r>
      </w:del>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pPr>
        <w:spacing w:line="480" w:lineRule="auto"/>
        <w:rPr>
          <w:rFonts w:cs="Times New Roman"/>
          <w:highlight w:val="yellow"/>
        </w:rPr>
        <w:pPrChange w:id="77" w:author="Author">
          <w:pPr>
            <w:spacing w:line="480" w:lineRule="auto"/>
            <w:ind w:firstLine="288"/>
          </w:pPr>
        </w:pPrChange>
      </w:pPr>
    </w:p>
    <w:p w14:paraId="45D4284B" w14:textId="48583D15" w:rsidR="0091553D" w:rsidRDefault="00537FB1" w:rsidP="00537FB1">
      <w:pPr>
        <w:spacing w:line="480" w:lineRule="auto"/>
        <w:rPr>
          <w:rFonts w:cs="Times New Roman"/>
        </w:rPr>
      </w:pPr>
      <w:r>
        <w:rPr>
          <w:rFonts w:cs="Times New Roman"/>
        </w:rPr>
        <w:tab/>
      </w:r>
      <w:commentRangeStart w:id="78"/>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w:t>
      </w:r>
      <w:commentRangeEnd w:id="78"/>
      <w:r w:rsidR="008132C0">
        <w:rPr>
          <w:rStyle w:val="CommentReference"/>
        </w:rPr>
        <w:commentReference w:id="78"/>
      </w:r>
      <w:r w:rsidR="008D5305">
        <w:rPr>
          <w:rFonts w:cs="Times New Roman"/>
        </w:rPr>
        <w:t>, respectively</w:t>
      </w:r>
      <w:r w:rsidR="00927820">
        <w:rPr>
          <w:rFonts w:cs="Times New Roman"/>
        </w:rPr>
        <w:t xml:space="preserve">, with </w:t>
      </w:r>
      <w:r w:rsidR="00927820">
        <w:rPr>
          <w:rFonts w:cs="Times New Roman"/>
        </w:rPr>
        <w:lastRenderedPageBreak/>
        <w:t>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commentRangeStart w:id="79"/>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w:t>
      </w:r>
      <w:commentRangeEnd w:id="79"/>
      <w:r w:rsidR="008132C0">
        <w:rPr>
          <w:rStyle w:val="CommentReference"/>
        </w:rPr>
        <w:commentReference w:id="79"/>
      </w:r>
      <w:r w:rsidR="004F035C">
        <w:rPr>
          <w:rFonts w:cs="Times New Roman"/>
        </w:rPr>
        <w:t xml:space="preserve">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57135D9A" w:rsidR="000F2FA3" w:rsidDel="00771FF5" w:rsidRDefault="008D5305" w:rsidP="00816599">
      <w:pPr>
        <w:spacing w:line="480" w:lineRule="auto"/>
        <w:ind w:firstLine="288"/>
        <w:rPr>
          <w:del w:id="80" w:author="Autho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del w:id="81" w:author="Author">
        <w:r w:rsidR="00816599" w:rsidDel="00771FF5">
          <w:rPr>
            <w:rFonts w:cs="Times New Roman"/>
          </w:rPr>
          <w:delText xml:space="preserve"> (</w:delText>
        </w:r>
        <w:r w:rsidR="00816599" w:rsidRPr="009C4F24" w:rsidDel="00771FF5">
          <w:rPr>
            <w:rFonts w:cs="Times New Roman"/>
            <w:b/>
          </w:rPr>
          <w:delText xml:space="preserve">Fig. </w:delText>
        </w:r>
        <w:r w:rsidR="00C67DAC" w:rsidDel="00771FF5">
          <w:rPr>
            <w:rFonts w:cs="Times New Roman"/>
            <w:b/>
          </w:rPr>
          <w:delText>3</w:delText>
        </w:r>
        <w:r w:rsidR="00816599" w:rsidDel="00771FF5">
          <w:rPr>
            <w:rFonts w:cs="Times New Roman"/>
          </w:rPr>
          <w:delText>)</w:delText>
        </w:r>
      </w:del>
      <w:r w:rsidR="00816599">
        <w:rPr>
          <w:rFonts w:cs="Times New Roman"/>
        </w:rPr>
        <w:t xml:space="preserve">, suggesting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 xml:space="preserve">within the estuary, likely due to </w:t>
      </w:r>
      <w:del w:id="82" w:author="Author">
        <w:r w:rsidR="00816599" w:rsidDel="00771FF5">
          <w:rPr>
            <w:rFonts w:cs="Times New Roman"/>
          </w:rPr>
          <w:delText xml:space="preserve">strong </w:delText>
        </w:r>
      </w:del>
      <w:r w:rsidR="00816599">
        <w:rPr>
          <w:rFonts w:cs="Times New Roman"/>
        </w:rPr>
        <w:t>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del w:id="83" w:author="Author">
        <w:r w:rsidR="009C4F24" w:rsidDel="00771FF5">
          <w:rPr>
            <w:rFonts w:cs="Times New Roman"/>
          </w:rPr>
          <w:delText xml:space="preserve"> (</w:delText>
        </w:r>
        <w:r w:rsidR="009C4F24" w:rsidRPr="009C4F24" w:rsidDel="00771FF5">
          <w:rPr>
            <w:rFonts w:cs="Times New Roman"/>
            <w:b/>
          </w:rPr>
          <w:delText xml:space="preserve">Fig. </w:delText>
        </w:r>
        <w:r w:rsidR="00C67DAC" w:rsidDel="00771FF5">
          <w:rPr>
            <w:rFonts w:cs="Times New Roman"/>
            <w:b/>
          </w:rPr>
          <w:delText>3</w:delText>
        </w:r>
        <w:r w:rsidR="009C4F24" w:rsidDel="00771FF5">
          <w:rPr>
            <w:rFonts w:cs="Times New Roman"/>
          </w:rPr>
          <w:delText>)</w:delText>
        </w:r>
      </w:del>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w:t>
      </w:r>
      <w:del w:id="84" w:author="Author">
        <w:r w:rsidR="009C4F24" w:rsidDel="00771FF5">
          <w:rPr>
            <w:rFonts w:cs="Times New Roman"/>
          </w:rPr>
          <w:delText xml:space="preserve"> (</w:delText>
        </w:r>
        <w:r w:rsidR="009C4F24" w:rsidRPr="009C4F24" w:rsidDel="00771FF5">
          <w:rPr>
            <w:rFonts w:cs="Times New Roman"/>
            <w:b/>
          </w:rPr>
          <w:delText>Fig. 1B</w:delText>
        </w:r>
        <w:r w:rsidR="009C4F24" w:rsidDel="00771FF5">
          <w:rPr>
            <w:rFonts w:cs="Times New Roman"/>
          </w:rPr>
          <w:delText>)</w:delText>
        </w:r>
      </w:del>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0EAF5436"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that time,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w:t>
      </w:r>
      <w:ins w:id="85" w:author="Author">
        <w:r w:rsidR="00771FF5">
          <w:rPr>
            <w:rFonts w:cs="Times New Roman"/>
          </w:rPr>
          <w:t>ly</w:t>
        </w:r>
      </w:ins>
      <w:del w:id="86" w:author="Author">
        <w:r w:rsidDel="00771FF5">
          <w:rPr>
            <w:rFonts w:cs="Times New Roman"/>
          </w:rPr>
          <w:delText xml:space="preserve"> growth conditions</w:delText>
        </w:r>
      </w:del>
      <w:r>
        <w:rPr>
          <w:rFonts w:cs="Times New Roman"/>
        </w:rPr>
        <w:t xml:space="preserve">. </w:t>
      </w:r>
      <w:commentRangeStart w:id="87"/>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lastRenderedPageBreak/>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during the survey</w:t>
      </w:r>
      <w:commentRangeEnd w:id="87"/>
      <w:r w:rsidR="00771FF5">
        <w:rPr>
          <w:rStyle w:val="CommentReference"/>
        </w:rPr>
        <w:commentReference w:id="87"/>
      </w:r>
      <w:r w:rsidR="00D71B00">
        <w:rPr>
          <w:rFonts w:cs="Times New Roman"/>
        </w:rPr>
        <w:t xml:space="preserve">.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73EFAA4E"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del w:id="88" w:author="Author">
        <w:r w:rsidDel="00771FF5">
          <w:rPr>
            <w:rFonts w:cs="Times New Roman"/>
          </w:rPr>
          <w:delText>(</w:delText>
        </w:r>
        <w:r w:rsidRPr="000B1E7D" w:rsidDel="00771FF5">
          <w:rPr>
            <w:rFonts w:cs="Times New Roman"/>
            <w:b/>
          </w:rPr>
          <w:delText xml:space="preserve">Fig. </w:delText>
        </w:r>
        <w:r w:rsidDel="00771FF5">
          <w:rPr>
            <w:rFonts w:cs="Times New Roman"/>
            <w:b/>
          </w:rPr>
          <w:delText>3</w:delText>
        </w:r>
        <w:r w:rsidDel="00771FF5">
          <w:rPr>
            <w:rFonts w:cs="Times New Roman"/>
          </w:rPr>
          <w:delText xml:space="preserve">) </w:delText>
        </w:r>
      </w:del>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w:t>
      </w:r>
      <w:del w:id="89" w:author="Author">
        <w:r w:rsidR="0098043F" w:rsidDel="00771FF5">
          <w:rPr>
            <w:rFonts w:cs="Times New Roman"/>
          </w:rPr>
          <w:delText xml:space="preserve"> </w:delText>
        </w:r>
        <w:r w:rsidR="000B1E7D" w:rsidDel="00771FF5">
          <w:rPr>
            <w:rFonts w:cs="Times New Roman"/>
          </w:rPr>
          <w:delText>(</w:delText>
        </w:r>
        <w:r w:rsidR="000B1E7D" w:rsidRPr="000B1E7D" w:rsidDel="00771FF5">
          <w:rPr>
            <w:rFonts w:cs="Times New Roman"/>
            <w:b/>
          </w:rPr>
          <w:delText xml:space="preserve">Fig. </w:delText>
        </w:r>
        <w:r w:rsidR="00C67DAC" w:rsidDel="00771FF5">
          <w:rPr>
            <w:rFonts w:cs="Times New Roman"/>
            <w:b/>
          </w:rPr>
          <w:delText>3</w:delText>
        </w:r>
        <w:r w:rsidR="000B1E7D" w:rsidDel="00771FF5">
          <w:rPr>
            <w:rFonts w:cs="Times New Roman"/>
          </w:rPr>
          <w:delText>)</w:delText>
        </w:r>
      </w:del>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w:t>
      </w:r>
      <w:r w:rsidR="0073136D">
        <w:rPr>
          <w:rFonts w:eastAsia="Calibri" w:cs="Times New Roman"/>
        </w:rPr>
        <w:lastRenderedPageBreak/>
        <w:t>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584C4AFC"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In both the Korean and Antarctic isolate</w:t>
      </w:r>
      <w:ins w:id="90" w:author="Author">
        <w:r w:rsidR="00771FF5">
          <w:rPr>
            <w:rFonts w:cs="Times New Roman"/>
          </w:rPr>
          <w:t>s</w:t>
        </w:r>
      </w:ins>
      <w:r w:rsidR="0044174A">
        <w:rPr>
          <w:rFonts w:cs="Times New Roman"/>
        </w:rPr>
        <w:t xml:space="preserve"> of </w:t>
      </w:r>
      <w:r w:rsidR="0044174A" w:rsidRPr="00A11718">
        <w:rPr>
          <w:rFonts w:cs="Times New Roman"/>
          <w:i/>
        </w:rPr>
        <w:t>M. rubrum</w:t>
      </w:r>
      <w:r w:rsidR="0044174A">
        <w:rPr>
          <w:rFonts w:cs="Times New Roman"/>
        </w:rPr>
        <w:t xml:space="preserve">, it has been shown that the prey plastids </w:t>
      </w:r>
      <w:del w:id="91" w:author="Author">
        <w:r w:rsidR="0044174A" w:rsidDel="00771FF5">
          <w:rPr>
            <w:rFonts w:cs="Times New Roman"/>
          </w:rPr>
          <w:delText xml:space="preserve">can </w:delText>
        </w:r>
      </w:del>
      <w:r w:rsidR="0044174A">
        <w:rPr>
          <w:rFonts w:cs="Times New Roman"/>
        </w:rPr>
        <w:t xml:space="preserve">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 xml:space="preserve">(Johnson et al. 2006, 2007), eliminating the need to ingest new cryptophyte prey to acquire </w:t>
      </w:r>
      <w:commentRangeStart w:id="92"/>
      <w:r w:rsidR="00C343D4">
        <w:rPr>
          <w:rFonts w:cs="Times New Roman"/>
        </w:rPr>
        <w:t>carbon</w:t>
      </w:r>
      <w:commentRangeEnd w:id="92"/>
      <w:r w:rsidR="00771FF5">
        <w:rPr>
          <w:rStyle w:val="CommentReference"/>
        </w:rPr>
        <w:commentReference w:id="92"/>
      </w:r>
      <w:r w:rsidR="00C343D4">
        <w:rPr>
          <w:rFonts w:cs="Times New Roman"/>
        </w:rPr>
        <w:t>.</w:t>
      </w:r>
      <w:r w:rsidR="008039C0">
        <w:rPr>
          <w:rFonts w:cs="Times New Roman"/>
        </w:rPr>
        <w:t xml:space="preserve"> </w:t>
      </w:r>
      <w:del w:id="93" w:author="Author">
        <w:r w:rsidR="00C343D4" w:rsidDel="00771FF5">
          <w:rPr>
            <w:rFonts w:cs="Times New Roman"/>
          </w:rPr>
          <w:delText xml:space="preserve">In the Columbia River, </w:delText>
        </w:r>
        <w:r w:rsidR="008A7064" w:rsidDel="00771FF5">
          <w:rPr>
            <w:rFonts w:cs="Times New Roman"/>
          </w:rPr>
          <w:delText xml:space="preserve">cryptophyte prey </w:delText>
        </w:r>
        <w:r w:rsidR="00C343D4" w:rsidDel="00771FF5">
          <w:rPr>
            <w:rFonts w:cs="Times New Roman"/>
          </w:rPr>
          <w:delText xml:space="preserve">have been seen </w:delText>
        </w:r>
        <w:r w:rsidR="008A7064" w:rsidDel="00771FF5">
          <w:rPr>
            <w:rFonts w:cs="Times New Roman"/>
          </w:rPr>
          <w:delText>attac</w:delText>
        </w:r>
        <w:r w:rsidR="002F0FA7" w:rsidDel="00771FF5">
          <w:rPr>
            <w:rFonts w:cs="Times New Roman"/>
          </w:rPr>
          <w:delText xml:space="preserve">hed to the cirri of the ciliate, </w:delText>
        </w:r>
        <w:r w:rsidR="00C343D4" w:rsidDel="00771FF5">
          <w:rPr>
            <w:rFonts w:cs="Times New Roman"/>
          </w:rPr>
          <w:delText xml:space="preserve">which has been hypothesized as a storage system, </w:delText>
        </w:r>
        <w:r w:rsidR="00405224" w:rsidDel="00771FF5">
          <w:rPr>
            <w:rFonts w:cs="Times New Roman"/>
          </w:rPr>
          <w:delText>enabl</w:delText>
        </w:r>
        <w:r w:rsidR="00C343D4" w:rsidDel="00771FF5">
          <w:rPr>
            <w:rFonts w:cs="Times New Roman"/>
          </w:rPr>
          <w:delText>ing</w:delText>
        </w:r>
        <w:r w:rsidR="00405224" w:rsidDel="00771FF5">
          <w:rPr>
            <w:rFonts w:cs="Times New Roman"/>
          </w:rPr>
          <w:delText xml:space="preserve"> </w:delText>
        </w:r>
        <w:r w:rsidR="00405224" w:rsidRPr="00E30C10" w:rsidDel="00771FF5">
          <w:rPr>
            <w:rFonts w:cs="Times New Roman"/>
            <w:i/>
          </w:rPr>
          <w:delText>M</w:delText>
        </w:r>
        <w:r w:rsidR="00716762" w:rsidRPr="00E30C10" w:rsidDel="00771FF5">
          <w:rPr>
            <w:rFonts w:cs="Times New Roman"/>
            <w:i/>
          </w:rPr>
          <w:delText>. rubrum</w:delText>
        </w:r>
        <w:r w:rsidR="00405224" w:rsidDel="00771FF5">
          <w:rPr>
            <w:rFonts w:cs="Times New Roman"/>
          </w:rPr>
          <w:delText xml:space="preserve"> to </w:delText>
        </w:r>
        <w:r w:rsidR="00C343D4" w:rsidDel="00771FF5">
          <w:rPr>
            <w:rFonts w:cs="Times New Roman"/>
          </w:rPr>
          <w:delText>have access to new prey w</w:delText>
        </w:r>
        <w:r w:rsidR="00405224" w:rsidDel="00771FF5">
          <w:rPr>
            <w:rFonts w:cs="Times New Roman"/>
          </w:rPr>
          <w:delText>hen free-living prey are scarce</w:delText>
        </w:r>
        <w:r w:rsidR="00C343D4" w:rsidDel="00771FF5">
          <w:rPr>
            <w:rFonts w:cs="Times New Roman"/>
          </w:rPr>
          <w:delText xml:space="preserve"> (Peterson et al. 2012)</w:delText>
        </w:r>
        <w:r w:rsidR="002F0FA7" w:rsidDel="00771FF5">
          <w:rPr>
            <w:rFonts w:cs="Times New Roman"/>
          </w:rPr>
          <w:delText>. These attached prey cells</w:delText>
        </w:r>
        <w:r w:rsidR="0032089F" w:rsidDel="00771FF5">
          <w:rPr>
            <w:rFonts w:cs="Times New Roman"/>
          </w:rPr>
          <w:delText xml:space="preserve"> are</w:delText>
        </w:r>
        <w:r w:rsidR="002F0FA7" w:rsidDel="00771FF5">
          <w:rPr>
            <w:rFonts w:cs="Times New Roman"/>
          </w:rPr>
          <w:delText xml:space="preserve"> </w:delText>
        </w:r>
        <w:r w:rsidR="0032089F" w:rsidDel="00771FF5">
          <w:rPr>
            <w:rFonts w:cs="Times New Roman"/>
          </w:rPr>
          <w:delText xml:space="preserve">not included in the free-living cryptophyte population quantified using flow cytometry, but could represent a significant portion of the prey available to </w:delText>
        </w:r>
        <w:r w:rsidR="00D87D65" w:rsidDel="00771FF5">
          <w:rPr>
            <w:rFonts w:cs="Times New Roman"/>
            <w:i/>
          </w:rPr>
          <w:delText>M</w:delText>
        </w:r>
        <w:r w:rsidR="00716762" w:rsidDel="00771FF5">
          <w:rPr>
            <w:rFonts w:cs="Times New Roman"/>
            <w:i/>
          </w:rPr>
          <w:delText>. rubrum</w:delText>
        </w:r>
        <w:r w:rsidR="0032089F" w:rsidDel="00771FF5">
          <w:rPr>
            <w:rFonts w:cs="Times New Roman"/>
          </w:rPr>
          <w:delText xml:space="preserve">. </w:delText>
        </w:r>
        <w:r w:rsidR="0081074C" w:rsidDel="00771FF5">
          <w:rPr>
            <w:rFonts w:cs="Times New Roman"/>
          </w:rPr>
          <w:delText>The ab</w:delText>
        </w:r>
        <w:r w:rsidR="004008F0" w:rsidDel="00771FF5">
          <w:rPr>
            <w:rFonts w:cs="Times New Roman"/>
          </w:rPr>
          <w:delText>i</w:delText>
        </w:r>
        <w:r w:rsidR="0081074C" w:rsidDel="00771FF5">
          <w:rPr>
            <w:rFonts w:cs="Times New Roman"/>
          </w:rPr>
          <w:delText xml:space="preserve">lity to gather </w:delText>
        </w:r>
        <w:r w:rsidR="00151B19" w:rsidDel="00771FF5">
          <w:rPr>
            <w:rFonts w:cs="Times New Roman"/>
          </w:rPr>
          <w:delText xml:space="preserve">prey when it is abundant and store it for later consumption, thus overcoming the limitations of a maximum ingestion rate, may also provide a competitive advantage for </w:delText>
        </w:r>
        <w:r w:rsidR="00151B19" w:rsidRPr="001A39BD" w:rsidDel="00771FF5">
          <w:rPr>
            <w:rFonts w:cs="Times New Roman"/>
            <w:i/>
          </w:rPr>
          <w:delText>M. rubrum</w:delText>
        </w:r>
        <w:r w:rsidR="00151B19" w:rsidDel="00771FF5">
          <w:rPr>
            <w:rFonts w:cs="Times New Roman"/>
          </w:rPr>
          <w:delText xml:space="preserve"> over other grazers in the estuary. </w:delText>
        </w:r>
        <w:r w:rsidR="0032089F" w:rsidDel="00771FF5">
          <w:rPr>
            <w:rFonts w:cs="Times New Roman"/>
          </w:rPr>
          <w:delText xml:space="preserve">Many questions involving the attached cryptophytes, including whether or not the cells are </w:delText>
        </w:r>
        <w:r w:rsidR="008D2FE4" w:rsidDel="00771FF5">
          <w:rPr>
            <w:rFonts w:cs="Times New Roman"/>
          </w:rPr>
          <w:delText>still capable of replication,</w:delText>
        </w:r>
        <w:r w:rsidR="0032089F" w:rsidDel="00771FF5">
          <w:rPr>
            <w:rFonts w:cs="Times New Roman"/>
          </w:rPr>
          <w:delText xml:space="preserve"> have yet </w:delText>
        </w:r>
        <w:r w:rsidR="008D2FE4" w:rsidDel="00771FF5">
          <w:rPr>
            <w:rFonts w:cs="Times New Roman"/>
          </w:rPr>
          <w:delText>to be fully investigated.</w:delText>
        </w:r>
        <w:r w:rsidR="00FD490A" w:rsidDel="00771FF5">
          <w:rPr>
            <w:rFonts w:cs="Times New Roman"/>
          </w:rPr>
          <w:delText xml:space="preserve"> </w:delText>
        </w:r>
      </w:del>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4D6CF8A0" w14:textId="0A9C29EF" w:rsidR="008D2FE4" w:rsidDel="00771FF5" w:rsidRDefault="008D2FE4" w:rsidP="00080649">
      <w:pPr>
        <w:widowControl/>
        <w:tabs>
          <w:tab w:val="clear" w:pos="709"/>
        </w:tabs>
        <w:suppressAutoHyphens w:val="0"/>
        <w:spacing w:line="480" w:lineRule="auto"/>
        <w:ind w:firstLine="720"/>
        <w:rPr>
          <w:del w:id="94" w:author="Autho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771FF5">
      <w:pPr>
        <w:widowControl/>
        <w:tabs>
          <w:tab w:val="clear" w:pos="709"/>
        </w:tabs>
        <w:suppressAutoHyphens w:val="0"/>
        <w:spacing w:line="480" w:lineRule="auto"/>
        <w:rPr>
          <w:rFonts w:cs="Times New Roman"/>
          <w:b/>
        </w:rPr>
      </w:pPr>
      <w:r w:rsidRPr="006B01F7">
        <w:rPr>
          <w:rFonts w:cs="Times New Roman"/>
          <w:b/>
        </w:rPr>
        <w:t>Conclusions</w:t>
      </w:r>
    </w:p>
    <w:p w14:paraId="385D2337" w14:textId="13C6A7A1" w:rsidR="00631174" w:rsidRDefault="00B36865" w:rsidP="00DD5193">
      <w:pPr>
        <w:widowControl/>
        <w:tabs>
          <w:tab w:val="clear" w:pos="709"/>
        </w:tabs>
        <w:suppressAutoHyphens w:val="0"/>
        <w:spacing w:line="480" w:lineRule="auto"/>
        <w:ind w:firstLine="720"/>
        <w:rPr>
          <w:rFonts w:cs="Times New Roman"/>
        </w:rPr>
      </w:pPr>
      <w:r>
        <w:rPr>
          <w:rFonts w:cs="Times New Roman"/>
        </w:rPr>
        <w:t xml:space="preserve">The present study shows that </w:t>
      </w:r>
      <w:commentRangeStart w:id="95"/>
      <w:r>
        <w:rPr>
          <w:rFonts w:cs="Times New Roman"/>
        </w:rPr>
        <w:t>n</w:t>
      </w:r>
      <w:r w:rsidR="004673D1">
        <w:rPr>
          <w:rFonts w:cs="Times New Roman"/>
        </w:rPr>
        <w:t xml:space="preserve">utrient-limited division rates of </w:t>
      </w:r>
      <w:r w:rsidR="004673D1" w:rsidRPr="00D5727B">
        <w:rPr>
          <w:rFonts w:cs="Times New Roman"/>
          <w:i/>
        </w:rPr>
        <w:t>Teleaulax</w:t>
      </w:r>
      <w:r w:rsidR="004673D1">
        <w:rPr>
          <w:rFonts w:cs="Times New Roman"/>
        </w:rPr>
        <w:t>-like cryptophytes</w:t>
      </w:r>
      <w:commentRangeEnd w:id="95"/>
      <w:r w:rsidR="00193B9D">
        <w:rPr>
          <w:rStyle w:val="CommentReference"/>
        </w:rPr>
        <w:commentReference w:id="95"/>
      </w:r>
      <w:r w:rsidR="004673D1">
        <w:rPr>
          <w:rFonts w:cs="Times New Roman"/>
        </w:rPr>
        <w:t xml:space="preserve"> </w:t>
      </w:r>
      <w:r w:rsidR="007B77D0">
        <w:rPr>
          <w:rFonts w:cs="Times New Roman"/>
        </w:rPr>
        <w:t xml:space="preserve">may be responsible for the decline in </w:t>
      </w:r>
      <w:del w:id="96" w:author="Author">
        <w:r w:rsidR="007B77D0" w:rsidDel="00771FF5">
          <w:rPr>
            <w:rFonts w:cs="Times New Roman"/>
          </w:rPr>
          <w:delText>the</w:delText>
        </w:r>
        <w:r w:rsidDel="00771FF5">
          <w:rPr>
            <w:rFonts w:cs="Times New Roman"/>
          </w:rPr>
          <w:delText>se cryptophytes’</w:delText>
        </w:r>
      </w:del>
      <w:ins w:id="97" w:author="Author">
        <w:r w:rsidR="00771FF5">
          <w:rPr>
            <w:rFonts w:cs="Times New Roman"/>
          </w:rPr>
          <w:t>their</w:t>
        </w:r>
      </w:ins>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 xml:space="preserve">when </w:t>
      </w:r>
      <w:r w:rsidR="007B77D0">
        <w:rPr>
          <w:rFonts w:cs="Times New Roman"/>
        </w:rPr>
        <w:lastRenderedPageBreak/>
        <w:t>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del w:id="98" w:author="Author">
        <w:r w:rsidR="00D5727B" w:rsidDel="00193B9D">
          <w:rPr>
            <w:rFonts w:cs="Times New Roman"/>
          </w:rPr>
          <w:delText xml:space="preserve">, </w:delText>
        </w:r>
        <w:r w:rsidR="007B77D0" w:rsidDel="00193B9D">
          <w:rPr>
            <w:rFonts w:cs="Times New Roman"/>
          </w:rPr>
          <w:delText>storage of cells on ciri</w:delText>
        </w:r>
      </w:del>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Del="00193B9D" w:rsidRDefault="00503D53" w:rsidP="00080649">
      <w:pPr>
        <w:widowControl/>
        <w:tabs>
          <w:tab w:val="clear" w:pos="709"/>
        </w:tabs>
        <w:suppressAutoHyphens w:val="0"/>
        <w:spacing w:line="480" w:lineRule="auto"/>
        <w:ind w:firstLine="720"/>
        <w:rPr>
          <w:del w:id="99" w:author="Autho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20ED9038"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w:t>
      </w:r>
      <w:ins w:id="100" w:author="Author">
        <w:r w:rsidR="00193B9D">
          <w:rPr>
            <w:rFonts w:cs="Times New Roman"/>
            <w:bCs/>
          </w:rPr>
          <w:t>.</w:t>
        </w:r>
      </w:ins>
      <w:del w:id="101" w:author="Author">
        <w:r w:rsidR="00D56B26" w:rsidRPr="00D56B26" w:rsidDel="00193B9D">
          <w:rPr>
            <w:rFonts w:cs="Times New Roman"/>
            <w:bCs/>
          </w:rPr>
          <w:delText>o</w:delText>
        </w:r>
      </w:del>
      <w:r w:rsidR="00D56B26" w:rsidRPr="00D56B26">
        <w:rPr>
          <w:rFonts w:cs="Times New Roman"/>
          <w:bCs/>
        </w:rPr>
        <w:t xml:space="preserve"> Goodman</w:t>
      </w:r>
      <w:ins w:id="102" w:author="Author">
        <w:r w:rsidR="00193B9D">
          <w:rPr>
            <w:rFonts w:cs="Times New Roman"/>
            <w:bCs/>
          </w:rPr>
          <w:t>, and data quality assurance from the in situ sensors was provided by S. Riseman</w:t>
        </w:r>
      </w:ins>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58443F6B"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w:t>
      </w:r>
      <w:del w:id="103" w:author="Author">
        <w:r w:rsidR="00887726" w:rsidDel="00193B9D">
          <w:rPr>
            <w:rFonts w:cstheme="minorBidi"/>
          </w:rPr>
          <w:delText>concentration</w:delText>
        </w:r>
        <w:r w:rsidR="00C1327B" w:rsidDel="00193B9D">
          <w:rPr>
            <w:rFonts w:cstheme="minorBidi"/>
          </w:rPr>
          <w:delText xml:space="preserve"> </w:delText>
        </w:r>
      </w:del>
      <w:ins w:id="104" w:author="Author">
        <w:r w:rsidR="00193B9D">
          <w:rPr>
            <w:rFonts w:cstheme="minorBidi"/>
          </w:rPr>
          <w:t xml:space="preserve">fluorescence </w:t>
        </w:r>
      </w:ins>
      <w:r w:rsidR="00C1327B">
        <w:rPr>
          <w:rFonts w:cstheme="minorBidi"/>
        </w:rPr>
        <w:t>(</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F49A418"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w:t>
      </w:r>
      <w:del w:id="105" w:author="Author">
        <w:r w:rsidR="00AB7DD9" w:rsidDel="00193B9D">
          <w:rPr>
            <w:rFonts w:cs="Times New Roman"/>
          </w:rPr>
          <w:delText>automated microscopy</w:delText>
        </w:r>
      </w:del>
      <w:ins w:id="106" w:author="Author">
        <w:r w:rsidR="00193B9D">
          <w:rPr>
            <w:rFonts w:cs="Times New Roman"/>
          </w:rPr>
          <w:t>imaging flow cytometry</w:t>
        </w:r>
      </w:ins>
      <w:r w:rsidR="00AB7DD9">
        <w:rPr>
          <w:rFonts w:cs="Times New Roman"/>
        </w:rPr>
        <w:t xml:space="preserve">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69FA4DAA"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w:t>
      </w:r>
      <w:ins w:id="107" w:author="Author">
        <w:r w:rsidR="00193B9D">
          <w:rPr>
            <w:rFonts w:cs="Times New Roman"/>
          </w:rPr>
          <w:t>bio</w:t>
        </w:r>
      </w:ins>
      <w:r>
        <w:rPr>
          <w:rFonts w:cs="Times New Roman"/>
        </w:rPr>
        <w:t xml:space="preserve">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 w:author="Author" w:initials="A">
    <w:p w14:paraId="1848BA2C" w14:textId="72BA4988" w:rsidR="00771FF5" w:rsidRDefault="00771FF5">
      <w:pPr>
        <w:pStyle w:val="CommentText"/>
      </w:pPr>
      <w:r>
        <w:rPr>
          <w:rStyle w:val="CommentReference"/>
        </w:rPr>
        <w:annotationRef/>
      </w:r>
      <w:r>
        <w:t>All cryptophytes, or TLC?</w:t>
      </w:r>
    </w:p>
  </w:comment>
  <w:comment w:id="6" w:author="Author" w:initials="A">
    <w:p w14:paraId="2EBAA3A0" w14:textId="51B8A5E0" w:rsidR="00771FF5" w:rsidRDefault="00771FF5">
      <w:pPr>
        <w:pStyle w:val="CommentText"/>
      </w:pPr>
      <w:r>
        <w:rPr>
          <w:rStyle w:val="CommentReference"/>
        </w:rPr>
        <w:annotationRef/>
      </w:r>
      <w:r>
        <w:t xml:space="preserve">Not necessarily; might have to do with water masses. </w:t>
      </w:r>
    </w:p>
  </w:comment>
  <w:comment w:id="7" w:author="Author" w:initials="A">
    <w:p w14:paraId="252FECE7" w14:textId="50EE93F0" w:rsidR="00771FF5" w:rsidRDefault="00771FF5">
      <w:pPr>
        <w:pStyle w:val="CommentText"/>
      </w:pPr>
      <w:r>
        <w:rPr>
          <w:rStyle w:val="CommentReference"/>
        </w:rPr>
        <w:annotationRef/>
      </w:r>
      <w:r>
        <w:t>Need to explain this a little bit more – how did you reach this conclusion?</w:t>
      </w:r>
    </w:p>
  </w:comment>
  <w:comment w:id="16" w:author="Author" w:initials="A">
    <w:p w14:paraId="29C12C49" w14:textId="06D25FB8" w:rsidR="00771FF5" w:rsidRDefault="00771FF5">
      <w:pPr>
        <w:pStyle w:val="CommentText"/>
      </w:pPr>
      <w:r>
        <w:rPr>
          <w:rStyle w:val="CommentReference"/>
        </w:rPr>
        <w:annotationRef/>
      </w:r>
      <w:r>
        <w:t>This sentence implies that all kleptoplastic microzooplankton use T. amphioxeia, which is not correct</w:t>
      </w:r>
    </w:p>
  </w:comment>
  <w:comment w:id="17" w:author="Author" w:initials="A">
    <w:p w14:paraId="58C8ADFD" w14:textId="051CB55D" w:rsidR="00771FF5" w:rsidRDefault="00771FF5">
      <w:pPr>
        <w:pStyle w:val="CommentText"/>
      </w:pPr>
      <w:r>
        <w:rPr>
          <w:rStyle w:val="CommentReference"/>
        </w:rPr>
        <w:annotationRef/>
      </w:r>
      <w:r>
        <w:t>Need to add another reference or two for kleptoplasty – e.g., Stoecker)</w:t>
      </w:r>
    </w:p>
  </w:comment>
  <w:comment w:id="19" w:author="Author" w:initials="A">
    <w:p w14:paraId="5B63BE96" w14:textId="2112B7F5" w:rsidR="00771FF5" w:rsidRDefault="00771FF5">
      <w:pPr>
        <w:pStyle w:val="CommentText"/>
      </w:pPr>
      <w:r>
        <w:rPr>
          <w:rStyle w:val="CommentReference"/>
        </w:rPr>
        <w:annotationRef/>
      </w:r>
      <w:r>
        <w:t>Add Lindholm et al. 1985 or something by D. Crawford</w:t>
      </w:r>
    </w:p>
  </w:comment>
  <w:comment w:id="29" w:author="Author" w:initials="A">
    <w:p w14:paraId="6310F33F" w14:textId="24868F9E" w:rsidR="00771FF5" w:rsidRDefault="00771FF5">
      <w:pPr>
        <w:pStyle w:val="CommentText"/>
      </w:pPr>
      <w:r>
        <w:rPr>
          <w:rStyle w:val="CommentReference"/>
        </w:rPr>
        <w:annotationRef/>
      </w:r>
      <w:r>
        <w:t>It would be good to introduce the idea that Mesodinium keeps their chloroplasts for several days to a month, depending on the strain – this is important when thinking about why there is sometimes a coincidence between Mesodinium and prey and sometimes there isn’t; the collection of prey could be occurring somewhere not sampled and the plastids retained for a significant period thereafter.</w:t>
      </w:r>
    </w:p>
  </w:comment>
  <w:comment w:id="37" w:author="Author" w:initials="A">
    <w:p w14:paraId="299631DE" w14:textId="64C63AC9" w:rsidR="00771FF5" w:rsidRDefault="00771FF5">
      <w:pPr>
        <w:pStyle w:val="CommentText"/>
      </w:pPr>
      <w:r>
        <w:rPr>
          <w:rStyle w:val="CommentReference"/>
        </w:rPr>
        <w:annotationRef/>
      </w:r>
      <w:r>
        <w:t>This should be either stated more plainly or clarified; division rates constitute a measure of physiological status in what ways? If the implication is that slow growth or division translates to growth-limiting factors, this should be briefly explained and justified with a reference to previous work.</w:t>
      </w:r>
    </w:p>
  </w:comment>
  <w:comment w:id="41" w:author="Author" w:initials="A">
    <w:p w14:paraId="079D246A" w14:textId="49726E67" w:rsidR="00771FF5" w:rsidRDefault="00771FF5">
      <w:pPr>
        <w:pStyle w:val="CommentText"/>
      </w:pPr>
      <w:r>
        <w:rPr>
          <w:rStyle w:val="CommentReference"/>
        </w:rPr>
        <w:annotationRef/>
      </w:r>
      <w:r>
        <w:t xml:space="preserve">Confusing term – collected? Or the data were obtained? </w:t>
      </w:r>
    </w:p>
  </w:comment>
  <w:comment w:id="42" w:author="Author" w:initials="A">
    <w:p w14:paraId="2B288F25" w14:textId="15FB0016" w:rsidR="00771FF5" w:rsidRDefault="00771FF5">
      <w:pPr>
        <w:pStyle w:val="CommentText"/>
      </w:pPr>
      <w:r>
        <w:rPr>
          <w:rStyle w:val="CommentReference"/>
        </w:rPr>
        <w:annotationRef/>
      </w:r>
      <w:r>
        <w:t>Repeats what is stated above</w:t>
      </w:r>
    </w:p>
  </w:comment>
  <w:comment w:id="43" w:author="Author" w:initials="A">
    <w:p w14:paraId="13D70B66" w14:textId="063473BC" w:rsidR="00771FF5" w:rsidRDefault="00771FF5">
      <w:pPr>
        <w:pStyle w:val="CommentText"/>
      </w:pPr>
      <w:r>
        <w:rPr>
          <w:rStyle w:val="CommentReference"/>
        </w:rPr>
        <w:annotationRef/>
      </w:r>
      <w:r>
        <w:t>Name the model</w:t>
      </w:r>
    </w:p>
  </w:comment>
  <w:comment w:id="44" w:author="Author" w:initials="A">
    <w:p w14:paraId="6AF845F4" w14:textId="45285C43" w:rsidR="00771FF5" w:rsidRDefault="00771FF5">
      <w:pPr>
        <w:pStyle w:val="CommentText"/>
      </w:pPr>
      <w:r>
        <w:rPr>
          <w:rStyle w:val="CommentReference"/>
        </w:rPr>
        <w:annotationRef/>
      </w:r>
      <w:r>
        <w:t>Is there a hyperlink for these data?</w:t>
      </w:r>
    </w:p>
  </w:comment>
  <w:comment w:id="47" w:author="Author" w:initials="A">
    <w:p w14:paraId="14ECD48E" w14:textId="55F86BCD" w:rsidR="00771FF5" w:rsidRDefault="00771FF5">
      <w:pPr>
        <w:pStyle w:val="CommentText"/>
      </w:pPr>
      <w:r>
        <w:rPr>
          <w:rStyle w:val="CommentReference"/>
        </w:rPr>
        <w:annotationRef/>
      </w:r>
      <w:r>
        <w:t>What kind?</w:t>
      </w:r>
    </w:p>
  </w:comment>
  <w:comment w:id="65" w:author="Author" w:initials="A">
    <w:p w14:paraId="1467EC46" w14:textId="5F2C3BAD" w:rsidR="00771FF5" w:rsidRDefault="00771FF5">
      <w:pPr>
        <w:pStyle w:val="CommentText"/>
      </w:pPr>
      <w:r>
        <w:rPr>
          <w:rStyle w:val="CommentReference"/>
        </w:rPr>
        <w:annotationRef/>
      </w:r>
      <w:r>
        <w:t>Suggest rewording this – the meaning is not clear.</w:t>
      </w:r>
    </w:p>
  </w:comment>
  <w:comment w:id="68" w:author="Author" w:initials="A">
    <w:p w14:paraId="58AF690E" w14:textId="7ED4DFBC" w:rsidR="00771FF5" w:rsidRDefault="00771FF5">
      <w:pPr>
        <w:pStyle w:val="CommentText"/>
      </w:pPr>
      <w:r>
        <w:rPr>
          <w:rStyle w:val="CommentReference"/>
        </w:rPr>
        <w:annotationRef/>
      </w:r>
      <w:r>
        <w:t>This is not intuitive</w:t>
      </w:r>
    </w:p>
  </w:comment>
  <w:comment w:id="78" w:author="Author" w:initials="A">
    <w:p w14:paraId="70476231" w14:textId="16DCF391" w:rsidR="00771FF5" w:rsidRDefault="00771FF5">
      <w:pPr>
        <w:pStyle w:val="CommentText"/>
      </w:pPr>
      <w:r>
        <w:rPr>
          <w:rStyle w:val="CommentReference"/>
        </w:rPr>
        <w:annotationRef/>
      </w:r>
      <w:r>
        <w:t>Now I’m confused; is the first mention of division rate really the specific growth rate? Why use division rate to describe two different things?</w:t>
      </w:r>
    </w:p>
  </w:comment>
  <w:comment w:id="79" w:author="Author" w:initials="A">
    <w:p w14:paraId="0534BF1F" w14:textId="77777777" w:rsidR="00771FF5" w:rsidRDefault="00771FF5">
      <w:pPr>
        <w:pStyle w:val="CommentText"/>
      </w:pPr>
      <w:r>
        <w:rPr>
          <w:rStyle w:val="CommentReference"/>
        </w:rPr>
        <w:annotationRef/>
      </w:r>
      <w:r>
        <w:t>I wonder if you could use this information to figure out what’s going on with consumption;</w:t>
      </w:r>
    </w:p>
    <w:p w14:paraId="1BF7F4FE" w14:textId="77777777" w:rsidR="00771FF5" w:rsidRDefault="00771FF5">
      <w:pPr>
        <w:pStyle w:val="CommentText"/>
      </w:pPr>
    </w:p>
    <w:p w14:paraId="4FF43F33" w14:textId="1F5AA2C9" w:rsidR="00771FF5" w:rsidRDefault="00771FF5">
      <w:pPr>
        <w:pStyle w:val="CommentText"/>
      </w:pPr>
      <w:r>
        <w:t>-if division rates are highest when N &amp; P are highest, BUT the TLC population size is not changing [or maybe the variability is so high that it masks differences?], it seems most likely that there is consumption by Mesodinium;</w:t>
      </w:r>
    </w:p>
    <w:p w14:paraId="28EA0BA9" w14:textId="77777777" w:rsidR="00771FF5" w:rsidRDefault="00771FF5">
      <w:pPr>
        <w:pStyle w:val="CommentText"/>
      </w:pPr>
    </w:p>
    <w:p w14:paraId="22BEFE82" w14:textId="69A2291A" w:rsidR="00771FF5" w:rsidRDefault="00771FF5">
      <w:pPr>
        <w:pStyle w:val="CommentText"/>
      </w:pPr>
      <w:r>
        <w:t>-that is, you could calculate an expected population size and subtract the observed population size to guess at the rate of consumption, yes?</w:t>
      </w:r>
    </w:p>
    <w:p w14:paraId="22E49CA3" w14:textId="5394C853" w:rsidR="00771FF5" w:rsidRDefault="00771FF5">
      <w:pPr>
        <w:pStyle w:val="CommentText"/>
      </w:pPr>
    </w:p>
  </w:comment>
  <w:comment w:id="87" w:author="Author" w:initials="A">
    <w:p w14:paraId="7E0B3FFD" w14:textId="0AC19A16" w:rsidR="00771FF5" w:rsidRDefault="00771FF5">
      <w:pPr>
        <w:pStyle w:val="CommentText"/>
      </w:pPr>
      <w:r>
        <w:rPr>
          <w:rStyle w:val="CommentReference"/>
        </w:rPr>
        <w:annotationRef/>
      </w:r>
      <w:r>
        <w:t>This does not sound consistent with the previous sentence</w:t>
      </w:r>
    </w:p>
  </w:comment>
  <w:comment w:id="92" w:author="Author" w:initials="A">
    <w:p w14:paraId="7E892824" w14:textId="0FB60CA6" w:rsidR="00771FF5" w:rsidRDefault="00771FF5">
      <w:pPr>
        <w:pStyle w:val="CommentText"/>
      </w:pPr>
      <w:r>
        <w:rPr>
          <w:rStyle w:val="CommentReference"/>
        </w:rPr>
        <w:annotationRef/>
      </w:r>
      <w:r>
        <w:t>I deleted this because further investigations of the cirri-attached cryptophytes led me to believe that they are more likely found internally as finger-like projections of the medusa form.</w:t>
      </w:r>
    </w:p>
  </w:comment>
  <w:comment w:id="95" w:author="Author" w:initials="A">
    <w:p w14:paraId="040E8849" w14:textId="0B1566FC" w:rsidR="00193B9D" w:rsidRDefault="00193B9D">
      <w:pPr>
        <w:pStyle w:val="CommentText"/>
      </w:pPr>
      <w:r>
        <w:rPr>
          <w:rStyle w:val="CommentReference"/>
        </w:rPr>
        <w:annotationRef/>
      </w:r>
      <w:r>
        <w:t>But earlier it was stated that they were growing optimally…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848BA2C" w15:done="0"/>
  <w15:commentEx w15:paraId="2EBAA3A0" w15:done="0"/>
  <w15:commentEx w15:paraId="252FECE7" w15:done="0"/>
  <w15:commentEx w15:paraId="29C12C49" w15:done="0"/>
  <w15:commentEx w15:paraId="58C8ADFD" w15:done="0"/>
  <w15:commentEx w15:paraId="5B63BE96" w15:done="0"/>
  <w15:commentEx w15:paraId="6310F33F" w15:done="0"/>
  <w15:commentEx w15:paraId="299631DE" w15:done="0"/>
  <w15:commentEx w15:paraId="079D246A" w15:done="0"/>
  <w15:commentEx w15:paraId="2B288F25" w15:done="0"/>
  <w15:commentEx w15:paraId="13D70B66" w15:done="0"/>
  <w15:commentEx w15:paraId="6AF845F4" w15:done="0"/>
  <w15:commentEx w15:paraId="14ECD48E" w15:done="0"/>
  <w15:commentEx w15:paraId="1467EC46" w15:done="0"/>
  <w15:commentEx w15:paraId="58AF690E" w15:done="0"/>
  <w15:commentEx w15:paraId="70476231" w15:done="0"/>
  <w15:commentEx w15:paraId="22E49CA3" w15:done="0"/>
  <w15:commentEx w15:paraId="7E0B3FFD" w15:done="0"/>
  <w15:commentEx w15:paraId="7E892824" w15:done="0"/>
  <w15:commentEx w15:paraId="040E884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BD8022" w14:textId="77777777" w:rsidR="00393150" w:rsidRDefault="00393150" w:rsidP="006824CD">
      <w:r>
        <w:separator/>
      </w:r>
    </w:p>
  </w:endnote>
  <w:endnote w:type="continuationSeparator" w:id="0">
    <w:p w14:paraId="7CA3CC6E" w14:textId="77777777" w:rsidR="00393150" w:rsidRDefault="00393150"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771FF5" w:rsidRDefault="00771FF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771FF5" w:rsidRDefault="00771FF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771FF5" w:rsidRDefault="00771FF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06677">
      <w:rPr>
        <w:rStyle w:val="PageNumber"/>
        <w:noProof/>
      </w:rPr>
      <w:t>9</w:t>
    </w:r>
    <w:r>
      <w:rPr>
        <w:rStyle w:val="PageNumber"/>
      </w:rPr>
      <w:fldChar w:fldCharType="end"/>
    </w:r>
  </w:p>
  <w:p w14:paraId="3E0CB4DF" w14:textId="77777777" w:rsidR="00771FF5" w:rsidRDefault="00771FF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0F87FB" w14:textId="77777777" w:rsidR="00393150" w:rsidRDefault="00393150" w:rsidP="006824CD">
      <w:r>
        <w:separator/>
      </w:r>
    </w:p>
  </w:footnote>
  <w:footnote w:type="continuationSeparator" w:id="0">
    <w:p w14:paraId="5448D2A5" w14:textId="77777777" w:rsidR="00393150" w:rsidRDefault="00393150"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771FF5" w:rsidRDefault="00771FF5"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removePersonalInformation/>
  <w:removeDateAndTime/>
  <w:activeWritingStyle w:appName="MSWord" w:lang="en-US" w:vendorID="64" w:dllVersion="131078" w:nlCheck="1" w:checkStyle="0"/>
  <w:activeWritingStyle w:appName="MSWord" w:lang="de-DE" w:vendorID="64" w:dllVersion="131078" w:nlCheck="1" w:checkStyle="0"/>
  <w:proofState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3B9D"/>
    <w:rsid w:val="00194CA4"/>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4507"/>
    <w:rsid w:val="002F792D"/>
    <w:rsid w:val="00306677"/>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3150"/>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4C41"/>
    <w:rsid w:val="004D7399"/>
    <w:rsid w:val="004E0BFA"/>
    <w:rsid w:val="004E3978"/>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1FF5"/>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2AA4"/>
    <w:rsid w:val="008132C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67CC3"/>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444"/>
    <w:rsid w:val="00F72E73"/>
    <w:rsid w:val="00F73392"/>
    <w:rsid w:val="00F869F5"/>
    <w:rsid w:val="00F86B77"/>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E8D2B0-4E0B-404A-B0F9-CC9B184BA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13622</Words>
  <Characters>77648</Characters>
  <Application>Microsoft Macintosh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91088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2016-12-01T01:25:00Z</dcterms:created>
  <dcterms:modified xsi:type="dcterms:W3CDTF">2016-12-01T01:25:00Z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