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A7B8072"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ins w:id="0" w:author="Author">
        <w:r w:rsidR="004568E4" w:rsidRPr="00801A94">
          <w:rPr>
            <w:rFonts w:cs="Times New Roman"/>
            <w:b/>
            <w:sz w:val="28"/>
            <w:szCs w:val="28"/>
            <w:rPrChange w:id="1"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ins w:id="2" w:author="Author">
        <w:r w:rsidR="00134430">
          <w:rPr>
            <w:rFonts w:cs="Times New Roman"/>
            <w:b/>
            <w:sz w:val="28"/>
            <w:szCs w:val="28"/>
          </w:rPr>
          <w:t>s</w:t>
        </w:r>
      </w:ins>
      <w:r w:rsidR="004B52B9">
        <w:rPr>
          <w:rFonts w:cs="Times New Roman"/>
          <w:b/>
          <w:sz w:val="28"/>
          <w:szCs w:val="28"/>
        </w:rPr>
        <w:t xml:space="preserve"> </w:t>
      </w:r>
      <w:del w:id="3"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w:t>
      </w:r>
      <w:proofErr w:type="gramStart"/>
      <w:r>
        <w:rPr>
          <w:rFonts w:cs="Times New Roman"/>
          <w:b/>
          <w:sz w:val="28"/>
          <w:szCs w:val="28"/>
        </w:rPr>
        <w:t>in</w:t>
      </w:r>
      <w:proofErr w:type="gramEnd"/>
      <w:r>
        <w:rPr>
          <w:rFonts w:cs="Times New Roman"/>
          <w:b/>
          <w:sz w:val="28"/>
          <w:szCs w:val="28"/>
        </w:rPr>
        <w:t xml:space="preserve">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 xml:space="preserve">Joseph </w:t>
      </w:r>
      <w:proofErr w:type="spellStart"/>
      <w:r w:rsidRPr="00FC5E5F">
        <w:rPr>
          <w:rFonts w:cs="Times New Roman"/>
          <w:bCs/>
        </w:rPr>
        <w:t>Ne</w:t>
      </w:r>
      <w:r>
        <w:rPr>
          <w:rFonts w:cs="Times New Roman"/>
          <w:bCs/>
        </w:rPr>
        <w:t>e</w:t>
      </w:r>
      <w:r w:rsidRPr="00FC5E5F">
        <w:rPr>
          <w:rFonts w:cs="Times New Roman"/>
          <w:bCs/>
        </w:rPr>
        <w:t>doba</w:t>
      </w:r>
      <w:proofErr w:type="spellEnd"/>
      <w:r w:rsidRPr="00FC5E5F">
        <w:rPr>
          <w:rFonts w:cs="Times New Roman"/>
          <w:bCs/>
        </w:rPr>
        <w:t xml:space="preserve">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9"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4"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5" w:author="Author">
        <w:r w:rsidRPr="003A70CE" w:rsidDel="007D020D">
          <w:rPr>
            <w:rFonts w:cs="Times New Roman"/>
            <w:bCs/>
          </w:rPr>
          <w:delText>growth</w:delText>
        </w:r>
        <w:r w:rsidDel="007D020D">
          <w:rPr>
            <w:rFonts w:cs="Times New Roman"/>
            <w:bCs/>
          </w:rPr>
          <w:delText xml:space="preserve"> </w:delText>
        </w:r>
      </w:del>
      <w:ins w:id="6" w:author="Author">
        <w:r w:rsidR="007D020D">
          <w:rPr>
            <w:rFonts w:cs="Times New Roman"/>
            <w:bCs/>
          </w:rPr>
          <w:t xml:space="preserve">division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7AFBAE08"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w:t>
      </w:r>
      <w:r w:rsidR="00ED559C">
        <w:rPr>
          <w:rFonts w:cs="Times New Roman"/>
          <w:bCs/>
        </w:rPr>
        <w:t xml:space="preserve">employing </w:t>
      </w:r>
      <w:r w:rsidRPr="00FC5E5F">
        <w:rPr>
          <w:rFonts w:cs="Times New Roman"/>
          <w:bCs/>
        </w:rPr>
        <w:t xml:space="preserve">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Johnson et al. 2007)</w:t>
      </w:r>
      <w:ins w:id="7" w:author="Author">
        <w:r w:rsidR="004D2603">
          <w:rPr>
            <w:rFonts w:cs="Times New Roman"/>
            <w:bCs/>
          </w:rPr>
          <w:t xml:space="preserve">. </w:t>
        </w:r>
      </w:ins>
      <w:del w:id="8" w:author="Author">
        <w:r w:rsidR="00057C59" w:rsidDel="004D2603">
          <w:rPr>
            <w:rFonts w:cs="Times New Roman"/>
            <w:bCs/>
          </w:rPr>
          <w:delText xml:space="preserve">, </w:delText>
        </w:r>
        <w:r w:rsidR="004E547E" w:rsidRPr="004D2603" w:rsidDel="004D2603">
          <w:rPr>
            <w:rFonts w:cs="Times New Roman"/>
            <w:bCs/>
          </w:rPr>
          <w:delText>and the retention of actively replicating endosymbionts (“</w:delText>
        </w:r>
        <w:r w:rsidR="004E547E" w:rsidRPr="004D2603" w:rsidDel="004D2603">
          <w:rPr>
            <w:rFonts w:cs="Times New Roman"/>
            <w:bCs/>
            <w:i/>
          </w:rPr>
          <w:delText>Mesodinium</w:delText>
        </w:r>
        <w:r w:rsidR="004E547E" w:rsidRPr="004D2603" w:rsidDel="004D2603">
          <w:rPr>
            <w:rFonts w:cs="Times New Roman"/>
            <w:bCs/>
          </w:rPr>
          <w:delText>-farming-</w:delText>
        </w:r>
        <w:r w:rsidR="004E547E" w:rsidRPr="004D2603" w:rsidDel="004D2603">
          <w:rPr>
            <w:rFonts w:cs="Times New Roman"/>
            <w:bCs/>
            <w:i/>
          </w:rPr>
          <w:delText>Teleaulax</w:delText>
        </w:r>
        <w:r w:rsidR="004E547E" w:rsidRPr="004D2603" w:rsidDel="004D2603">
          <w:rPr>
            <w:rFonts w:cs="Times New Roman"/>
            <w:bCs/>
          </w:rPr>
          <w:delText>”) (Qiu et al. 2016).</w:delText>
        </w:r>
        <w:r w:rsidR="001656E3" w:rsidDel="004D2603">
          <w:rPr>
            <w:rFonts w:cs="Times New Roman"/>
            <w:bCs/>
          </w:rPr>
          <w:delText xml:space="preserve"> </w:delText>
        </w:r>
      </w:del>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1F7E7C7B"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w:t>
      </w:r>
      <w:commentRangeStart w:id="9"/>
      <w:r w:rsidR="00ED559C">
        <w:rPr>
          <w:rFonts w:cs="Times New Roman"/>
        </w:rPr>
        <w:t>division</w:t>
      </w:r>
      <w:commentRangeEnd w:id="9"/>
      <w:r w:rsidR="00E60DB0">
        <w:rPr>
          <w:rStyle w:val="CommentReference"/>
        </w:rPr>
        <w:commentReference w:id="9"/>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ins w:id="10" w:author="Author">
        <w:r w:rsidR="00E60DB0">
          <w:rPr>
            <w:rFonts w:cs="Times New Roman"/>
          </w:rPr>
          <w:t>,</w:t>
        </w:r>
      </w:ins>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 xml:space="preserve">T. </w:t>
      </w:r>
      <w:commentRangeStart w:id="11"/>
      <w:proofErr w:type="spellStart"/>
      <w:r w:rsidR="00442105" w:rsidRPr="00442105">
        <w:rPr>
          <w:rFonts w:cs="Times New Roman"/>
          <w:i/>
        </w:rPr>
        <w:t>amphioxeia</w:t>
      </w:r>
      <w:commentRangeEnd w:id="11"/>
      <w:proofErr w:type="spellEnd"/>
      <w:r w:rsidR="00494C06">
        <w:rPr>
          <w:rStyle w:val="CommentReference"/>
        </w:rPr>
        <w:commentReference w:id="11"/>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w:t>
      </w:r>
      <w:r w:rsidR="00253FC2">
        <w:rPr>
          <w:rFonts w:cs="Times New Roman"/>
        </w:rPr>
        <w:lastRenderedPageBreak/>
        <w:t>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w:t>
      </w:r>
      <w:ins w:id="12" w:author="Author">
        <w:r w:rsidR="0019538C">
          <w:rPr>
            <w:rFonts w:cs="Times New Roman"/>
            <w:bCs/>
          </w:rPr>
          <w:t>,</w:t>
        </w:r>
      </w:ins>
      <w:r>
        <w:rPr>
          <w:rFonts w:cs="Times New Roman"/>
          <w:bCs/>
        </w:rPr>
        <w:t xml:space="preserve"> </w:t>
      </w:r>
      <w:ins w:id="13" w:author="Author">
        <w:r w:rsidR="007E3D0E">
          <w:rPr>
            <w:rFonts w:cs="Times New Roman"/>
            <w:bCs/>
          </w:rPr>
          <w:t>coupled with</w:t>
        </w:r>
        <w:del w:id="14"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5"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6" w:author="Author">
          <w:r w:rsidR="0019538C" w:rsidDel="0005396A">
            <w:rPr>
              <w:rFonts w:cs="Times New Roman"/>
              <w:bCs/>
            </w:rPr>
            <w:delText>y</w:delText>
          </w:r>
        </w:del>
        <w:r w:rsidR="0005396A">
          <w:rPr>
            <w:rFonts w:cs="Times New Roman"/>
            <w:bCs/>
          </w:rPr>
          <w:t>i</w:t>
        </w:r>
        <w:r w:rsidR="0019538C">
          <w:rPr>
            <w:rFonts w:cs="Times New Roman"/>
            <w:bCs/>
          </w:rPr>
          <w:t xml:space="preserve">n </w:t>
        </w:r>
        <w:proofErr w:type="spellStart"/>
        <w:r w:rsidR="007E3D0E">
          <w:rPr>
            <w:rFonts w:cs="Times New Roman"/>
            <w:bCs/>
          </w:rPr>
          <w:t>fluorometer</w:t>
        </w:r>
        <w:proofErr w:type="spellEnd"/>
        <w:r w:rsidR="007E3D0E">
          <w:rPr>
            <w:rFonts w:cs="Times New Roman"/>
            <w:bCs/>
          </w:rPr>
          <w:t xml:space="preserve">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w:t>
      </w:r>
      <w:proofErr w:type="spellStart"/>
      <w:r w:rsidR="00ED559C">
        <w:rPr>
          <w:rFonts w:cs="Times New Roman"/>
          <w:bCs/>
        </w:rPr>
        <w:t>Baptista</w:t>
      </w:r>
      <w:proofErr w:type="spellEnd"/>
      <w:r w:rsidR="00ED559C">
        <w:rPr>
          <w:rFonts w:cs="Times New Roman"/>
          <w:bCs/>
        </w:rPr>
        <w:t xml:space="preserve">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del w:id="17"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0A30FA98"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w:t>
      </w:r>
      <w:del w:id="18"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del w:id="19" w:author="Author">
        <w:r w:rsidRPr="00FC5E5F" w:rsidDel="00AB180A">
          <w:rPr>
            <w:rFonts w:cs="Times New Roman"/>
          </w:rPr>
          <w:delText>.</w:delText>
        </w:r>
      </w:del>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0" w:name="__DdeLink__1831_1098803516"/>
      <w:bookmarkStart w:id="21" w:name="__DdeLink__1936_918047637"/>
      <w:r w:rsidRPr="00FC5E5F">
        <w:rPr>
          <w:rFonts w:cs="Times New Roman"/>
        </w:rPr>
        <w:t>°C</w:t>
      </w:r>
      <w:bookmarkEnd w:id="20"/>
      <w:bookmarkEnd w:id="21"/>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22" w:author="Author">
        <w:r w:rsidRPr="00FC5E5F" w:rsidDel="00936EAA">
          <w:rPr>
            <w:rFonts w:cs="Times New Roman"/>
          </w:rPr>
          <w:delText>01</w:delText>
        </w:r>
      </w:del>
      <w:ins w:id="23"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w:t>
      </w:r>
      <w:r w:rsidR="00521A7C">
        <w:rPr>
          <w:rFonts w:cs="Times New Roman"/>
        </w:rPr>
        <w:lastRenderedPageBreak/>
        <w:t xml:space="preserve">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proofErr w:type="spellStart"/>
      <w:r w:rsidR="00BF2D72">
        <w:rPr>
          <w:rFonts w:cs="Times New Roman"/>
        </w:rPr>
        <w:t>Sosik</w:t>
      </w:r>
      <w:proofErr w:type="spellEnd"/>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9B7D656"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A3BE2BE" w:rsidR="00900785" w:rsidRDefault="00AD46DE" w:rsidP="001870A6">
      <w:pPr>
        <w:spacing w:line="360" w:lineRule="auto"/>
        <w:rPr>
          <w:ins w:id="24"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del w:id="25" w:author="Author">
        <w:r w:rsidR="0004504F" w:rsidDel="00E60DB0">
          <w:rPr>
            <w:rFonts w:cs="Times New Roman"/>
          </w:rPr>
          <w:delText xml:space="preserve">little </w:delText>
        </w:r>
      </w:del>
      <w:ins w:id="26" w:author="Author">
        <w:r w:rsidR="00E60DB0">
          <w:rPr>
            <w:rFonts w:cs="Times New Roman"/>
          </w:rPr>
          <w:t xml:space="preserve">minimal </w:t>
        </w:r>
      </w:ins>
      <w:r w:rsidR="0004504F">
        <w:rPr>
          <w:rFonts w:cs="Times New Roman"/>
        </w:rPr>
        <w:t xml:space="preserve">variation </w:t>
      </w:r>
      <w:r w:rsidR="0004504F">
        <w:rPr>
          <w:rFonts w:cs="Times New Roman"/>
        </w:rPr>
        <w:lastRenderedPageBreak/>
        <w:t>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4D18B92E" w:rsidR="0040242A" w:rsidDel="006C24BE" w:rsidRDefault="000F00FE" w:rsidP="006077AA">
      <w:pPr>
        <w:spacing w:line="360" w:lineRule="auto"/>
        <w:ind w:firstLine="720"/>
        <w:rPr>
          <w:del w:id="27" w:author="Author"/>
          <w:rFonts w:cs="Times New Roman"/>
        </w:rPr>
      </w:pPr>
      <w:ins w:id="28" w:author="Author">
        <w:r>
          <w:rPr>
            <w:rFonts w:cs="Times New Roman"/>
          </w:rPr>
          <w:t xml:space="preserve">Orange fluorescence, </w:t>
        </w:r>
        <w:del w:id="29" w:author="Author">
          <w:r w:rsidDel="00D46BCF">
            <w:rPr>
              <w:rFonts w:cs="Times New Roman"/>
            </w:rPr>
            <w:delText xml:space="preserve">used as </w:delText>
          </w:r>
        </w:del>
        <w:r>
          <w:rPr>
            <w:rFonts w:cs="Times New Roman"/>
          </w:rPr>
          <w:t xml:space="preserve">a proxy for </w:t>
        </w:r>
        <w:r w:rsidR="005C69F9">
          <w:rPr>
            <w:rFonts w:cs="Times New Roman"/>
          </w:rPr>
          <w:t xml:space="preserve">biomass of </w:t>
        </w:r>
        <w:r>
          <w:rPr>
            <w:rFonts w:cs="Times New Roman"/>
          </w:rPr>
          <w:t>phycoerythrin-containing cells, was high the week before the start of the survey and decreased below the detection limit during the survey (</w:t>
        </w:r>
        <w:r w:rsidRPr="001E40CD">
          <w:rPr>
            <w:rFonts w:cs="Times New Roman"/>
            <w:b/>
          </w:rPr>
          <w:t xml:space="preserve">Fig. </w:t>
        </w:r>
        <w:commentRangeStart w:id="30"/>
        <w:r w:rsidRPr="001E40CD">
          <w:rPr>
            <w:rFonts w:cs="Times New Roman"/>
            <w:b/>
          </w:rPr>
          <w:t>S2</w:t>
        </w:r>
      </w:ins>
      <w:commentRangeEnd w:id="30"/>
      <w:r w:rsidR="00667951">
        <w:rPr>
          <w:rStyle w:val="CommentReference"/>
        </w:rPr>
        <w:commentReference w:id="30"/>
      </w:r>
      <w:ins w:id="31" w:author="Author">
        <w:r>
          <w:rPr>
            <w:rFonts w:cs="Times New Roman"/>
          </w:rPr>
          <w:t>).</w:t>
        </w:r>
        <w:r w:rsidR="00524304">
          <w:rPr>
            <w:rFonts w:cs="Times New Roman"/>
          </w:rPr>
          <w:t xml:space="preserve"> </w:t>
        </w:r>
        <w:del w:id="32" w:author="Author">
          <w:r w:rsidDel="00524304">
            <w:rPr>
              <w:rFonts w:cs="Times New Roman"/>
            </w:rPr>
            <w:delText xml:space="preserve"> </w:delText>
          </w:r>
        </w:del>
      </w:ins>
    </w:p>
    <w:p w14:paraId="37CD7C2C" w14:textId="4DA35B0E" w:rsidR="008E6F29" w:rsidRDefault="00716206">
      <w:pPr>
        <w:spacing w:line="360" w:lineRule="auto"/>
        <w:ind w:firstLine="720"/>
        <w:rPr>
          <w:rFonts w:cs="Times New Roman"/>
        </w:rPr>
        <w:pPrChange w:id="33"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34" w:author="Author">
        <w:r w:rsidRPr="00B62C2A" w:rsidDel="009A22DB">
          <w:rPr>
            <w:rFonts w:cs="Times New Roman"/>
          </w:rPr>
          <w:delText>concentration</w:delText>
        </w:r>
      </w:del>
      <w:ins w:id="35" w:author="Author">
        <w:r w:rsidR="009A22DB">
          <w:rPr>
            <w:rFonts w:cs="Times New Roman"/>
          </w:rPr>
          <w:t>fluorescence</w:t>
        </w:r>
      </w:ins>
      <w:r w:rsidR="0010331A" w:rsidRPr="00B62C2A">
        <w:rPr>
          <w:rFonts w:cs="Times New Roman"/>
        </w:rPr>
        <w:t xml:space="preserve">, a proxy for </w:t>
      </w:r>
      <w:ins w:id="36" w:author="Author">
        <w:r w:rsidR="00D46BCF">
          <w:rPr>
            <w:rFonts w:cs="Times New Roman"/>
          </w:rPr>
          <w:t xml:space="preserve">total </w:t>
        </w:r>
      </w:ins>
      <w:r w:rsidR="0010331A" w:rsidRPr="00B62C2A">
        <w:rPr>
          <w:rFonts w:cs="Times New Roman"/>
        </w:rPr>
        <w:t xml:space="preserve">phytoplankton biomass, was </w:t>
      </w:r>
      <w:r w:rsidR="005735C1" w:rsidRPr="00B62C2A">
        <w:rPr>
          <w:rFonts w:cs="Times New Roman"/>
        </w:rPr>
        <w:t>hig</w:t>
      </w:r>
      <w:r w:rsidRPr="00B62C2A">
        <w:rPr>
          <w:rFonts w:cs="Times New Roman"/>
        </w:rPr>
        <w:t xml:space="preserve">h the week before the start of the survey </w:t>
      </w:r>
      <w:del w:id="37"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38" w:author="Author">
        <w:r w:rsidR="009A22DB">
          <w:rPr>
            <w:rFonts w:cs="Times New Roman"/>
          </w:rPr>
          <w:t>fluorescence</w:t>
        </w:r>
      </w:ins>
      <w:del w:id="39"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40" w:author="Author">
        <w:r w:rsidR="009A22DB">
          <w:rPr>
            <w:rFonts w:cs="Times New Roman"/>
          </w:rPr>
          <w:t>fluorescence</w:t>
        </w:r>
      </w:ins>
      <w:del w:id="41"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42" w:author="Author">
        <w:r w:rsidR="006C24BE">
          <w:rPr>
            <w:rFonts w:cs="Times New Roman"/>
          </w:rPr>
          <w:t xml:space="preserve"> </w:t>
        </w:r>
      </w:ins>
    </w:p>
    <w:p w14:paraId="69F2F4DE" w14:textId="245EACE3"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w:t>
      </w:r>
      <w:ins w:id="43" w:author="Author">
        <w:r w:rsidR="00BA5261">
          <w:rPr>
            <w:rFonts w:cs="Times New Roman"/>
          </w:rPr>
          <w:t>,</w:t>
        </w:r>
      </w:ins>
      <w:r>
        <w:rPr>
          <w:rFonts w:cs="Times New Roman"/>
        </w:rPr>
        <w:t xml:space="preserve">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pPr>
        <w:spacing w:line="360" w:lineRule="auto"/>
        <w:outlineLvl w:val="0"/>
        <w:rPr>
          <w:rFonts w:cs="Times New Roman"/>
        </w:rPr>
        <w:pPrChange w:id="44"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342E650F"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r w:rsidR="00371CC4">
        <w:rPr>
          <w:rFonts w:cstheme="minorBidi"/>
        </w:rPr>
        <w:t xml:space="preserve">forward scatter </w:t>
      </w:r>
      <w:r>
        <w:rPr>
          <w:rFonts w:cstheme="minorBidi"/>
        </w:rPr>
        <w:t xml:space="preserve">and orange </w:t>
      </w:r>
      <w:commentRangeStart w:id="45"/>
      <w:r>
        <w:rPr>
          <w:rFonts w:cstheme="minorBidi"/>
        </w:rPr>
        <w:t>fluorescence</w:t>
      </w:r>
      <w:commentRangeEnd w:id="45"/>
      <w:r w:rsidR="00833BC2">
        <w:rPr>
          <w:rStyle w:val="CommentReference"/>
        </w:rPr>
        <w:commentReference w:id="45"/>
      </w:r>
      <w:r>
        <w:rPr>
          <w:rFonts w:cstheme="minorBidi"/>
        </w:rPr>
        <w:t xml:space="preserv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46" w:author="Author">
        <w:r w:rsidR="005C0D5A" w:rsidDel="00C030A6">
          <w:rPr>
            <w:rFonts w:cs="Times New Roman"/>
          </w:rPr>
          <w:delText xml:space="preserve">the </w:delText>
        </w:r>
      </w:del>
      <w:ins w:id="47" w:author="Author">
        <w:r w:rsidR="00C030A6">
          <w:rPr>
            <w:rFonts w:cs="Times New Roman"/>
          </w:rPr>
          <w:t xml:space="preserve">most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48" w:author="Author">
        <w:r w:rsidR="008D5305" w:rsidRPr="00D06AC5" w:rsidDel="007666EE">
          <w:rPr>
            <w:rFonts w:cs="Times New Roman"/>
            <w:b/>
          </w:rPr>
          <w:delText>S</w:delText>
        </w:r>
        <w:r w:rsidR="00C67DAC" w:rsidDel="007666EE">
          <w:rPr>
            <w:rFonts w:cs="Times New Roman"/>
            <w:b/>
          </w:rPr>
          <w:delText>2</w:delText>
        </w:r>
      </w:del>
      <w:ins w:id="49"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w:t>
      </w:r>
      <w:del w:id="50" w:author="Author">
        <w:r w:rsidR="005B459F" w:rsidRPr="00760EA7" w:rsidDel="008E5A35">
          <w:rPr>
            <w:rFonts w:cs="Times New Roman"/>
          </w:rPr>
          <w:delText>flow cytometer</w:delText>
        </w:r>
      </w:del>
      <w:proofErr w:type="spellStart"/>
      <w:ins w:id="51" w:author="Author">
        <w:r w:rsidR="008E5A35">
          <w:rPr>
            <w:rFonts w:cs="Times New Roman"/>
          </w:rPr>
          <w:t>SeaFlow</w:t>
        </w:r>
      </w:ins>
      <w:proofErr w:type="spellEnd"/>
      <w:r w:rsidR="005B459F" w:rsidRPr="00760EA7">
        <w:rPr>
          <w:rFonts w:cs="Times New Roman"/>
        </w:rPr>
        <w:t xml:space="preserve"> </w:t>
      </w:r>
      <w:del w:id="52" w:author="Author">
        <w:r w:rsidR="00816599" w:rsidDel="008E5A35">
          <w:rPr>
            <w:rFonts w:cs="Times New Roman"/>
          </w:rPr>
          <w:delText xml:space="preserve">clogged </w:delText>
        </w:r>
      </w:del>
      <w:ins w:id="53" w:author="Author">
        <w:r w:rsidR="008E5A35">
          <w:rPr>
            <w:rFonts w:cs="Times New Roman"/>
          </w:rPr>
          <w:t>had to be cleaned</w:t>
        </w:r>
        <w:r w:rsidR="008E5A35">
          <w:rPr>
            <w:rFonts w:cs="Times New Roman"/>
          </w:rPr>
          <w:t xml:space="preserve"> </w:t>
        </w:r>
      </w:ins>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w:t>
      </w:r>
      <w:del w:id="54" w:author="Author">
        <w:r w:rsidR="008D5305" w:rsidRPr="0076654C" w:rsidDel="00011F47">
          <w:rPr>
            <w:rFonts w:cs="Times New Roman"/>
          </w:rPr>
          <w:delText xml:space="preserve"> </w:delText>
        </w:r>
      </w:del>
      <w:ins w:id="55" w:author="Author">
        <w:r w:rsidR="00011F47">
          <w:rPr>
            <w:rFonts w:cs="Times New Roman"/>
          </w:rPr>
          <w:t xml:space="preserve"> day/night cycle, </w:t>
        </w:r>
      </w:ins>
      <w:r w:rsidR="006466E0">
        <w:rPr>
          <w:rFonts w:cs="Times New Roman"/>
        </w:rPr>
        <w:t xml:space="preserve">daily </w:t>
      </w:r>
      <w:r w:rsidR="008D5305" w:rsidRPr="0076654C">
        <w:rPr>
          <w:rFonts w:cs="Times New Roman"/>
        </w:rPr>
        <w:t>tidal cycle</w:t>
      </w:r>
      <w:r w:rsidR="004645A0">
        <w:rPr>
          <w:rFonts w:cs="Times New Roman"/>
        </w:rPr>
        <w:t xml:space="preserve"> </w:t>
      </w:r>
      <w:ins w:id="56" w:author="Author">
        <w:r w:rsidR="008E5A35">
          <w:rPr>
            <w:rFonts w:cs="Times New Roman"/>
          </w:rPr>
          <w:t>n</w:t>
        </w:r>
      </w:ins>
      <w:r w:rsidR="004645A0">
        <w:rPr>
          <w:rFonts w:cs="Times New Roman"/>
        </w:rPr>
        <w:t>or spring/neap tide cycle</w:t>
      </w:r>
      <w:r w:rsidR="006466E0">
        <w:rPr>
          <w:rFonts w:cs="Times New Roman"/>
        </w:rPr>
        <w:t xml:space="preserve">. </w:t>
      </w:r>
    </w:p>
    <w:p w14:paraId="77EB6806" w14:textId="0A2219BC" w:rsidR="000B5375" w:rsidRDefault="00114CA7" w:rsidP="006077AA">
      <w:pPr>
        <w:spacing w:line="360" w:lineRule="auto"/>
        <w:ind w:firstLine="720"/>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commentRangeStart w:id="57"/>
      <w:r w:rsidR="00FD5257">
        <w:rPr>
          <w:rFonts w:eastAsia="Calibri" w:cs="Times New Roman"/>
        </w:rPr>
        <w:t>49</w:t>
      </w:r>
      <w:commentRangeEnd w:id="57"/>
      <w:r w:rsidR="005A602A">
        <w:rPr>
          <w:rStyle w:val="CommentReference"/>
        </w:rPr>
        <w:commentReference w:id="57"/>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58" w:author="Author">
        <w:r w:rsidR="00057AFB" w:rsidRPr="00E9004E" w:rsidDel="007666EE">
          <w:rPr>
            <w:rFonts w:cs="Times New Roman"/>
            <w:b/>
          </w:rPr>
          <w:delText>S</w:delText>
        </w:r>
        <w:r w:rsidR="00C67DAC" w:rsidDel="007666EE">
          <w:rPr>
            <w:rFonts w:cs="Times New Roman"/>
            <w:b/>
          </w:rPr>
          <w:delText>3</w:delText>
        </w:r>
      </w:del>
      <w:ins w:id="59"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BA71BF5"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del w:id="60" w:author="Author">
        <w:r w:rsidR="008D5305" w:rsidDel="009C0520">
          <w:rPr>
            <w:rFonts w:cs="Times New Roman"/>
          </w:rPr>
          <w:delText xml:space="preserve">, </w:delText>
        </w:r>
      </w:del>
      <w:ins w:id="61" w:author="Author">
        <w:r w:rsidR="009C0520">
          <w:rPr>
            <w:rFonts w:cs="Times New Roman"/>
          </w:rPr>
          <w:t xml:space="preserve"> (</w:t>
        </w:r>
      </w:ins>
      <w:r w:rsidR="00927820">
        <w:rPr>
          <w:rFonts w:cs="Times New Roman"/>
        </w:rPr>
        <w:t xml:space="preserve">equivalent to </w:t>
      </w:r>
      <w:ins w:id="62" w:author="Author">
        <w:r w:rsidR="001C2CE5">
          <w:rPr>
            <w:rFonts w:cs="Times New Roman"/>
          </w:rPr>
          <w:t xml:space="preserve">a </w:t>
        </w:r>
        <w:del w:id="63" w:author="Author">
          <w:r w:rsidR="001C2CE5" w:rsidDel="00D1239B">
            <w:rPr>
              <w:rFonts w:cs="Times New Roman"/>
            </w:rPr>
            <w:delText>doubling rate</w:delText>
          </w:r>
        </w:del>
        <w:r w:rsidR="009C0520">
          <w:rPr>
            <w:rFonts w:cs="Times New Roman"/>
          </w:rPr>
          <w:t>doubling</w:t>
        </w:r>
        <w:r w:rsidR="00D1239B">
          <w:rPr>
            <w:rFonts w:cs="Times New Roman"/>
          </w:rPr>
          <w:t xml:space="preserve"> time</w:t>
        </w:r>
        <w:r w:rsidR="001C2CE5">
          <w:rPr>
            <w:rFonts w:cs="Times New Roman"/>
          </w:rPr>
          <w:t xml:space="preserve"> of </w:t>
        </w:r>
      </w:ins>
      <w:del w:id="64" w:author="Author">
        <w:r w:rsidR="008D5305" w:rsidDel="009C0520">
          <w:rPr>
            <w:rFonts w:cs="Times New Roman"/>
          </w:rPr>
          <w:delText>0</w:delText>
        </w:r>
      </w:del>
      <w:ins w:id="65" w:author="Author">
        <w:del w:id="66" w:author="Author">
          <w:r w:rsidR="009C0520" w:rsidDel="00F46ED8">
            <w:rPr>
              <w:rFonts w:cs="Times New Roman"/>
            </w:rPr>
            <w:delText>2</w:delText>
          </w:r>
        </w:del>
      </w:ins>
      <w:del w:id="67" w:author="Author">
        <w:r w:rsidR="008D5305" w:rsidDel="00F46ED8">
          <w:rPr>
            <w:rFonts w:cs="Times New Roman"/>
          </w:rPr>
          <w:delText>.</w:delText>
        </w:r>
      </w:del>
      <w:r w:rsidR="003C6127">
        <w:rPr>
          <w:rFonts w:cs="Times New Roman"/>
        </w:rPr>
        <w:t>3</w:t>
      </w:r>
      <w:ins w:id="68" w:author="Author">
        <w:r w:rsidR="00F46ED8">
          <w:rPr>
            <w:rFonts w:cs="Times New Roman"/>
          </w:rPr>
          <w:t>.5</w:t>
        </w:r>
      </w:ins>
      <w:del w:id="69" w:author="Author">
        <w:r w:rsidR="008D5305" w:rsidDel="00F46ED8">
          <w:rPr>
            <w:rFonts w:cs="Times New Roman"/>
          </w:rPr>
          <w:delText xml:space="preserve"> </w:delText>
        </w:r>
      </w:del>
      <w:ins w:id="70" w:author="Author">
        <w:r w:rsidR="00F46ED8">
          <w:rPr>
            <w:rFonts w:cs="Times New Roman"/>
          </w:rPr>
          <w:t xml:space="preserve"> </w:t>
        </w:r>
        <w:r w:rsidR="004A6809">
          <w:rPr>
            <w:rFonts w:cs="Times New Roman"/>
          </w:rPr>
          <w:t xml:space="preserve">days </w:t>
        </w:r>
      </w:ins>
      <w:r w:rsidR="008D5305">
        <w:rPr>
          <w:rFonts w:cs="Times New Roman"/>
        </w:rPr>
        <w:t xml:space="preserve">and </w:t>
      </w:r>
      <w:del w:id="71" w:author="Author">
        <w:r w:rsidR="008D5305" w:rsidDel="00BB7D28">
          <w:rPr>
            <w:rFonts w:cs="Times New Roman"/>
          </w:rPr>
          <w:delText>2.</w:delText>
        </w:r>
        <w:r w:rsidR="003C6127" w:rsidDel="00BB7D28">
          <w:rPr>
            <w:rFonts w:cs="Times New Roman"/>
          </w:rPr>
          <w:delText>1</w:delText>
        </w:r>
      </w:del>
      <w:ins w:id="72" w:author="Author">
        <w:r w:rsidR="009C0520">
          <w:rPr>
            <w:rFonts w:cs="Times New Roman"/>
          </w:rPr>
          <w:t>0.5 d</w:t>
        </w:r>
        <w:r w:rsidR="002A6859">
          <w:rPr>
            <w:rFonts w:cs="Times New Roman"/>
          </w:rPr>
          <w:t>ay</w:t>
        </w:r>
      </w:ins>
      <w:del w:id="73" w:author="Author">
        <w:r w:rsidR="008D5305" w:rsidDel="00D1239B">
          <w:rPr>
            <w:rFonts w:cs="Times New Roman"/>
          </w:rPr>
          <w:delText xml:space="preserve"> </w:delText>
        </w:r>
      </w:del>
      <w:ins w:id="74" w:author="Author">
        <w:del w:id="75" w:author="Author">
          <w:r w:rsidR="00F4169A" w:rsidDel="00D1239B">
            <w:rPr>
              <w:rFonts w:cs="Times New Roman"/>
            </w:rPr>
            <w:delText xml:space="preserve">cell </w:delText>
          </w:r>
        </w:del>
      </w:ins>
      <w:del w:id="76" w:author="Author">
        <w:r w:rsidR="008D5305" w:rsidDel="00D1239B">
          <w:rPr>
            <w:rFonts w:cs="Times New Roman"/>
          </w:rPr>
          <w:delText>division per day</w:delText>
        </w:r>
      </w:del>
      <w:ins w:id="77" w:author="Author">
        <w:del w:id="78" w:author="Author">
          <w:r w:rsidR="001C2CE5" w:rsidDel="00D1239B">
            <w:rPr>
              <w:rFonts w:cs="Times New Roman"/>
            </w:rPr>
            <w:delText>d</w:delText>
          </w:r>
          <w:r w:rsidR="001C2CE5" w:rsidRPr="00801A94" w:rsidDel="00D1239B">
            <w:rPr>
              <w:rFonts w:cs="Times New Roman"/>
              <w:vertAlign w:val="superscript"/>
              <w:rPrChange w:id="79" w:author="Author">
                <w:rPr>
                  <w:rFonts w:cs="Times New Roman"/>
                </w:rPr>
              </w:rPrChange>
            </w:rPr>
            <w:delText>-1</w:delText>
          </w:r>
        </w:del>
      </w:ins>
      <w:r w:rsidR="008D5305">
        <w:rPr>
          <w:rFonts w:cs="Times New Roman"/>
        </w:rPr>
        <w:t>, respectively</w:t>
      </w:r>
      <w:ins w:id="80" w:author="Author">
        <w:r w:rsidR="009C0520">
          <w:rPr>
            <w:rFonts w:cs="Times New Roman"/>
          </w:rPr>
          <w:t>)</w:t>
        </w:r>
      </w:ins>
      <w:r w:rsidR="00927820">
        <w:rPr>
          <w:rFonts w:cs="Times New Roman"/>
        </w:rPr>
        <w:t>, with t</w:t>
      </w:r>
      <w:r w:rsidR="003746BA">
        <w:rPr>
          <w:rFonts w:cs="Times New Roman"/>
        </w:rPr>
        <w:t xml:space="preserve">he highest </w:t>
      </w:r>
      <w:del w:id="81"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67804788" w:rsidR="000F2FA3" w:rsidRDefault="008D5305" w:rsidP="001870A6">
      <w:pPr>
        <w:spacing w:line="360" w:lineRule="auto"/>
        <w:ind w:firstLine="288"/>
        <w:rPr>
          <w:rFonts w:cs="Times New Roman"/>
        </w:rPr>
      </w:pPr>
      <w:r>
        <w:rPr>
          <w:rFonts w:cs="Times New Roman"/>
        </w:rPr>
        <w:lastRenderedPageBreak/>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del w:id="82" w:author="Author">
        <w:r w:rsidR="00816599" w:rsidDel="00857715">
          <w:rPr>
            <w:rFonts w:cs="Times New Roman"/>
          </w:rPr>
          <w:delText xml:space="preserve">within the estuary </w:delText>
        </w:r>
      </w:del>
      <w:r w:rsidR="00D279E8">
        <w:rPr>
          <w:rFonts w:cs="Times New Roman"/>
        </w:rPr>
        <w:t xml:space="preserve">and </w:t>
      </w:r>
      <w:ins w:id="83" w:author="Author">
        <w:r w:rsidR="00857715">
          <w:rPr>
            <w:rFonts w:cs="Times New Roman"/>
          </w:rPr>
          <w:t xml:space="preserve">is likely </w:t>
        </w:r>
      </w:ins>
      <w:r w:rsidR="00816599">
        <w:rPr>
          <w:rFonts w:cs="Times New Roman"/>
        </w:rPr>
        <w:t>due</w:t>
      </w:r>
      <w:r w:rsidR="00235AD4">
        <w:rPr>
          <w:rFonts w:cs="Times New Roman"/>
        </w:rPr>
        <w:t xml:space="preserve"> to</w:t>
      </w:r>
      <w:r w:rsidR="00816599">
        <w:rPr>
          <w:rFonts w:cs="Times New Roman"/>
        </w:rPr>
        <w:t xml:space="preserve"> physical transport</w:t>
      </w:r>
      <w:ins w:id="84" w:author="Author">
        <w:r w:rsidR="00857715">
          <w:rPr>
            <w:rFonts w:cs="Times New Roman"/>
          </w:rPr>
          <w:t xml:space="preserve">, as the estuary is typically characterized as a fast-flushing system with a tidal excursion on the order of 3 days (Karma and </w:t>
        </w:r>
        <w:proofErr w:type="spellStart"/>
        <w:r w:rsidR="00857715">
          <w:rPr>
            <w:rFonts w:cs="Times New Roman"/>
          </w:rPr>
          <w:t>Baptista</w:t>
        </w:r>
        <w:proofErr w:type="spellEnd"/>
        <w:r w:rsidR="00857715">
          <w:rPr>
            <w:rFonts w:cs="Times New Roman"/>
          </w:rPr>
          <w:t xml:space="preserve"> 2016)</w:t>
        </w:r>
      </w:ins>
      <w:r w:rsidR="00816599">
        <w:rPr>
          <w:rFonts w:cs="Times New Roman"/>
        </w:rPr>
        <w:t>.</w:t>
      </w:r>
      <w:ins w:id="85" w:author="Author">
        <w:r w:rsidR="00C03055">
          <w:rPr>
            <w:rFonts w:cs="Times New Roman"/>
          </w:rPr>
          <w:t xml:space="preserve"> </w:t>
        </w:r>
      </w:ins>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86"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24C25585"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w:t>
      </w:r>
      <w:commentRangeStart w:id="87"/>
      <w:r w:rsidR="000B1E7D">
        <w:rPr>
          <w:rFonts w:cs="Times New Roman"/>
        </w:rPr>
        <w:t>66</w:t>
      </w:r>
      <w:commentRangeEnd w:id="87"/>
      <w:r w:rsidR="00474367">
        <w:rPr>
          <w:rStyle w:val="CommentReference"/>
        </w:rPr>
        <w:commentReference w:id="87"/>
      </w:r>
      <w:r w:rsidR="000B1E7D">
        <w:rPr>
          <w:rFonts w:cs="Times New Roman"/>
        </w:rPr>
        <w:t>,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sidRPr="00A10F65">
        <w:rPr>
          <w:rFonts w:cs="Times New Roman"/>
          <w:rPrChange w:id="88" w:author="Author">
            <w:rPr>
              <w:rFonts w:cs="Times New Roman"/>
              <w:i/>
            </w:rPr>
          </w:rPrChange>
        </w:rPr>
        <w:t>the</w:t>
      </w:r>
      <w:r w:rsidR="00216D4C">
        <w:rPr>
          <w:rFonts w:cs="Times New Roman"/>
          <w:i/>
        </w:rPr>
        <w:t xml:space="preserv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 xml:space="preserve">(Peterson et al. </w:t>
      </w:r>
      <w:r w:rsidR="00D56B26">
        <w:rPr>
          <w:rFonts w:eastAsiaTheme="minorEastAsia" w:cs="Times New Roman"/>
          <w:color w:val="auto"/>
          <w:lang w:eastAsia="en-US" w:bidi="ar-SA"/>
        </w:rPr>
        <w:lastRenderedPageBreak/>
        <w:t>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89" w:author="Author">
        <w:r w:rsidR="00B27D96">
          <w:rPr>
            <w:rFonts w:eastAsia="Calibri" w:cs="Times New Roman"/>
          </w:rPr>
          <w:t xml:space="preserve">and </w:t>
        </w:r>
      </w:ins>
      <w:del w:id="90"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91" w:author="Author">
        <w:del w:id="92"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93"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94"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ins w:id="95"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96" w:author="Author">
        <w:r w:rsidR="001905FB" w:rsidDel="0045470B">
          <w:rPr>
            <w:rFonts w:eastAsia="Calibri" w:cs="Times New Roman"/>
          </w:rPr>
          <w:delText xml:space="preserve">concentrations </w:delText>
        </w:r>
      </w:del>
      <w:ins w:id="97" w:author="Author">
        <w:r w:rsidR="0045470B">
          <w:rPr>
            <w:rFonts w:eastAsia="Calibri" w:cs="Times New Roman"/>
          </w:rPr>
          <w:t xml:space="preserve">and phycoerythrin fluorescence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1F66D7D2"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ins w:id="98" w:author="Author">
        <w:r w:rsidR="00340DBC">
          <w:rPr>
            <w:rFonts w:eastAsia="Calibri" w:cs="Times New Roman"/>
          </w:rPr>
          <w:t>.</w:t>
        </w:r>
        <w:r w:rsidR="00340DBC">
          <w:rPr>
            <w:rFonts w:eastAsia="Calibri" w:cs="Times New Roman"/>
            <w:color w:val="FF0000"/>
          </w:rPr>
          <w:t xml:space="preserve"> While it has been speculated that advective mechanisms may contribute to the initiation of the bloom (</w:t>
        </w:r>
        <w:proofErr w:type="spellStart"/>
        <w:r w:rsidR="00340DBC">
          <w:rPr>
            <w:rFonts w:eastAsiaTheme="minorEastAsia" w:cs="Times New Roman"/>
            <w:color w:val="auto"/>
            <w:lang w:eastAsia="en-US" w:bidi="ar-SA"/>
          </w:rPr>
          <w:t>Herfort</w:t>
        </w:r>
        <w:proofErr w:type="spellEnd"/>
        <w:r w:rsidR="00340DBC">
          <w:rPr>
            <w:rFonts w:eastAsiaTheme="minorEastAsia" w:cs="Times New Roman"/>
            <w:color w:val="auto"/>
            <w:lang w:eastAsia="en-US" w:bidi="ar-SA"/>
          </w:rPr>
          <w:t xml:space="preserve"> et al. 2011)</w:t>
        </w:r>
        <w:r w:rsidR="00340DBC">
          <w:rPr>
            <w:rFonts w:eastAsia="Calibri" w:cs="Times New Roman"/>
            <w:color w:val="FF0000"/>
          </w:rPr>
          <w:t>, the role of physical processes in its decline</w:t>
        </w:r>
        <w:r w:rsidR="0074522D">
          <w:rPr>
            <w:rFonts w:eastAsia="Calibri" w:cs="Times New Roman"/>
            <w:color w:val="FF0000"/>
          </w:rPr>
          <w:t xml:space="preserve"> are not yet evident, but could potentially provide an explanation</w:t>
        </w:r>
        <w:r w:rsidR="00340DBC">
          <w:rPr>
            <w:rFonts w:eastAsia="Calibri" w:cs="Times New Roman"/>
            <w:color w:val="FF0000"/>
          </w:rPr>
          <w:t>.</w:t>
        </w:r>
        <w:r w:rsidR="0074522D">
          <w:rPr>
            <w:rFonts w:eastAsia="Calibri" w:cs="Times New Roman"/>
            <w:color w:val="FF0000"/>
          </w:rPr>
          <w:t xml:space="preserve"> </w:t>
        </w:r>
        <w:r w:rsidR="00883782">
          <w:rPr>
            <w:rFonts w:eastAsia="Calibri" w:cs="Times New Roman"/>
            <w:color w:val="FF0000"/>
          </w:rPr>
          <w:t>T</w:t>
        </w:r>
        <w:r w:rsidR="0074522D">
          <w:rPr>
            <w:rFonts w:eastAsia="Calibri" w:cs="Times New Roman"/>
            <w:color w:val="FF0000"/>
          </w:rPr>
          <w:t xml:space="preserve">he </w:t>
        </w:r>
        <w:r w:rsidR="0074522D" w:rsidRPr="006B7F4A">
          <w:rPr>
            <w:rFonts w:eastAsia="Calibri" w:cs="Times New Roman"/>
            <w:i/>
            <w:color w:val="FF0000"/>
          </w:rPr>
          <w:t>M. rubrum</w:t>
        </w:r>
        <w:r w:rsidR="0074522D">
          <w:rPr>
            <w:rFonts w:eastAsia="Calibri" w:cs="Times New Roman"/>
            <w:color w:val="FF0000"/>
          </w:rPr>
          <w:t xml:space="preserve"> bloom decline</w:t>
        </w:r>
        <w:r w:rsidR="00883782">
          <w:rPr>
            <w:rFonts w:eastAsia="Calibri" w:cs="Times New Roman"/>
            <w:color w:val="FF0000"/>
          </w:rPr>
          <w:t xml:space="preserve"> may</w:t>
        </w:r>
        <w:r w:rsidR="0074522D">
          <w:rPr>
            <w:rFonts w:eastAsia="Calibri" w:cs="Times New Roman"/>
            <w:color w:val="FF0000"/>
          </w:rPr>
          <w:t xml:space="preserve"> also be influenced</w:t>
        </w:r>
        <w:r w:rsidR="00883782">
          <w:rPr>
            <w:rFonts w:eastAsia="Calibri" w:cs="Times New Roman"/>
            <w:color w:val="FF0000"/>
          </w:rPr>
          <w:t>, in part,</w:t>
        </w:r>
        <w:r w:rsidR="0074522D">
          <w:rPr>
            <w:rFonts w:eastAsia="Calibri" w:cs="Times New Roman"/>
            <w:color w:val="FF0000"/>
          </w:rPr>
          <w:t xml:space="preserve"> by the </w:t>
        </w:r>
        <w:r w:rsidR="00883782">
          <w:rPr>
            <w:rFonts w:eastAsia="Calibri" w:cs="Times New Roman"/>
            <w:color w:val="FF0000"/>
          </w:rPr>
          <w:t>dynamics of the cryptophytes within the estuary.</w:t>
        </w:r>
        <w:r w:rsidR="0074522D">
          <w:rPr>
            <w:rFonts w:eastAsia="Calibri" w:cs="Times New Roman"/>
            <w:color w:val="FF0000"/>
          </w:rPr>
          <w:t xml:space="preserve">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w:t>
      </w:r>
      <w:del w:id="99" w:author="Author">
        <w:r w:rsidR="000A6D6E" w:rsidDel="00A10F65">
          <w:rPr>
            <w:rFonts w:cs="Times New Roman"/>
          </w:rPr>
          <w:delText xml:space="preserve">very </w:delText>
        </w:r>
      </w:del>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3F26640B"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ins w:id="100" w:author="Author">
        <w:r w:rsidR="00C31FD2">
          <w:rPr>
            <w:rFonts w:cs="Times New Roman"/>
          </w:rPr>
          <w:t>The</w:t>
        </w:r>
        <w:r w:rsidR="00907BBE">
          <w:rPr>
            <w:rFonts w:cs="Times New Roman"/>
          </w:rPr>
          <w:t xml:space="preserve"> growth of the </w:t>
        </w:r>
        <w:r w:rsidR="00907BBE" w:rsidRPr="009F2FFD">
          <w:rPr>
            <w:rFonts w:cs="Times New Roman"/>
            <w:i/>
            <w:rPrChange w:id="101" w:author="Author">
              <w:rPr>
                <w:rFonts w:cs="Times New Roman"/>
              </w:rPr>
            </w:rPrChange>
          </w:rPr>
          <w:t>M. rubrum</w:t>
        </w:r>
        <w:r w:rsidR="00907BBE">
          <w:rPr>
            <w:rFonts w:cs="Times New Roman"/>
          </w:rPr>
          <w:t xml:space="preserve"> in the Columbia River estuary may a</w:t>
        </w:r>
        <w:r w:rsidR="00C31FD2">
          <w:rPr>
            <w:rFonts w:cs="Times New Roman"/>
          </w:rPr>
          <w:t>dditionally</w:t>
        </w:r>
        <w:del w:id="102" w:author="Author">
          <w:r w:rsidR="00907BBE" w:rsidDel="00C31FD2">
            <w:rPr>
              <w:rFonts w:cs="Times New Roman"/>
            </w:rPr>
            <w:delText>lso</w:delText>
          </w:r>
        </w:del>
        <w:r w:rsidR="00907BBE">
          <w:rPr>
            <w:rFonts w:cs="Times New Roman"/>
          </w:rPr>
          <w:t xml:space="preserve"> be sustained by the</w:t>
        </w:r>
      </w:ins>
      <w:del w:id="103" w:author="Author">
        <w:r w:rsidR="00E75B58" w:rsidDel="00907BBE">
          <w:rPr>
            <w:rFonts w:cs="Times New Roman"/>
          </w:rPr>
          <w:delText>T</w:delText>
        </w:r>
        <w:r w:rsidR="00C2367B" w:rsidDel="00907BBE">
          <w:rPr>
            <w:rFonts w:cs="Times New Roman"/>
          </w:rPr>
          <w:delText xml:space="preserve">he cryptophytes ingested by </w:delText>
        </w:r>
        <w:r w:rsidR="00C2367B" w:rsidRPr="00E30C10" w:rsidDel="00907BBE">
          <w:rPr>
            <w:rFonts w:cs="Times New Roman"/>
            <w:i/>
          </w:rPr>
          <w:delText>M. rubrum</w:delText>
        </w:r>
        <w:r w:rsidR="00C2367B" w:rsidDel="00907BBE">
          <w:rPr>
            <w:rFonts w:cs="Times New Roman"/>
          </w:rPr>
          <w:delText xml:space="preserve"> in the Columbia River estuary may be kept as whole endosymbionts</w:delText>
        </w:r>
        <w:r w:rsidR="008039C0" w:rsidDel="00907BBE">
          <w:rPr>
            <w:rFonts w:cs="Times New Roman"/>
          </w:rPr>
          <w:delText>,</w:delText>
        </w:r>
        <w:r w:rsidR="00C2367B" w:rsidDel="00907BBE">
          <w:rPr>
            <w:rFonts w:cs="Times New Roman"/>
          </w:rPr>
          <w:delText xml:space="preserve"> in an association akin to the “Mesodinium-farming-Teleaulax” relationship </w:delText>
        </w:r>
        <w:r w:rsidR="008039C0" w:rsidDel="00907BBE">
          <w:rPr>
            <w:rFonts w:cs="Times New Roman"/>
          </w:rPr>
          <w:delText xml:space="preserve">shown in a Long Island Sound </w:delText>
        </w:r>
        <w:r w:rsidR="008039C0" w:rsidRPr="00E30C10" w:rsidDel="00907BBE">
          <w:rPr>
            <w:rFonts w:cs="Times New Roman"/>
            <w:i/>
          </w:rPr>
          <w:delText>M. rubrum</w:delText>
        </w:r>
        <w:r w:rsidR="008039C0" w:rsidDel="00907BBE">
          <w:rPr>
            <w:rFonts w:cs="Times New Roman"/>
          </w:rPr>
          <w:delText xml:space="preserve"> bloom (</w:delText>
        </w:r>
        <w:r w:rsidR="008039C0" w:rsidRPr="00907BBE" w:rsidDel="00907BBE">
          <w:rPr>
            <w:rFonts w:cs="Times New Roman"/>
            <w:highlight w:val="yellow"/>
          </w:rPr>
          <w:delText>Qiu et al. 2016</w:delText>
        </w:r>
        <w:r w:rsidR="008039C0" w:rsidDel="00907BBE">
          <w:rPr>
            <w:rFonts w:cs="Times New Roman"/>
          </w:rPr>
          <w:delText>)</w:delText>
        </w:r>
        <w:r w:rsidR="00C343D4" w:rsidDel="00907BBE">
          <w:rPr>
            <w:rFonts w:cs="Times New Roman"/>
          </w:rPr>
          <w:delText>, or simply maintain the</w:delText>
        </w:r>
      </w:del>
      <w:r w:rsidR="00C343D4">
        <w:rPr>
          <w:rFonts w:cs="Times New Roman"/>
        </w:rPr>
        <w:t xml:space="preserve"> replication of the </w:t>
      </w:r>
      <w:r w:rsidR="00C343D4" w:rsidRPr="00114307">
        <w:t>cryptophyte</w:t>
      </w:r>
      <w:r w:rsidR="00C343D4">
        <w:t xml:space="preserve"> </w:t>
      </w:r>
      <w:r w:rsidR="00C343D4">
        <w:rPr>
          <w:rFonts w:cs="Times New Roman"/>
        </w:rPr>
        <w:t>plastids</w:t>
      </w:r>
      <w:ins w:id="104" w:author="Author">
        <w:r w:rsidR="00907BBE">
          <w:rPr>
            <w:rFonts w:cs="Times New Roman"/>
          </w:rPr>
          <w:t xml:space="preserve"> within the ciliate</w:t>
        </w:r>
      </w:ins>
      <w:r w:rsidR="00C343D4">
        <w:rPr>
          <w:rFonts w:cs="Times New Roman"/>
        </w:rPr>
        <w:t xml:space="preserve">,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ins w:id="105" w:author="Author">
        <w:r w:rsidR="00C31FD2">
          <w:rPr>
            <w:rFonts w:cs="Times New Roman"/>
          </w:rPr>
          <w:t>The idea of whole cryptophyte endosymbiont replication</w:t>
        </w:r>
        <w:r w:rsidR="00C55DCE">
          <w:rPr>
            <w:rFonts w:cs="Times New Roman"/>
          </w:rPr>
          <w:t>,</w:t>
        </w:r>
        <w:r w:rsidR="00C55DCE" w:rsidRPr="00C55DCE">
          <w:rPr>
            <w:rFonts w:cs="Times New Roman"/>
          </w:rPr>
          <w:t xml:space="preserve"> </w:t>
        </w:r>
        <w:r w:rsidR="00C55DCE">
          <w:rPr>
            <w:rFonts w:cs="Times New Roman"/>
          </w:rPr>
          <w:t>termed “Mesodinium-farming-Teleaulax”,</w:t>
        </w:r>
        <w:r w:rsidR="00C31FD2">
          <w:rPr>
            <w:rFonts w:cs="Times New Roman"/>
          </w:rPr>
          <w:t xml:space="preserve"> has also been proposed </w:t>
        </w:r>
        <w:r w:rsidR="00C55DCE">
          <w:rPr>
            <w:rFonts w:cs="Times New Roman"/>
          </w:rPr>
          <w:t xml:space="preserve">in a study on the Long Island Sound </w:t>
        </w:r>
        <w:r w:rsidR="00C55DCE" w:rsidRPr="00C55DCE">
          <w:rPr>
            <w:rFonts w:cs="Times New Roman"/>
            <w:i/>
            <w:rPrChange w:id="106" w:author="Author">
              <w:rPr>
                <w:rFonts w:cs="Times New Roman"/>
              </w:rPr>
            </w:rPrChange>
          </w:rPr>
          <w:t>M. rubrum</w:t>
        </w:r>
        <w:r w:rsidR="00C55DCE" w:rsidRPr="00CA09C8">
          <w:rPr>
            <w:rFonts w:cs="Times New Roman"/>
          </w:rPr>
          <w:t xml:space="preserve"> bloom</w:t>
        </w:r>
        <w:r w:rsidR="00907BBE">
          <w:rPr>
            <w:rFonts w:cs="Times New Roman"/>
          </w:rPr>
          <w:t xml:space="preserve"> </w:t>
        </w:r>
        <w:r w:rsidR="009F2FFD">
          <w:rPr>
            <w:rFonts w:cs="Times New Roman"/>
          </w:rPr>
          <w:t>(</w:t>
        </w:r>
        <w:proofErr w:type="spellStart"/>
        <w:r w:rsidR="009F2FFD">
          <w:rPr>
            <w:rFonts w:cs="Times New Roman"/>
          </w:rPr>
          <w:t>Qiu</w:t>
        </w:r>
        <w:proofErr w:type="spellEnd"/>
        <w:r w:rsidR="009F2FFD">
          <w:rPr>
            <w:rFonts w:cs="Times New Roman"/>
          </w:rPr>
          <w:t xml:space="preserve"> et al. 2016)</w:t>
        </w:r>
        <w:r w:rsidR="00606228">
          <w:rPr>
            <w:rFonts w:cs="Times New Roman"/>
          </w:rPr>
          <w:t xml:space="preserve">, </w:t>
        </w:r>
        <w:del w:id="107" w:author="Author">
          <w:r w:rsidR="00606228" w:rsidDel="00A10F65">
            <w:rPr>
              <w:rFonts w:cs="Times New Roman"/>
            </w:rPr>
            <w:delText>but</w:delText>
          </w:r>
        </w:del>
        <w:r w:rsidR="00A10F65">
          <w:rPr>
            <w:rFonts w:cs="Times New Roman"/>
          </w:rPr>
          <w:t>although</w:t>
        </w:r>
        <w:r w:rsidR="00606228">
          <w:rPr>
            <w:rFonts w:cs="Times New Roman"/>
          </w:rPr>
          <w:t xml:space="preserve"> </w:t>
        </w:r>
        <w:r w:rsidR="00C55DCE">
          <w:rPr>
            <w:rFonts w:cs="Times New Roman"/>
          </w:rPr>
          <w:t xml:space="preserve">the results of this investigation </w:t>
        </w:r>
        <w:r w:rsidR="00A10F65">
          <w:rPr>
            <w:rFonts w:cs="Times New Roman"/>
          </w:rPr>
          <w:t xml:space="preserve">remain </w:t>
        </w:r>
        <w:del w:id="108" w:author="Author">
          <w:r w:rsidR="00C55DCE" w:rsidDel="00A10F65">
            <w:rPr>
              <w:rFonts w:cs="Times New Roman"/>
            </w:rPr>
            <w:delText xml:space="preserve">are rather </w:delText>
          </w:r>
        </w:del>
        <w:r w:rsidR="00C55DCE">
          <w:rPr>
            <w:rFonts w:cs="Times New Roman"/>
          </w:rPr>
          <w:t xml:space="preserve">contentious and may not be applicable to populations outside of their limited field samples (Johnson et al. 2017). </w:t>
        </w:r>
      </w:ins>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109" w:author="Author">
        <w:r w:rsidR="00061D7C" w:rsidDel="008449C0">
          <w:rPr>
            <w:rFonts w:cs="Times New Roman"/>
          </w:rPr>
          <w:delText>It is clear that, w</w:delText>
        </w:r>
      </w:del>
      <w:ins w:id="110" w:author="Author">
        <w:r w:rsidR="008449C0">
          <w:rPr>
            <w:rFonts w:cs="Times New Roman"/>
          </w:rPr>
          <w:t>W</w:t>
        </w:r>
      </w:ins>
      <w:r w:rsidR="00061D7C">
        <w:rPr>
          <w:rFonts w:cs="Times New Roman"/>
        </w:rPr>
        <w:t xml:space="preserve">hile environmental conditions (such as nutrient availability) affect </w:t>
      </w:r>
      <w:r w:rsidR="00061D7C">
        <w:rPr>
          <w:rFonts w:cs="Times New Roman"/>
        </w:rPr>
        <w:lastRenderedPageBreak/>
        <w:t xml:space="preserve">the physiology of </w:t>
      </w:r>
      <w:r w:rsidR="00061D7C" w:rsidRPr="00863D09">
        <w:rPr>
          <w:rFonts w:cs="Times New Roman"/>
          <w:i/>
        </w:rPr>
        <w:t>T. amphioxeia</w:t>
      </w:r>
      <w:r w:rsidR="00061D7C">
        <w:rPr>
          <w:rFonts w:cs="Times New Roman"/>
        </w:rPr>
        <w:t xml:space="preserve"> and abundance of the </w:t>
      </w:r>
      <w:ins w:id="111" w:author="Author">
        <w:r w:rsidR="00017BD5">
          <w:rPr>
            <w:rFonts w:cs="Times New Roman"/>
          </w:rPr>
          <w:t xml:space="preserve">free-living </w:t>
        </w:r>
      </w:ins>
      <w:r w:rsidR="00061D7C">
        <w:rPr>
          <w:rFonts w:cs="Times New Roman"/>
        </w:rPr>
        <w:t xml:space="preserve">cryptophyte </w:t>
      </w:r>
      <w:ins w:id="112" w:author="Author">
        <w:r w:rsidR="00017BD5">
          <w:rPr>
            <w:rFonts w:cs="Times New Roman"/>
          </w:rPr>
          <w:t xml:space="preserve">may </w:t>
        </w:r>
      </w:ins>
      <w:r w:rsidR="00061D7C">
        <w:rPr>
          <w:rFonts w:cs="Times New Roman"/>
        </w:rPr>
        <w:t>play</w:t>
      </w:r>
      <w:del w:id="113" w:author="Author">
        <w:r w:rsidR="00061D7C" w:rsidDel="00017BD5">
          <w:rPr>
            <w:rFonts w:cs="Times New Roman"/>
          </w:rPr>
          <w:delText>s</w:delText>
        </w:r>
      </w:del>
      <w:r w:rsidR="00061D7C">
        <w:rPr>
          <w:rFonts w:cs="Times New Roman"/>
        </w:rPr>
        <w:t xml:space="preserve">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114" w:author="Author">
        <w:r w:rsidR="008449C0">
          <w:rPr>
            <w:rFonts w:cs="Times New Roman"/>
          </w:rPr>
          <w:t xml:space="preserve">it is </w:t>
        </w:r>
        <w:bookmarkStart w:id="115" w:name="_GoBack"/>
        <w:bookmarkEnd w:id="115"/>
        <w:del w:id="116" w:author="Author">
          <w:r w:rsidR="008449C0" w:rsidDel="00C06D35">
            <w:rPr>
              <w:rFonts w:cs="Times New Roman"/>
            </w:rPr>
            <w:delText xml:space="preserve">very </w:delText>
          </w:r>
        </w:del>
        <w:r w:rsidR="008449C0">
          <w:rPr>
            <w:rFonts w:cs="Times New Roman"/>
          </w:rPr>
          <w:t xml:space="preserve">likely that </w:t>
        </w:r>
      </w:ins>
      <w:r w:rsidR="00061D7C">
        <w:rPr>
          <w:rFonts w:cs="Times New Roman"/>
        </w:rPr>
        <w:t>the unique interaction</w:t>
      </w:r>
      <w:del w:id="117"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proofErr w:type="spellStart"/>
      <w:r w:rsidR="00A9115B" w:rsidRPr="001A39BD">
        <w:rPr>
          <w:rFonts w:cs="Times New Roman"/>
          <w:i/>
        </w:rPr>
        <w:t>rubrum</w:t>
      </w:r>
      <w:r w:rsidR="00061D7C">
        <w:rPr>
          <w:rFonts w:cs="Times New Roman"/>
        </w:rPr>
        <w:t>’s</w:t>
      </w:r>
      <w:proofErr w:type="spellEnd"/>
      <w:r w:rsidR="00061D7C">
        <w:rPr>
          <w:rFonts w:cs="Times New Roman"/>
        </w:rPr>
        <w:t xml:space="preserve">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14719DCE"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w:t>
      </w:r>
      <w:ins w:id="118" w:author="Author">
        <w:r w:rsidR="0055317F">
          <w:rPr>
            <w:rFonts w:cs="Times New Roman"/>
          </w:rPr>
          <w:t xml:space="preserve">contributed to </w:t>
        </w:r>
      </w:ins>
      <w:del w:id="119" w:author="Author">
        <w:r w:rsidR="007B77D0" w:rsidDel="0055317F">
          <w:rPr>
            <w:rFonts w:cs="Times New Roman"/>
          </w:rPr>
          <w:delText xml:space="preserve">caused </w:delText>
        </w:r>
      </w:del>
      <w:r w:rsidR="007B77D0">
        <w:rPr>
          <w:rFonts w:cs="Times New Roman"/>
        </w:rPr>
        <w:t xml:space="preserve">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spellStart"/>
      <w:r w:rsidR="007B77D0" w:rsidRPr="00DD5193">
        <w:rPr>
          <w:rFonts w:cs="Times New Roman"/>
          <w:i/>
        </w:rPr>
        <w:t>M.rubrum</w:t>
      </w:r>
      <w:proofErr w:type="spell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w:t>
      </w:r>
      <w:proofErr w:type="spellStart"/>
      <w:r w:rsidR="00235AD4">
        <w:rPr>
          <w:rFonts w:cs="Times New Roman"/>
          <w:bCs/>
        </w:rPr>
        <w:t>Riseman</w:t>
      </w:r>
      <w:proofErr w:type="spellEnd"/>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BD500E">
        <w:rPr>
          <w:rFonts w:eastAsiaTheme="minorEastAsia" w:cs="Times New Roman"/>
          <w:color w:val="auto"/>
          <w:lang w:eastAsia="en-US" w:bidi="ar-SA"/>
        </w:rPr>
        <w:t xml:space="preserve">Deep-Sea Res. Oceanogr. Abstr. </w:t>
      </w:r>
      <w:r w:rsidR="00A56CA7" w:rsidRPr="00BD500E">
        <w:rPr>
          <w:rFonts w:eastAsiaTheme="minorEastAsia" w:cs="Times New Roman"/>
          <w:color w:val="auto"/>
          <w:lang w:eastAsia="en-US" w:bidi="ar-SA"/>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1C33D45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verwhelms seasonal patterns in bacterioplankton communities across a river to ocean gradient. ISME J. 6,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120" w:author="Autho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(2014) Discovery of a Katablepharissp. in the Columbia </w:t>
      </w:r>
      <w:r>
        <w:rPr>
          <w:rFonts w:eastAsiaTheme="minorEastAsia" w:cs="Times New Roman"/>
          <w:color w:val="auto"/>
          <w:lang w:eastAsia="en-US" w:bidi="ar-SA"/>
        </w:rPr>
        <w:lastRenderedPageBreak/>
        <w:t>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4ED5C69A" w14:textId="3051B4C4" w:rsidR="00C502B4" w:rsidRDefault="00C502B4"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121" w:author="Author">
        <w:r>
          <w:rPr>
            <w:rFonts w:eastAsiaTheme="minorEastAsia" w:cs="Times New Roman"/>
            <w:color w:val="auto"/>
            <w:lang w:eastAsia="en-US" w:bidi="ar-SA"/>
          </w:rPr>
          <w:t>Karna, T., Baptista, A.M. (2016) Water age in the Columbia River estuary. Estuarine, Coastal Shelf Sci. 183, 249-259.</w:t>
        </w:r>
      </w:ins>
    </w:p>
    <w:p w14:paraId="215D17AC" w14:textId="488268B0"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4C1CCC4B" w:rsidR="008D5305" w:rsidRPr="00FE75DC" w:rsidRDefault="00E369E0" w:rsidP="001870A6">
      <w:pPr>
        <w:spacing w:line="360" w:lineRule="auto"/>
        <w:jc w:val="both"/>
        <w:rPr>
          <w:rFonts w:cs="Times New Roman"/>
        </w:rPr>
      </w:pPr>
      <w:ins w:id="122" w:author="Author">
        <w:r w:rsidRPr="008E5A35">
          <w:rPr>
            <w:rFonts w:cs="Times New Roman"/>
            <w:noProof/>
            <w:lang w:eastAsia="en-US" w:bidi="ar-SA"/>
          </w:rPr>
          <w:drawing>
            <wp:inline distT="0" distB="0" distL="0" distR="0" wp14:anchorId="49E51855" wp14:editId="7E98EF2F">
              <wp:extent cx="6328410" cy="4744085"/>
              <wp:effectExtent l="0" t="0" r="0" b="5715"/>
              <wp:docPr id="13" name="Picture 13" descr="/Users/francois/Documents/DATA/SeaFlow/CMOP/CMOP_git/manuscript/final/figures/manuscript_Rcode/Figure1_legen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final/figures/manuscript_Rcode/Figure1_legendN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ins>
      <w:del w:id="123" w:author="Author">
        <w:r w:rsidR="007C081D" w:rsidRPr="008E5A35" w:rsidDel="00E369E0">
          <w:rPr>
            <w:rFonts w:cs="Times New Roman"/>
            <w:noProof/>
            <w:lang w:eastAsia="en-US" w:bidi="ar-SA"/>
          </w:rPr>
          <w:drawing>
            <wp:inline distT="0" distB="0" distL="0" distR="0" wp14:anchorId="58927AF2" wp14:editId="3A76889C">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del>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commentRangeStart w:id="124"/>
      <w:proofErr w:type="spellStart"/>
      <w:r w:rsidR="005261A2">
        <w:rPr>
          <w:rFonts w:cstheme="minorBidi"/>
        </w:rPr>
        <w:t>rfu</w:t>
      </w:r>
      <w:commentRangeEnd w:id="124"/>
      <w:proofErr w:type="spellEnd"/>
      <w:r w:rsidR="00562D23">
        <w:rPr>
          <w:rStyle w:val="CommentReference"/>
        </w:rPr>
        <w:commentReference w:id="124"/>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125" w:author="Author">
        <w:r>
          <w:rPr>
            <w:rFonts w:cs="Times New Roman"/>
            <w:b/>
            <w:bCs/>
            <w:noProof/>
            <w:lang w:eastAsia="en-US" w:bidi="ar-SA"/>
            <w:rPrChange w:id="126">
              <w:rPr>
                <w:noProof/>
                <w:lang w:eastAsia="en-US" w:bidi="ar-SA"/>
              </w:rPr>
            </w:rPrChange>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127" w:author="Author">
        <w:r w:rsidR="00B936D4" w:rsidRPr="008E5A35"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w:t>
      </w:r>
      <w:commentRangeStart w:id="128"/>
      <w:r w:rsidR="00AB7DD9">
        <w:rPr>
          <w:rFonts w:cs="Times New Roman"/>
        </w:rPr>
        <w:t>microscopy</w:t>
      </w:r>
      <w:commentRangeEnd w:id="128"/>
      <w:r w:rsidR="008E5A35">
        <w:rPr>
          <w:rStyle w:val="CommentReference"/>
        </w:rPr>
        <w:commentReference w:id="128"/>
      </w:r>
      <w:r w:rsidR="00AB7DD9">
        <w:rPr>
          <w:rFonts w:cs="Times New Roman"/>
        </w:rPr>
        <w:t xml:space="preserve">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129"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130" w:author="Author">
        <w:r>
          <w:rPr>
            <w:rFonts w:cs="Times New Roman"/>
            <w:b/>
            <w:noProof/>
            <w:lang w:eastAsia="en-US" w:bidi="ar-SA"/>
            <w:rPrChange w:id="131">
              <w:rPr>
                <w:noProof/>
                <w:lang w:eastAsia="en-US" w:bidi="ar-SA"/>
              </w:rPr>
            </w:rPrChange>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132" w:author="Author">
        <w:r w:rsidR="008E00D6" w:rsidDel="00406A4B">
          <w:rPr>
            <w:rFonts w:cs="Times New Roman"/>
            <w:b/>
            <w:noProof/>
            <w:lang w:eastAsia="en-US" w:bidi="ar-SA"/>
            <w:rPrChange w:id="133">
              <w:rPr>
                <w:noProof/>
                <w:lang w:eastAsia="en-US" w:bidi="ar-SA"/>
              </w:rPr>
            </w:rPrChange>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21"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134" w:author="Author"/>
          <w:rFonts w:cs="Times New Roman"/>
          <w:b/>
          <w:bCs/>
        </w:rPr>
      </w:pPr>
      <w:r>
        <w:rPr>
          <w:rFonts w:cs="Times New Roman"/>
          <w:b/>
        </w:rPr>
        <w:br w:type="page"/>
      </w:r>
      <w:del w:id="135"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136" w:author="Author"/>
          <w:rFonts w:cs="Times New Roman"/>
          <w:bCs/>
        </w:rPr>
        <w:pPrChange w:id="137"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138" w:author="Author"/>
          <w:rFonts w:cs="Times New Roman"/>
          <w:bCs/>
        </w:rPr>
        <w:pPrChange w:id="139" w:author="Author">
          <w:pPr>
            <w:widowControl/>
            <w:tabs>
              <w:tab w:val="clear" w:pos="709"/>
            </w:tabs>
            <w:suppressAutoHyphens w:val="0"/>
            <w:spacing w:line="360" w:lineRule="auto"/>
            <w:ind w:firstLine="288"/>
            <w:jc w:val="both"/>
          </w:pPr>
        </w:pPrChange>
      </w:pPr>
      <w:del w:id="140"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141" w:author="Author"/>
          <w:rFonts w:cs="Times New Roman"/>
          <w:b/>
          <w:bCs/>
        </w:rPr>
        <w:pPrChange w:id="142"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143"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144" w:author="Author"/>
                <w:rFonts w:cs="Times New Roman"/>
              </w:rPr>
              <w:pPrChange w:id="145" w:author="Author">
                <w:pPr>
                  <w:pStyle w:val="TableContents"/>
                  <w:spacing w:line="360" w:lineRule="auto"/>
                  <w:ind w:firstLine="288"/>
                  <w:jc w:val="both"/>
                </w:pPr>
              </w:pPrChange>
            </w:pPr>
            <w:del w:id="146"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147" w:author="Author"/>
                <w:rFonts w:cs="Times New Roman"/>
              </w:rPr>
              <w:pPrChange w:id="148" w:author="Author">
                <w:pPr>
                  <w:pStyle w:val="TableContents"/>
                  <w:spacing w:line="360" w:lineRule="auto"/>
                  <w:jc w:val="center"/>
                </w:pPr>
              </w:pPrChange>
            </w:pPr>
            <w:del w:id="149"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150" w:author="Author"/>
                <w:rFonts w:cs="Times New Roman"/>
              </w:rPr>
              <w:pPrChange w:id="151" w:author="Author">
                <w:pPr>
                  <w:pStyle w:val="TableContents"/>
                  <w:spacing w:line="360" w:lineRule="auto"/>
                  <w:jc w:val="center"/>
                </w:pPr>
              </w:pPrChange>
            </w:pPr>
            <w:del w:id="152"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153"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154" w:author="Author"/>
                <w:rFonts w:cs="Times New Roman"/>
              </w:rPr>
              <w:pPrChange w:id="155" w:author="Author">
                <w:pPr>
                  <w:pStyle w:val="TableContents"/>
                  <w:spacing w:line="360" w:lineRule="auto"/>
                  <w:ind w:firstLine="288"/>
                  <w:jc w:val="both"/>
                </w:pPr>
              </w:pPrChange>
            </w:pPr>
            <w:del w:id="156"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157" w:author="Author"/>
                <w:rFonts w:cs="Times New Roman"/>
              </w:rPr>
              <w:pPrChange w:id="158" w:author="Author">
                <w:pPr>
                  <w:pStyle w:val="TableContents"/>
                  <w:spacing w:line="360" w:lineRule="auto"/>
                  <w:ind w:firstLine="288"/>
                </w:pPr>
              </w:pPrChange>
            </w:pPr>
            <w:del w:id="159"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160" w:author="Author"/>
                <w:rFonts w:cs="Times New Roman"/>
              </w:rPr>
              <w:pPrChange w:id="161" w:author="Author">
                <w:pPr>
                  <w:pStyle w:val="TableContents"/>
                  <w:spacing w:line="360" w:lineRule="auto"/>
                  <w:ind w:firstLine="288"/>
                  <w:jc w:val="center"/>
                </w:pPr>
              </w:pPrChange>
            </w:pPr>
            <w:del w:id="162" w:author="Author">
              <w:r w:rsidRPr="007C081D" w:rsidDel="007C6952">
                <w:rPr>
                  <w:rFonts w:cs="Times New Roman"/>
                </w:rPr>
                <w:delText>0.40</w:delText>
              </w:r>
            </w:del>
          </w:p>
        </w:tc>
      </w:tr>
      <w:tr w:rsidR="009F2F38" w:rsidRPr="007C081D" w:rsidDel="007C6952" w14:paraId="68EBA071" w14:textId="70952D36" w:rsidTr="009F2F38">
        <w:trPr>
          <w:jc w:val="center"/>
          <w:del w:id="163"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164" w:author="Author"/>
                <w:rFonts w:cs="Times New Roman"/>
              </w:rPr>
              <w:pPrChange w:id="165" w:author="Author">
                <w:pPr>
                  <w:pStyle w:val="TableContents"/>
                  <w:spacing w:line="360" w:lineRule="auto"/>
                  <w:ind w:firstLine="288"/>
                  <w:jc w:val="both"/>
                </w:pPr>
              </w:pPrChange>
            </w:pPr>
            <w:del w:id="166"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167" w:author="Author"/>
                <w:rFonts w:cs="Times New Roman"/>
              </w:rPr>
              <w:pPrChange w:id="168" w:author="Author">
                <w:pPr>
                  <w:pStyle w:val="TableContents"/>
                  <w:spacing w:line="360" w:lineRule="auto"/>
                  <w:ind w:firstLine="288"/>
                </w:pPr>
              </w:pPrChange>
            </w:pPr>
            <w:del w:id="169"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170" w:author="Author"/>
                <w:rFonts w:cs="Times New Roman"/>
              </w:rPr>
              <w:pPrChange w:id="171" w:author="Author">
                <w:pPr>
                  <w:pStyle w:val="TableContents"/>
                  <w:spacing w:line="360" w:lineRule="auto"/>
                  <w:ind w:firstLine="288"/>
                  <w:jc w:val="center"/>
                </w:pPr>
              </w:pPrChange>
            </w:pPr>
            <w:del w:id="172" w:author="Author">
              <w:r w:rsidRPr="007C081D" w:rsidDel="007C6952">
                <w:rPr>
                  <w:rFonts w:cs="Times New Roman"/>
                </w:rPr>
                <w:delText>0.18</w:delText>
              </w:r>
            </w:del>
          </w:p>
        </w:tc>
      </w:tr>
      <w:tr w:rsidR="009F2F38" w:rsidRPr="007C081D" w:rsidDel="007C6952" w14:paraId="39636484" w14:textId="1A3659B4" w:rsidTr="009F2F38">
        <w:trPr>
          <w:jc w:val="center"/>
          <w:del w:id="173"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174" w:author="Author"/>
                <w:rFonts w:cs="Times New Roman"/>
              </w:rPr>
              <w:pPrChange w:id="175" w:author="Author">
                <w:pPr>
                  <w:pStyle w:val="TableContents"/>
                  <w:spacing w:line="360" w:lineRule="auto"/>
                  <w:ind w:firstLine="288"/>
                  <w:jc w:val="both"/>
                </w:pPr>
              </w:pPrChange>
            </w:pPr>
            <w:del w:id="176"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177" w:author="Author"/>
                <w:rFonts w:cs="Times New Roman"/>
              </w:rPr>
              <w:pPrChange w:id="178" w:author="Author">
                <w:pPr>
                  <w:pStyle w:val="TableContents"/>
                  <w:spacing w:line="360" w:lineRule="auto"/>
                  <w:ind w:firstLine="288"/>
                </w:pPr>
              </w:pPrChange>
            </w:pPr>
            <w:del w:id="179"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180" w:author="Author"/>
                <w:rFonts w:cs="Times New Roman"/>
              </w:rPr>
              <w:pPrChange w:id="181" w:author="Author">
                <w:pPr>
                  <w:pStyle w:val="TableContents"/>
                  <w:spacing w:line="360" w:lineRule="auto"/>
                  <w:ind w:firstLine="288"/>
                  <w:jc w:val="center"/>
                </w:pPr>
              </w:pPrChange>
            </w:pPr>
            <w:del w:id="182" w:author="Author">
              <w:r w:rsidRPr="007C081D" w:rsidDel="007C6952">
                <w:rPr>
                  <w:rFonts w:cs="Times New Roman"/>
                </w:rPr>
                <w:delText>0.06</w:delText>
              </w:r>
            </w:del>
          </w:p>
        </w:tc>
      </w:tr>
      <w:tr w:rsidR="009F2F38" w:rsidRPr="007C081D" w:rsidDel="007C6952" w14:paraId="75377641" w14:textId="21B65BB3" w:rsidTr="009F2F38">
        <w:trPr>
          <w:jc w:val="center"/>
          <w:del w:id="183"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184" w:author="Author"/>
                <w:rFonts w:cs="Times New Roman"/>
              </w:rPr>
              <w:pPrChange w:id="185" w:author="Author">
                <w:pPr>
                  <w:pStyle w:val="TableContents"/>
                  <w:spacing w:line="360" w:lineRule="auto"/>
                  <w:ind w:firstLine="288"/>
                  <w:jc w:val="both"/>
                </w:pPr>
              </w:pPrChange>
            </w:pPr>
            <w:del w:id="186"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187" w:author="Author"/>
                <w:rFonts w:cs="Times New Roman"/>
              </w:rPr>
              <w:pPrChange w:id="188" w:author="Author">
                <w:pPr>
                  <w:pStyle w:val="TableContents"/>
                  <w:spacing w:line="360" w:lineRule="auto"/>
                  <w:ind w:firstLine="288"/>
                </w:pPr>
              </w:pPrChange>
            </w:pPr>
            <w:del w:id="189"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190" w:author="Author"/>
                <w:rFonts w:cs="Times New Roman"/>
              </w:rPr>
              <w:pPrChange w:id="191" w:author="Author">
                <w:pPr>
                  <w:pStyle w:val="TableContents"/>
                  <w:spacing w:line="360" w:lineRule="auto"/>
                  <w:ind w:firstLine="288"/>
                  <w:jc w:val="center"/>
                </w:pPr>
              </w:pPrChange>
            </w:pPr>
            <w:del w:id="192" w:author="Author">
              <w:r w:rsidRPr="007C081D" w:rsidDel="007C6952">
                <w:rPr>
                  <w:rFonts w:cs="Times New Roman"/>
                </w:rPr>
                <w:delText>0.08</w:delText>
              </w:r>
            </w:del>
          </w:p>
        </w:tc>
      </w:tr>
      <w:tr w:rsidR="009F2F38" w:rsidRPr="007C081D" w:rsidDel="007C6952" w14:paraId="113021FE" w14:textId="7AC35AA7" w:rsidTr="009F2F38">
        <w:trPr>
          <w:jc w:val="center"/>
          <w:del w:id="193"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194" w:author="Author"/>
                <w:rFonts w:cs="Times New Roman"/>
              </w:rPr>
              <w:pPrChange w:id="195" w:author="Author">
                <w:pPr>
                  <w:pStyle w:val="TableContents"/>
                  <w:spacing w:line="360" w:lineRule="auto"/>
                  <w:ind w:firstLine="288"/>
                  <w:jc w:val="both"/>
                </w:pPr>
              </w:pPrChange>
            </w:pPr>
            <w:del w:id="196"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197" w:author="Author"/>
                <w:rFonts w:cs="Times New Roman"/>
              </w:rPr>
              <w:pPrChange w:id="198" w:author="Author">
                <w:pPr>
                  <w:pStyle w:val="TableContents"/>
                  <w:spacing w:line="360" w:lineRule="auto"/>
                  <w:ind w:firstLine="288"/>
                </w:pPr>
              </w:pPrChange>
            </w:pPr>
            <w:del w:id="199"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200" w:author="Author"/>
                <w:rFonts w:cs="Times New Roman"/>
              </w:rPr>
              <w:pPrChange w:id="201" w:author="Author">
                <w:pPr>
                  <w:pStyle w:val="TableContents"/>
                  <w:spacing w:line="360" w:lineRule="auto"/>
                  <w:ind w:firstLine="288"/>
                  <w:jc w:val="center"/>
                </w:pPr>
              </w:pPrChange>
            </w:pPr>
            <w:del w:id="202"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203" w:author="Author"/>
          <w:rFonts w:cs="Times New Roman"/>
          <w:b/>
          <w:bCs/>
        </w:rPr>
        <w:pPrChange w:id="204"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205" w:author="Author"/>
          <w:rFonts w:cs="Times New Roman"/>
          <w:b/>
          <w:bCs/>
        </w:rPr>
        <w:pPrChange w:id="206"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207" w:author="Author"/>
          <w:rFonts w:cs="Times New Roman"/>
          <w:b/>
        </w:rPr>
        <w:pPrChange w:id="208" w:author="Author">
          <w:pPr>
            <w:widowControl/>
            <w:tabs>
              <w:tab w:val="clear" w:pos="709"/>
            </w:tabs>
            <w:suppressAutoHyphens w:val="0"/>
            <w:spacing w:line="360" w:lineRule="auto"/>
          </w:pPr>
        </w:pPrChange>
      </w:pPr>
      <w:del w:id="209"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210"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211" w:author="Author"/>
          <w:rFonts w:cs="Times New Roman"/>
          <w:b/>
        </w:rPr>
      </w:pPr>
      <w:ins w:id="212"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213" w:author="Author"/>
          <w:rFonts w:cstheme="minorBidi"/>
          <w:b/>
        </w:rPr>
      </w:pPr>
      <w:ins w:id="214" w:author="Author">
        <w:r>
          <w:rPr>
            <w:rFonts w:cstheme="minorBidi"/>
            <w:b/>
            <w:noProof/>
            <w:lang w:eastAsia="en-US" w:bidi="ar-SA"/>
            <w:rPrChange w:id="215">
              <w:rPr>
                <w:noProof/>
                <w:lang w:eastAsia="en-US" w:bidi="ar-SA"/>
              </w:rPr>
            </w:rPrChange>
          </w:rPr>
          <w:lastRenderedPageBreak/>
          <w:drawing>
            <wp:inline distT="0" distB="0" distL="0" distR="0" wp14:anchorId="7E4B461A" wp14:editId="5B109544">
              <wp:extent cx="6329045" cy="4399200"/>
              <wp:effectExtent l="0" t="0" r="0" b="0"/>
              <wp:docPr id="7" name="Picture 7" descr="/Users/francois/Desktop/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30492"/>
                      <a:stretch/>
                    </pic:blipFill>
                    <pic:spPr bwMode="auto">
                      <a:xfrm>
                        <a:off x="0" y="0"/>
                        <a:ext cx="6329045" cy="43992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1EEDFD5E" w:rsidR="007666EE" w:rsidRDefault="007666EE" w:rsidP="00D26AD9">
      <w:pPr>
        <w:widowControl/>
        <w:tabs>
          <w:tab w:val="clear" w:pos="709"/>
        </w:tabs>
        <w:suppressAutoHyphens w:val="0"/>
        <w:spacing w:line="360" w:lineRule="auto"/>
        <w:ind w:firstLine="360"/>
        <w:rPr>
          <w:ins w:id="216" w:author="Author"/>
          <w:rFonts w:ascii="Times" w:eastAsiaTheme="minorEastAsia" w:hAnsi="Times" w:cstheme="minorBidi"/>
          <w:color w:val="auto"/>
          <w:sz w:val="20"/>
          <w:szCs w:val="20"/>
          <w:lang w:eastAsia="en-US" w:bidi="ar-SA"/>
        </w:rPr>
      </w:pPr>
      <w:ins w:id="217" w:author="Author">
        <w:r w:rsidRPr="007666EE">
          <w:rPr>
            <w:rFonts w:cstheme="minorBidi"/>
            <w:b/>
            <w:rPrChange w:id="218" w:author="Author">
              <w:rPr>
                <w:rFonts w:cstheme="minorBidi"/>
              </w:rPr>
            </w:rPrChange>
          </w:rPr>
          <w:t>Fig. S2</w:t>
        </w:r>
        <w:r>
          <w:rPr>
            <w:rFonts w:cstheme="minorBidi"/>
          </w:rPr>
          <w:t>. Hydrographic conditions prior the 4 week-survey in the</w:t>
        </w:r>
        <w:r>
          <w:rPr>
            <w:rFonts w:cs="Times New Roman"/>
          </w:rPr>
          <w:t xml:space="preserve"> Columbia River estuary</w:t>
        </w:r>
        <w:r w:rsidRPr="000C1147">
          <w:rPr>
            <w:rFonts w:cstheme="minorBidi"/>
          </w:rPr>
          <w:t xml:space="preserve"> </w:t>
        </w:r>
        <w:r>
          <w:rPr>
            <w:rFonts w:cstheme="minorBidi"/>
          </w:rPr>
          <w:t xml:space="preserve">at 2.4 m depth. A) Chlorophyll </w:t>
        </w:r>
        <w:r w:rsidRPr="00887726">
          <w:rPr>
            <w:rFonts w:cstheme="minorBidi"/>
            <w:i/>
          </w:rPr>
          <w:t>a</w:t>
        </w:r>
        <w:r>
          <w:rPr>
            <w:rFonts w:cstheme="minorBidi"/>
          </w:rPr>
          <w:t xml:space="preserve"> fluorescence (</w:t>
        </w:r>
        <w:commentRangeStart w:id="219"/>
        <w:proofErr w:type="spellStart"/>
        <w:r>
          <w:rPr>
            <w:rFonts w:cstheme="minorBidi"/>
          </w:rPr>
          <w:t>rfu</w:t>
        </w:r>
      </w:ins>
      <w:commentRangeEnd w:id="219"/>
      <w:proofErr w:type="spellEnd"/>
      <w:r w:rsidR="00844D39">
        <w:rPr>
          <w:rStyle w:val="CommentReference"/>
        </w:rPr>
        <w:commentReference w:id="219"/>
      </w:r>
      <w:ins w:id="220" w:author="Author">
        <w:r>
          <w:rPr>
            <w:rFonts w:cstheme="minorBidi"/>
          </w:rPr>
          <w:t>) and B) phycoerythrin fluorescence (</w:t>
        </w:r>
        <w:proofErr w:type="spellStart"/>
        <w:r>
          <w:rPr>
            <w:rFonts w:cstheme="minorBidi"/>
          </w:rPr>
          <w:t>rfu</w:t>
        </w:r>
        <w:proofErr w:type="spellEnd"/>
        <w:r>
          <w:rPr>
            <w:rFonts w:cstheme="minorBidi"/>
          </w:rPr>
          <w:t>).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221" w:author="Author">
        <w:r w:rsidR="007666EE">
          <w:rPr>
            <w:rFonts w:cs="Times New Roman"/>
            <w:b/>
          </w:rPr>
          <w:t>3</w:t>
        </w:r>
      </w:ins>
      <w:del w:id="222"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223" w:author="Author">
        <w:r w:rsidRPr="00F2360F" w:rsidDel="007666EE">
          <w:rPr>
            <w:rFonts w:cs="Times New Roman"/>
            <w:b/>
          </w:rPr>
          <w:delText>S</w:delText>
        </w:r>
        <w:r w:rsidR="00B936D4" w:rsidDel="007666EE">
          <w:rPr>
            <w:rFonts w:cs="Times New Roman"/>
            <w:b/>
          </w:rPr>
          <w:delText>3</w:delText>
        </w:r>
      </w:del>
      <w:ins w:id="224"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6"/>
      <w:footerReference w:type="even" r:id="rId27"/>
      <w:footerReference w:type="default" r:id="rId28"/>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9" w:author="Author" w:initials="A">
    <w:p w14:paraId="59BEFCFD" w14:textId="06854AF5" w:rsidR="00396C69" w:rsidRDefault="00396C69">
      <w:pPr>
        <w:pStyle w:val="CommentText"/>
      </w:pPr>
      <w:r>
        <w:rPr>
          <w:rStyle w:val="CommentReference"/>
        </w:rPr>
        <w:annotationRef/>
      </w:r>
      <w:r>
        <w:t>Is this a net rate based on cell counts?</w:t>
      </w:r>
    </w:p>
  </w:comment>
  <w:comment w:id="11" w:author="Author" w:initials="A">
    <w:p w14:paraId="576BBDFB" w14:textId="584A8884" w:rsidR="00396C69" w:rsidRDefault="00396C69">
      <w:pPr>
        <w:pStyle w:val="CommentText"/>
      </w:pPr>
      <w:r>
        <w:rPr>
          <w:rStyle w:val="CommentReference"/>
        </w:rPr>
        <w:annotationRef/>
      </w:r>
      <w:r>
        <w:t>Based on reviewer comment, is this another place to be careful with name and include a –like?</w:t>
      </w:r>
    </w:p>
  </w:comment>
  <w:comment w:id="30" w:author="Author" w:initials="A">
    <w:p w14:paraId="2AB3AA9D" w14:textId="5ED0F0F8" w:rsidR="00396C69" w:rsidRDefault="00396C69">
      <w:pPr>
        <w:pStyle w:val="CommentText"/>
      </w:pPr>
      <w:r>
        <w:rPr>
          <w:rStyle w:val="CommentReference"/>
        </w:rPr>
        <w:annotationRef/>
      </w:r>
      <w:r>
        <w:t xml:space="preserve">A common editorial consideration: paragraphs should not be composed of a single sentence. I would combine this with the next paragraph somehow. Also, not clear why </w:t>
      </w:r>
      <w:proofErr w:type="spellStart"/>
      <w:r>
        <w:t>chl</w:t>
      </w:r>
      <w:proofErr w:type="spellEnd"/>
      <w:r>
        <w:t xml:space="preserve"> gets to in Fig 1 and </w:t>
      </w:r>
      <w:proofErr w:type="spellStart"/>
      <w:r>
        <w:t>Phyco</w:t>
      </w:r>
      <w:proofErr w:type="spellEnd"/>
      <w:r>
        <w:t xml:space="preserve"> is in the supplement.</w:t>
      </w:r>
    </w:p>
  </w:comment>
  <w:comment w:id="45" w:author="Author" w:initials="A">
    <w:p w14:paraId="6FB182A1" w14:textId="52EC3F5C" w:rsidR="00396C69" w:rsidRDefault="00396C69">
      <w:pPr>
        <w:pStyle w:val="CommentText"/>
      </w:pPr>
      <w:r>
        <w:rPr>
          <w:rStyle w:val="CommentReference"/>
        </w:rPr>
        <w:annotationRef/>
      </w:r>
      <w:r>
        <w:t xml:space="preserve">This phrase is not quite clear…putative populations with forward scatter and orange fluorescence.  I think you are trying to indicate that you’re looking at cells because they have forward light scatter?  But </w:t>
      </w:r>
    </w:p>
  </w:comment>
  <w:comment w:id="57" w:author="Author" w:initials="A">
    <w:p w14:paraId="54508A83" w14:textId="014161B2" w:rsidR="005A602A" w:rsidRDefault="005A602A">
      <w:pPr>
        <w:pStyle w:val="CommentText"/>
      </w:pPr>
      <w:r>
        <w:rPr>
          <w:rStyle w:val="CommentReference"/>
        </w:rPr>
        <w:annotationRef/>
      </w:r>
      <w:r>
        <w:t>On figure you provide R2 of .24.  These statistics should match.</w:t>
      </w:r>
    </w:p>
  </w:comment>
  <w:comment w:id="87" w:author="Author" w:initials="A">
    <w:p w14:paraId="3A58A7DC" w14:textId="067BABF0" w:rsidR="00474367" w:rsidRDefault="00474367">
      <w:pPr>
        <w:pStyle w:val="CommentText"/>
      </w:pPr>
      <w:r>
        <w:rPr>
          <w:rStyle w:val="CommentReference"/>
        </w:rPr>
        <w:annotationRef/>
      </w:r>
      <w:r>
        <w:t>I find it confusing that you provide the R value in the txt and R2 on the figures.</w:t>
      </w:r>
    </w:p>
  </w:comment>
  <w:comment w:id="124" w:author="Author" w:initials="A">
    <w:p w14:paraId="35DBC6DD" w14:textId="7894CB83" w:rsidR="00396C69" w:rsidRDefault="00396C69">
      <w:pPr>
        <w:pStyle w:val="CommentText"/>
      </w:pPr>
      <w:r>
        <w:rPr>
          <w:rStyle w:val="CommentReference"/>
        </w:rPr>
        <w:annotationRef/>
      </w:r>
      <w:r>
        <w:t xml:space="preserve">To clarify for reader, </w:t>
      </w:r>
      <w:proofErr w:type="spellStart"/>
      <w:r>
        <w:t>rfu</w:t>
      </w:r>
      <w:proofErr w:type="spellEnd"/>
      <w:r>
        <w:t>= relative fluorescent units.</w:t>
      </w:r>
    </w:p>
  </w:comment>
  <w:comment w:id="128" w:author="Author" w:initials="A">
    <w:p w14:paraId="7B5273CF" w14:textId="2CBA407E" w:rsidR="008E5A35" w:rsidRDefault="008E5A35">
      <w:pPr>
        <w:pStyle w:val="CommentText"/>
      </w:pPr>
      <w:r>
        <w:rPr>
          <w:rStyle w:val="CommentReference"/>
        </w:rPr>
        <w:annotationRef/>
      </w:r>
      <w:r>
        <w:t xml:space="preserve">Assume there were no replicates for the M. </w:t>
      </w:r>
      <w:proofErr w:type="spellStart"/>
      <w:r>
        <w:t>rubrum</w:t>
      </w:r>
      <w:proofErr w:type="spellEnd"/>
      <w:r>
        <w:t xml:space="preserve"> counts?</w:t>
      </w:r>
    </w:p>
  </w:comment>
  <w:comment w:id="219" w:author="Author" w:initials="A">
    <w:p w14:paraId="79D406E2" w14:textId="05221ADF" w:rsidR="00396C69" w:rsidRDefault="00396C69">
      <w:pPr>
        <w:pStyle w:val="CommentText"/>
      </w:pPr>
      <w:r>
        <w:t xml:space="preserve"> </w:t>
      </w:r>
      <w:r>
        <w:rPr>
          <w:rStyle w:val="CommentReference"/>
        </w:rPr>
        <w:annotationRef/>
      </w:r>
      <w:proofErr w:type="spellStart"/>
      <w:r>
        <w:t>Rfu</w:t>
      </w:r>
      <w:proofErr w:type="spellEnd"/>
      <w:r>
        <w:t xml:space="preserve"> stands for relative fluorescence units.  Also, is there no orange fluorescence after day 1? If the data is below the level of detection, I would have a flat line at zero or something to indicate the instrument was working but there was no orange detected.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AB09AE" w14:textId="77777777" w:rsidR="00396C69" w:rsidRDefault="00396C69" w:rsidP="006824CD">
      <w:r>
        <w:separator/>
      </w:r>
    </w:p>
  </w:endnote>
  <w:endnote w:type="continuationSeparator" w:id="0">
    <w:p w14:paraId="46612D9E" w14:textId="77777777" w:rsidR="00396C69" w:rsidRDefault="00396C69"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SimSun">
    <w:charset w:val="86"/>
    <w:family w:val="auto"/>
    <w:pitch w:val="variable"/>
    <w:sig w:usb0="00000003" w:usb1="288F0000" w:usb2="00000016" w:usb3="00000000" w:csb0="00040001"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Lucida Sans">
    <w:panose1 w:val="020B060203050402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Mangal">
    <w:panose1 w:val="00000000000000000000"/>
    <w:charset w:val="01"/>
    <w:family w:val="roman"/>
    <w:notTrueType/>
    <w:pitch w:val="variable"/>
    <w:sig w:usb0="00002000" w:usb1="00000000" w:usb2="00000000" w:usb3="00000000" w:csb0="00000000"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396C69" w:rsidRDefault="00396C6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396C69" w:rsidRDefault="00396C6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396C69" w:rsidRDefault="00396C6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6D35">
      <w:rPr>
        <w:rStyle w:val="PageNumber"/>
        <w:noProof/>
      </w:rPr>
      <w:t>13</w:t>
    </w:r>
    <w:r>
      <w:rPr>
        <w:rStyle w:val="PageNumber"/>
      </w:rPr>
      <w:fldChar w:fldCharType="end"/>
    </w:r>
  </w:p>
  <w:p w14:paraId="3E0CB4DF" w14:textId="77777777" w:rsidR="00396C69" w:rsidRDefault="00396C6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2C08E4D" w14:textId="77777777" w:rsidR="00396C69" w:rsidRDefault="00396C69" w:rsidP="006824CD">
      <w:r>
        <w:separator/>
      </w:r>
    </w:p>
  </w:footnote>
  <w:footnote w:type="continuationSeparator" w:id="0">
    <w:p w14:paraId="4B934F44" w14:textId="77777777" w:rsidR="00396C69" w:rsidRDefault="00396C69"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C48C7" w14:textId="54DDCC9C" w:rsidR="00396C69" w:rsidRDefault="00396C6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5"/>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revisionView w:markup="0" w:insDel="0" w:formatting="0"/>
  <w:trackRevisions/>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878"/>
    <w:rsid w:val="00005C0C"/>
    <w:rsid w:val="00011F47"/>
    <w:rsid w:val="00013C98"/>
    <w:rsid w:val="00017BD5"/>
    <w:rsid w:val="00017CDC"/>
    <w:rsid w:val="00020692"/>
    <w:rsid w:val="000254AD"/>
    <w:rsid w:val="000340F4"/>
    <w:rsid w:val="00035A1F"/>
    <w:rsid w:val="0003796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325E"/>
    <w:rsid w:val="0008449F"/>
    <w:rsid w:val="00090513"/>
    <w:rsid w:val="0009327B"/>
    <w:rsid w:val="00094720"/>
    <w:rsid w:val="000A4BDE"/>
    <w:rsid w:val="000A6D6E"/>
    <w:rsid w:val="000A74F3"/>
    <w:rsid w:val="000B08CC"/>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4430"/>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6646"/>
    <w:rsid w:val="001C2CE5"/>
    <w:rsid w:val="001C412D"/>
    <w:rsid w:val="001C68B4"/>
    <w:rsid w:val="001C7694"/>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FC2"/>
    <w:rsid w:val="00255A18"/>
    <w:rsid w:val="00255CC9"/>
    <w:rsid w:val="00261B51"/>
    <w:rsid w:val="00261C3E"/>
    <w:rsid w:val="002621C4"/>
    <w:rsid w:val="00266137"/>
    <w:rsid w:val="00266E8F"/>
    <w:rsid w:val="00271A38"/>
    <w:rsid w:val="00272F6A"/>
    <w:rsid w:val="00273CDB"/>
    <w:rsid w:val="00280AF2"/>
    <w:rsid w:val="0028101C"/>
    <w:rsid w:val="002821F1"/>
    <w:rsid w:val="00290CCD"/>
    <w:rsid w:val="002919A4"/>
    <w:rsid w:val="00294B07"/>
    <w:rsid w:val="0029761C"/>
    <w:rsid w:val="002A6859"/>
    <w:rsid w:val="002B3135"/>
    <w:rsid w:val="002B4B61"/>
    <w:rsid w:val="002B63F7"/>
    <w:rsid w:val="002B7DFE"/>
    <w:rsid w:val="002C0509"/>
    <w:rsid w:val="002C4D0A"/>
    <w:rsid w:val="002D0CAB"/>
    <w:rsid w:val="002D1B2E"/>
    <w:rsid w:val="002D3F6A"/>
    <w:rsid w:val="002D52FC"/>
    <w:rsid w:val="002E23DA"/>
    <w:rsid w:val="002E5921"/>
    <w:rsid w:val="002E792E"/>
    <w:rsid w:val="002F0060"/>
    <w:rsid w:val="002F0279"/>
    <w:rsid w:val="002F0FA7"/>
    <w:rsid w:val="002F3CFB"/>
    <w:rsid w:val="002F3D45"/>
    <w:rsid w:val="002F792D"/>
    <w:rsid w:val="00312AA7"/>
    <w:rsid w:val="003168DB"/>
    <w:rsid w:val="00317CD4"/>
    <w:rsid w:val="0032089F"/>
    <w:rsid w:val="0032147A"/>
    <w:rsid w:val="003218A1"/>
    <w:rsid w:val="0032336D"/>
    <w:rsid w:val="003272AF"/>
    <w:rsid w:val="00330453"/>
    <w:rsid w:val="00331D47"/>
    <w:rsid w:val="003355BA"/>
    <w:rsid w:val="003355BE"/>
    <w:rsid w:val="00336F7D"/>
    <w:rsid w:val="00340DBC"/>
    <w:rsid w:val="003434CD"/>
    <w:rsid w:val="00344BA2"/>
    <w:rsid w:val="003471DD"/>
    <w:rsid w:val="003519E7"/>
    <w:rsid w:val="003537E3"/>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96C69"/>
    <w:rsid w:val="003A09A6"/>
    <w:rsid w:val="003A28B3"/>
    <w:rsid w:val="003A3785"/>
    <w:rsid w:val="003A4248"/>
    <w:rsid w:val="003A70CE"/>
    <w:rsid w:val="003B35E5"/>
    <w:rsid w:val="003C064D"/>
    <w:rsid w:val="003C14C1"/>
    <w:rsid w:val="003C2B37"/>
    <w:rsid w:val="003C3EEA"/>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5224"/>
    <w:rsid w:val="00406A4B"/>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470B"/>
    <w:rsid w:val="004568E4"/>
    <w:rsid w:val="00456D26"/>
    <w:rsid w:val="00457786"/>
    <w:rsid w:val="004645A0"/>
    <w:rsid w:val="00466025"/>
    <w:rsid w:val="004673D1"/>
    <w:rsid w:val="00467801"/>
    <w:rsid w:val="00470709"/>
    <w:rsid w:val="00472585"/>
    <w:rsid w:val="004739AE"/>
    <w:rsid w:val="00474047"/>
    <w:rsid w:val="00474367"/>
    <w:rsid w:val="00477B07"/>
    <w:rsid w:val="00477BCF"/>
    <w:rsid w:val="00481B81"/>
    <w:rsid w:val="00483236"/>
    <w:rsid w:val="00484B33"/>
    <w:rsid w:val="00485EA4"/>
    <w:rsid w:val="00491A27"/>
    <w:rsid w:val="00493498"/>
    <w:rsid w:val="00494C06"/>
    <w:rsid w:val="004A2F07"/>
    <w:rsid w:val="004A6809"/>
    <w:rsid w:val="004A6E09"/>
    <w:rsid w:val="004B3E05"/>
    <w:rsid w:val="004B52B9"/>
    <w:rsid w:val="004B5D5B"/>
    <w:rsid w:val="004B5FA3"/>
    <w:rsid w:val="004B7D5B"/>
    <w:rsid w:val="004C525B"/>
    <w:rsid w:val="004D249F"/>
    <w:rsid w:val="004D2603"/>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0F2"/>
    <w:rsid w:val="00523136"/>
    <w:rsid w:val="00524304"/>
    <w:rsid w:val="005261A2"/>
    <w:rsid w:val="00530F17"/>
    <w:rsid w:val="00532A48"/>
    <w:rsid w:val="00535C29"/>
    <w:rsid w:val="00537FB1"/>
    <w:rsid w:val="0055317F"/>
    <w:rsid w:val="005552E4"/>
    <w:rsid w:val="0055687E"/>
    <w:rsid w:val="00556A59"/>
    <w:rsid w:val="00557814"/>
    <w:rsid w:val="00557C3B"/>
    <w:rsid w:val="00562D23"/>
    <w:rsid w:val="00563AD1"/>
    <w:rsid w:val="0056760B"/>
    <w:rsid w:val="00572F8B"/>
    <w:rsid w:val="005735C1"/>
    <w:rsid w:val="00581365"/>
    <w:rsid w:val="005814E4"/>
    <w:rsid w:val="005858B6"/>
    <w:rsid w:val="00587F57"/>
    <w:rsid w:val="00592E3B"/>
    <w:rsid w:val="005A2D88"/>
    <w:rsid w:val="005A39A9"/>
    <w:rsid w:val="005A602A"/>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6228"/>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951"/>
    <w:rsid w:val="00667E4C"/>
    <w:rsid w:val="00680A95"/>
    <w:rsid w:val="006813D4"/>
    <w:rsid w:val="006824CD"/>
    <w:rsid w:val="00684ABD"/>
    <w:rsid w:val="0068506A"/>
    <w:rsid w:val="006852D0"/>
    <w:rsid w:val="00685834"/>
    <w:rsid w:val="00693D9F"/>
    <w:rsid w:val="00694E2B"/>
    <w:rsid w:val="00695C2B"/>
    <w:rsid w:val="00696794"/>
    <w:rsid w:val="0069766C"/>
    <w:rsid w:val="006A7E3D"/>
    <w:rsid w:val="006B01F7"/>
    <w:rsid w:val="006B431A"/>
    <w:rsid w:val="006B7F4A"/>
    <w:rsid w:val="006C1DBB"/>
    <w:rsid w:val="006C24BE"/>
    <w:rsid w:val="006C479E"/>
    <w:rsid w:val="006C617F"/>
    <w:rsid w:val="006D1BFD"/>
    <w:rsid w:val="006D2932"/>
    <w:rsid w:val="006D3118"/>
    <w:rsid w:val="006D3A4E"/>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25C9"/>
    <w:rsid w:val="0074314C"/>
    <w:rsid w:val="007438E7"/>
    <w:rsid w:val="0074522D"/>
    <w:rsid w:val="00746209"/>
    <w:rsid w:val="0074646E"/>
    <w:rsid w:val="00746CD0"/>
    <w:rsid w:val="00746D5E"/>
    <w:rsid w:val="00747652"/>
    <w:rsid w:val="00754A70"/>
    <w:rsid w:val="00754A9D"/>
    <w:rsid w:val="00756A5E"/>
    <w:rsid w:val="00760EA7"/>
    <w:rsid w:val="00765B34"/>
    <w:rsid w:val="007666EE"/>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27BF"/>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3BC2"/>
    <w:rsid w:val="00834FDA"/>
    <w:rsid w:val="0083552D"/>
    <w:rsid w:val="00840E11"/>
    <w:rsid w:val="008427F0"/>
    <w:rsid w:val="008449C0"/>
    <w:rsid w:val="008449CB"/>
    <w:rsid w:val="00844D39"/>
    <w:rsid w:val="008452B4"/>
    <w:rsid w:val="00847084"/>
    <w:rsid w:val="00850842"/>
    <w:rsid w:val="008509E7"/>
    <w:rsid w:val="00857715"/>
    <w:rsid w:val="0086149A"/>
    <w:rsid w:val="00863AE1"/>
    <w:rsid w:val="00863D09"/>
    <w:rsid w:val="00864BE5"/>
    <w:rsid w:val="00864F94"/>
    <w:rsid w:val="00865D87"/>
    <w:rsid w:val="00866479"/>
    <w:rsid w:val="008676B4"/>
    <w:rsid w:val="008713E5"/>
    <w:rsid w:val="00871A04"/>
    <w:rsid w:val="00883782"/>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7E7"/>
    <w:rsid w:val="008E00D6"/>
    <w:rsid w:val="008E5A35"/>
    <w:rsid w:val="008E62A6"/>
    <w:rsid w:val="008E6F29"/>
    <w:rsid w:val="008F67AB"/>
    <w:rsid w:val="009004BF"/>
    <w:rsid w:val="00900785"/>
    <w:rsid w:val="00903232"/>
    <w:rsid w:val="00904BEF"/>
    <w:rsid w:val="00905C3B"/>
    <w:rsid w:val="00907BBE"/>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607C1"/>
    <w:rsid w:val="00961AD3"/>
    <w:rsid w:val="00962DC5"/>
    <w:rsid w:val="009639A1"/>
    <w:rsid w:val="009705B5"/>
    <w:rsid w:val="009724C9"/>
    <w:rsid w:val="0098043F"/>
    <w:rsid w:val="00981583"/>
    <w:rsid w:val="00983208"/>
    <w:rsid w:val="00983E56"/>
    <w:rsid w:val="00984FD1"/>
    <w:rsid w:val="00985F04"/>
    <w:rsid w:val="009878ED"/>
    <w:rsid w:val="00990FED"/>
    <w:rsid w:val="00992F08"/>
    <w:rsid w:val="00996752"/>
    <w:rsid w:val="00996FCD"/>
    <w:rsid w:val="009977B7"/>
    <w:rsid w:val="009A22DB"/>
    <w:rsid w:val="009A2BF9"/>
    <w:rsid w:val="009A46E9"/>
    <w:rsid w:val="009A6BC6"/>
    <w:rsid w:val="009C0520"/>
    <w:rsid w:val="009C34BF"/>
    <w:rsid w:val="009C4F24"/>
    <w:rsid w:val="009C4F32"/>
    <w:rsid w:val="009C5AFA"/>
    <w:rsid w:val="009D349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2FFD"/>
    <w:rsid w:val="009F31C4"/>
    <w:rsid w:val="009F4F8A"/>
    <w:rsid w:val="009F551E"/>
    <w:rsid w:val="009F7598"/>
    <w:rsid w:val="00A02FD0"/>
    <w:rsid w:val="00A037AF"/>
    <w:rsid w:val="00A0463D"/>
    <w:rsid w:val="00A056BE"/>
    <w:rsid w:val="00A10F65"/>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3E3F"/>
    <w:rsid w:val="00A55063"/>
    <w:rsid w:val="00A56CA7"/>
    <w:rsid w:val="00A577F1"/>
    <w:rsid w:val="00A62B51"/>
    <w:rsid w:val="00A656B8"/>
    <w:rsid w:val="00A65C83"/>
    <w:rsid w:val="00A714F8"/>
    <w:rsid w:val="00A723E8"/>
    <w:rsid w:val="00A72595"/>
    <w:rsid w:val="00A73EAE"/>
    <w:rsid w:val="00A75405"/>
    <w:rsid w:val="00A766CD"/>
    <w:rsid w:val="00A76D49"/>
    <w:rsid w:val="00A84615"/>
    <w:rsid w:val="00A9115B"/>
    <w:rsid w:val="00A918E2"/>
    <w:rsid w:val="00A93101"/>
    <w:rsid w:val="00A96816"/>
    <w:rsid w:val="00A97155"/>
    <w:rsid w:val="00A97293"/>
    <w:rsid w:val="00AB08C3"/>
    <w:rsid w:val="00AB1296"/>
    <w:rsid w:val="00AB180A"/>
    <w:rsid w:val="00AB7DD9"/>
    <w:rsid w:val="00AC0335"/>
    <w:rsid w:val="00AC3540"/>
    <w:rsid w:val="00AC5751"/>
    <w:rsid w:val="00AC7240"/>
    <w:rsid w:val="00AD1025"/>
    <w:rsid w:val="00AD46DE"/>
    <w:rsid w:val="00AD70B9"/>
    <w:rsid w:val="00AE182B"/>
    <w:rsid w:val="00AE42DC"/>
    <w:rsid w:val="00AE5E74"/>
    <w:rsid w:val="00AE7CE9"/>
    <w:rsid w:val="00AF130B"/>
    <w:rsid w:val="00AF3FE9"/>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48CB"/>
    <w:rsid w:val="00B6644D"/>
    <w:rsid w:val="00B70031"/>
    <w:rsid w:val="00B7274E"/>
    <w:rsid w:val="00B72A56"/>
    <w:rsid w:val="00B73BD9"/>
    <w:rsid w:val="00B757D9"/>
    <w:rsid w:val="00B81B5B"/>
    <w:rsid w:val="00B8291A"/>
    <w:rsid w:val="00B83984"/>
    <w:rsid w:val="00B84008"/>
    <w:rsid w:val="00B843DF"/>
    <w:rsid w:val="00B862D8"/>
    <w:rsid w:val="00B91A98"/>
    <w:rsid w:val="00B936D4"/>
    <w:rsid w:val="00B94BFB"/>
    <w:rsid w:val="00B95B4A"/>
    <w:rsid w:val="00BA009A"/>
    <w:rsid w:val="00BA3565"/>
    <w:rsid w:val="00BA5261"/>
    <w:rsid w:val="00BA7753"/>
    <w:rsid w:val="00BB3A50"/>
    <w:rsid w:val="00BB7D28"/>
    <w:rsid w:val="00BC121A"/>
    <w:rsid w:val="00BC345E"/>
    <w:rsid w:val="00BC5B00"/>
    <w:rsid w:val="00BD1F07"/>
    <w:rsid w:val="00BD2C01"/>
    <w:rsid w:val="00BD500E"/>
    <w:rsid w:val="00BE122B"/>
    <w:rsid w:val="00BE71EF"/>
    <w:rsid w:val="00BF117E"/>
    <w:rsid w:val="00BF2D72"/>
    <w:rsid w:val="00BF5F93"/>
    <w:rsid w:val="00C01879"/>
    <w:rsid w:val="00C0187D"/>
    <w:rsid w:val="00C03055"/>
    <w:rsid w:val="00C030A6"/>
    <w:rsid w:val="00C04FD6"/>
    <w:rsid w:val="00C0691D"/>
    <w:rsid w:val="00C06D35"/>
    <w:rsid w:val="00C07F60"/>
    <w:rsid w:val="00C1327B"/>
    <w:rsid w:val="00C14C84"/>
    <w:rsid w:val="00C20035"/>
    <w:rsid w:val="00C2308E"/>
    <w:rsid w:val="00C2367B"/>
    <w:rsid w:val="00C27D7F"/>
    <w:rsid w:val="00C300E1"/>
    <w:rsid w:val="00C30CC1"/>
    <w:rsid w:val="00C31FD2"/>
    <w:rsid w:val="00C3227F"/>
    <w:rsid w:val="00C331FB"/>
    <w:rsid w:val="00C34300"/>
    <w:rsid w:val="00C343D4"/>
    <w:rsid w:val="00C3513E"/>
    <w:rsid w:val="00C41434"/>
    <w:rsid w:val="00C4165B"/>
    <w:rsid w:val="00C416E1"/>
    <w:rsid w:val="00C44A8A"/>
    <w:rsid w:val="00C45596"/>
    <w:rsid w:val="00C502B4"/>
    <w:rsid w:val="00C50A83"/>
    <w:rsid w:val="00C51C18"/>
    <w:rsid w:val="00C51F9A"/>
    <w:rsid w:val="00C52B21"/>
    <w:rsid w:val="00C55DCE"/>
    <w:rsid w:val="00C56B8B"/>
    <w:rsid w:val="00C60771"/>
    <w:rsid w:val="00C60A90"/>
    <w:rsid w:val="00C619A6"/>
    <w:rsid w:val="00C62B0D"/>
    <w:rsid w:val="00C67DAC"/>
    <w:rsid w:val="00C77C0D"/>
    <w:rsid w:val="00C80EC9"/>
    <w:rsid w:val="00C82428"/>
    <w:rsid w:val="00C84D8E"/>
    <w:rsid w:val="00C95D59"/>
    <w:rsid w:val="00C9702F"/>
    <w:rsid w:val="00C97CBC"/>
    <w:rsid w:val="00CA09C8"/>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CF7F49"/>
    <w:rsid w:val="00D00863"/>
    <w:rsid w:val="00D009E1"/>
    <w:rsid w:val="00D06AC5"/>
    <w:rsid w:val="00D1190F"/>
    <w:rsid w:val="00D1239B"/>
    <w:rsid w:val="00D1328A"/>
    <w:rsid w:val="00D14451"/>
    <w:rsid w:val="00D1546B"/>
    <w:rsid w:val="00D155A6"/>
    <w:rsid w:val="00D165DD"/>
    <w:rsid w:val="00D20E0E"/>
    <w:rsid w:val="00D26490"/>
    <w:rsid w:val="00D26AD9"/>
    <w:rsid w:val="00D279E8"/>
    <w:rsid w:val="00D300D1"/>
    <w:rsid w:val="00D30635"/>
    <w:rsid w:val="00D30B11"/>
    <w:rsid w:val="00D319F2"/>
    <w:rsid w:val="00D32BEB"/>
    <w:rsid w:val="00D348BA"/>
    <w:rsid w:val="00D34BDB"/>
    <w:rsid w:val="00D35B3C"/>
    <w:rsid w:val="00D36109"/>
    <w:rsid w:val="00D44D22"/>
    <w:rsid w:val="00D46BB5"/>
    <w:rsid w:val="00D46BCF"/>
    <w:rsid w:val="00D51DF4"/>
    <w:rsid w:val="00D5290E"/>
    <w:rsid w:val="00D5420F"/>
    <w:rsid w:val="00D56B26"/>
    <w:rsid w:val="00D5727B"/>
    <w:rsid w:val="00D61688"/>
    <w:rsid w:val="00D64DBC"/>
    <w:rsid w:val="00D71B00"/>
    <w:rsid w:val="00D72125"/>
    <w:rsid w:val="00D75488"/>
    <w:rsid w:val="00D75F3A"/>
    <w:rsid w:val="00D80EC5"/>
    <w:rsid w:val="00D81B04"/>
    <w:rsid w:val="00D84EB5"/>
    <w:rsid w:val="00D87D65"/>
    <w:rsid w:val="00D91022"/>
    <w:rsid w:val="00D9146C"/>
    <w:rsid w:val="00D926F3"/>
    <w:rsid w:val="00D959C7"/>
    <w:rsid w:val="00D96531"/>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369E0"/>
    <w:rsid w:val="00E42125"/>
    <w:rsid w:val="00E51027"/>
    <w:rsid w:val="00E53A87"/>
    <w:rsid w:val="00E546DF"/>
    <w:rsid w:val="00E56A24"/>
    <w:rsid w:val="00E60DB0"/>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46ED8"/>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2" w:semiHidden="0" w:unhideWhenUsed="0"/>
    <w:lsdException w:name="Table Grid" w:semiHidden="0" w:uiPriority="5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paragraph" w:styleId="Heading3">
    <w:name w:val="heading 3"/>
    <w:basedOn w:val="Normal"/>
    <w:next w:val="Normal"/>
    <w:link w:val="Heading3Char"/>
    <w:uiPriority w:val="9"/>
    <w:unhideWhenUsed/>
    <w:qFormat/>
    <w:rsid w:val="007C27B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 w:type="character" w:customStyle="1" w:styleId="Heading3Char">
    <w:name w:val="Heading 3 Char"/>
    <w:basedOn w:val="DefaultParagraphFont"/>
    <w:link w:val="Heading3"/>
    <w:uiPriority w:val="9"/>
    <w:rsid w:val="007C27BF"/>
    <w:rPr>
      <w:rFonts w:asciiTheme="majorHAnsi" w:eastAsiaTheme="majorEastAsia" w:hAnsiTheme="majorHAnsi" w:cstheme="majorBidi"/>
      <w:b/>
      <w:bCs/>
      <w:color w:val="4F81BD" w:themeColor="accent1"/>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2" w:semiHidden="0" w:unhideWhenUsed="0"/>
    <w:lsdException w:name="Table Grid" w:semiHidden="0" w:uiPriority="59" w:unhideWhenUsed="0"/>
    <w:lsdException w:name="Table Theme" w:semiHidden="0"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paragraph" w:styleId="Heading3">
    <w:name w:val="heading 3"/>
    <w:basedOn w:val="Normal"/>
    <w:next w:val="Normal"/>
    <w:link w:val="Heading3Char"/>
    <w:uiPriority w:val="9"/>
    <w:unhideWhenUsed/>
    <w:qFormat/>
    <w:rsid w:val="007C27B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 w:type="character" w:customStyle="1" w:styleId="Heading3Char">
    <w:name w:val="Heading 3 Char"/>
    <w:basedOn w:val="DefaultParagraphFont"/>
    <w:link w:val="Heading3"/>
    <w:uiPriority w:val="9"/>
    <w:rsid w:val="007C27BF"/>
    <w:rPr>
      <w:rFonts w:asciiTheme="majorHAnsi" w:eastAsiaTheme="majorEastAsia" w:hAnsiTheme="majorHAnsi" w:cstheme="majorBidi"/>
      <w:b/>
      <w:bCs/>
      <w:color w:val="4F81BD" w:themeColor="accent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ribalet@uw.edu" TargetMode="External"/><Relationship Id="rId20" Type="http://schemas.openxmlformats.org/officeDocument/2006/relationships/image" Target="media/image10.png"/><Relationship Id="rId21" Type="http://schemas.openxmlformats.org/officeDocument/2006/relationships/hyperlink" Target="mailto:ribalet@uw.edu" TargetMode="External"/><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header" Target="header1.xm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comments" Target="comments.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CDED99-2859-5D4F-9C4C-93C687927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13760</Words>
  <Characters>78433</Characters>
  <Application>Microsoft Macintosh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92009</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2017-03-21T14:22:00Z</dcterms:created>
  <dcterms:modified xsi:type="dcterms:W3CDTF">2017-03-21T15:02:00Z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