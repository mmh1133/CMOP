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39439010"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del w:id="4" w:author="Author">
        <w:r w:rsidRPr="00FC5E5F" w:rsidDel="003557FE">
          <w:rPr>
            <w:rFonts w:cs="Times New Roman"/>
            <w:bCs/>
          </w:rPr>
          <w:delText>Joseph Ne</w:delText>
        </w:r>
        <w:r w:rsidDel="003557FE">
          <w:rPr>
            <w:rFonts w:cs="Times New Roman"/>
            <w:bCs/>
          </w:rPr>
          <w:delText>e</w:delText>
        </w:r>
        <w:r w:rsidRPr="00FC5E5F" w:rsidDel="003557FE">
          <w:rPr>
            <w:rFonts w:cs="Times New Roman"/>
            <w:bCs/>
          </w:rPr>
          <w:delText xml:space="preserve">doba </w:delText>
        </w:r>
        <w:r w:rsidDel="003557FE">
          <w:rPr>
            <w:rFonts w:cs="Times New Roman"/>
            <w:bCs/>
            <w:vertAlign w:val="superscript"/>
          </w:rPr>
          <w:delText>4</w:delText>
        </w:r>
        <w:r w:rsidRPr="00FC5E5F" w:rsidDel="003557FE">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ins w:id="5" w:author="Author">
        <w:r w:rsidR="001D7FA2" w:rsidRPr="00FC5E5F">
          <w:rPr>
            <w:rFonts w:cs="Times New Roman"/>
            <w:bCs/>
          </w:rPr>
          <w:t xml:space="preserve">Joseph </w:t>
        </w:r>
        <w:proofErr w:type="spellStart"/>
        <w:r w:rsidR="001D7FA2" w:rsidRPr="00FC5E5F">
          <w:rPr>
            <w:rFonts w:cs="Times New Roman"/>
            <w:bCs/>
          </w:rPr>
          <w:t>Ne</w:t>
        </w:r>
        <w:r w:rsidR="001D7FA2">
          <w:rPr>
            <w:rFonts w:cs="Times New Roman"/>
            <w:bCs/>
          </w:rPr>
          <w:t>e</w:t>
        </w:r>
        <w:r w:rsidR="001D7FA2" w:rsidRPr="00FC5E5F">
          <w:rPr>
            <w:rFonts w:cs="Times New Roman"/>
            <w:bCs/>
          </w:rPr>
          <w:t>doba</w:t>
        </w:r>
        <w:proofErr w:type="spellEnd"/>
        <w:r w:rsidR="001D7FA2" w:rsidRPr="00FC5E5F">
          <w:rPr>
            <w:rFonts w:cs="Times New Roman"/>
            <w:bCs/>
          </w:rPr>
          <w:t xml:space="preserve"> </w:t>
        </w:r>
        <w:r w:rsidR="001D7FA2">
          <w:rPr>
            <w:rFonts w:cs="Times New Roman"/>
            <w:bCs/>
            <w:vertAlign w:val="superscript"/>
          </w:rPr>
          <w:t>4</w:t>
        </w:r>
        <w:r w:rsidR="001D7FA2" w:rsidRPr="00FC5E5F">
          <w:rPr>
            <w:rFonts w:cs="Times New Roman"/>
            <w:bCs/>
          </w:rPr>
          <w:t xml:space="preserve">, </w:t>
        </w:r>
      </w:ins>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6"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7" w:author="Author">
        <w:r w:rsidRPr="003A70CE" w:rsidDel="007D020D">
          <w:rPr>
            <w:rFonts w:cs="Times New Roman"/>
            <w:bCs/>
          </w:rPr>
          <w:delText>growth</w:delText>
        </w:r>
        <w:r w:rsidDel="007D020D">
          <w:rPr>
            <w:rFonts w:cs="Times New Roman"/>
            <w:bCs/>
          </w:rPr>
          <w:delText xml:space="preserve"> </w:delText>
        </w:r>
      </w:del>
      <w:ins w:id="8"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w:t>
      </w:r>
      <w:r w:rsidR="00ED559C">
        <w:rPr>
          <w:rFonts w:cs="Times New Roman"/>
          <w:bCs/>
        </w:rPr>
        <w:t xml:space="preserve">employing </w:t>
      </w:r>
      <w:r w:rsidRPr="00FC5E5F">
        <w:rPr>
          <w:rFonts w:cs="Times New Roman"/>
          <w:bCs/>
        </w:rPr>
        <w:t xml:space="preserve">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9" w:author="Author">
        <w:r w:rsidR="004D2603">
          <w:rPr>
            <w:rFonts w:cs="Times New Roman"/>
            <w:bCs/>
          </w:rPr>
          <w:t xml:space="preserve">. </w:t>
        </w:r>
      </w:ins>
      <w:del w:id="10"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w:t>
      </w:r>
      <w:proofErr w:type="gramStart"/>
      <w:r w:rsidR="008427F0">
        <w:rPr>
          <w:rFonts w:cs="Times New Roman"/>
        </w:rPr>
        <w:t>system</w:t>
      </w:r>
      <w:proofErr w:type="gramEnd"/>
      <w:r w:rsidR="008427F0">
        <w:rPr>
          <w:rFonts w:cs="Times New Roman"/>
        </w:rPr>
        <w:t xml:space="preserve">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w:t>
      </w:r>
      <w:ins w:id="11" w:author="Author">
        <w:r w:rsidR="0019538C">
          <w:rPr>
            <w:rFonts w:cs="Times New Roman"/>
            <w:bCs/>
          </w:rPr>
          <w:t>,</w:t>
        </w:r>
      </w:ins>
      <w:r>
        <w:rPr>
          <w:rFonts w:cs="Times New Roman"/>
          <w:bCs/>
        </w:rPr>
        <w:t xml:space="preserve"> </w:t>
      </w:r>
      <w:ins w:id="12" w:author="Author">
        <w:r w:rsidR="007E3D0E">
          <w:rPr>
            <w:rFonts w:cs="Times New Roman"/>
            <w:bCs/>
          </w:rPr>
          <w:t>coupled with</w:t>
        </w:r>
        <w:del w:id="13"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4"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5" w:author="Author">
          <w:r w:rsidR="0019538C" w:rsidDel="0005396A">
            <w:rPr>
              <w:rFonts w:cs="Times New Roman"/>
              <w:bCs/>
            </w:rPr>
            <w:delText>y</w:delText>
          </w:r>
        </w:del>
        <w:r w:rsidR="0005396A">
          <w:rPr>
            <w:rFonts w:cs="Times New Roman"/>
            <w:bCs/>
          </w:rPr>
          <w:t>i</w:t>
        </w:r>
        <w:r w:rsidR="0019538C">
          <w:rPr>
            <w:rFonts w:cs="Times New Roman"/>
            <w:bCs/>
          </w:rPr>
          <w:t xml:space="preserve">n </w:t>
        </w:r>
        <w:proofErr w:type="spellStart"/>
        <w:r w:rsidR="007E3D0E">
          <w:rPr>
            <w:rFonts w:cs="Times New Roman"/>
            <w:bCs/>
          </w:rPr>
          <w:t>fluorometer</w:t>
        </w:r>
        <w:proofErr w:type="spellEnd"/>
        <w:r w:rsidR="007E3D0E">
          <w:rPr>
            <w:rFonts w:cs="Times New Roman"/>
            <w:bCs/>
          </w:rPr>
          <w:t xml:space="preserve">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w:t>
      </w:r>
      <w:proofErr w:type="spellStart"/>
      <w:r w:rsidR="00ED559C">
        <w:rPr>
          <w:rFonts w:cs="Times New Roman"/>
          <w:bCs/>
        </w:rPr>
        <w:t>Baptista</w:t>
      </w:r>
      <w:proofErr w:type="spellEnd"/>
      <w:r w:rsidR="00ED559C">
        <w:rPr>
          <w:rFonts w:cs="Times New Roman"/>
          <w:bCs/>
        </w:rPr>
        <w:t xml:space="preserve">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6"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50BC108B"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7"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del w:id="18" w:author="Author">
        <w:r w:rsidRPr="00FC5E5F" w:rsidDel="00B0094F">
          <w:rPr>
            <w:rFonts w:cs="Times New Roman"/>
          </w:rPr>
          <w:delText>.</w:delText>
        </w:r>
      </w:del>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1" w:author="Author">
        <w:r w:rsidRPr="00FC5E5F" w:rsidDel="00936EAA">
          <w:rPr>
            <w:rFonts w:cs="Times New Roman"/>
          </w:rPr>
          <w:delText>01</w:delText>
        </w:r>
      </w:del>
      <w:ins w:id="22"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proofErr w:type="spellStart"/>
      <w:r w:rsidR="00BF2D72">
        <w:rPr>
          <w:rFonts w:cs="Times New Roman"/>
        </w:rPr>
        <w:t>Sosik</w:t>
      </w:r>
      <w:proofErr w:type="spellEnd"/>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 xml:space="preserve">m </w:t>
      </w:r>
      <w:proofErr w:type="gramStart"/>
      <w:r w:rsidR="00B56497">
        <w:rPr>
          <w:rFonts w:cs="Times New Roman"/>
        </w:rPr>
        <w:t>w</w:t>
      </w:r>
      <w:r w:rsidR="005D76B9">
        <w:rPr>
          <w:rFonts w:cs="Times New Roman"/>
        </w:rPr>
        <w:t>ere</w:t>
      </w:r>
      <w:proofErr w:type="gramEnd"/>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w:t>
      </w:r>
      <w:proofErr w:type="gramStart"/>
      <w:r w:rsidR="00B56497">
        <w:rPr>
          <w:rFonts w:cs="Times New Roman"/>
        </w:rPr>
        <w:t xml:space="preserve">Those resembling </w:t>
      </w:r>
      <w:r w:rsidR="00D87D65">
        <w:rPr>
          <w:rFonts w:cs="Times New Roman"/>
          <w:i/>
        </w:rPr>
        <w:t>M</w:t>
      </w:r>
      <w:r w:rsidR="00483236">
        <w:rPr>
          <w:rFonts w:cs="Times New Roman"/>
          <w:i/>
        </w:rPr>
        <w:t>. rubrum</w:t>
      </w:r>
      <w:proofErr w:type="gramEnd"/>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53AC195F" w:rsidR="00900785" w:rsidRDefault="00AD46DE" w:rsidP="001870A6">
      <w:pPr>
        <w:spacing w:line="360" w:lineRule="auto"/>
        <w:rPr>
          <w:ins w:id="23"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del w:id="24" w:author="Author">
        <w:r w:rsidR="0004504F" w:rsidDel="00B0094F">
          <w:rPr>
            <w:rFonts w:cs="Times New Roman"/>
          </w:rPr>
          <w:delText xml:space="preserve">little </w:delText>
        </w:r>
      </w:del>
      <w:ins w:id="25" w:author="Author">
        <w:r w:rsidR="00B0094F">
          <w:rPr>
            <w:rFonts w:cs="Times New Roman"/>
          </w:rPr>
          <w:t xml:space="preserve">minimal </w:t>
        </w:r>
      </w:ins>
      <w:r w:rsidR="0004504F">
        <w:rPr>
          <w:rFonts w:cs="Times New Roman"/>
        </w:rPr>
        <w:t xml:space="preserve">variation </w:t>
      </w:r>
      <w:r w:rsidR="0004504F">
        <w:rPr>
          <w:rFonts w:cs="Times New Roman"/>
        </w:rPr>
        <w:lastRenderedPageBreak/>
        <w:t>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1BAC271C" w:rsidR="0040242A" w:rsidDel="006C24BE" w:rsidRDefault="000F00FE" w:rsidP="006077AA">
      <w:pPr>
        <w:spacing w:line="360" w:lineRule="auto"/>
        <w:ind w:firstLine="720"/>
        <w:rPr>
          <w:del w:id="26" w:author="Author"/>
          <w:rFonts w:cs="Times New Roman"/>
        </w:rPr>
      </w:pPr>
      <w:ins w:id="27" w:author="Author">
        <w:r>
          <w:rPr>
            <w:rFonts w:cs="Times New Roman"/>
          </w:rPr>
          <w:t xml:space="preserve">Orange fluorescence, </w:t>
        </w:r>
        <w:del w:id="28"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 xml:space="preserve">phycoerythrin-containing cells, was high the week before the start of the survey and decreased </w:t>
        </w:r>
        <w:del w:id="29" w:author="Author">
          <w:r w:rsidDel="00DF1873">
            <w:rPr>
              <w:rFonts w:cs="Times New Roman"/>
            </w:rPr>
            <w:delText>below</w:delText>
          </w:r>
        </w:del>
        <w:r w:rsidR="00DF1873">
          <w:rPr>
            <w:rFonts w:cs="Times New Roman"/>
          </w:rPr>
          <w:t>near</w:t>
        </w:r>
        <w:r>
          <w:rPr>
            <w:rFonts w:cs="Times New Roman"/>
          </w:rPr>
          <w:t xml:space="preserve"> the detection limit during the survey (</w:t>
        </w:r>
        <w:r w:rsidRPr="001E40CD">
          <w:rPr>
            <w:rFonts w:cs="Times New Roman"/>
            <w:b/>
          </w:rPr>
          <w:t>Fig. S2</w:t>
        </w:r>
        <w:r>
          <w:rPr>
            <w:rFonts w:cs="Times New Roman"/>
          </w:rPr>
          <w:t>).</w:t>
        </w:r>
        <w:r w:rsidR="00524304">
          <w:rPr>
            <w:rFonts w:cs="Times New Roman"/>
          </w:rPr>
          <w:t xml:space="preserve"> </w:t>
        </w:r>
        <w:del w:id="30"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31"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32" w:author="Author">
        <w:r w:rsidRPr="00B62C2A" w:rsidDel="009A22DB">
          <w:rPr>
            <w:rFonts w:cs="Times New Roman"/>
          </w:rPr>
          <w:delText>concentration</w:delText>
        </w:r>
      </w:del>
      <w:ins w:id="33" w:author="Author">
        <w:r w:rsidR="009A22DB">
          <w:rPr>
            <w:rFonts w:cs="Times New Roman"/>
          </w:rPr>
          <w:t>fluorescence</w:t>
        </w:r>
      </w:ins>
      <w:r w:rsidR="0010331A" w:rsidRPr="00B62C2A">
        <w:rPr>
          <w:rFonts w:cs="Times New Roman"/>
        </w:rPr>
        <w:t xml:space="preserve">, a proxy for </w:t>
      </w:r>
      <w:ins w:id="34"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5"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 xml:space="preserve">and decreased </w:t>
      </w:r>
      <w:proofErr w:type="gramStart"/>
      <w:r w:rsidRPr="00B62C2A">
        <w:rPr>
          <w:rFonts w:cs="Times New Roman"/>
        </w:rPr>
        <w:t>later on</w:t>
      </w:r>
      <w:proofErr w:type="gramEnd"/>
      <w:r w:rsidRPr="00B62C2A">
        <w:rPr>
          <w:rFonts w:cs="Times New Roman"/>
        </w:rPr>
        <w:t xml:space="preserve">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6" w:author="Author">
        <w:r w:rsidR="009A22DB">
          <w:rPr>
            <w:rFonts w:cs="Times New Roman"/>
          </w:rPr>
          <w:t>fluorescence</w:t>
        </w:r>
      </w:ins>
      <w:del w:id="37"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8" w:author="Author">
        <w:r w:rsidR="009A22DB">
          <w:rPr>
            <w:rFonts w:cs="Times New Roman"/>
          </w:rPr>
          <w:t>fluorescence</w:t>
        </w:r>
      </w:ins>
      <w:del w:id="39"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40" w:author="Author">
        <w:r w:rsidR="006C24BE">
          <w:rPr>
            <w:rFonts w:cs="Times New Roman"/>
          </w:rPr>
          <w:t xml:space="preserve"> </w:t>
        </w:r>
      </w:ins>
    </w:p>
    <w:p w14:paraId="69F2F4DE" w14:textId="0C0EA09B"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w:t>
      </w:r>
      <w:ins w:id="41" w:author="Author">
        <w:r w:rsidR="00B0094F">
          <w:rPr>
            <w:rFonts w:cs="Times New Roman"/>
          </w:rPr>
          <w:t>,</w:t>
        </w:r>
      </w:ins>
      <w:r>
        <w:rPr>
          <w:rFonts w:cs="Times New Roman"/>
        </w:rPr>
        <w:t xml:space="preserve">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42"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08A50B65"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del w:id="43" w:author="Author">
        <w:r w:rsidDel="00B0094F">
          <w:rPr>
            <w:rFonts w:cstheme="minorBidi"/>
          </w:rPr>
          <w:delText xml:space="preserve">with </w:delText>
        </w:r>
        <w:r w:rsidR="00371CC4" w:rsidDel="00B0094F">
          <w:rPr>
            <w:rFonts w:cstheme="minorBidi"/>
          </w:rPr>
          <w:delText xml:space="preserve">forward scatter </w:delText>
        </w:r>
        <w:r w:rsidDel="00B0094F">
          <w:rPr>
            <w:rFonts w:cstheme="minorBidi"/>
          </w:rPr>
          <w:delText xml:space="preserve">and orange fluorescence </w:delText>
        </w:r>
      </w:del>
      <w:r>
        <w:rPr>
          <w:rFonts w:cstheme="minorBidi"/>
        </w:rPr>
        <w:t>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44" w:author="Author">
        <w:r w:rsidR="005C0D5A" w:rsidDel="00C030A6">
          <w:rPr>
            <w:rFonts w:cs="Times New Roman"/>
          </w:rPr>
          <w:delText xml:space="preserve">the </w:delText>
        </w:r>
      </w:del>
      <w:ins w:id="45"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6" w:author="Author">
        <w:r w:rsidR="008D5305" w:rsidRPr="00D06AC5" w:rsidDel="007666EE">
          <w:rPr>
            <w:rFonts w:cs="Times New Roman"/>
            <w:b/>
          </w:rPr>
          <w:delText>S</w:delText>
        </w:r>
        <w:r w:rsidR="00C67DAC" w:rsidDel="007666EE">
          <w:rPr>
            <w:rFonts w:cs="Times New Roman"/>
            <w:b/>
          </w:rPr>
          <w:delText>2</w:delText>
        </w:r>
      </w:del>
      <w:ins w:id="47"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w:t>
      </w:r>
      <w:del w:id="48" w:author="Author">
        <w:r w:rsidR="005B459F" w:rsidRPr="00760EA7" w:rsidDel="00D84A40">
          <w:rPr>
            <w:rFonts w:cs="Times New Roman"/>
          </w:rPr>
          <w:delText>flow cytometer</w:delText>
        </w:r>
      </w:del>
      <w:ins w:id="49" w:author="Author">
        <w:r w:rsidR="00D84A40">
          <w:rPr>
            <w:rFonts w:cs="Times New Roman"/>
          </w:rPr>
          <w:t>SeaFlow had to cleaned</w:t>
        </w:r>
      </w:ins>
      <w:del w:id="50" w:author="Author">
        <w:r w:rsidR="005B459F" w:rsidRPr="00760EA7" w:rsidDel="00D84A40">
          <w:rPr>
            <w:rFonts w:cs="Times New Roman"/>
          </w:rPr>
          <w:delText xml:space="preserve"> </w:delText>
        </w:r>
        <w:r w:rsidR="00816599" w:rsidDel="00D84A40">
          <w:rPr>
            <w:rFonts w:cs="Times New Roman"/>
          </w:rPr>
          <w:delText>clogged</w:delText>
        </w:r>
      </w:del>
      <w:r w:rsidR="00816599">
        <w:rPr>
          <w:rFonts w:cs="Times New Roman"/>
        </w:rPr>
        <w:t xml:space="preserve">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51" w:author="Author">
        <w:r w:rsidR="008D5305" w:rsidRPr="0076654C" w:rsidDel="00011F47">
          <w:rPr>
            <w:rFonts w:cs="Times New Roman"/>
          </w:rPr>
          <w:delText xml:space="preserve"> </w:delText>
        </w:r>
      </w:del>
      <w:ins w:id="52"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w:t>
      </w:r>
      <w:ins w:id="53" w:author="Author">
        <w:r w:rsidR="00D84A40">
          <w:rPr>
            <w:rFonts w:cs="Times New Roman"/>
          </w:rPr>
          <w:t>n</w:t>
        </w:r>
      </w:ins>
      <w:r w:rsidR="004645A0">
        <w:rPr>
          <w:rFonts w:cs="Times New Roman"/>
        </w:rPr>
        <w:t>or spring/neap tide cycle</w:t>
      </w:r>
      <w:r w:rsidR="006466E0">
        <w:rPr>
          <w:rFonts w:cs="Times New Roman"/>
        </w:rPr>
        <w:t xml:space="preserve">. </w:t>
      </w:r>
    </w:p>
    <w:p w14:paraId="77EB6806" w14:textId="6B5ADB02"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xml:space="preserve">, p </w:t>
      </w:r>
      <w:del w:id="54" w:author="Author">
        <w:r w:rsidR="008D5305" w:rsidDel="0059780D">
          <w:rPr>
            <w:rFonts w:eastAsia="Calibri" w:cs="Times New Roman"/>
          </w:rPr>
          <w:delText xml:space="preserve">&lt; </w:delText>
        </w:r>
      </w:del>
      <w:ins w:id="55" w:author="Author">
        <w:r w:rsidR="0059780D">
          <w:rPr>
            <w:rFonts w:eastAsia="Calibri" w:cs="Times New Roman"/>
          </w:rPr>
          <w:t xml:space="preserve">= </w:t>
        </w:r>
      </w:ins>
      <w:r w:rsidR="008D5305">
        <w:rPr>
          <w:rFonts w:eastAsia="Calibri" w:cs="Times New Roman"/>
        </w:rPr>
        <w:t>0.0</w:t>
      </w:r>
      <w:ins w:id="56" w:author="Author">
        <w:r w:rsidR="0059780D">
          <w:rPr>
            <w:rFonts w:eastAsia="Calibri" w:cs="Times New Roman"/>
          </w:rPr>
          <w:t>4</w:t>
        </w:r>
      </w:ins>
      <w:del w:id="57" w:author="Author">
        <w:r w:rsidR="008D5305" w:rsidRPr="00505188" w:rsidDel="0059780D">
          <w:rPr>
            <w:rFonts w:eastAsia="Calibri" w:cs="Times New Roman"/>
          </w:rPr>
          <w:delText>1</w:delText>
        </w:r>
      </w:del>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w:t>
      </w:r>
      <w:del w:id="58" w:author="Author">
        <w:r w:rsidR="005D449D" w:rsidRPr="00505188" w:rsidDel="0059780D">
          <w:rPr>
            <w:rFonts w:cs="Times New Roman"/>
          </w:rPr>
          <w:delText>0</w:delText>
        </w:r>
      </w:del>
      <w:r w:rsidR="005D449D" w:rsidRPr="00505188">
        <w:rPr>
          <w:rFonts w:cs="Times New Roman"/>
        </w:rPr>
        <w:t xml:space="preserve">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59" w:author="Author">
        <w:r w:rsidR="00057AFB" w:rsidRPr="00E9004E" w:rsidDel="007666EE">
          <w:rPr>
            <w:rFonts w:cs="Times New Roman"/>
            <w:b/>
          </w:rPr>
          <w:delText>S</w:delText>
        </w:r>
        <w:r w:rsidR="00C67DAC" w:rsidDel="007666EE">
          <w:rPr>
            <w:rFonts w:cs="Times New Roman"/>
            <w:b/>
          </w:rPr>
          <w:delText>3</w:delText>
        </w:r>
      </w:del>
      <w:ins w:id="60"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61" w:author="Author">
        <w:r w:rsidR="008D5305" w:rsidDel="009C0520">
          <w:rPr>
            <w:rFonts w:cs="Times New Roman"/>
          </w:rPr>
          <w:delText xml:space="preserve">, </w:delText>
        </w:r>
      </w:del>
      <w:ins w:id="62" w:author="Author">
        <w:r w:rsidR="009C0520">
          <w:rPr>
            <w:rFonts w:cs="Times New Roman"/>
          </w:rPr>
          <w:t xml:space="preserve"> (</w:t>
        </w:r>
      </w:ins>
      <w:r w:rsidR="00927820">
        <w:rPr>
          <w:rFonts w:cs="Times New Roman"/>
        </w:rPr>
        <w:t xml:space="preserve">equivalent to </w:t>
      </w:r>
      <w:ins w:id="63" w:author="Author">
        <w:r w:rsidR="001C2CE5">
          <w:rPr>
            <w:rFonts w:cs="Times New Roman"/>
          </w:rPr>
          <w:t xml:space="preserve">a </w:t>
        </w:r>
        <w:del w:id="64"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65" w:author="Author">
        <w:r w:rsidR="008D5305" w:rsidDel="009C0520">
          <w:rPr>
            <w:rFonts w:cs="Times New Roman"/>
          </w:rPr>
          <w:delText>0</w:delText>
        </w:r>
      </w:del>
      <w:ins w:id="66" w:author="Author">
        <w:del w:id="67" w:author="Author">
          <w:r w:rsidR="009C0520" w:rsidDel="00F46ED8">
            <w:rPr>
              <w:rFonts w:cs="Times New Roman"/>
            </w:rPr>
            <w:delText>2</w:delText>
          </w:r>
        </w:del>
      </w:ins>
      <w:del w:id="68" w:author="Author">
        <w:r w:rsidR="008D5305" w:rsidDel="00F46ED8">
          <w:rPr>
            <w:rFonts w:cs="Times New Roman"/>
          </w:rPr>
          <w:delText>.</w:delText>
        </w:r>
      </w:del>
      <w:r w:rsidR="003C6127">
        <w:rPr>
          <w:rFonts w:cs="Times New Roman"/>
        </w:rPr>
        <w:t>3</w:t>
      </w:r>
      <w:ins w:id="69" w:author="Author">
        <w:r w:rsidR="00F46ED8">
          <w:rPr>
            <w:rFonts w:cs="Times New Roman"/>
          </w:rPr>
          <w:t>.5</w:t>
        </w:r>
      </w:ins>
      <w:del w:id="70" w:author="Author">
        <w:r w:rsidR="008D5305" w:rsidDel="00F46ED8">
          <w:rPr>
            <w:rFonts w:cs="Times New Roman"/>
          </w:rPr>
          <w:delText xml:space="preserve"> </w:delText>
        </w:r>
      </w:del>
      <w:ins w:id="71" w:author="Author">
        <w:r w:rsidR="00F46ED8">
          <w:rPr>
            <w:rFonts w:cs="Times New Roman"/>
          </w:rPr>
          <w:t xml:space="preserve"> </w:t>
        </w:r>
        <w:r w:rsidR="004A6809">
          <w:rPr>
            <w:rFonts w:cs="Times New Roman"/>
          </w:rPr>
          <w:t xml:space="preserve">days </w:t>
        </w:r>
      </w:ins>
      <w:r w:rsidR="008D5305">
        <w:rPr>
          <w:rFonts w:cs="Times New Roman"/>
        </w:rPr>
        <w:t xml:space="preserve">and </w:t>
      </w:r>
      <w:del w:id="72" w:author="Author">
        <w:r w:rsidR="008D5305" w:rsidDel="00BB7D28">
          <w:rPr>
            <w:rFonts w:cs="Times New Roman"/>
          </w:rPr>
          <w:delText>2.</w:delText>
        </w:r>
        <w:r w:rsidR="003C6127" w:rsidDel="00BB7D28">
          <w:rPr>
            <w:rFonts w:cs="Times New Roman"/>
          </w:rPr>
          <w:delText>1</w:delText>
        </w:r>
      </w:del>
      <w:ins w:id="73" w:author="Author">
        <w:r w:rsidR="009C0520">
          <w:rPr>
            <w:rFonts w:cs="Times New Roman"/>
          </w:rPr>
          <w:t>0.5 d</w:t>
        </w:r>
        <w:r w:rsidR="002A6859">
          <w:rPr>
            <w:rFonts w:cs="Times New Roman"/>
          </w:rPr>
          <w:t>ay</w:t>
        </w:r>
      </w:ins>
      <w:del w:id="74" w:author="Author">
        <w:r w:rsidR="008D5305" w:rsidDel="00D1239B">
          <w:rPr>
            <w:rFonts w:cs="Times New Roman"/>
          </w:rPr>
          <w:delText xml:space="preserve"> </w:delText>
        </w:r>
      </w:del>
      <w:ins w:id="75" w:author="Author">
        <w:del w:id="76" w:author="Author">
          <w:r w:rsidR="00F4169A" w:rsidDel="00D1239B">
            <w:rPr>
              <w:rFonts w:cs="Times New Roman"/>
            </w:rPr>
            <w:delText xml:space="preserve">cell </w:delText>
          </w:r>
        </w:del>
      </w:ins>
      <w:del w:id="77" w:author="Author">
        <w:r w:rsidR="008D5305" w:rsidDel="00D1239B">
          <w:rPr>
            <w:rFonts w:cs="Times New Roman"/>
          </w:rPr>
          <w:delText>division per day</w:delText>
        </w:r>
      </w:del>
      <w:ins w:id="78" w:author="Author">
        <w:del w:id="79" w:author="Author">
          <w:r w:rsidR="001C2CE5" w:rsidDel="00D1239B">
            <w:rPr>
              <w:rFonts w:cs="Times New Roman"/>
            </w:rPr>
            <w:delText>d</w:delText>
          </w:r>
          <w:r w:rsidR="001C2CE5" w:rsidRPr="00801A94" w:rsidDel="00D1239B">
            <w:rPr>
              <w:rFonts w:cs="Times New Roman"/>
              <w:vertAlign w:val="superscript"/>
              <w:rPrChange w:id="80" w:author="Author">
                <w:rPr>
                  <w:rFonts w:cs="Times New Roman"/>
                </w:rPr>
              </w:rPrChange>
            </w:rPr>
            <w:delText>-1</w:delText>
          </w:r>
        </w:del>
      </w:ins>
      <w:r w:rsidR="008D5305">
        <w:rPr>
          <w:rFonts w:cs="Times New Roman"/>
        </w:rPr>
        <w:t>, respectively</w:t>
      </w:r>
      <w:ins w:id="81" w:author="Author">
        <w:r w:rsidR="009C0520">
          <w:rPr>
            <w:rFonts w:cs="Times New Roman"/>
          </w:rPr>
          <w:t>)</w:t>
        </w:r>
      </w:ins>
      <w:r w:rsidR="00927820">
        <w:rPr>
          <w:rFonts w:cs="Times New Roman"/>
        </w:rPr>
        <w:t>, with t</w:t>
      </w:r>
      <w:r w:rsidR="003746BA">
        <w:rPr>
          <w:rFonts w:cs="Times New Roman"/>
        </w:rPr>
        <w:t xml:space="preserve">he highest </w:t>
      </w:r>
      <w:del w:id="82"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7889A370"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83" w:author="Author">
        <w:r w:rsidR="00816599" w:rsidDel="00857715">
          <w:rPr>
            <w:rFonts w:cs="Times New Roman"/>
          </w:rPr>
          <w:delText xml:space="preserve">within the estuary </w:delText>
        </w:r>
      </w:del>
      <w:r w:rsidR="00D279E8">
        <w:rPr>
          <w:rFonts w:cs="Times New Roman"/>
        </w:rPr>
        <w:t xml:space="preserve">and </w:t>
      </w:r>
      <w:ins w:id="84"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w:t>
      </w:r>
      <w:ins w:id="85" w:author="Author">
        <w:r w:rsidR="00404C1C">
          <w:rPr>
            <w:rFonts w:cs="Times New Roman"/>
          </w:rPr>
          <w:t xml:space="preserve">strong </w:t>
        </w:r>
      </w:ins>
      <w:r w:rsidR="00816599">
        <w:rPr>
          <w:rFonts w:cs="Times New Roman"/>
        </w:rPr>
        <w:t>physical transport</w:t>
      </w:r>
      <w:ins w:id="86" w:author="Author">
        <w:r w:rsidR="00857715">
          <w:rPr>
            <w:rFonts w:cs="Times New Roman"/>
          </w:rPr>
          <w:t xml:space="preserve">, </w:t>
        </w:r>
        <w:r w:rsidR="0050029D">
          <w:rPr>
            <w:rFonts w:cs="Times New Roman"/>
          </w:rPr>
          <w:t xml:space="preserve">as the estuary is </w:t>
        </w:r>
        <w:r w:rsidR="00404C1C">
          <w:rPr>
            <w:rFonts w:cs="Times New Roman"/>
          </w:rPr>
          <w:t xml:space="preserve">typically </w:t>
        </w:r>
        <w:r w:rsidR="0050029D">
          <w:rPr>
            <w:rFonts w:cs="Times New Roman"/>
          </w:rPr>
          <w:t xml:space="preserve">characterized </w:t>
        </w:r>
        <w:r w:rsidR="00404C1C">
          <w:rPr>
            <w:rFonts w:cs="Times New Roman"/>
          </w:rPr>
          <w:t xml:space="preserve">as a fast flushing system with </w:t>
        </w:r>
        <w:r w:rsidR="0050029D">
          <w:rPr>
            <w:rFonts w:cs="Times New Roman"/>
          </w:rPr>
          <w:t xml:space="preserve">a tidal excursion of </w:t>
        </w:r>
        <w:r w:rsidR="00F451DC">
          <w:rPr>
            <w:rFonts w:cs="Times New Roman"/>
          </w:rPr>
          <w:t>2</w:t>
        </w:r>
        <w:r w:rsidR="0050029D">
          <w:rPr>
            <w:rFonts w:cs="Times New Roman"/>
          </w:rPr>
          <w:t xml:space="preserve">0 km </w:t>
        </w:r>
        <w:r w:rsidR="00404C1C">
          <w:rPr>
            <w:rFonts w:cs="Times New Roman"/>
          </w:rPr>
          <w:t xml:space="preserve">for </w:t>
        </w:r>
        <w:r w:rsidR="0050029D">
          <w:rPr>
            <w:rFonts w:cs="Times New Roman"/>
          </w:rPr>
          <w:t xml:space="preserve">an average estuarine outflow of </w:t>
        </w:r>
        <w:r w:rsidR="00404C1C">
          <w:rPr>
            <w:rFonts w:cs="Times New Roman"/>
          </w:rPr>
          <w:t>1</w:t>
        </w:r>
        <w:r w:rsidR="0050029D">
          <w:rPr>
            <w:rFonts w:cs="Times New Roman"/>
          </w:rPr>
          <w:t xml:space="preserve"> m s</w:t>
        </w:r>
        <w:r w:rsidR="0050029D" w:rsidRPr="00404C1C">
          <w:rPr>
            <w:rFonts w:cs="Times New Roman"/>
            <w:vertAlign w:val="superscript"/>
            <w:rPrChange w:id="87" w:author="Author">
              <w:rPr>
                <w:rFonts w:cs="Times New Roman"/>
              </w:rPr>
            </w:rPrChange>
          </w:rPr>
          <w:t>-1</w:t>
        </w:r>
        <w:r w:rsidR="0050029D">
          <w:rPr>
            <w:rFonts w:cs="Times New Roman"/>
          </w:rPr>
          <w:t xml:space="preserve"> (</w:t>
        </w:r>
        <w:r w:rsidR="00404C1C">
          <w:rPr>
            <w:rFonts w:cs="Times New Roman"/>
          </w:rPr>
          <w:t>Horner-Devine et al. 2009</w:t>
        </w:r>
        <w:r w:rsidR="0050029D">
          <w:rPr>
            <w:rFonts w:cs="Times New Roman"/>
          </w:rPr>
          <w:t xml:space="preserve">). </w:t>
        </w:r>
        <w:del w:id="88" w:author="Author">
          <w:r w:rsidR="00857715" w:rsidDel="0050029D">
            <w:rPr>
              <w:rFonts w:cs="Times New Roman"/>
            </w:rPr>
            <w:delText xml:space="preserve">as the estuary is typically characterized as a fast-flushing system with a tidal excursion on the order of 3 days </w:delText>
          </w:r>
          <w:r w:rsidR="00857715" w:rsidDel="00445BF8">
            <w:rPr>
              <w:rFonts w:cs="Times New Roman"/>
            </w:rPr>
            <w:delText>(Karma and Baptista 2016)</w:delText>
          </w:r>
        </w:del>
      </w:ins>
      <w:del w:id="89" w:author="Author">
        <w:r w:rsidR="00816599" w:rsidDel="00445BF8">
          <w:rPr>
            <w:rFonts w:cs="Times New Roman"/>
          </w:rPr>
          <w:delText>.</w:delText>
        </w:r>
      </w:del>
      <w:ins w:id="90" w:author="Author">
        <w:del w:id="91" w:author="Author">
          <w:r w:rsidR="00C03055" w:rsidDel="00404C1C">
            <w:rPr>
              <w:rFonts w:cs="Times New Roman"/>
            </w:rPr>
            <w:delText xml:space="preserve"> </w:delText>
          </w:r>
        </w:del>
      </w:ins>
      <w:r w:rsidR="00816599">
        <w:rPr>
          <w:rFonts w:cs="Times New Roman"/>
        </w:rPr>
        <w:t xml:space="preserve">Such variability in cell abundance over short time scales emphasizes the importance of continuous </w:t>
      </w:r>
      <w:bookmarkStart w:id="92" w:name="_GoBack"/>
      <w:bookmarkEnd w:id="92"/>
      <w:r w:rsidR="00816599">
        <w:rPr>
          <w:rFonts w:cs="Times New Roman"/>
        </w:rPr>
        <w:t>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93"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235AD4">
        <w:rPr>
          <w:rFonts w:cs="Times New Roman"/>
        </w:rPr>
        <w:t xml:space="preserve"> concentrations</w:t>
      </w:r>
      <w:proofErr w:type="gramEnd"/>
      <w:r w:rsidR="00235AD4">
        <w:rPr>
          <w:rFonts w:cs="Times New Roman"/>
        </w:rPr>
        <w:t xml:space="preserve">,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0A94082D"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del w:id="94" w:author="Author">
        <w:r w:rsidR="000B1E7D" w:rsidDel="0059780D">
          <w:rPr>
            <w:rFonts w:cs="Times New Roman"/>
            <w:bCs/>
          </w:rPr>
          <w:delText>(</w:delText>
        </w:r>
        <w:r w:rsidR="000B1E7D" w:rsidDel="0059780D">
          <w:rPr>
            <w:rFonts w:cs="Times New Roman"/>
          </w:rPr>
          <w:delText>R = 0.55 and 0.66, p &lt; 0.05, for DIN and DIP, respectively</w:delText>
        </w:r>
        <w:r w:rsidR="000B1E7D" w:rsidDel="0059780D">
          <w:rPr>
            <w:rFonts w:cs="Times New Roman"/>
            <w:bCs/>
          </w:rPr>
          <w:delText xml:space="preserve">) </w:delText>
        </w:r>
      </w:del>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95" w:author="Author">
        <w:r w:rsidR="00B27D96">
          <w:rPr>
            <w:rFonts w:eastAsia="Calibri" w:cs="Times New Roman"/>
          </w:rPr>
          <w:t xml:space="preserve">and </w:t>
        </w:r>
      </w:ins>
      <w:del w:id="96"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97" w:author="Author">
        <w:del w:id="98"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99"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100"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 xml:space="preserve">before </w:t>
      </w:r>
      <w:r w:rsidR="003C54C0">
        <w:rPr>
          <w:rFonts w:eastAsia="Calibri" w:cs="Times New Roman"/>
        </w:rPr>
        <w:lastRenderedPageBreak/>
        <w:t>the start of the survey</w:t>
      </w:r>
      <w:r w:rsidR="00537FB1">
        <w:rPr>
          <w:rFonts w:eastAsia="Calibri" w:cs="Times New Roman"/>
        </w:rPr>
        <w:t xml:space="preserve"> (</w:t>
      </w:r>
      <w:r w:rsidR="00537FB1" w:rsidRPr="00537FB1">
        <w:rPr>
          <w:rFonts w:eastAsia="Calibri" w:cs="Times New Roman"/>
          <w:b/>
        </w:rPr>
        <w:t>Fig. 1</w:t>
      </w:r>
      <w:ins w:id="101"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102" w:author="Author">
        <w:r w:rsidR="001905FB" w:rsidDel="0045470B">
          <w:rPr>
            <w:rFonts w:eastAsia="Calibri" w:cs="Times New Roman"/>
          </w:rPr>
          <w:delText xml:space="preserve">concentrations </w:delText>
        </w:r>
      </w:del>
      <w:ins w:id="103"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104"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proofErr w:type="spellStart"/>
        <w:r w:rsidR="00340DBC">
          <w:rPr>
            <w:rFonts w:eastAsiaTheme="minorEastAsia" w:cs="Times New Roman"/>
            <w:color w:val="auto"/>
            <w:lang w:eastAsia="en-US" w:bidi="ar-SA"/>
          </w:rPr>
          <w:t>Herfort</w:t>
        </w:r>
        <w:proofErr w:type="spellEnd"/>
        <w:r w:rsidR="00340DBC">
          <w:rPr>
            <w:rFonts w:eastAsiaTheme="minorEastAsia" w:cs="Times New Roman"/>
            <w:color w:val="auto"/>
            <w:lang w:eastAsia="en-US" w:bidi="ar-SA"/>
          </w:rPr>
          <w:t xml:space="preserve">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proofErr w:type="gramStart"/>
      <w:r w:rsidR="00622416">
        <w:rPr>
          <w:rFonts w:cs="Times New Roman"/>
        </w:rPr>
        <w:t>similar</w:t>
      </w:r>
      <w:r w:rsidR="000A6D6E">
        <w:rPr>
          <w:rFonts w:cs="Times New Roman"/>
        </w:rPr>
        <w:t xml:space="preserve"> to</w:t>
      </w:r>
      <w:proofErr w:type="gramEnd"/>
      <w:r w:rsidR="000A6D6E">
        <w:rPr>
          <w:rFonts w:cs="Times New Roman"/>
        </w:rPr>
        <w:t xml:space="preserve">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2776CBD"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105" w:author="Author">
        <w:r w:rsidR="00C31FD2">
          <w:rPr>
            <w:rFonts w:cs="Times New Roman"/>
          </w:rPr>
          <w:t>The</w:t>
        </w:r>
        <w:r w:rsidR="00907BBE">
          <w:rPr>
            <w:rFonts w:cs="Times New Roman"/>
          </w:rPr>
          <w:t xml:space="preserve"> growth of the </w:t>
        </w:r>
        <w:r w:rsidR="00907BBE" w:rsidRPr="009F2FFD">
          <w:rPr>
            <w:rFonts w:cs="Times New Roman"/>
            <w:i/>
            <w:rPrChange w:id="106"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107" w:author="Author">
          <w:r w:rsidR="00907BBE" w:rsidDel="00C31FD2">
            <w:rPr>
              <w:rFonts w:cs="Times New Roman"/>
            </w:rPr>
            <w:delText>lso</w:delText>
          </w:r>
        </w:del>
        <w:r w:rsidR="00907BBE">
          <w:rPr>
            <w:rFonts w:cs="Times New Roman"/>
          </w:rPr>
          <w:t xml:space="preserve"> be sustained by the</w:t>
        </w:r>
      </w:ins>
      <w:del w:id="108"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109"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110"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111"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w:t>
        </w:r>
        <w:proofErr w:type="spellStart"/>
        <w:r w:rsidR="009F2FFD">
          <w:rPr>
            <w:rFonts w:cs="Times New Roman"/>
          </w:rPr>
          <w:t>Qiu</w:t>
        </w:r>
        <w:proofErr w:type="spellEnd"/>
        <w:r w:rsidR="009F2FFD">
          <w:rPr>
            <w:rFonts w:cs="Times New Roman"/>
          </w:rPr>
          <w:t xml:space="preserve">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112" w:author="Author">
        <w:r w:rsidR="00061D7C" w:rsidDel="008449C0">
          <w:rPr>
            <w:rFonts w:cs="Times New Roman"/>
          </w:rPr>
          <w:delText>It is clear that, w</w:delText>
        </w:r>
      </w:del>
      <w:ins w:id="113"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w:t>
      </w:r>
      <w:ins w:id="114" w:author="Author">
        <w:r w:rsidR="00017BD5">
          <w:rPr>
            <w:rFonts w:cs="Times New Roman"/>
          </w:rPr>
          <w:t xml:space="preserve">free-living </w:t>
        </w:r>
      </w:ins>
      <w:r w:rsidR="00061D7C">
        <w:rPr>
          <w:rFonts w:cs="Times New Roman"/>
        </w:rPr>
        <w:t xml:space="preserve">cryptophyte </w:t>
      </w:r>
      <w:ins w:id="115" w:author="Author">
        <w:r w:rsidR="00017BD5">
          <w:rPr>
            <w:rFonts w:cs="Times New Roman"/>
          </w:rPr>
          <w:t xml:space="preserve">may </w:t>
        </w:r>
      </w:ins>
      <w:r w:rsidR="00061D7C">
        <w:rPr>
          <w:rFonts w:cs="Times New Roman"/>
        </w:rPr>
        <w:t>play</w:t>
      </w:r>
      <w:del w:id="116" w:author="Author">
        <w:r w:rsidR="00061D7C" w:rsidDel="00017BD5">
          <w:rPr>
            <w:rFonts w:cs="Times New Roman"/>
          </w:rPr>
          <w:delText>s</w:delText>
        </w:r>
      </w:del>
      <w:r w:rsidR="00061D7C">
        <w:rPr>
          <w:rFonts w:cs="Times New Roman"/>
        </w:rPr>
        <w:t xml:space="preserve"> a significant </w:t>
      </w:r>
      <w:r w:rsidR="00061D7C">
        <w:rPr>
          <w:rFonts w:cs="Times New Roman"/>
        </w:rPr>
        <w:lastRenderedPageBreak/>
        <w:t xml:space="preserve">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117" w:author="Author">
        <w:r w:rsidR="008449C0">
          <w:rPr>
            <w:rFonts w:cs="Times New Roman"/>
          </w:rPr>
          <w:t xml:space="preserve">it is very likely that </w:t>
        </w:r>
      </w:ins>
      <w:r w:rsidR="00061D7C">
        <w:rPr>
          <w:rFonts w:cs="Times New Roman"/>
        </w:rPr>
        <w:t>the unique interaction</w:t>
      </w:r>
      <w:del w:id="118"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119" w:author="Author">
        <w:r w:rsidR="0055317F">
          <w:rPr>
            <w:rFonts w:cs="Times New Roman"/>
          </w:rPr>
          <w:t xml:space="preserve">contributed to </w:t>
        </w:r>
      </w:ins>
      <w:del w:id="120"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w:t>
      </w:r>
      <w:proofErr w:type="spellStart"/>
      <w:r w:rsidR="00235AD4">
        <w:rPr>
          <w:rFonts w:cs="Times New Roman"/>
          <w:bCs/>
        </w:rPr>
        <w:t>Riseman</w:t>
      </w:r>
      <w:proofErr w:type="spellEnd"/>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1B1535">
        <w:rPr>
          <w:rFonts w:eastAsiaTheme="minorEastAsia" w:cs="Times New Roman"/>
          <w:i/>
          <w:color w:val="auto"/>
          <w:lang w:eastAsia="en-US" w:bidi="ar-SA"/>
          <w:rPrChange w:id="121" w:author="Author">
            <w:rPr>
              <w:rFonts w:eastAsiaTheme="minorEastAsia" w:cs="Times New Roman"/>
              <w:color w:val="auto"/>
              <w:lang w:eastAsia="en-US" w:bidi="ar-SA"/>
            </w:rPr>
          </w:rPrChange>
        </w:rPr>
        <w:t xml:space="preserve">Deep-Sea Res. Oceanogr. Abstr. </w:t>
      </w:r>
      <w:r w:rsidR="00A56CA7" w:rsidRPr="00D124D5">
        <w:rPr>
          <w:rFonts w:eastAsiaTheme="minorEastAsia" w:cs="Times New Roman"/>
          <w:b/>
          <w:color w:val="auto"/>
          <w:lang w:eastAsia="en-US" w:bidi="ar-SA"/>
          <w:rPrChange w:id="122" w:author="Author">
            <w:rPr>
              <w:rFonts w:eastAsiaTheme="minorEastAsia" w:cs="Times New Roman"/>
              <w:color w:val="auto"/>
              <w:lang w:eastAsia="en-US" w:bidi="ar-SA"/>
            </w:rPr>
          </w:rPrChange>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6E83B193"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ins w:id="123" w:author="Author">
        <w:r w:rsidR="001B1535">
          <w:rPr>
            <w:rFonts w:eastAsiaTheme="minorEastAsia" w:cs="Times New Roman"/>
            <w:color w:val="auto"/>
            <w:lang w:eastAsia="en-US" w:bidi="ar-SA"/>
          </w:rPr>
          <w:t xml:space="preserve">Riseman, S. F., Needoba, J. A., Maier, D., Turner, P. J., Kärnä, T., </w:t>
        </w:r>
      </w:ins>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 xml:space="preserve">(2015) Infrastructure for collaborative science and societal applications in the Columbia River estuary. </w:t>
      </w:r>
      <w:r w:rsidRPr="001B1535">
        <w:rPr>
          <w:rFonts w:eastAsiaTheme="minorEastAsia" w:cs="Times New Roman"/>
          <w:i/>
          <w:color w:val="auto"/>
          <w:lang w:eastAsia="en-US" w:bidi="ar-SA"/>
          <w:rPrChange w:id="124" w:author="Author">
            <w:rPr>
              <w:rFonts w:eastAsiaTheme="minorEastAsia" w:cs="Times New Roman"/>
              <w:color w:val="auto"/>
              <w:lang w:eastAsia="en-US" w:bidi="ar-SA"/>
            </w:rPr>
          </w:rPrChange>
        </w:rPr>
        <w:t>Front</w:t>
      </w:r>
      <w:r w:rsidR="00500885" w:rsidRPr="001B1535">
        <w:rPr>
          <w:rFonts w:eastAsiaTheme="minorEastAsia" w:cs="Times New Roman"/>
          <w:i/>
          <w:color w:val="auto"/>
          <w:lang w:eastAsia="en-US" w:bidi="ar-SA"/>
          <w:rPrChange w:id="12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26" w:author="Author">
            <w:rPr>
              <w:rFonts w:eastAsiaTheme="minorEastAsia" w:cs="Times New Roman"/>
              <w:color w:val="auto"/>
              <w:lang w:eastAsia="en-US" w:bidi="ar-SA"/>
            </w:rPr>
          </w:rPrChange>
        </w:rPr>
        <w:t xml:space="preserve"> Earth Sci</w:t>
      </w:r>
      <w:r w:rsidR="00500885" w:rsidRPr="001B1535">
        <w:rPr>
          <w:rFonts w:eastAsiaTheme="minorEastAsia" w:cs="Times New Roman"/>
          <w:i/>
          <w:color w:val="auto"/>
          <w:lang w:eastAsia="en-US" w:bidi="ar-SA"/>
          <w:rPrChange w:id="127" w:author="Author">
            <w:rPr>
              <w:rFonts w:eastAsiaTheme="minorEastAsia" w:cs="Times New Roman"/>
              <w:color w:val="auto"/>
              <w:lang w:eastAsia="en-US" w:bidi="ar-SA"/>
            </w:rPr>
          </w:rPrChange>
        </w:rPr>
        <w:t>.</w:t>
      </w:r>
      <w:r w:rsidR="00500885">
        <w:rPr>
          <w:rFonts w:eastAsiaTheme="minorEastAsia" w:cs="Times New Roman"/>
          <w:color w:val="auto"/>
          <w:lang w:eastAsia="en-US" w:bidi="ar-SA"/>
        </w:rPr>
        <w:t xml:space="preserve"> </w:t>
      </w:r>
      <w:r w:rsidR="007D3FAC" w:rsidRPr="00D124D5">
        <w:rPr>
          <w:rFonts w:eastAsiaTheme="minorEastAsia" w:cs="Times New Roman"/>
          <w:b/>
          <w:color w:val="auto"/>
          <w:lang w:eastAsia="en-US" w:bidi="ar-SA"/>
          <w:rPrChange w:id="128" w:author="Author">
            <w:rPr>
              <w:rFonts w:eastAsiaTheme="minorEastAsia" w:cs="Times New Roman"/>
              <w:color w:val="auto"/>
              <w:lang w:eastAsia="en-US" w:bidi="ar-SA"/>
            </w:rPr>
          </w:rPrChange>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035DBB1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id="129" w:author="Author">
        <w:r w:rsidR="00427344">
          <w:rPr>
            <w:rFonts w:eastAsiaTheme="minorEastAsia" w:cs="Times New Roman"/>
            <w:color w:val="auto"/>
            <w:lang w:eastAsia="en-US" w:bidi="ar-SA"/>
          </w:rPr>
          <w:t>Millie, D., and Schofield, O</w:t>
        </w:r>
      </w:ins>
      <w:del w:id="130" w:author="Author">
        <w:r w:rsidR="00500885" w:rsidRPr="007D3FAC" w:rsidDel="00BE1BE5">
          <w:rPr>
            <w:rFonts w:eastAsiaTheme="minorEastAsia" w:cs="Times New Roman"/>
            <w:i/>
            <w:color w:val="auto"/>
            <w:lang w:eastAsia="en-US" w:bidi="ar-SA"/>
          </w:rPr>
          <w:delText>et al</w:delText>
        </w:r>
      </w:del>
      <w:r w:rsidR="00500885" w:rsidRPr="007D3FAC">
        <w:rPr>
          <w:rFonts w:eastAsiaTheme="minorEastAsia" w:cs="Times New Roman"/>
          <w:i/>
          <w:color w:val="auto"/>
          <w:lang w:eastAsia="en-US" w:bidi="ar-SA"/>
        </w:rPr>
        <w:t>.</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sidRPr="001B1535">
        <w:rPr>
          <w:rFonts w:eastAsiaTheme="minorEastAsia" w:cs="Times New Roman"/>
          <w:i/>
          <w:color w:val="auto"/>
          <w:lang w:eastAsia="en-US" w:bidi="ar-SA"/>
          <w:rPrChange w:id="131" w:author="Author">
            <w:rPr>
              <w:rFonts w:eastAsiaTheme="minorEastAsia" w:cs="Times New Roman"/>
              <w:color w:val="auto"/>
              <w:lang w:eastAsia="en-US" w:bidi="ar-SA"/>
            </w:rPr>
          </w:rPrChange>
        </w:rPr>
        <w:t>J. Geophys. Res.: Oceans</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32" w:author="Author">
            <w:rPr>
              <w:rFonts w:eastAsiaTheme="minorEastAsia" w:cs="Times New Roman"/>
              <w:color w:val="auto"/>
              <w:lang w:eastAsia="en-US" w:bidi="ar-SA"/>
            </w:rPr>
          </w:rPrChange>
        </w:rPr>
        <w:t>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w:t>
      </w:r>
      <w:r w:rsidRPr="001B1535">
        <w:rPr>
          <w:rFonts w:eastAsiaTheme="minorEastAsia" w:cs="Times New Roman"/>
          <w:i/>
          <w:color w:val="auto"/>
          <w:lang w:eastAsia="en-US" w:bidi="ar-SA"/>
          <w:rPrChange w:id="133" w:author="Author">
            <w:rPr>
              <w:rFonts w:eastAsiaTheme="minorEastAsia" w:cs="Times New Roman"/>
              <w:color w:val="auto"/>
              <w:lang w:eastAsia="en-US" w:bidi="ar-SA"/>
            </w:rPr>
          </w:rPrChange>
        </w:rPr>
        <w:t>Ma</w:t>
      </w:r>
      <w:r w:rsidR="00500885" w:rsidRPr="001B1535">
        <w:rPr>
          <w:rFonts w:eastAsiaTheme="minorEastAsia" w:cs="Times New Roman"/>
          <w:i/>
          <w:color w:val="auto"/>
          <w:lang w:eastAsia="en-US" w:bidi="ar-SA"/>
          <w:rPrChange w:id="134" w:author="Author">
            <w:rPr>
              <w:rFonts w:eastAsiaTheme="minorEastAsia" w:cs="Times New Roman"/>
              <w:color w:val="auto"/>
              <w:lang w:eastAsia="en-US" w:bidi="ar-SA"/>
            </w:rPr>
          </w:rPrChange>
        </w:rPr>
        <w:t>r.</w:t>
      </w:r>
      <w:r w:rsidRPr="001B1535">
        <w:rPr>
          <w:rFonts w:eastAsiaTheme="minorEastAsia" w:cs="Times New Roman"/>
          <w:i/>
          <w:color w:val="auto"/>
          <w:lang w:eastAsia="en-US" w:bidi="ar-SA"/>
          <w:rPrChange w:id="135" w:author="Author">
            <w:rPr>
              <w:rFonts w:eastAsiaTheme="minorEastAsia" w:cs="Times New Roman"/>
              <w:color w:val="auto"/>
              <w:lang w:eastAsia="en-US" w:bidi="ar-SA"/>
            </w:rPr>
          </w:rPrChange>
        </w:rPr>
        <w:t xml:space="preserve"> Eco</w:t>
      </w:r>
      <w:r w:rsidR="00500885" w:rsidRPr="001B1535">
        <w:rPr>
          <w:rFonts w:eastAsiaTheme="minorEastAsia" w:cs="Times New Roman"/>
          <w:i/>
          <w:color w:val="auto"/>
          <w:lang w:eastAsia="en-US" w:bidi="ar-SA"/>
          <w:rPrChange w:id="136"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37" w:author="Author">
            <w:rPr>
              <w:rFonts w:eastAsiaTheme="minorEastAsia" w:cs="Times New Roman"/>
              <w:color w:val="auto"/>
              <w:lang w:eastAsia="en-US" w:bidi="ar-SA"/>
            </w:rPr>
          </w:rPrChange>
        </w:rPr>
        <w:t xml:space="preserve"> Prog</w:t>
      </w:r>
      <w:r w:rsidR="00500885" w:rsidRPr="001B1535">
        <w:rPr>
          <w:rFonts w:eastAsiaTheme="minorEastAsia" w:cs="Times New Roman"/>
          <w:i/>
          <w:color w:val="auto"/>
          <w:lang w:eastAsia="en-US" w:bidi="ar-SA"/>
          <w:rPrChange w:id="138"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39" w:author="Author">
            <w:rPr>
              <w:rFonts w:eastAsiaTheme="minorEastAsia" w:cs="Times New Roman"/>
              <w:color w:val="auto"/>
              <w:lang w:eastAsia="en-US" w:bidi="ar-SA"/>
            </w:rPr>
          </w:rPrChange>
        </w:rPr>
        <w:t xml:space="preserve"> Ser</w:t>
      </w:r>
      <w:r w:rsidR="00500885" w:rsidRPr="001B1535">
        <w:rPr>
          <w:rFonts w:eastAsiaTheme="minorEastAsia" w:cs="Times New Roman"/>
          <w:i/>
          <w:color w:val="auto"/>
          <w:lang w:eastAsia="en-US" w:bidi="ar-SA"/>
          <w:rPrChange w:id="140"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41" w:author="Author">
            <w:rPr>
              <w:rFonts w:eastAsiaTheme="minorEastAsia" w:cs="Times New Roman"/>
              <w:color w:val="auto"/>
              <w:lang w:eastAsia="en-US" w:bidi="ar-SA"/>
            </w:rPr>
          </w:rPrChange>
        </w:rPr>
        <w:t>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5818195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w:t>
      </w:r>
      <w:del w:id="142" w:author="Author">
        <w:r w:rsidDel="00427344">
          <w:rPr>
            <w:rFonts w:eastAsiaTheme="minorEastAsia" w:cs="Times New Roman"/>
            <w:color w:val="auto"/>
            <w:lang w:eastAsia="en-US" w:bidi="ar-SA"/>
          </w:rPr>
          <w:delText xml:space="preserve"> </w:delText>
        </w:r>
      </w:del>
      <w:ins w:id="143" w:author="Author">
        <w:r w:rsidR="00427344">
          <w:rPr>
            <w:rFonts w:eastAsiaTheme="minorEastAsia" w:cs="Times New Roman"/>
            <w:color w:val="auto"/>
            <w:lang w:eastAsia="en-US" w:bidi="ar-SA"/>
          </w:rPr>
          <w:t xml:space="preserve"> Wilkin, M., and Seaton, C</w:t>
        </w:r>
      </w:ins>
      <w:del w:id="144" w:author="Author">
        <w:r w:rsidR="00500885" w:rsidRPr="00427344" w:rsidDel="00427344">
          <w:rPr>
            <w:rFonts w:eastAsiaTheme="minorEastAsia" w:cs="Times New Roman"/>
            <w:color w:val="auto"/>
            <w:lang w:eastAsia="en-US" w:bidi="ar-SA"/>
            <w:rPrChange w:id="145" w:author="Author">
              <w:rPr>
                <w:rFonts w:eastAsiaTheme="minorEastAsia" w:cs="Times New Roman"/>
                <w:i/>
                <w:color w:val="auto"/>
                <w:lang w:eastAsia="en-US" w:bidi="ar-SA"/>
              </w:rPr>
            </w:rPrChange>
          </w:rPr>
          <w:delText>et al</w:delText>
        </w:r>
      </w:del>
      <w:r w:rsidR="00500885" w:rsidRPr="007D3FAC">
        <w:rPr>
          <w:rFonts w:eastAsiaTheme="minorEastAsia" w:cs="Times New Roman"/>
          <w:i/>
          <w:color w:val="auto"/>
          <w:lang w:eastAsia="en-US" w:bidi="ar-SA"/>
        </w:rPr>
        <w:t>.</w:t>
      </w:r>
      <w:r>
        <w:rPr>
          <w:rFonts w:eastAsiaTheme="minorEastAsia" w:cs="Times New Roman"/>
          <w:color w:val="auto"/>
          <w:lang w:eastAsia="en-US" w:bidi="ar-SA"/>
        </w:rPr>
        <w:t xml:space="preserve"> (2008) Seasonal variability and estuary-shelf interactions in circulation dynamics of a river- dominated estuary. </w:t>
      </w:r>
      <w:r w:rsidRPr="001B1535">
        <w:rPr>
          <w:rFonts w:eastAsiaTheme="minorEastAsia" w:cs="Times New Roman"/>
          <w:i/>
          <w:color w:val="auto"/>
          <w:lang w:eastAsia="en-US" w:bidi="ar-SA"/>
          <w:rPrChange w:id="146" w:author="Author">
            <w:rPr>
              <w:rFonts w:eastAsiaTheme="minorEastAsia" w:cs="Times New Roman"/>
              <w:color w:val="auto"/>
              <w:lang w:eastAsia="en-US" w:bidi="ar-SA"/>
            </w:rPr>
          </w:rPrChange>
        </w:rPr>
        <w:t>Estuaries Coasts</w:t>
      </w:r>
      <w:r w:rsidR="00500885" w:rsidRPr="001B1535">
        <w:rPr>
          <w:rFonts w:eastAsiaTheme="minorEastAsia" w:cs="Times New Roman"/>
          <w:i/>
          <w:color w:val="auto"/>
          <w:lang w:eastAsia="en-US" w:bidi="ar-SA"/>
          <w:rPrChange w:id="147"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48" w:author="Author">
            <w:rPr>
              <w:rFonts w:eastAsiaTheme="minorEastAsia" w:cs="Times New Roman"/>
              <w:color w:val="auto"/>
              <w:lang w:eastAsia="en-US" w:bidi="ar-SA"/>
            </w:rPr>
          </w:rPrChange>
        </w:rPr>
        <w:t>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sidRPr="001B1535">
        <w:rPr>
          <w:rFonts w:eastAsiaTheme="minorEastAsia" w:cs="Times New Roman"/>
          <w:i/>
          <w:color w:val="auto"/>
          <w:lang w:eastAsia="en-US" w:bidi="ar-SA"/>
          <w:rPrChange w:id="149" w:author="Author">
            <w:rPr>
              <w:rFonts w:eastAsiaTheme="minorEastAsia" w:cs="Times New Roman"/>
              <w:color w:val="auto"/>
              <w:lang w:eastAsia="en-US" w:bidi="ar-SA"/>
            </w:rPr>
          </w:rPrChange>
        </w:rPr>
        <w:t>Mar. Eco.: Prog. Ser.</w:t>
      </w:r>
      <w:r w:rsidRPr="001B1535">
        <w:rPr>
          <w:rFonts w:eastAsiaTheme="minorEastAsia" w:cs="Times New Roman"/>
          <w:i/>
          <w:color w:val="auto"/>
          <w:lang w:eastAsia="en-US" w:bidi="ar-SA"/>
          <w:rPrChange w:id="150" w:author="Author">
            <w:rPr>
              <w:rFonts w:eastAsiaTheme="minorEastAsia" w:cs="Times New Roman"/>
              <w:color w:val="auto"/>
              <w:lang w:eastAsia="en-US" w:bidi="ar-SA"/>
            </w:rPr>
          </w:rPrChange>
        </w:rPr>
        <w:t xml:space="preserve"> </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51" w:author="Author">
            <w:rPr>
              <w:rFonts w:eastAsiaTheme="minorEastAsia" w:cs="Times New Roman"/>
              <w:color w:val="auto"/>
              <w:lang w:eastAsia="en-US" w:bidi="ar-SA"/>
            </w:rPr>
          </w:rPrChange>
        </w:rPr>
        <w:t>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 xml:space="preserve">verwhelms seasonal patterns in bacterioplankton communities across a river to ocean gradient. </w:t>
      </w:r>
      <w:r w:rsidR="00BD500E" w:rsidRPr="001B1535">
        <w:rPr>
          <w:rFonts w:cs="Times New Roman"/>
          <w:i/>
          <w:rPrChange w:id="152" w:author="Author">
            <w:rPr>
              <w:rFonts w:cs="Times New Roman"/>
            </w:rPr>
          </w:rPrChange>
        </w:rPr>
        <w:lastRenderedPageBreak/>
        <w:t xml:space="preserve">ISME J. </w:t>
      </w:r>
      <w:r w:rsidR="00BD500E" w:rsidRPr="001B1535">
        <w:rPr>
          <w:rFonts w:cs="Times New Roman"/>
          <w:b/>
          <w:rPrChange w:id="153" w:author="Author">
            <w:rPr>
              <w:rFonts w:cs="Times New Roman"/>
            </w:rPr>
          </w:rPrChange>
        </w:rPr>
        <w:t>6</w:t>
      </w:r>
      <w:r w:rsidR="00BD500E">
        <w:rPr>
          <w:rFonts w:cs="Times New Roman"/>
        </w:rPr>
        <w:t>,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w:t>
      </w:r>
      <w:r w:rsidRPr="001B1535">
        <w:rPr>
          <w:rFonts w:eastAsiaTheme="minorEastAsia" w:cs="Times New Roman"/>
          <w:i/>
          <w:color w:val="auto"/>
          <w:lang w:eastAsia="en-US" w:bidi="ar-SA"/>
          <w:rPrChange w:id="154" w:author="Author">
            <w:rPr>
              <w:rFonts w:eastAsiaTheme="minorEastAsia" w:cs="Times New Roman"/>
              <w:color w:val="auto"/>
              <w:lang w:eastAsia="en-US" w:bidi="ar-SA"/>
            </w:rPr>
          </w:rPrChange>
        </w:rPr>
        <w:t>J Eukaryotic Microbiol</w:t>
      </w:r>
      <w:r w:rsidR="00747652" w:rsidRPr="001B1535">
        <w:rPr>
          <w:rFonts w:eastAsiaTheme="minorEastAsia" w:cs="Times New Roman"/>
          <w:i/>
          <w:color w:val="auto"/>
          <w:lang w:eastAsia="en-US" w:bidi="ar-SA"/>
          <w:rPrChange w:id="155"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56" w:author="Author">
            <w:rPr>
              <w:rFonts w:eastAsiaTheme="minorEastAsia" w:cs="Times New Roman"/>
              <w:color w:val="auto"/>
              <w:lang w:eastAsia="en-US" w:bidi="ar-SA"/>
            </w:rPr>
          </w:rPrChange>
        </w:rPr>
        <w:t>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w:t>
      </w:r>
      <w:r w:rsidRPr="001B1535">
        <w:rPr>
          <w:rFonts w:eastAsiaTheme="minorEastAsia" w:cs="Times New Roman"/>
          <w:i/>
          <w:color w:val="auto"/>
          <w:lang w:eastAsia="en-US" w:bidi="ar-SA"/>
          <w:rPrChange w:id="157" w:author="Author">
            <w:rPr>
              <w:rFonts w:eastAsiaTheme="minorEastAsia" w:cs="Times New Roman"/>
              <w:color w:val="auto"/>
              <w:lang w:eastAsia="en-US" w:bidi="ar-SA"/>
            </w:rPr>
          </w:rPrChange>
        </w:rPr>
        <w:t>Mar</w:t>
      </w:r>
      <w:r w:rsidR="00C97CBC" w:rsidRPr="001B1535">
        <w:rPr>
          <w:rFonts w:eastAsiaTheme="minorEastAsia" w:cs="Times New Roman"/>
          <w:i/>
          <w:color w:val="auto"/>
          <w:lang w:eastAsia="en-US" w:bidi="ar-SA"/>
          <w:rPrChange w:id="158"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59" w:author="Author">
            <w:rPr>
              <w:rFonts w:eastAsiaTheme="minorEastAsia" w:cs="Times New Roman"/>
              <w:color w:val="auto"/>
              <w:lang w:eastAsia="en-US" w:bidi="ar-SA"/>
            </w:rPr>
          </w:rPrChange>
        </w:rPr>
        <w:t xml:space="preserve"> Biol</w:t>
      </w:r>
      <w:r w:rsidR="00C97CBC" w:rsidRPr="001B1535">
        <w:rPr>
          <w:rFonts w:eastAsiaTheme="minorEastAsia" w:cs="Times New Roman"/>
          <w:i/>
          <w:color w:val="auto"/>
          <w:lang w:eastAsia="en-US" w:bidi="ar-SA"/>
          <w:rPrChange w:id="16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61" w:author="Author">
            <w:rPr>
              <w:rFonts w:eastAsiaTheme="minorEastAsia" w:cs="Times New Roman"/>
              <w:color w:val="auto"/>
              <w:lang w:eastAsia="en-US" w:bidi="ar-SA"/>
            </w:rPr>
          </w:rPrChange>
        </w:rPr>
        <w:t xml:space="preserve"> Re</w:t>
      </w:r>
      <w:r w:rsidR="00C97CBC" w:rsidRPr="001B1535">
        <w:rPr>
          <w:rFonts w:eastAsiaTheme="minorEastAsia" w:cs="Times New Roman"/>
          <w:i/>
          <w:color w:val="auto"/>
          <w:lang w:eastAsia="en-US" w:bidi="ar-SA"/>
          <w:rPrChange w:id="162" w:author="Author">
            <w:rPr>
              <w:rFonts w:eastAsiaTheme="minorEastAsia" w:cs="Times New Roman"/>
              <w:color w:val="auto"/>
              <w:lang w:eastAsia="en-US" w:bidi="ar-SA"/>
            </w:rPr>
          </w:rPrChange>
        </w:rPr>
        <w:t>s</w:t>
      </w:r>
      <w:r w:rsidR="00C0187D" w:rsidRPr="001B1535">
        <w:rPr>
          <w:rFonts w:eastAsiaTheme="minorEastAsia" w:cs="Times New Roman"/>
          <w:i/>
          <w:color w:val="auto"/>
          <w:lang w:eastAsia="en-US" w:bidi="ar-SA"/>
          <w:rPrChange w:id="163"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64" w:author="Author">
            <w:rPr>
              <w:rFonts w:eastAsiaTheme="minorEastAsia" w:cs="Times New Roman"/>
              <w:color w:val="auto"/>
              <w:lang w:eastAsia="en-US" w:bidi="ar-SA"/>
            </w:rPr>
          </w:rPrChange>
        </w:rPr>
        <w:t>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163BAC9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65" w:author="Author">
        <w:r w:rsidR="00427344">
          <w:rPr>
            <w:rFonts w:eastAsiaTheme="minorEastAsia" w:cs="Times New Roman"/>
            <w:color w:val="auto"/>
            <w:lang w:eastAsia="en-US" w:bidi="ar-SA"/>
          </w:rPr>
          <w:t xml:space="preserve">Futrell, S., and Zuber, P. </w:t>
        </w:r>
      </w:ins>
      <w:del w:id="166" w:author="Author">
        <w:r w:rsidR="00C97CBC" w:rsidRPr="007D3FAC" w:rsidDel="00427344">
          <w:rPr>
            <w:rFonts w:eastAsiaTheme="minorEastAsia" w:cs="Times New Roman"/>
            <w:i/>
            <w:color w:val="auto"/>
            <w:lang w:eastAsia="en-US" w:bidi="ar-SA"/>
          </w:rPr>
          <w:delText>et al</w:delText>
        </w:r>
        <w:r w:rsidR="00C97CBC" w:rsidDel="00427344">
          <w:rPr>
            <w:rFonts w:eastAsiaTheme="minorEastAsia" w:cs="Times New Roman"/>
            <w:color w:val="auto"/>
            <w:lang w:eastAsia="en-US" w:bidi="ar-SA"/>
          </w:rPr>
          <w:delText>.</w:delText>
        </w:r>
        <w:r w:rsidDel="00427344">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(2011) Myrionecta rubra (Mesodinium rubrum) bloom initiation in the Columbia River estuary. </w:t>
      </w:r>
      <w:r w:rsidRPr="001B1535">
        <w:rPr>
          <w:rFonts w:eastAsiaTheme="minorEastAsia" w:cs="Times New Roman"/>
          <w:i/>
          <w:color w:val="auto"/>
          <w:lang w:eastAsia="en-US" w:bidi="ar-SA"/>
          <w:rPrChange w:id="167" w:author="Author">
            <w:rPr>
              <w:rFonts w:eastAsiaTheme="minorEastAsia" w:cs="Times New Roman"/>
              <w:color w:val="auto"/>
              <w:lang w:eastAsia="en-US" w:bidi="ar-SA"/>
            </w:rPr>
          </w:rPrChange>
        </w:rPr>
        <w:t>Estuarine, Coastal Shelf Sci</w:t>
      </w:r>
      <w:r w:rsidR="00C97CBC" w:rsidRPr="001B1535">
        <w:rPr>
          <w:rFonts w:eastAsiaTheme="minorEastAsia" w:cs="Times New Roman"/>
          <w:i/>
          <w:color w:val="auto"/>
          <w:lang w:eastAsia="en-US" w:bidi="ar-SA"/>
          <w:rPrChange w:id="168"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69"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70" w:author="Author">
            <w:rPr>
              <w:rFonts w:eastAsiaTheme="minorEastAsia" w:cs="Times New Roman"/>
              <w:color w:val="auto"/>
              <w:lang w:eastAsia="en-US" w:bidi="ar-SA"/>
            </w:rPr>
          </w:rPrChange>
        </w:rPr>
        <w:t>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2793003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71" w:author="Author">
        <w:r w:rsidR="00427344">
          <w:rPr>
            <w:rFonts w:eastAsiaTheme="minorEastAsia" w:cs="Times New Roman"/>
            <w:color w:val="auto"/>
            <w:lang w:eastAsia="en-US" w:bidi="ar-SA"/>
          </w:rPr>
          <w:t xml:space="preserve">Crump, B. C., Prahl, F. G., Baptista, A. M., Campbell, V., Warnick, R., </w:t>
        </w:r>
        <w:r w:rsidR="00427344" w:rsidRPr="00427344">
          <w:rPr>
            <w:rFonts w:eastAsiaTheme="minorEastAsia" w:cs="Times New Roman"/>
            <w:i/>
            <w:color w:val="auto"/>
            <w:lang w:eastAsia="en-US" w:bidi="ar-SA"/>
            <w:rPrChange w:id="172" w:author="Author">
              <w:rPr>
                <w:rFonts w:eastAsiaTheme="minorEastAsia" w:cs="Times New Roman"/>
                <w:color w:val="auto"/>
                <w:lang w:eastAsia="en-US" w:bidi="ar-SA"/>
              </w:rPr>
            </w:rPrChange>
          </w:rPr>
          <w:t>et al.</w:t>
        </w:r>
        <w:r w:rsidR="00427344">
          <w:rPr>
            <w:rFonts w:eastAsiaTheme="minorEastAsia" w:cs="Times New Roman"/>
            <w:color w:val="auto"/>
            <w:lang w:eastAsia="en-US" w:bidi="ar-SA"/>
          </w:rPr>
          <w:t xml:space="preserve"> </w:t>
        </w:r>
      </w:ins>
      <w:del w:id="173" w:author="Author">
        <w:r w:rsidR="00C97CBC" w:rsidRPr="007D3FAC" w:rsidDel="00427344">
          <w:rPr>
            <w:rFonts w:eastAsiaTheme="minorEastAsia" w:cs="Times New Roman"/>
            <w:i/>
            <w:color w:val="auto"/>
            <w:lang w:eastAsia="en-US" w:bidi="ar-SA"/>
          </w:rPr>
          <w:delText>et al.</w:delText>
        </w:r>
        <w:r w:rsidR="00C97CBC" w:rsidDel="00427344">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(2011) Myrionecta rubra population genetic diversity and its cryptophyte chloroplast specificity in recurrent red tides in the Columbia River estuary. </w:t>
      </w:r>
      <w:r w:rsidRPr="001B1535">
        <w:rPr>
          <w:rFonts w:eastAsiaTheme="minorEastAsia" w:cs="Times New Roman"/>
          <w:i/>
          <w:color w:val="auto"/>
          <w:lang w:eastAsia="en-US" w:bidi="ar-SA"/>
          <w:rPrChange w:id="174" w:author="Author">
            <w:rPr>
              <w:rFonts w:eastAsiaTheme="minorEastAsia" w:cs="Times New Roman"/>
              <w:color w:val="auto"/>
              <w:lang w:eastAsia="en-US" w:bidi="ar-SA"/>
            </w:rPr>
          </w:rPrChange>
        </w:rPr>
        <w:t>Aquat</w:t>
      </w:r>
      <w:r w:rsidR="00C97CBC" w:rsidRPr="001B1535">
        <w:rPr>
          <w:rFonts w:eastAsiaTheme="minorEastAsia" w:cs="Times New Roman"/>
          <w:i/>
          <w:color w:val="auto"/>
          <w:lang w:eastAsia="en-US" w:bidi="ar-SA"/>
          <w:rPrChange w:id="17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6" w:author="Author">
            <w:rPr>
              <w:rFonts w:eastAsiaTheme="minorEastAsia" w:cs="Times New Roman"/>
              <w:color w:val="auto"/>
              <w:lang w:eastAsia="en-US" w:bidi="ar-SA"/>
            </w:rPr>
          </w:rPrChange>
        </w:rPr>
        <w:t xml:space="preserve"> Microb</w:t>
      </w:r>
      <w:r w:rsidR="00C97CBC" w:rsidRPr="001B1535">
        <w:rPr>
          <w:rFonts w:eastAsiaTheme="minorEastAsia" w:cs="Times New Roman"/>
          <w:i/>
          <w:color w:val="auto"/>
          <w:lang w:eastAsia="en-US" w:bidi="ar-SA"/>
          <w:rPrChange w:id="177"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8" w:author="Author">
            <w:rPr>
              <w:rFonts w:eastAsiaTheme="minorEastAsia" w:cs="Times New Roman"/>
              <w:color w:val="auto"/>
              <w:lang w:eastAsia="en-US" w:bidi="ar-SA"/>
            </w:rPr>
          </w:rPrChange>
        </w:rPr>
        <w:t xml:space="preserve"> Ecol</w:t>
      </w:r>
      <w:r w:rsidR="00C97CBC" w:rsidRPr="001B1535">
        <w:rPr>
          <w:rFonts w:eastAsiaTheme="minorEastAsia" w:cs="Times New Roman"/>
          <w:i/>
          <w:color w:val="auto"/>
          <w:lang w:eastAsia="en-US" w:bidi="ar-SA"/>
          <w:rPrChange w:id="17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80"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81" w:author="Author">
            <w:rPr>
              <w:rFonts w:eastAsiaTheme="minorEastAsia" w:cs="Times New Roman"/>
              <w:color w:val="auto"/>
              <w:lang w:eastAsia="en-US" w:bidi="ar-SA"/>
            </w:rPr>
          </w:rPrChange>
        </w:rPr>
        <w:t>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412586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182" w:author="Autho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83" w:author="Author">
        <w:r w:rsidR="00427344">
          <w:rPr>
            <w:rFonts w:eastAsiaTheme="minorEastAsia" w:cs="Times New Roman"/>
            <w:color w:val="auto"/>
            <w:lang w:eastAsia="en-US" w:bidi="ar-SA"/>
          </w:rPr>
          <w:t xml:space="preserve">McCue, L. A., Needoba, J. A., Crump, B. C., Roegner, G. C., Campbell, V., </w:t>
        </w:r>
      </w:ins>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 xml:space="preserve">(2012) Red Waters of Myrionecta rubra are Biogeochemical Hotspots for the Columbia River Estuary with Impacts on Primary/Secondary Productions and Nutrient Cycles. </w:t>
      </w:r>
      <w:r w:rsidRPr="001B1535">
        <w:rPr>
          <w:rFonts w:eastAsiaTheme="minorEastAsia" w:cs="Times New Roman"/>
          <w:i/>
          <w:color w:val="auto"/>
          <w:lang w:eastAsia="en-US" w:bidi="ar-SA"/>
          <w:rPrChange w:id="184" w:author="Author">
            <w:rPr>
              <w:rFonts w:eastAsiaTheme="minorEastAsia" w:cs="Times New Roman"/>
              <w:color w:val="auto"/>
              <w:lang w:eastAsia="en-US" w:bidi="ar-SA"/>
            </w:rPr>
          </w:rPrChange>
        </w:rPr>
        <w:t>Estuaries Coasts</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85"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742D911F" w14:textId="44F1B03E" w:rsidR="00404C1C" w:rsidRPr="00404C1C" w:rsidRDefault="00404C1C" w:rsidP="00404C1C">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186" w:author="Author"/>
          <w:rFonts w:eastAsiaTheme="minorEastAsia" w:cs="Times New Roman"/>
          <w:color w:val="auto"/>
          <w:lang w:eastAsia="en-US" w:bidi="ar-SA"/>
        </w:rPr>
      </w:pPr>
      <w:ins w:id="187" w:author="Author">
        <w:r w:rsidRPr="00404C1C">
          <w:rPr>
            <w:rFonts w:eastAsiaTheme="minorEastAsia" w:cs="Times New Roman"/>
            <w:color w:val="auto"/>
            <w:lang w:eastAsia="en-US" w:bidi="ar-SA"/>
          </w:rPr>
          <w:fldChar w:fldCharType="begin"/>
        </w:r>
        <w:r w:rsidRPr="00404C1C">
          <w:rPr>
            <w:rFonts w:eastAsiaTheme="minorEastAsia" w:cs="Times New Roman"/>
            <w:color w:val="auto"/>
            <w:lang w:eastAsia="en-US" w:bidi="ar-SA"/>
          </w:rPr>
          <w:instrText xml:space="preserve"> ADDIN PAPERS2_CITATIONS &lt;papers2_bibliography/&gt;</w:instrText>
        </w:r>
        <w:r w:rsidRPr="00404C1C">
          <w:rPr>
            <w:rFonts w:eastAsiaTheme="minorEastAsia" w:cs="Times New Roman"/>
            <w:color w:val="auto"/>
            <w:lang w:eastAsia="en-US" w:bidi="ar-SA"/>
          </w:rPr>
          <w:fldChar w:fldCharType="separate"/>
        </w:r>
        <w:r w:rsidRPr="00404C1C">
          <w:rPr>
            <w:rFonts w:eastAsiaTheme="minorEastAsia" w:cs="Times New Roman"/>
            <w:color w:val="auto"/>
            <w:lang w:eastAsia="en-US" w:bidi="ar-SA"/>
          </w:rPr>
          <w:t>Horner-Devine</w:t>
        </w:r>
        <w:r>
          <w:rPr>
            <w:rFonts w:eastAsiaTheme="minorEastAsia" w:cs="Times New Roman"/>
            <w:color w:val="auto"/>
            <w:lang w:eastAsia="en-US" w:bidi="ar-SA"/>
          </w:rPr>
          <w:t>,</w:t>
        </w:r>
        <w:r w:rsidRPr="00404C1C">
          <w:rPr>
            <w:rFonts w:eastAsiaTheme="minorEastAsia" w:cs="Times New Roman"/>
            <w:color w:val="auto"/>
            <w:lang w:eastAsia="en-US" w:bidi="ar-SA"/>
          </w:rPr>
          <w:t xml:space="preserve"> A</w:t>
        </w:r>
        <w:r>
          <w:rPr>
            <w:rFonts w:eastAsiaTheme="minorEastAsia" w:cs="Times New Roman"/>
            <w:color w:val="auto"/>
            <w:lang w:eastAsia="en-US" w:bidi="ar-SA"/>
          </w:rPr>
          <w:t xml:space="preserve">. </w:t>
        </w:r>
        <w:r w:rsidRPr="00404C1C">
          <w:rPr>
            <w:rFonts w:eastAsiaTheme="minorEastAsia" w:cs="Times New Roman"/>
            <w:color w:val="auto"/>
            <w:lang w:eastAsia="en-US" w:bidi="ar-SA"/>
          </w:rPr>
          <w:t>R</w:t>
        </w:r>
        <w:r>
          <w:rPr>
            <w:rFonts w:eastAsiaTheme="minorEastAsia" w:cs="Times New Roman"/>
            <w:color w:val="auto"/>
            <w:lang w:eastAsia="en-US" w:bidi="ar-SA"/>
          </w:rPr>
          <w:t>.</w:t>
        </w:r>
        <w:r w:rsidRPr="00404C1C">
          <w:rPr>
            <w:rFonts w:eastAsiaTheme="minorEastAsia" w:cs="Times New Roman"/>
            <w:color w:val="auto"/>
            <w:lang w:eastAsia="en-US" w:bidi="ar-SA"/>
          </w:rPr>
          <w:t>, Jay</w:t>
        </w:r>
        <w:r>
          <w:rPr>
            <w:rFonts w:eastAsiaTheme="minorEastAsia" w:cs="Times New Roman"/>
            <w:color w:val="auto"/>
            <w:lang w:eastAsia="en-US" w:bidi="ar-SA"/>
          </w:rPr>
          <w:t>,</w:t>
        </w:r>
        <w:r w:rsidRPr="00404C1C">
          <w:rPr>
            <w:rFonts w:eastAsiaTheme="minorEastAsia" w:cs="Times New Roman"/>
            <w:color w:val="auto"/>
            <w:lang w:eastAsia="en-US" w:bidi="ar-SA"/>
          </w:rPr>
          <w:t xml:space="preserve"> D</w:t>
        </w:r>
        <w:r>
          <w:rPr>
            <w:rFonts w:eastAsiaTheme="minorEastAsia" w:cs="Times New Roman"/>
            <w:color w:val="auto"/>
            <w:lang w:eastAsia="en-US" w:bidi="ar-SA"/>
          </w:rPr>
          <w:t xml:space="preserve">. </w:t>
        </w:r>
        <w:r w:rsidRPr="00404C1C">
          <w:rPr>
            <w:rFonts w:eastAsiaTheme="minorEastAsia" w:cs="Times New Roman"/>
            <w:color w:val="auto"/>
            <w:lang w:eastAsia="en-US" w:bidi="ar-SA"/>
          </w:rPr>
          <w:t>A</w:t>
        </w:r>
        <w:r>
          <w:rPr>
            <w:rFonts w:eastAsiaTheme="minorEastAsia" w:cs="Times New Roman"/>
            <w:color w:val="auto"/>
            <w:lang w:eastAsia="en-US" w:bidi="ar-SA"/>
          </w:rPr>
          <w:t>.</w:t>
        </w:r>
        <w:r w:rsidRPr="00404C1C">
          <w:rPr>
            <w:rFonts w:eastAsiaTheme="minorEastAsia" w:cs="Times New Roman"/>
            <w:color w:val="auto"/>
            <w:lang w:eastAsia="en-US" w:bidi="ar-SA"/>
          </w:rPr>
          <w:t>, Orton</w:t>
        </w:r>
        <w:r>
          <w:rPr>
            <w:rFonts w:eastAsiaTheme="minorEastAsia" w:cs="Times New Roman"/>
            <w:color w:val="auto"/>
            <w:lang w:eastAsia="en-US" w:bidi="ar-SA"/>
          </w:rPr>
          <w:t>,</w:t>
        </w:r>
        <w:r w:rsidRPr="00404C1C">
          <w:rPr>
            <w:rFonts w:eastAsiaTheme="minorEastAsia" w:cs="Times New Roman"/>
            <w:color w:val="auto"/>
            <w:lang w:eastAsia="en-US" w:bidi="ar-SA"/>
          </w:rPr>
          <w:t xml:space="preserve"> P</w:t>
        </w:r>
        <w:r>
          <w:rPr>
            <w:rFonts w:eastAsiaTheme="minorEastAsia" w:cs="Times New Roman"/>
            <w:color w:val="auto"/>
            <w:lang w:eastAsia="en-US" w:bidi="ar-SA"/>
          </w:rPr>
          <w:t xml:space="preserve">. </w:t>
        </w:r>
        <w:r w:rsidRPr="00404C1C">
          <w:rPr>
            <w:rFonts w:eastAsiaTheme="minorEastAsia" w:cs="Times New Roman"/>
            <w:color w:val="auto"/>
            <w:lang w:eastAsia="en-US" w:bidi="ar-SA"/>
          </w:rPr>
          <w:t>M</w:t>
        </w:r>
        <w:r>
          <w:rPr>
            <w:rFonts w:eastAsiaTheme="minorEastAsia" w:cs="Times New Roman"/>
            <w:color w:val="auto"/>
            <w:lang w:eastAsia="en-US" w:bidi="ar-SA"/>
          </w:rPr>
          <w:t>.</w:t>
        </w:r>
        <w:r w:rsidRPr="00404C1C">
          <w:rPr>
            <w:rFonts w:eastAsiaTheme="minorEastAsia" w:cs="Times New Roman"/>
            <w:color w:val="auto"/>
            <w:lang w:eastAsia="en-US" w:bidi="ar-SA"/>
          </w:rPr>
          <w:t>, Spahn</w:t>
        </w:r>
        <w:r>
          <w:rPr>
            <w:rFonts w:eastAsiaTheme="minorEastAsia" w:cs="Times New Roman"/>
            <w:color w:val="auto"/>
            <w:lang w:eastAsia="en-US" w:bidi="ar-SA"/>
          </w:rPr>
          <w:t>,</w:t>
        </w:r>
        <w:r w:rsidRPr="00404C1C">
          <w:rPr>
            <w:rFonts w:eastAsiaTheme="minorEastAsia" w:cs="Times New Roman"/>
            <w:color w:val="auto"/>
            <w:lang w:eastAsia="en-US" w:bidi="ar-SA"/>
          </w:rPr>
          <w:t xml:space="preserve"> E</w:t>
        </w:r>
        <w:r>
          <w:rPr>
            <w:rFonts w:eastAsiaTheme="minorEastAsia" w:cs="Times New Roman"/>
            <w:color w:val="auto"/>
            <w:lang w:eastAsia="en-US" w:bidi="ar-SA"/>
          </w:rPr>
          <w:t xml:space="preserve">. </w:t>
        </w:r>
        <w:r w:rsidRPr="00404C1C">
          <w:rPr>
            <w:rFonts w:eastAsiaTheme="minorEastAsia" w:cs="Times New Roman"/>
            <w:color w:val="auto"/>
            <w:lang w:eastAsia="en-US" w:bidi="ar-SA"/>
          </w:rPr>
          <w:t>Y</w:t>
        </w:r>
        <w:r>
          <w:rPr>
            <w:rFonts w:eastAsiaTheme="minorEastAsia" w:cs="Times New Roman"/>
            <w:color w:val="auto"/>
            <w:lang w:eastAsia="en-US" w:bidi="ar-SA"/>
          </w:rPr>
          <w:t>.</w:t>
        </w:r>
        <w:r w:rsidRPr="00404C1C">
          <w:rPr>
            <w:rFonts w:eastAsiaTheme="minorEastAsia" w:cs="Times New Roman"/>
            <w:color w:val="auto"/>
            <w:lang w:eastAsia="en-US" w:bidi="ar-SA"/>
          </w:rPr>
          <w:t xml:space="preserve"> (2009) A conceptual model of the strongly tidal Columbia River plume. </w:t>
        </w:r>
        <w:r w:rsidRPr="00404C1C">
          <w:rPr>
            <w:rFonts w:eastAsiaTheme="minorEastAsia" w:cs="Times New Roman"/>
            <w:i/>
            <w:color w:val="auto"/>
            <w:lang w:eastAsia="en-US" w:bidi="ar-SA"/>
            <w:rPrChange w:id="188" w:author="Author">
              <w:rPr>
                <w:rFonts w:eastAsiaTheme="minorEastAsia" w:cs="Times New Roman"/>
                <w:color w:val="auto"/>
                <w:lang w:eastAsia="en-US" w:bidi="ar-SA"/>
              </w:rPr>
            </w:rPrChange>
          </w:rPr>
          <w:t xml:space="preserve">Journal of Marine Systems </w:t>
        </w:r>
        <w:r w:rsidRPr="00404C1C">
          <w:rPr>
            <w:rFonts w:eastAsiaTheme="minorEastAsia" w:cs="Times New Roman"/>
            <w:b/>
            <w:color w:val="auto"/>
            <w:lang w:eastAsia="en-US" w:bidi="ar-SA"/>
            <w:rPrChange w:id="189" w:author="Author">
              <w:rPr>
                <w:rFonts w:eastAsiaTheme="minorEastAsia" w:cs="Times New Roman"/>
                <w:color w:val="auto"/>
                <w:lang w:eastAsia="en-US" w:bidi="ar-SA"/>
              </w:rPr>
            </w:rPrChange>
          </w:rPr>
          <w:t>78</w:t>
        </w:r>
        <w:r>
          <w:rPr>
            <w:rFonts w:eastAsiaTheme="minorEastAsia" w:cs="Times New Roman"/>
            <w:color w:val="auto"/>
            <w:lang w:eastAsia="en-US" w:bidi="ar-SA"/>
          </w:rPr>
          <w:t xml:space="preserve">, </w:t>
        </w:r>
        <w:r w:rsidRPr="00404C1C">
          <w:rPr>
            <w:rFonts w:eastAsiaTheme="minorEastAsia" w:cs="Times New Roman"/>
            <w:color w:val="auto"/>
            <w:lang w:eastAsia="en-US" w:bidi="ar-SA"/>
          </w:rPr>
          <w:t>460–475</w:t>
        </w:r>
        <w:r w:rsidRPr="00404C1C">
          <w:rPr>
            <w:rFonts w:eastAsiaTheme="minorEastAsia" w:cs="Times New Roman"/>
            <w:color w:val="auto"/>
            <w:lang w:eastAsia="en-US" w:bidi="ar-SA"/>
          </w:rPr>
          <w:fldChar w:fldCharType="end"/>
        </w:r>
        <w:r>
          <w:rPr>
            <w:rFonts w:eastAsiaTheme="minorEastAsia" w:cs="Times New Roman"/>
            <w:color w:val="auto"/>
            <w:lang w:eastAsia="en-US" w:bidi="ar-SA"/>
          </w:rPr>
          <w:t>.</w:t>
        </w:r>
      </w:ins>
    </w:p>
    <w:p w14:paraId="095AE8D5" w14:textId="070312A5" w:rsidR="00404C1C" w:rsidDel="00404C1C" w:rsidRDefault="00404C1C"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del w:id="190" w:author="Author"/>
          <w:rFonts w:eastAsiaTheme="minorEastAsia" w:cs="Times New Roman"/>
          <w:color w:val="auto"/>
          <w:lang w:eastAsia="en-US" w:bidi="ar-SA"/>
        </w:rPr>
      </w:pPr>
    </w:p>
    <w:p w14:paraId="6050E9F6" w14:textId="4E7E0A0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w:t>
      </w:r>
      <w:proofErr w:type="spellStart"/>
      <w:r>
        <w:rPr>
          <w:rFonts w:eastAsiaTheme="minorEastAsia" w:cs="Times New Roman"/>
          <w:color w:val="auto"/>
          <w:lang w:eastAsia="en-US" w:bidi="ar-SA"/>
        </w:rPr>
        <w:t>Cevera</w:t>
      </w:r>
      <w:proofErr w:type="spellEnd"/>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w:t>
      </w:r>
      <w:ins w:id="191" w:author="Author">
        <w:r w:rsidR="00D70CDA">
          <w:rPr>
            <w:rFonts w:eastAsiaTheme="minorEastAsia" w:cs="Times New Roman"/>
            <w:color w:val="auto"/>
            <w:lang w:eastAsia="en-US" w:bidi="ar-SA"/>
          </w:rPr>
          <w:t xml:space="preserve"> Olson, R. J., Shalapyonok, A., </w:t>
        </w:r>
        <w:r w:rsidR="006A4B5F">
          <w:rPr>
            <w:rFonts w:eastAsiaTheme="minorEastAsia" w:cs="Times New Roman"/>
            <w:color w:val="auto"/>
            <w:lang w:eastAsia="en-US" w:bidi="ar-SA"/>
          </w:rPr>
          <w:t>and Sosik, H. M.</w:t>
        </w:r>
      </w:ins>
      <w:del w:id="192" w:author="Author">
        <w:r w:rsidDel="00D70CDA">
          <w:rPr>
            <w:rFonts w:eastAsiaTheme="minorEastAsia" w:cs="Times New Roman"/>
            <w:color w:val="auto"/>
            <w:lang w:eastAsia="en-US" w:bidi="ar-SA"/>
          </w:rPr>
          <w:delText xml:space="preserve"> </w:delText>
        </w:r>
        <w:r w:rsidR="00C97CBC" w:rsidRPr="007D3FAC" w:rsidDel="00D70CDA">
          <w:rPr>
            <w:rFonts w:eastAsiaTheme="minorEastAsia" w:cs="Times New Roman"/>
            <w:i/>
            <w:color w:val="auto"/>
            <w:lang w:eastAsia="en-US" w:bidi="ar-SA"/>
          </w:rPr>
          <w:delText>et al.</w:delText>
        </w:r>
      </w:del>
      <w:r w:rsidR="00C97CBC" w:rsidRPr="007D3FAC">
        <w:rPr>
          <w:rFonts w:eastAsiaTheme="minorEastAsia" w:cs="Times New Roman"/>
          <w:i/>
          <w:color w:val="auto"/>
          <w:lang w:eastAsia="en-US" w:bidi="ar-SA"/>
        </w:rPr>
        <w:t xml:space="preserve"> </w:t>
      </w:r>
      <w:r>
        <w:rPr>
          <w:rFonts w:eastAsiaTheme="minorEastAsia" w:cs="Times New Roman"/>
          <w:color w:val="auto"/>
          <w:lang w:eastAsia="en-US" w:bidi="ar-SA"/>
        </w:rPr>
        <w:t xml:space="preserve">(2014) Diel size distributions reveal seasonal growth dynamics of a coastal phytoplankter. </w:t>
      </w:r>
      <w:r w:rsidRPr="001B1535">
        <w:rPr>
          <w:rFonts w:eastAsiaTheme="minorEastAsia" w:cs="Times New Roman"/>
          <w:i/>
          <w:color w:val="auto"/>
          <w:lang w:eastAsia="en-US" w:bidi="ar-SA"/>
          <w:rPrChange w:id="193" w:author="Author">
            <w:rPr>
              <w:rFonts w:eastAsiaTheme="minorEastAsia" w:cs="Times New Roman"/>
              <w:color w:val="auto"/>
              <w:lang w:eastAsia="en-US" w:bidi="ar-SA"/>
            </w:rPr>
          </w:rPrChange>
        </w:rPr>
        <w:t>Proc</w:t>
      </w:r>
      <w:r w:rsidR="00C97CBC" w:rsidRPr="001B1535">
        <w:rPr>
          <w:rFonts w:eastAsiaTheme="minorEastAsia" w:cs="Times New Roman"/>
          <w:i/>
          <w:color w:val="auto"/>
          <w:lang w:eastAsia="en-US" w:bidi="ar-SA"/>
          <w:rPrChange w:id="19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95" w:author="Author">
            <w:rPr>
              <w:rFonts w:eastAsiaTheme="minorEastAsia" w:cs="Times New Roman"/>
              <w:color w:val="auto"/>
              <w:lang w:eastAsia="en-US" w:bidi="ar-SA"/>
            </w:rPr>
          </w:rPrChange>
        </w:rPr>
        <w:t xml:space="preserve"> Nat</w:t>
      </w:r>
      <w:r w:rsidR="00C97CBC" w:rsidRPr="001B1535">
        <w:rPr>
          <w:rFonts w:eastAsiaTheme="minorEastAsia" w:cs="Times New Roman"/>
          <w:i/>
          <w:color w:val="auto"/>
          <w:lang w:eastAsia="en-US" w:bidi="ar-SA"/>
          <w:rPrChange w:id="196" w:author="Author">
            <w:rPr>
              <w:rFonts w:eastAsiaTheme="minorEastAsia" w:cs="Times New Roman"/>
              <w:color w:val="auto"/>
              <w:lang w:eastAsia="en-US" w:bidi="ar-SA"/>
            </w:rPr>
          </w:rPrChange>
        </w:rPr>
        <w:t>l.</w:t>
      </w:r>
      <w:r w:rsidRPr="001B1535">
        <w:rPr>
          <w:rFonts w:eastAsiaTheme="minorEastAsia" w:cs="Times New Roman"/>
          <w:i/>
          <w:color w:val="auto"/>
          <w:lang w:eastAsia="en-US" w:bidi="ar-SA"/>
          <w:rPrChange w:id="197" w:author="Author">
            <w:rPr>
              <w:rFonts w:eastAsiaTheme="minorEastAsia" w:cs="Times New Roman"/>
              <w:color w:val="auto"/>
              <w:lang w:eastAsia="en-US" w:bidi="ar-SA"/>
            </w:rPr>
          </w:rPrChange>
        </w:rPr>
        <w:t xml:space="preserve"> Aca</w:t>
      </w:r>
      <w:r w:rsidR="00C97CBC" w:rsidRPr="001B1535">
        <w:rPr>
          <w:rFonts w:eastAsiaTheme="minorEastAsia" w:cs="Times New Roman"/>
          <w:i/>
          <w:color w:val="auto"/>
          <w:lang w:eastAsia="en-US" w:bidi="ar-SA"/>
          <w:rPrChange w:id="198" w:author="Author">
            <w:rPr>
              <w:rFonts w:eastAsiaTheme="minorEastAsia" w:cs="Times New Roman"/>
              <w:color w:val="auto"/>
              <w:lang w:eastAsia="en-US" w:bidi="ar-SA"/>
            </w:rPr>
          </w:rPrChange>
        </w:rPr>
        <w:t>d.</w:t>
      </w:r>
      <w:r w:rsidRPr="001B1535">
        <w:rPr>
          <w:rFonts w:eastAsiaTheme="minorEastAsia" w:cs="Times New Roman"/>
          <w:i/>
          <w:color w:val="auto"/>
          <w:lang w:eastAsia="en-US" w:bidi="ar-SA"/>
          <w:rPrChange w:id="199" w:author="Author">
            <w:rPr>
              <w:rFonts w:eastAsiaTheme="minorEastAsia" w:cs="Times New Roman"/>
              <w:color w:val="auto"/>
              <w:lang w:eastAsia="en-US" w:bidi="ar-SA"/>
            </w:rPr>
          </w:rPrChange>
        </w:rPr>
        <w:t xml:space="preserve">  Sci</w:t>
      </w:r>
      <w:r w:rsidR="00C97CBC" w:rsidRPr="001B1535">
        <w:rPr>
          <w:rFonts w:eastAsiaTheme="minorEastAsia" w:cs="Times New Roman"/>
          <w:i/>
          <w:color w:val="auto"/>
          <w:lang w:eastAsia="en-US" w:bidi="ar-SA"/>
          <w:rPrChange w:id="20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01"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202" w:author="Author">
            <w:rPr>
              <w:rFonts w:eastAsiaTheme="minorEastAsia" w:cs="Times New Roman"/>
              <w:color w:val="auto"/>
              <w:lang w:eastAsia="en-US" w:bidi="ar-SA"/>
            </w:rPr>
          </w:rPrChange>
        </w:rPr>
        <w:t>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w:t>
      </w:r>
      <w:r w:rsidRPr="001B1535">
        <w:rPr>
          <w:rFonts w:eastAsiaTheme="minorEastAsia" w:cs="Times New Roman"/>
          <w:i/>
          <w:color w:val="auto"/>
          <w:lang w:eastAsia="en-US" w:bidi="ar-SA"/>
          <w:rPrChange w:id="203" w:author="Author">
            <w:rPr>
              <w:rFonts w:eastAsiaTheme="minorEastAsia" w:cs="Times New Roman"/>
              <w:color w:val="auto"/>
              <w:lang w:eastAsia="en-US" w:bidi="ar-SA"/>
            </w:rPr>
          </w:rPrChange>
        </w:rPr>
        <w:t>Prog</w:t>
      </w:r>
      <w:r w:rsidR="00C97CBC" w:rsidRPr="001B1535">
        <w:rPr>
          <w:rFonts w:eastAsiaTheme="minorEastAsia" w:cs="Times New Roman"/>
          <w:i/>
          <w:color w:val="auto"/>
          <w:lang w:eastAsia="en-US" w:bidi="ar-SA"/>
          <w:rPrChange w:id="20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05" w:author="Author">
            <w:rPr>
              <w:rFonts w:eastAsiaTheme="minorEastAsia" w:cs="Times New Roman"/>
              <w:color w:val="auto"/>
              <w:lang w:eastAsia="en-US" w:bidi="ar-SA"/>
            </w:rPr>
          </w:rPrChange>
        </w:rPr>
        <w:t xml:space="preserve"> Oceanog</w:t>
      </w:r>
      <w:r w:rsidR="00C97CBC" w:rsidRPr="001B1535">
        <w:rPr>
          <w:rFonts w:eastAsiaTheme="minorEastAsia" w:cs="Times New Roman"/>
          <w:i/>
          <w:color w:val="auto"/>
          <w:lang w:eastAsia="en-US" w:bidi="ar-SA"/>
          <w:rPrChange w:id="206"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07" w:author="Author">
            <w:rPr>
              <w:rFonts w:eastAsiaTheme="minorEastAsia" w:cs="Times New Roman"/>
              <w:color w:val="auto"/>
              <w:lang w:eastAsia="en-US" w:bidi="ar-SA"/>
            </w:rPr>
          </w:rPrChange>
        </w:rPr>
        <w:t>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78787270"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w:t>
      </w:r>
      <w:ins w:id="208" w:author="Author">
        <w:r w:rsidR="006A4B5F">
          <w:rPr>
            <w:rFonts w:eastAsiaTheme="minorEastAsia" w:cs="Times New Roman"/>
            <w:color w:val="auto"/>
            <w:lang w:eastAsia="en-US" w:bidi="ar-SA"/>
          </w:rPr>
          <w:t xml:space="preserve">, Oldach, D., and Stoecker, D. K. </w:t>
        </w:r>
      </w:ins>
      <w:del w:id="209" w:author="Author">
        <w:r w:rsidR="009D3AE6" w:rsidDel="006A4B5F">
          <w:rPr>
            <w:rFonts w:eastAsiaTheme="minorEastAsia" w:cs="Times New Roman"/>
            <w:color w:val="auto"/>
            <w:lang w:eastAsia="en-US" w:bidi="ar-SA"/>
          </w:rPr>
          <w:delText xml:space="preserve"> et al. </w:delText>
        </w:r>
      </w:del>
      <w:r w:rsidR="009D3AE6">
        <w:rPr>
          <w:rFonts w:eastAsiaTheme="minorEastAsia" w:cs="Times New Roman"/>
          <w:color w:val="auto"/>
          <w:lang w:eastAsia="en-US" w:bidi="ar-SA"/>
        </w:rPr>
        <w:t>(</w:t>
      </w:r>
      <w:r>
        <w:rPr>
          <w:rFonts w:eastAsiaTheme="minorEastAsia" w:cs="Times New Roman"/>
          <w:color w:val="auto"/>
          <w:lang w:eastAsia="en-US" w:bidi="ar-SA"/>
        </w:rPr>
        <w:t>2006</w:t>
      </w:r>
      <w:r w:rsidR="009D3AE6">
        <w:rPr>
          <w:rFonts w:eastAsiaTheme="minorEastAsia" w:cs="Times New Roman"/>
          <w:color w:val="auto"/>
          <w:lang w:eastAsia="en-US" w:bidi="ar-SA"/>
        </w:rPr>
        <w:t xml:space="preserve">) Sequestration and performance of cryptophyte plastids in Myrionecta rubra. </w:t>
      </w:r>
      <w:r w:rsidR="009D3AE6" w:rsidRPr="001B1535">
        <w:rPr>
          <w:rFonts w:eastAsiaTheme="minorEastAsia" w:cs="Times New Roman"/>
          <w:i/>
          <w:color w:val="auto"/>
          <w:lang w:eastAsia="en-US" w:bidi="ar-SA"/>
          <w:rPrChange w:id="210" w:author="Author">
            <w:rPr>
              <w:rFonts w:eastAsiaTheme="minorEastAsia" w:cs="Times New Roman"/>
              <w:color w:val="auto"/>
              <w:lang w:eastAsia="en-US" w:bidi="ar-SA"/>
            </w:rPr>
          </w:rPrChange>
        </w:rPr>
        <w:t>J. Phycol.</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11" w:author="Author">
            <w:rPr>
              <w:rFonts w:eastAsiaTheme="minorEastAsia" w:cs="Times New Roman"/>
              <w:color w:val="auto"/>
              <w:lang w:eastAsia="en-US" w:bidi="ar-SA"/>
            </w:rPr>
          </w:rPrChange>
        </w:rPr>
        <w:t>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E56EEAF"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w:t>
      </w:r>
      <w:ins w:id="212" w:author="Author">
        <w:r w:rsidR="006A4B5F">
          <w:rPr>
            <w:rFonts w:eastAsiaTheme="minorEastAsia" w:cs="Times New Roman"/>
            <w:color w:val="auto"/>
            <w:lang w:eastAsia="en-US" w:bidi="ar-SA"/>
          </w:rPr>
          <w:t xml:space="preserve">, and Stoecker, D. K. </w:t>
        </w:r>
      </w:ins>
      <w:del w:id="213" w:author="Author">
        <w:r w:rsidR="009D3AE6" w:rsidDel="006A4B5F">
          <w:rPr>
            <w:rFonts w:eastAsiaTheme="minorEastAsia" w:cs="Times New Roman"/>
            <w:color w:val="auto"/>
            <w:lang w:eastAsia="en-US" w:bidi="ar-SA"/>
          </w:rPr>
          <w:delText xml:space="preserve"> et al.</w:delText>
        </w:r>
        <w:r w:rsidDel="006A4B5F">
          <w:rPr>
            <w:rFonts w:eastAsiaTheme="minorEastAsia" w:cs="Times New Roman"/>
            <w:color w:val="auto"/>
            <w:lang w:eastAsia="en-US" w:bidi="ar-SA"/>
          </w:rPr>
          <w:delText xml:space="preserve"> </w:delText>
        </w:r>
      </w:del>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w:t>
      </w:r>
      <w:r w:rsidR="009D3AE6" w:rsidRPr="001B1535">
        <w:rPr>
          <w:rFonts w:eastAsiaTheme="minorEastAsia" w:cs="Times New Roman"/>
          <w:i/>
          <w:color w:val="auto"/>
          <w:lang w:eastAsia="en-US" w:bidi="ar-SA"/>
          <w:rPrChange w:id="214" w:author="Author">
            <w:rPr>
              <w:rFonts w:eastAsiaTheme="minorEastAsia" w:cs="Times New Roman"/>
              <w:color w:val="auto"/>
              <w:lang w:eastAsia="en-US" w:bidi="ar-SA"/>
            </w:rPr>
          </w:rPrChange>
        </w:rPr>
        <w:t xml:space="preserve"> Nature.</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15" w:author="Author">
            <w:rPr>
              <w:rFonts w:eastAsiaTheme="minorEastAsia" w:cs="Times New Roman"/>
              <w:color w:val="auto"/>
              <w:lang w:eastAsia="en-US" w:bidi="ar-SA"/>
            </w:rPr>
          </w:rPrChange>
        </w:rPr>
        <w:t>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w:t>
      </w:r>
      <w:r w:rsidRPr="001B1535">
        <w:rPr>
          <w:rFonts w:eastAsiaTheme="minorEastAsia" w:cs="Times New Roman"/>
          <w:i/>
          <w:color w:val="auto"/>
          <w:lang w:eastAsia="en-US" w:bidi="ar-SA"/>
          <w:rPrChange w:id="216" w:author="Author">
            <w:rPr>
              <w:rFonts w:eastAsiaTheme="minorEastAsia" w:cs="Times New Roman"/>
              <w:color w:val="auto"/>
              <w:lang w:eastAsia="en-US" w:bidi="ar-SA"/>
            </w:rPr>
          </w:rPrChange>
        </w:rPr>
        <w:t xml:space="preserve"> Photosynth</w:t>
      </w:r>
      <w:r w:rsidR="009D3AE6" w:rsidRPr="001B1535">
        <w:rPr>
          <w:rFonts w:eastAsiaTheme="minorEastAsia" w:cs="Times New Roman"/>
          <w:i/>
          <w:color w:val="auto"/>
          <w:lang w:eastAsia="en-US" w:bidi="ar-SA"/>
          <w:rPrChange w:id="217"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18" w:author="Author">
            <w:rPr>
              <w:rFonts w:eastAsiaTheme="minorEastAsia" w:cs="Times New Roman"/>
              <w:color w:val="auto"/>
              <w:lang w:eastAsia="en-US" w:bidi="ar-SA"/>
            </w:rPr>
          </w:rPrChange>
        </w:rPr>
        <w:t xml:space="preserve"> Res</w:t>
      </w:r>
      <w:r w:rsidR="009D3AE6" w:rsidRPr="001B1535">
        <w:rPr>
          <w:rFonts w:eastAsiaTheme="minorEastAsia" w:cs="Times New Roman"/>
          <w:i/>
          <w:color w:val="auto"/>
          <w:lang w:eastAsia="en-US" w:bidi="ar-SA"/>
          <w:rPrChange w:id="219"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20" w:author="Author">
            <w:rPr>
              <w:rFonts w:eastAsiaTheme="minorEastAsia" w:cs="Times New Roman"/>
              <w:color w:val="auto"/>
              <w:lang w:eastAsia="en-US" w:bidi="ar-SA"/>
            </w:rPr>
          </w:rPrChange>
        </w:rPr>
        <w:t>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221" w:author="Autho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w:t>
      </w:r>
      <w:r w:rsidR="009D3AE6" w:rsidRPr="001B1535">
        <w:rPr>
          <w:rFonts w:eastAsiaTheme="minorEastAsia" w:cs="Times New Roman"/>
          <w:i/>
          <w:color w:val="auto"/>
          <w:lang w:eastAsia="en-US" w:bidi="ar-SA"/>
          <w:rPrChange w:id="222" w:author="Author">
            <w:rPr>
              <w:rFonts w:eastAsiaTheme="minorEastAsia" w:cs="Times New Roman"/>
              <w:color w:val="auto"/>
              <w:lang w:eastAsia="en-US" w:bidi="ar-SA"/>
            </w:rPr>
          </w:rPrChange>
        </w:rPr>
        <w:t>J. Plank. Res.</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23"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30BC709" w14:textId="176D13ED" w:rsidR="00774EF5" w:rsidRDefault="00774EF5"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224" w:author="Author">
        <w:r>
          <w:rPr>
            <w:rFonts w:eastAsiaTheme="minorEastAsia" w:cs="Times New Roman"/>
            <w:color w:val="auto"/>
            <w:lang w:eastAsia="en-US" w:bidi="ar-SA"/>
          </w:rPr>
          <w:t xml:space="preserve">Johnson, M. D., Lasek-Nesselquist, E., Moeller, H. V., Altenburger, A., Lundholm, N., Kim, M., Drumm, K., Moestrup, Ø. </w:t>
        </w:r>
        <w:r w:rsidRPr="00774EF5">
          <w:rPr>
            <w:rFonts w:eastAsiaTheme="minorEastAsia" w:cs="Times New Roman"/>
            <w:i/>
            <w:color w:val="auto"/>
            <w:lang w:eastAsia="en-US" w:bidi="ar-SA"/>
            <w:rPrChange w:id="225" w:author="Author">
              <w:rPr>
                <w:rFonts w:eastAsiaTheme="minorEastAsia" w:cs="Times New Roman"/>
                <w:color w:val="auto"/>
                <w:lang w:eastAsia="en-US" w:bidi="ar-SA"/>
              </w:rPr>
            </w:rPrChange>
          </w:rPr>
          <w:t>et al.</w:t>
        </w:r>
        <w:r>
          <w:rPr>
            <w:rFonts w:eastAsiaTheme="minorEastAsia" w:cs="Times New Roman"/>
            <w:color w:val="auto"/>
            <w:lang w:eastAsia="en-US" w:bidi="ar-SA"/>
          </w:rPr>
          <w:t xml:space="preserve"> (2017) </w:t>
        </w:r>
        <w:r w:rsidRPr="00774EF5">
          <w:rPr>
            <w:rFonts w:eastAsiaTheme="minorEastAsia" w:cs="Times New Roman"/>
            <w:i/>
            <w:color w:val="auto"/>
            <w:lang w:eastAsia="en-US" w:bidi="ar-SA"/>
            <w:rPrChange w:id="226" w:author="Author">
              <w:rPr>
                <w:rFonts w:eastAsiaTheme="minorEastAsia" w:cs="Times New Roman"/>
                <w:color w:val="auto"/>
                <w:lang w:eastAsia="en-US" w:bidi="ar-SA"/>
              </w:rPr>
            </w:rPrChange>
          </w:rPr>
          <w:t>Mesodinium rubrum</w:t>
        </w:r>
        <w:r>
          <w:rPr>
            <w:rFonts w:eastAsiaTheme="minorEastAsia" w:cs="Times New Roman"/>
            <w:color w:val="auto"/>
            <w:lang w:eastAsia="en-US" w:bidi="ar-SA"/>
          </w:rPr>
          <w:t xml:space="preserve">: The symbiosis that wasn't. </w:t>
        </w:r>
        <w:r w:rsidRPr="00774EF5">
          <w:rPr>
            <w:rFonts w:eastAsiaTheme="minorEastAsia" w:cs="Times New Roman"/>
            <w:i/>
            <w:color w:val="auto"/>
            <w:lang w:eastAsia="en-US" w:bidi="ar-SA"/>
            <w:rPrChange w:id="227" w:author="Author">
              <w:rPr>
                <w:rFonts w:eastAsiaTheme="minorEastAsia" w:cs="Times New Roman"/>
                <w:color w:val="auto"/>
                <w:lang w:eastAsia="en-US" w:bidi="ar-SA"/>
              </w:rPr>
            </w:rPrChange>
          </w:rPr>
          <w:t>PNAS</w:t>
        </w:r>
        <w:r>
          <w:rPr>
            <w:rFonts w:eastAsiaTheme="minorEastAsia" w:cs="Times New Roman"/>
            <w:color w:val="auto"/>
            <w:lang w:eastAsia="en-US" w:bidi="ar-SA"/>
          </w:rPr>
          <w:t xml:space="preserve"> 114, E1040-E1042. </w:t>
        </w:r>
      </w:ins>
    </w:p>
    <w:p w14:paraId="5126DDD9" w14:textId="71F67D7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228"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sidRPr="006A4B5F">
        <w:rPr>
          <w:rFonts w:eastAsiaTheme="minorEastAsia" w:cs="Times New Roman"/>
          <w:color w:val="auto"/>
          <w:lang w:eastAsia="en-US" w:bidi="ar-SA"/>
        </w:rPr>
        <w:t>.</w:t>
      </w:r>
      <w:r w:rsidRPr="006A4B5F">
        <w:rPr>
          <w:rFonts w:eastAsiaTheme="minorEastAsia" w:cs="Times New Roman"/>
          <w:color w:val="auto"/>
          <w:lang w:eastAsia="en-US" w:bidi="ar-SA"/>
        </w:rPr>
        <w:t>,</w:t>
      </w:r>
      <w:r>
        <w:rPr>
          <w:rFonts w:eastAsiaTheme="minorEastAsia" w:cs="Times New Roman"/>
          <w:color w:val="auto"/>
          <w:lang w:eastAsia="en-US" w:bidi="ar-SA"/>
        </w:rPr>
        <w:t xml:space="preserve"> </w:t>
      </w:r>
      <w:ins w:id="229" w:author="Author">
        <w:r w:rsidR="006A4B5F">
          <w:rPr>
            <w:rFonts w:eastAsiaTheme="minorEastAsia" w:cs="Times New Roman"/>
            <w:color w:val="auto"/>
            <w:lang w:eastAsia="en-US" w:bidi="ar-SA"/>
          </w:rPr>
          <w:t>and Zuber, P.</w:t>
        </w:r>
      </w:ins>
      <w:del w:id="230" w:author="Author">
        <w:r w:rsidR="007D7861" w:rsidRPr="007D3FAC" w:rsidDel="006A4B5F">
          <w:rPr>
            <w:rFonts w:eastAsiaTheme="minorEastAsia" w:cs="Times New Roman"/>
            <w:i/>
            <w:color w:val="auto"/>
            <w:lang w:eastAsia="en-US" w:bidi="ar-SA"/>
          </w:rPr>
          <w:delText>et al.</w:delText>
        </w:r>
      </w:del>
      <w:r w:rsidR="007D7861" w:rsidRPr="007D3FAC">
        <w:rPr>
          <w:rFonts w:eastAsiaTheme="minorEastAsia" w:cs="Times New Roman"/>
          <w:i/>
          <w:color w:val="auto"/>
          <w:lang w:eastAsia="en-US" w:bidi="ar-SA"/>
        </w:rPr>
        <w:t xml:space="preserve">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w:t>
      </w:r>
      <w:r w:rsidRPr="001B1535">
        <w:rPr>
          <w:rFonts w:eastAsiaTheme="minorEastAsia" w:cs="Times New Roman"/>
          <w:i/>
          <w:color w:val="auto"/>
          <w:lang w:eastAsia="en-US" w:bidi="ar-SA"/>
          <w:rPrChange w:id="231" w:author="Author">
            <w:rPr>
              <w:rFonts w:eastAsiaTheme="minorEastAsia" w:cs="Times New Roman"/>
              <w:color w:val="auto"/>
              <w:lang w:eastAsia="en-US" w:bidi="ar-SA"/>
            </w:rPr>
          </w:rPrChange>
        </w:rPr>
        <w:t xml:space="preserve"> MicrobiologyOpen</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32" w:author="Author">
            <w:rPr>
              <w:rFonts w:eastAsiaTheme="minorEastAsia" w:cs="Times New Roman"/>
              <w:color w:val="auto"/>
              <w:lang w:eastAsia="en-US" w:bidi="ar-SA"/>
            </w:rPr>
          </w:rPrChange>
        </w:rPr>
        <w:t>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3A49FB33" w:rsidR="00C502B4" w:rsidDel="00404C1C"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del w:id="233" w:author="Author"/>
          <w:rFonts w:eastAsiaTheme="minorEastAsia" w:cs="Times New Roman"/>
          <w:color w:val="auto"/>
          <w:lang w:eastAsia="en-US" w:bidi="ar-SA"/>
        </w:rPr>
      </w:pPr>
      <w:ins w:id="234" w:author="Author">
        <w:del w:id="235" w:author="Author">
          <w:r w:rsidDel="00404C1C">
            <w:rPr>
              <w:rFonts w:eastAsiaTheme="minorEastAsia" w:cs="Times New Roman"/>
              <w:color w:val="auto"/>
              <w:lang w:eastAsia="en-US" w:bidi="ar-SA"/>
            </w:rPr>
            <w:delText xml:space="preserve">Karna, T., </w:delText>
          </w:r>
          <w:r w:rsidR="006A4B5F" w:rsidDel="00404C1C">
            <w:rPr>
              <w:rFonts w:eastAsiaTheme="minorEastAsia" w:cs="Times New Roman"/>
              <w:color w:val="auto"/>
              <w:lang w:eastAsia="en-US" w:bidi="ar-SA"/>
            </w:rPr>
            <w:delText xml:space="preserve">and </w:delText>
          </w:r>
          <w:r w:rsidDel="00404C1C">
            <w:rPr>
              <w:rFonts w:eastAsiaTheme="minorEastAsia" w:cs="Times New Roman"/>
              <w:color w:val="auto"/>
              <w:lang w:eastAsia="en-US" w:bidi="ar-SA"/>
            </w:rPr>
            <w:delText xml:space="preserve">Baptista, A.M. (2016) Water age in the Columbia River estuary. </w:delText>
          </w:r>
          <w:r w:rsidRPr="001B1535" w:rsidDel="00404C1C">
            <w:rPr>
              <w:rFonts w:eastAsiaTheme="minorEastAsia" w:cs="Times New Roman"/>
              <w:i/>
              <w:color w:val="auto"/>
              <w:lang w:eastAsia="en-US" w:bidi="ar-SA"/>
              <w:rPrChange w:id="236" w:author="Author">
                <w:rPr>
                  <w:rFonts w:eastAsiaTheme="minorEastAsia" w:cs="Times New Roman"/>
                  <w:color w:val="auto"/>
                  <w:lang w:eastAsia="en-US" w:bidi="ar-SA"/>
                </w:rPr>
              </w:rPrChange>
            </w:rPr>
            <w:delText>Estuarine, Coastal Shelf Sci.</w:delText>
          </w:r>
          <w:r w:rsidDel="00404C1C">
            <w:rPr>
              <w:rFonts w:eastAsiaTheme="minorEastAsia" w:cs="Times New Roman"/>
              <w:color w:val="auto"/>
              <w:lang w:eastAsia="en-US" w:bidi="ar-SA"/>
            </w:rPr>
            <w:delText xml:space="preserve"> </w:delText>
          </w:r>
          <w:r w:rsidRPr="001B1535" w:rsidDel="00404C1C">
            <w:rPr>
              <w:rFonts w:eastAsiaTheme="minorEastAsia" w:cs="Times New Roman"/>
              <w:b/>
              <w:color w:val="auto"/>
              <w:lang w:eastAsia="en-US" w:bidi="ar-SA"/>
              <w:rPrChange w:id="237" w:author="Author">
                <w:rPr>
                  <w:rFonts w:eastAsiaTheme="minorEastAsia" w:cs="Times New Roman"/>
                  <w:color w:val="auto"/>
                  <w:lang w:eastAsia="en-US" w:bidi="ar-SA"/>
                </w:rPr>
              </w:rPrChange>
            </w:rPr>
            <w:delText>183</w:delText>
          </w:r>
          <w:r w:rsidDel="00404C1C">
            <w:rPr>
              <w:rFonts w:eastAsiaTheme="minorEastAsia" w:cs="Times New Roman"/>
              <w:color w:val="auto"/>
              <w:lang w:eastAsia="en-US" w:bidi="ar-SA"/>
            </w:rPr>
            <w:delText>, 249-259.</w:delText>
          </w:r>
        </w:del>
      </w:ins>
    </w:p>
    <w:p w14:paraId="215D17AC" w14:textId="4D296006"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w:t>
      </w:r>
      <w:ins w:id="238" w:author="Author">
        <w:r w:rsidR="006A4B5F">
          <w:rPr>
            <w:rFonts w:eastAsiaTheme="minorEastAsia" w:cs="Times New Roman"/>
            <w:color w:val="auto"/>
            <w:lang w:eastAsia="en-US" w:bidi="ar-SA"/>
          </w:rPr>
          <w:t>, Shin, K., and Chang, M.</w:t>
        </w:r>
      </w:ins>
      <w:del w:id="239" w:author="Author">
        <w:r w:rsidR="007D7861" w:rsidDel="006A4B5F">
          <w:rPr>
            <w:rFonts w:eastAsiaTheme="minorEastAsia" w:cs="Times New Roman"/>
            <w:color w:val="auto"/>
            <w:lang w:eastAsia="en-US" w:bidi="ar-SA"/>
          </w:rPr>
          <w:delText xml:space="preserve"> et al.</w:delText>
        </w:r>
      </w:del>
      <w:r w:rsidR="007D7861">
        <w:rPr>
          <w:rFonts w:eastAsiaTheme="minorEastAsia" w:cs="Times New Roman"/>
          <w:color w:val="auto"/>
          <w:lang w:eastAsia="en-US" w:bidi="ar-SA"/>
        </w:rPr>
        <w:t xml:space="preserve"> (</w:t>
      </w:r>
      <w:r>
        <w:rPr>
          <w:rFonts w:eastAsiaTheme="minorEastAsia" w:cs="Times New Roman"/>
          <w:color w:val="auto"/>
          <w:lang w:eastAsia="en-US" w:bidi="ar-SA"/>
        </w:rPr>
        <w:t>2007</w:t>
      </w:r>
      <w:r w:rsidR="007D7861">
        <w:rPr>
          <w:rFonts w:eastAsiaTheme="minorEastAsia" w:cs="Times New Roman"/>
          <w:color w:val="auto"/>
          <w:lang w:eastAsia="en-US" w:bidi="ar-SA"/>
        </w:rPr>
        <w:t xml:space="preserve">) Seasonal variations in phytoplankton growth and microzooplankton grazing in a temperate coastal embayment, Korea. </w:t>
      </w:r>
      <w:r w:rsidR="007D7861" w:rsidRPr="001B1535">
        <w:rPr>
          <w:rFonts w:eastAsiaTheme="minorEastAsia" w:cs="Times New Roman"/>
          <w:i/>
          <w:color w:val="auto"/>
          <w:lang w:eastAsia="en-US" w:bidi="ar-SA"/>
          <w:rPrChange w:id="240" w:author="Author">
            <w:rPr>
              <w:rFonts w:eastAsiaTheme="minorEastAsia" w:cs="Times New Roman"/>
              <w:color w:val="auto"/>
              <w:lang w:eastAsia="en-US" w:bidi="ar-SA"/>
            </w:rPr>
          </w:rPrChange>
        </w:rPr>
        <w:t>Estuarine Coastal Shelf Sci.</w:t>
      </w:r>
      <w:r w:rsidR="007D7861">
        <w:rPr>
          <w:rFonts w:eastAsiaTheme="minorEastAsia" w:cs="Times New Roman"/>
          <w:color w:val="auto"/>
          <w:lang w:eastAsia="en-US" w:bidi="ar-SA"/>
        </w:rPr>
        <w:t xml:space="preserve"> </w:t>
      </w:r>
      <w:r w:rsidR="007D7861" w:rsidRPr="001B1535">
        <w:rPr>
          <w:rFonts w:eastAsiaTheme="minorEastAsia" w:cs="Times New Roman"/>
          <w:b/>
          <w:color w:val="auto"/>
          <w:lang w:eastAsia="en-US" w:bidi="ar-SA"/>
          <w:rPrChange w:id="241" w:author="Author">
            <w:rPr>
              <w:rFonts w:eastAsiaTheme="minorEastAsia" w:cs="Times New Roman"/>
              <w:color w:val="auto"/>
              <w:lang w:eastAsia="en-US" w:bidi="ar-SA"/>
            </w:rPr>
          </w:rPrChange>
        </w:rPr>
        <w:t>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w:t>
      </w:r>
      <w:r w:rsidRPr="001B1535">
        <w:rPr>
          <w:rFonts w:eastAsiaTheme="minorEastAsia" w:cs="Times New Roman"/>
          <w:i/>
          <w:color w:val="auto"/>
          <w:lang w:eastAsia="en-US" w:bidi="ar-SA"/>
          <w:rPrChange w:id="242" w:author="Author">
            <w:rPr>
              <w:rFonts w:eastAsiaTheme="minorEastAsia" w:cs="Times New Roman"/>
              <w:color w:val="auto"/>
              <w:lang w:eastAsia="en-US" w:bidi="ar-SA"/>
            </w:rPr>
          </w:rPrChange>
        </w:rPr>
        <w:t>An</w:t>
      </w:r>
      <w:r w:rsidR="00C14C84" w:rsidRPr="001B1535">
        <w:rPr>
          <w:rFonts w:eastAsiaTheme="minorEastAsia" w:cs="Times New Roman"/>
          <w:i/>
          <w:color w:val="auto"/>
          <w:lang w:eastAsia="en-US" w:bidi="ar-SA"/>
          <w:rPrChange w:id="243" w:author="Author">
            <w:rPr>
              <w:rFonts w:eastAsiaTheme="minorEastAsia" w:cs="Times New Roman"/>
              <w:color w:val="auto"/>
              <w:lang w:eastAsia="en-US" w:bidi="ar-SA"/>
            </w:rPr>
          </w:rPrChange>
        </w:rPr>
        <w:t>n.</w:t>
      </w:r>
      <w:r w:rsidRPr="001B1535">
        <w:rPr>
          <w:rFonts w:eastAsiaTheme="minorEastAsia" w:cs="Times New Roman"/>
          <w:i/>
          <w:color w:val="auto"/>
          <w:lang w:eastAsia="en-US" w:bidi="ar-SA"/>
          <w:rPrChange w:id="244" w:author="Author">
            <w:rPr>
              <w:rFonts w:eastAsiaTheme="minorEastAsia" w:cs="Times New Roman"/>
              <w:color w:val="auto"/>
              <w:lang w:eastAsia="en-US" w:bidi="ar-SA"/>
            </w:rPr>
          </w:rPrChange>
        </w:rPr>
        <w:t xml:space="preserve"> Rev</w:t>
      </w:r>
      <w:r w:rsidR="00C14C84" w:rsidRPr="001B1535">
        <w:rPr>
          <w:rFonts w:eastAsiaTheme="minorEastAsia" w:cs="Times New Roman"/>
          <w:i/>
          <w:color w:val="auto"/>
          <w:lang w:eastAsia="en-US" w:bidi="ar-SA"/>
          <w:rPrChange w:id="24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46" w:author="Author">
            <w:rPr>
              <w:rFonts w:eastAsiaTheme="minorEastAsia" w:cs="Times New Roman"/>
              <w:color w:val="auto"/>
              <w:lang w:eastAsia="en-US" w:bidi="ar-SA"/>
            </w:rPr>
          </w:rPrChange>
        </w:rPr>
        <w:t xml:space="preserve"> Mar</w:t>
      </w:r>
      <w:r w:rsidR="00C14C84" w:rsidRPr="001B1535">
        <w:rPr>
          <w:rFonts w:eastAsiaTheme="minorEastAsia" w:cs="Times New Roman"/>
          <w:i/>
          <w:color w:val="auto"/>
          <w:lang w:eastAsia="en-US" w:bidi="ar-SA"/>
          <w:rPrChange w:id="247"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48" w:author="Author">
            <w:rPr>
              <w:rFonts w:eastAsiaTheme="minorEastAsia" w:cs="Times New Roman"/>
              <w:color w:val="auto"/>
              <w:lang w:eastAsia="en-US" w:bidi="ar-SA"/>
            </w:rPr>
          </w:rPrChange>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49" w:author="Author">
            <w:rPr>
              <w:rFonts w:eastAsiaTheme="minorEastAsia" w:cs="Times New Roman"/>
              <w:color w:val="auto"/>
              <w:lang w:eastAsia="en-US" w:bidi="ar-SA"/>
            </w:rPr>
          </w:rPrChange>
        </w:rPr>
        <w:t>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2BD311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ins w:id="250" w:author="Author">
        <w:r w:rsidR="006A4B5F">
          <w:rPr>
            <w:rFonts w:eastAsiaTheme="minorEastAsia" w:cs="Times New Roman"/>
            <w:color w:val="auto"/>
            <w:lang w:eastAsia="en-US" w:bidi="ar-SA"/>
          </w:rPr>
          <w:t>, Bidigare, R. R., and Church, M. J.</w:t>
        </w:r>
      </w:ins>
      <w:del w:id="251" w:author="Author">
        <w:r w:rsidR="00C14C84" w:rsidDel="006A4B5F">
          <w:rPr>
            <w:rFonts w:eastAsiaTheme="minorEastAsia" w:cs="Times New Roman"/>
            <w:color w:val="auto"/>
            <w:lang w:eastAsia="en-US" w:bidi="ar-SA"/>
          </w:rPr>
          <w:delText xml:space="preserve"> et al.</w:delText>
        </w:r>
      </w:del>
      <w:r>
        <w:rPr>
          <w:rFonts w:eastAsiaTheme="minorEastAsia" w:cs="Times New Roman"/>
          <w:color w:val="auto"/>
          <w:lang w:eastAsia="en-US" w:bidi="ar-SA"/>
        </w:rPr>
        <w:t xml:space="preserve"> (2013) Variability of chromophytic phytoplankton in the North Pacific Subtropical Gyre. </w:t>
      </w:r>
      <w:r w:rsidRPr="001B1535">
        <w:rPr>
          <w:rFonts w:eastAsiaTheme="minorEastAsia" w:cs="Times New Roman"/>
          <w:i/>
          <w:color w:val="auto"/>
          <w:lang w:eastAsia="en-US" w:bidi="ar-SA"/>
          <w:rPrChange w:id="252" w:author="Author">
            <w:rPr>
              <w:rFonts w:eastAsiaTheme="minorEastAsia" w:cs="Times New Roman"/>
              <w:color w:val="auto"/>
              <w:lang w:eastAsia="en-US" w:bidi="ar-SA"/>
            </w:rPr>
          </w:rPrChange>
        </w:rPr>
        <w:t>Deep Sea Res</w:t>
      </w:r>
      <w:r w:rsidR="00DC1015" w:rsidRPr="001B1535">
        <w:rPr>
          <w:rFonts w:eastAsiaTheme="minorEastAsia" w:cs="Times New Roman"/>
          <w:i/>
          <w:color w:val="auto"/>
          <w:lang w:eastAsia="en-US" w:bidi="ar-SA"/>
          <w:rPrChange w:id="25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54" w:author="Author">
            <w:rPr>
              <w:rFonts w:eastAsiaTheme="minorEastAsia" w:cs="Times New Roman"/>
              <w:color w:val="auto"/>
              <w:lang w:eastAsia="en-US" w:bidi="ar-SA"/>
            </w:rPr>
          </w:rPrChange>
        </w:rPr>
        <w:t xml:space="preserve"> Part II</w:t>
      </w:r>
      <w:r w:rsidR="00DC1015">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55" w:author="Author">
            <w:rPr>
              <w:rFonts w:eastAsiaTheme="minorEastAsia" w:cs="Times New Roman"/>
              <w:color w:val="auto"/>
              <w:lang w:eastAsia="en-US" w:bidi="ar-SA"/>
            </w:rPr>
          </w:rPrChange>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610B58C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w:t>
      </w:r>
      <w:ins w:id="256" w:author="Author">
        <w:r w:rsidR="00A34B77">
          <w:rPr>
            <w:rFonts w:eastAsiaTheme="minorEastAsia" w:cs="Times New Roman"/>
            <w:color w:val="auto"/>
            <w:lang w:eastAsia="en-US" w:bidi="ar-SA"/>
          </w:rPr>
          <w:t xml:space="preserve"> Park, J. S., and Yih, W.</w:t>
        </w:r>
      </w:ins>
      <w:del w:id="257" w:author="Author">
        <w:r w:rsidDel="00A34B77">
          <w:rPr>
            <w:rFonts w:eastAsiaTheme="minorEastAsia" w:cs="Times New Roman"/>
            <w:color w:val="auto"/>
            <w:lang w:eastAsia="en-US" w:bidi="ar-SA"/>
          </w:rPr>
          <w:delText xml:space="preserve"> </w:delText>
        </w:r>
        <w:r w:rsidR="00DC1015" w:rsidRPr="007D3FAC" w:rsidDel="00A34B77">
          <w:rPr>
            <w:rFonts w:eastAsiaTheme="minorEastAsia" w:cs="Times New Roman"/>
            <w:i/>
            <w:color w:val="auto"/>
            <w:lang w:eastAsia="en-US" w:bidi="ar-SA"/>
          </w:rPr>
          <w:delText>et al.</w:delText>
        </w:r>
        <w:r w:rsidDel="00A34B77">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(2013) Sequestered plastids in Mesodinium rubrum are functionally active up to 80 days of phototrophic growth without cryptomonad prey. </w:t>
      </w:r>
      <w:r w:rsidRPr="001B1535">
        <w:rPr>
          <w:rFonts w:eastAsiaTheme="minorEastAsia" w:cs="Times New Roman"/>
          <w:i/>
          <w:color w:val="auto"/>
          <w:lang w:eastAsia="en-US" w:bidi="ar-SA"/>
          <w:rPrChange w:id="258" w:author="Author">
            <w:rPr>
              <w:rFonts w:eastAsiaTheme="minorEastAsia" w:cs="Times New Roman"/>
              <w:color w:val="auto"/>
              <w:lang w:eastAsia="en-US" w:bidi="ar-SA"/>
            </w:rPr>
          </w:rPrChange>
        </w:rPr>
        <w:t>Harmful Algae</w:t>
      </w:r>
      <w:r w:rsidR="00DC1015" w:rsidRPr="001B1535">
        <w:rPr>
          <w:rFonts w:eastAsiaTheme="minorEastAsia" w:cs="Times New Roman"/>
          <w:i/>
          <w:color w:val="auto"/>
          <w:lang w:eastAsia="en-US" w:bidi="ar-SA"/>
          <w:rPrChange w:id="259"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60" w:author="Author">
            <w:rPr>
              <w:rFonts w:eastAsiaTheme="minorEastAsia" w:cs="Times New Roman"/>
              <w:color w:val="auto"/>
              <w:lang w:eastAsia="en-US" w:bidi="ar-SA"/>
            </w:rPr>
          </w:rPrChange>
        </w:rPr>
        <w:t>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w:t>
      </w:r>
      <w:r>
        <w:rPr>
          <w:rFonts w:eastAsiaTheme="minorEastAsia" w:cs="Times New Roman"/>
          <w:color w:val="auto"/>
          <w:lang w:eastAsia="en-US" w:bidi="ar-SA"/>
        </w:rPr>
        <w:lastRenderedPageBreak/>
        <w:t>Seattle, WA</w:t>
      </w:r>
    </w:p>
    <w:p w14:paraId="0ACB6ED4" w14:textId="5D4BB60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w:t>
      </w:r>
      <w:ins w:id="261" w:author="Author">
        <w:r w:rsidR="00A34B77">
          <w:rPr>
            <w:rFonts w:eastAsiaTheme="minorEastAsia" w:cs="Times New Roman"/>
            <w:color w:val="auto"/>
            <w:lang w:eastAsia="en-US" w:bidi="ar-SA"/>
          </w:rPr>
          <w:t xml:space="preserve"> </w:t>
        </w:r>
      </w:ins>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ins w:id="262" w:author="Author">
        <w:r w:rsidR="00A34B77">
          <w:rPr>
            <w:rFonts w:eastAsiaTheme="minorEastAsia" w:cs="Times New Roman"/>
            <w:color w:val="auto"/>
            <w:lang w:eastAsia="en-US" w:bidi="ar-SA"/>
          </w:rPr>
          <w:t>, Sakiyama, S., Baba, K., and Kamiyama, T.</w:t>
        </w:r>
      </w:ins>
      <w:r>
        <w:rPr>
          <w:rFonts w:eastAsiaTheme="minorEastAsia" w:cs="Times New Roman"/>
          <w:color w:val="auto"/>
          <w:lang w:eastAsia="en-US" w:bidi="ar-SA"/>
        </w:rPr>
        <w:t xml:space="preserve"> </w:t>
      </w:r>
      <w:del w:id="263" w:author="Author">
        <w:r w:rsidR="00DC1015" w:rsidRPr="007D3FAC" w:rsidDel="00A34B77">
          <w:rPr>
            <w:rFonts w:eastAsiaTheme="minorEastAsia" w:cs="Times New Roman"/>
            <w:i/>
            <w:color w:val="auto"/>
            <w:lang w:eastAsia="en-US" w:bidi="ar-SA"/>
          </w:rPr>
          <w:delText>et al.</w:delText>
        </w:r>
        <w:r w:rsidR="00DC1015" w:rsidDel="00A34B77">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(2008) Growth characteristics and phylogenetic analysis of the marine dinoflagellate Dinophysis infundibulus (Dinophyceae). </w:t>
      </w:r>
      <w:r w:rsidRPr="001B1535">
        <w:rPr>
          <w:rFonts w:eastAsiaTheme="minorEastAsia" w:cs="Times New Roman"/>
          <w:i/>
          <w:color w:val="auto"/>
          <w:lang w:eastAsia="en-US" w:bidi="ar-SA"/>
          <w:rPrChange w:id="264" w:author="Author">
            <w:rPr>
              <w:rFonts w:eastAsiaTheme="minorEastAsia" w:cs="Times New Roman"/>
              <w:color w:val="auto"/>
              <w:lang w:eastAsia="en-US" w:bidi="ar-SA"/>
            </w:rPr>
          </w:rPrChange>
        </w:rPr>
        <w:t>Aquat</w:t>
      </w:r>
      <w:r w:rsidR="00DC1015" w:rsidRPr="001B1535">
        <w:rPr>
          <w:rFonts w:eastAsiaTheme="minorEastAsia" w:cs="Times New Roman"/>
          <w:i/>
          <w:color w:val="auto"/>
          <w:lang w:eastAsia="en-US" w:bidi="ar-SA"/>
          <w:rPrChange w:id="265" w:author="Author">
            <w:rPr>
              <w:rFonts w:eastAsiaTheme="minorEastAsia" w:cs="Times New Roman"/>
              <w:color w:val="auto"/>
              <w:lang w:eastAsia="en-US" w:bidi="ar-SA"/>
            </w:rPr>
          </w:rPrChange>
        </w:rPr>
        <w:t xml:space="preserve">. Microb. Ecol. </w:t>
      </w:r>
      <w:r w:rsidR="00DC1015" w:rsidRPr="001B1535">
        <w:rPr>
          <w:rFonts w:eastAsiaTheme="minorEastAsia" w:cs="Times New Roman"/>
          <w:b/>
          <w:color w:val="auto"/>
          <w:lang w:eastAsia="en-US" w:bidi="ar-SA"/>
          <w:rPrChange w:id="266" w:author="Author">
            <w:rPr>
              <w:rFonts w:eastAsiaTheme="minorEastAsia" w:cs="Times New Roman"/>
              <w:color w:val="auto"/>
              <w:lang w:eastAsia="en-US" w:bidi="ar-SA"/>
            </w:rPr>
          </w:rPrChange>
        </w:rPr>
        <w:t>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76E01E5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ins w:id="267" w:author="Author">
        <w:r w:rsidR="004B6F05">
          <w:rPr>
            <w:rFonts w:eastAsiaTheme="minorEastAsia" w:cs="Times New Roman"/>
            <w:color w:val="auto"/>
            <w:lang w:eastAsia="en-US" w:bidi="ar-SA"/>
          </w:rPr>
          <w:t xml:space="preserve">Li, B., Maier, M. A., Needoba, J. A., and Zuber, P. </w:t>
        </w:r>
      </w:ins>
      <w:del w:id="268" w:author="Author">
        <w:r w:rsidR="00DC1015" w:rsidRPr="007D3FAC" w:rsidDel="004B6F0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w:t>
      </w:r>
      <w:r w:rsidRPr="001B1535">
        <w:rPr>
          <w:rFonts w:eastAsiaTheme="minorEastAsia" w:cs="Times New Roman"/>
          <w:i/>
          <w:color w:val="auto"/>
          <w:lang w:eastAsia="en-US" w:bidi="ar-SA"/>
          <w:rPrChange w:id="269" w:author="Author">
            <w:rPr>
              <w:rFonts w:eastAsiaTheme="minorEastAsia" w:cs="Times New Roman"/>
              <w:color w:val="auto"/>
              <w:lang w:eastAsia="en-US" w:bidi="ar-SA"/>
            </w:rPr>
          </w:rPrChange>
        </w:rPr>
        <w:t>Aqua</w:t>
      </w:r>
      <w:r w:rsidR="00DC1015" w:rsidRPr="001B1535">
        <w:rPr>
          <w:rFonts w:eastAsiaTheme="minorEastAsia" w:cs="Times New Roman"/>
          <w:i/>
          <w:color w:val="auto"/>
          <w:lang w:eastAsia="en-US" w:bidi="ar-SA"/>
          <w:rPrChange w:id="270" w:author="Author">
            <w:rPr>
              <w:rFonts w:eastAsiaTheme="minorEastAsia" w:cs="Times New Roman"/>
              <w:color w:val="auto"/>
              <w:lang w:eastAsia="en-US" w:bidi="ar-SA"/>
            </w:rPr>
          </w:rPrChange>
        </w:rPr>
        <w:t>t.</w:t>
      </w:r>
      <w:r w:rsidRPr="001B1535">
        <w:rPr>
          <w:rFonts w:eastAsiaTheme="minorEastAsia" w:cs="Times New Roman"/>
          <w:i/>
          <w:color w:val="auto"/>
          <w:lang w:eastAsia="en-US" w:bidi="ar-SA"/>
          <w:rPrChange w:id="271" w:author="Author">
            <w:rPr>
              <w:rFonts w:eastAsiaTheme="minorEastAsia" w:cs="Times New Roman"/>
              <w:color w:val="auto"/>
              <w:lang w:eastAsia="en-US" w:bidi="ar-SA"/>
            </w:rPr>
          </w:rPrChange>
        </w:rPr>
        <w:t xml:space="preserve"> Micro</w:t>
      </w:r>
      <w:r w:rsidR="00DC1015" w:rsidRPr="001B1535">
        <w:rPr>
          <w:rFonts w:eastAsiaTheme="minorEastAsia" w:cs="Times New Roman"/>
          <w:i/>
          <w:color w:val="auto"/>
          <w:lang w:eastAsia="en-US" w:bidi="ar-SA"/>
          <w:rPrChange w:id="272" w:author="Author">
            <w:rPr>
              <w:rFonts w:eastAsiaTheme="minorEastAsia" w:cs="Times New Roman"/>
              <w:color w:val="auto"/>
              <w:lang w:eastAsia="en-US" w:bidi="ar-SA"/>
            </w:rPr>
          </w:rPrChange>
        </w:rPr>
        <w:t>b.</w:t>
      </w:r>
      <w:r w:rsidRPr="001B1535">
        <w:rPr>
          <w:rFonts w:eastAsiaTheme="minorEastAsia" w:cs="Times New Roman"/>
          <w:i/>
          <w:color w:val="auto"/>
          <w:lang w:eastAsia="en-US" w:bidi="ar-SA"/>
          <w:rPrChange w:id="273" w:author="Author">
            <w:rPr>
              <w:rFonts w:eastAsiaTheme="minorEastAsia" w:cs="Times New Roman"/>
              <w:color w:val="auto"/>
              <w:lang w:eastAsia="en-US" w:bidi="ar-SA"/>
            </w:rPr>
          </w:rPrChange>
        </w:rPr>
        <w:t xml:space="preserve"> Ecol</w:t>
      </w:r>
      <w:r w:rsidR="00DC1015" w:rsidRPr="001B1535">
        <w:rPr>
          <w:rFonts w:eastAsiaTheme="minorEastAsia" w:cs="Times New Roman"/>
          <w:i/>
          <w:color w:val="auto"/>
          <w:lang w:eastAsia="en-US" w:bidi="ar-SA"/>
          <w:rPrChange w:id="274"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75" w:author="Author">
            <w:rPr>
              <w:rFonts w:eastAsiaTheme="minorEastAsia" w:cs="Times New Roman"/>
              <w:color w:val="auto"/>
              <w:lang w:eastAsia="en-US" w:bidi="ar-SA"/>
            </w:rPr>
          </w:rPrChange>
        </w:rPr>
        <w:t>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4682D77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del w:id="276" w:author="Author">
        <w:r w:rsidR="00DC1015" w:rsidDel="004B6F05">
          <w:rPr>
            <w:rFonts w:eastAsiaTheme="minorEastAsia" w:cs="Times New Roman"/>
            <w:color w:val="auto"/>
            <w:lang w:eastAsia="en-US" w:bidi="ar-SA"/>
          </w:rPr>
          <w:delText>et al.</w:delText>
        </w:r>
        <w:r w:rsidDel="004B6F05">
          <w:rPr>
            <w:rFonts w:eastAsiaTheme="minorEastAsia" w:cs="Times New Roman"/>
            <w:color w:val="auto"/>
            <w:lang w:eastAsia="en-US" w:bidi="ar-SA"/>
          </w:rPr>
          <w:delText xml:space="preserve"> </w:delText>
        </w:r>
      </w:del>
      <w:ins w:id="277" w:author="Author">
        <w:r w:rsidR="004B6F05">
          <w:rPr>
            <w:rFonts w:eastAsiaTheme="minorEastAsia" w:cs="Times New Roman"/>
            <w:color w:val="auto"/>
            <w:lang w:eastAsia="en-US" w:bidi="ar-SA"/>
          </w:rPr>
          <w:t xml:space="preserve">and Rodríguez, F. </w:t>
        </w:r>
      </w:ins>
      <w:r>
        <w:rPr>
          <w:rFonts w:eastAsiaTheme="minorEastAsia" w:cs="Times New Roman"/>
          <w:color w:val="auto"/>
          <w:lang w:eastAsia="en-US" w:bidi="ar-SA"/>
        </w:rPr>
        <w:t xml:space="preserve">(2013)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xml:space="preserve">. </w:t>
      </w:r>
      <w:r w:rsidRPr="001B1535">
        <w:rPr>
          <w:rFonts w:eastAsiaTheme="minorEastAsia" w:cs="Times New Roman"/>
          <w:i/>
          <w:color w:val="auto"/>
          <w:lang w:eastAsia="en-US" w:bidi="ar-SA"/>
          <w:rPrChange w:id="278" w:author="Author">
            <w:rPr>
              <w:rFonts w:eastAsiaTheme="minorEastAsia" w:cs="Times New Roman"/>
              <w:color w:val="auto"/>
              <w:lang w:eastAsia="en-US" w:bidi="ar-SA"/>
            </w:rPr>
          </w:rPrChange>
        </w:rPr>
        <w:t>J</w:t>
      </w:r>
      <w:r w:rsidR="00DC1015" w:rsidRPr="001B1535">
        <w:rPr>
          <w:rFonts w:eastAsiaTheme="minorEastAsia" w:cs="Times New Roman"/>
          <w:i/>
          <w:color w:val="auto"/>
          <w:lang w:eastAsia="en-US" w:bidi="ar-SA"/>
          <w:rPrChange w:id="279" w:author="Author">
            <w:rPr>
              <w:rFonts w:eastAsiaTheme="minorEastAsia" w:cs="Times New Roman"/>
              <w:color w:val="auto"/>
              <w:lang w:eastAsia="en-US" w:bidi="ar-SA"/>
            </w:rPr>
          </w:rPrChange>
        </w:rPr>
        <w:t>. Plankton Res.</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80"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151260B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ins w:id="281" w:author="Author">
        <w:r w:rsidR="004B6F05">
          <w:rPr>
            <w:rFonts w:eastAsiaTheme="minorEastAsia" w:cs="Times New Roman"/>
            <w:color w:val="auto"/>
            <w:lang w:eastAsia="en-US" w:bidi="ar-SA"/>
          </w:rPr>
          <w:t>, Jiménez, V., Sudek, S., Lin, Y., Johnson, Z. I., Worden, A. Z.,</w:t>
        </w:r>
      </w:ins>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sidRPr="001B1535">
        <w:rPr>
          <w:rFonts w:eastAsiaTheme="minorEastAsia" w:cs="Times New Roman"/>
          <w:i/>
          <w:color w:val="auto"/>
          <w:lang w:eastAsia="en-US" w:bidi="ar-SA"/>
          <w:rPrChange w:id="282" w:author="Author">
            <w:rPr>
              <w:rFonts w:eastAsiaTheme="minorEastAsia" w:cs="Times New Roman"/>
              <w:color w:val="auto"/>
              <w:lang w:eastAsia="en-US" w:bidi="ar-SA"/>
            </w:rPr>
          </w:rPrChange>
        </w:rPr>
        <w:t>Proc. Natl. Acad.  Sci.</w:t>
      </w:r>
      <w:r w:rsidR="00DC1015">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83" w:author="Author">
            <w:rPr>
              <w:rFonts w:eastAsiaTheme="minorEastAsia" w:cs="Times New Roman"/>
              <w:color w:val="auto"/>
              <w:lang w:eastAsia="en-US" w:bidi="ar-SA"/>
            </w:rPr>
          </w:rPrChange>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08847FB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w:t>
      </w:r>
      <w:ins w:id="284" w:author="Author">
        <w:r w:rsidR="00F876F4">
          <w:rPr>
            <w:rFonts w:eastAsiaTheme="minorEastAsia" w:cs="Times New Roman"/>
            <w:color w:val="auto"/>
            <w:lang w:eastAsia="en-US" w:bidi="ar-SA"/>
          </w:rPr>
          <w:t>, Lara-Lara, J. R., Frey, B. E., Amspoker, M. C., and Winfield, T.</w:t>
        </w:r>
      </w:ins>
      <w:r w:rsidR="004B5FA3">
        <w:rPr>
          <w:rFonts w:eastAsiaTheme="minorEastAsia" w:cs="Times New Roman"/>
          <w:color w:val="auto"/>
          <w:lang w:eastAsia="en-US" w:bidi="ar-SA"/>
        </w:rPr>
        <w:t xml:space="preserve"> </w:t>
      </w:r>
      <w:del w:id="285" w:author="Author">
        <w:r w:rsidR="004B5FA3" w:rsidRPr="007D3FAC" w:rsidDel="00F876F4">
          <w:rPr>
            <w:rFonts w:eastAsiaTheme="minorEastAsia" w:cs="Times New Roman"/>
            <w:i/>
            <w:color w:val="auto"/>
            <w:lang w:eastAsia="en-US" w:bidi="ar-SA"/>
          </w:rPr>
          <w:delText>et al.</w:delText>
        </w:r>
        <w:r w:rsidRPr="007D3FAC" w:rsidDel="00F876F4">
          <w:rPr>
            <w:rFonts w:eastAsiaTheme="minorEastAsia" w:cs="Times New Roman"/>
            <w:i/>
            <w:color w:val="auto"/>
            <w:lang w:eastAsia="en-US" w:bidi="ar-SA"/>
          </w:rPr>
          <w:delText xml:space="preserve"> </w:delText>
        </w:r>
      </w:del>
      <w:r>
        <w:rPr>
          <w:rFonts w:eastAsiaTheme="minorEastAsia" w:cs="Times New Roman"/>
          <w:color w:val="auto"/>
          <w:lang w:eastAsia="en-US" w:bidi="ar-SA"/>
        </w:rPr>
        <w:t xml:space="preserve">(1990) Primary production, plant and detrital biomass, and particle transport in the Columbia River Estuary. </w:t>
      </w:r>
      <w:r w:rsidRPr="001B1535">
        <w:rPr>
          <w:rFonts w:eastAsiaTheme="minorEastAsia" w:cs="Times New Roman"/>
          <w:i/>
          <w:color w:val="auto"/>
          <w:lang w:eastAsia="en-US" w:bidi="ar-SA"/>
          <w:rPrChange w:id="286" w:author="Author">
            <w:rPr>
              <w:rFonts w:eastAsiaTheme="minorEastAsia" w:cs="Times New Roman"/>
              <w:color w:val="auto"/>
              <w:lang w:eastAsia="en-US" w:bidi="ar-SA"/>
            </w:rPr>
          </w:rPrChange>
        </w:rPr>
        <w:t>Prog</w:t>
      </w:r>
      <w:r w:rsidR="004B5FA3" w:rsidRPr="001B1535">
        <w:rPr>
          <w:rFonts w:eastAsiaTheme="minorEastAsia" w:cs="Times New Roman"/>
          <w:i/>
          <w:color w:val="auto"/>
          <w:lang w:eastAsia="en-US" w:bidi="ar-SA"/>
          <w:rPrChange w:id="287"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88" w:author="Author">
            <w:rPr>
              <w:rFonts w:eastAsiaTheme="minorEastAsia" w:cs="Times New Roman"/>
              <w:color w:val="auto"/>
              <w:lang w:eastAsia="en-US" w:bidi="ar-SA"/>
            </w:rPr>
          </w:rPrChange>
        </w:rPr>
        <w:t xml:space="preserve"> Oceanog</w:t>
      </w:r>
      <w:r w:rsidR="004B5FA3" w:rsidRPr="001B1535">
        <w:rPr>
          <w:rFonts w:eastAsiaTheme="minorEastAsia" w:cs="Times New Roman"/>
          <w:i/>
          <w:color w:val="auto"/>
          <w:lang w:eastAsia="en-US" w:bidi="ar-SA"/>
          <w:rPrChange w:id="28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0"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291" w:author="Author">
            <w:rPr>
              <w:rFonts w:eastAsiaTheme="minorEastAsia" w:cs="Times New Roman"/>
              <w:color w:val="auto"/>
              <w:lang w:eastAsia="en-US" w:bidi="ar-SA"/>
            </w:rPr>
          </w:rPrChange>
        </w:rPr>
        <w:t>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00C2FF2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ins w:id="292" w:author="Author">
        <w:r w:rsidR="00774EF5">
          <w:rPr>
            <w:rFonts w:eastAsiaTheme="minorEastAsia" w:cs="Times New Roman"/>
            <w:color w:val="auto"/>
            <w:lang w:eastAsia="en-US" w:bidi="ar-SA"/>
          </w:rPr>
          <w:t>, Shalapyonok, A., and Solow, A. R.</w:t>
        </w:r>
      </w:ins>
      <w:r w:rsidR="004B5FA3" w:rsidRPr="007D3FAC">
        <w:rPr>
          <w:rFonts w:eastAsiaTheme="minorEastAsia" w:cs="Times New Roman"/>
          <w:i/>
          <w:color w:val="auto"/>
          <w:lang w:eastAsia="en-US" w:bidi="ar-SA"/>
        </w:rPr>
        <w:t xml:space="preserve"> </w:t>
      </w:r>
      <w:del w:id="293" w:author="Author">
        <w:r w:rsidR="004B5FA3" w:rsidRPr="007D3FAC" w:rsidDel="00774EF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(2003) Growth Rates of Coastal Phytoplankton from Time-Series Measurements with a Submersible Flow Cytometer. </w:t>
      </w:r>
      <w:r w:rsidRPr="001B1535">
        <w:rPr>
          <w:rFonts w:eastAsiaTheme="minorEastAsia" w:cs="Times New Roman"/>
          <w:i/>
          <w:color w:val="auto"/>
          <w:lang w:eastAsia="en-US" w:bidi="ar-SA"/>
          <w:rPrChange w:id="294" w:author="Author">
            <w:rPr>
              <w:rFonts w:eastAsiaTheme="minorEastAsia" w:cs="Times New Roman"/>
              <w:color w:val="auto"/>
              <w:lang w:eastAsia="en-US" w:bidi="ar-SA"/>
            </w:rPr>
          </w:rPrChange>
        </w:rPr>
        <w:t>Limno</w:t>
      </w:r>
      <w:r w:rsidR="004B5FA3" w:rsidRPr="001B1535">
        <w:rPr>
          <w:rFonts w:eastAsiaTheme="minorEastAsia" w:cs="Times New Roman"/>
          <w:i/>
          <w:color w:val="auto"/>
          <w:lang w:eastAsia="en-US" w:bidi="ar-SA"/>
          <w:rPrChange w:id="295" w:author="Author">
            <w:rPr>
              <w:rFonts w:eastAsiaTheme="minorEastAsia" w:cs="Times New Roman"/>
              <w:color w:val="auto"/>
              <w:lang w:eastAsia="en-US" w:bidi="ar-SA"/>
            </w:rPr>
          </w:rPrChange>
        </w:rPr>
        <w:t>l.</w:t>
      </w:r>
      <w:r w:rsidRPr="001B1535">
        <w:rPr>
          <w:rFonts w:eastAsiaTheme="minorEastAsia" w:cs="Times New Roman"/>
          <w:i/>
          <w:color w:val="auto"/>
          <w:lang w:eastAsia="en-US" w:bidi="ar-SA"/>
          <w:rPrChange w:id="296" w:author="Author">
            <w:rPr>
              <w:rFonts w:eastAsiaTheme="minorEastAsia" w:cs="Times New Roman"/>
              <w:color w:val="auto"/>
              <w:lang w:eastAsia="en-US" w:bidi="ar-SA"/>
            </w:rPr>
          </w:rPrChange>
        </w:rPr>
        <w:t xml:space="preserve"> Oceano</w:t>
      </w:r>
      <w:r w:rsidR="004B5FA3" w:rsidRPr="001B1535">
        <w:rPr>
          <w:rFonts w:eastAsiaTheme="minorEastAsia" w:cs="Times New Roman"/>
          <w:i/>
          <w:color w:val="auto"/>
          <w:lang w:eastAsia="en-US" w:bidi="ar-SA"/>
          <w:rPrChange w:id="297" w:author="Author">
            <w:rPr>
              <w:rFonts w:eastAsiaTheme="minorEastAsia" w:cs="Times New Roman"/>
              <w:color w:val="auto"/>
              <w:lang w:eastAsia="en-US" w:bidi="ar-SA"/>
            </w:rPr>
          </w:rPrChange>
        </w:rPr>
        <w:t>g.</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98" w:author="Author">
            <w:rPr>
              <w:rFonts w:eastAsiaTheme="minorEastAsia" w:cs="Times New Roman"/>
              <w:color w:val="auto"/>
              <w:lang w:eastAsia="en-US" w:bidi="ar-SA"/>
            </w:rPr>
          </w:rPrChange>
        </w:rPr>
        <w:t>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sidRPr="001B1535">
        <w:rPr>
          <w:rFonts w:eastAsiaTheme="minorEastAsia" w:cs="Times New Roman"/>
          <w:i/>
          <w:color w:val="auto"/>
          <w:lang w:eastAsia="en-US" w:bidi="ar-SA"/>
          <w:rPrChange w:id="299" w:author="Author">
            <w:rPr>
              <w:rFonts w:eastAsiaTheme="minorEastAsia" w:cs="Times New Roman"/>
              <w:color w:val="auto"/>
              <w:lang w:eastAsia="en-US" w:bidi="ar-SA"/>
            </w:rPr>
          </w:rPrChange>
        </w:rPr>
        <w:t>Mar. Eco.: Prog. Ser.</w:t>
      </w:r>
      <w:r w:rsidR="004B5FA3">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00" w:author="Author">
            <w:rPr>
              <w:rFonts w:eastAsiaTheme="minorEastAsia" w:cs="Times New Roman"/>
              <w:color w:val="auto"/>
              <w:lang w:eastAsia="en-US" w:bidi="ar-SA"/>
            </w:rPr>
          </w:rPrChange>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w:t>
      </w:r>
      <w:r w:rsidRPr="001B1535">
        <w:rPr>
          <w:rFonts w:eastAsiaTheme="minorEastAsia" w:cs="Times New Roman"/>
          <w:i/>
          <w:color w:val="auto"/>
          <w:lang w:eastAsia="en-US" w:bidi="ar-SA"/>
          <w:rPrChange w:id="301" w:author="Author">
            <w:rPr>
              <w:rFonts w:eastAsiaTheme="minorEastAsia" w:cs="Times New Roman"/>
              <w:color w:val="auto"/>
              <w:lang w:eastAsia="en-US" w:bidi="ar-SA"/>
            </w:rPr>
          </w:rPrChange>
        </w:rPr>
        <w:t>Hydrobiologia</w:t>
      </w:r>
      <w:r w:rsidR="00112478" w:rsidRPr="001B1535">
        <w:rPr>
          <w:rFonts w:eastAsiaTheme="minorEastAsia" w:cs="Times New Roman"/>
          <w:i/>
          <w:color w:val="auto"/>
          <w:lang w:eastAsia="en-US" w:bidi="ar-SA"/>
          <w:rPrChange w:id="30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303"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304" w:author="Author">
            <w:rPr>
              <w:rFonts w:eastAsiaTheme="minorEastAsia" w:cs="Times New Roman"/>
              <w:color w:val="auto"/>
              <w:lang w:eastAsia="en-US" w:bidi="ar-SA"/>
            </w:rPr>
          </w:rPrChange>
        </w:rPr>
        <w:t>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w:t>
      </w:r>
      <w:r w:rsidRPr="001B1535">
        <w:rPr>
          <w:rFonts w:eastAsiaTheme="minorEastAsia" w:cs="Times New Roman"/>
          <w:i/>
          <w:color w:val="auto"/>
          <w:lang w:eastAsia="en-US" w:bidi="ar-SA"/>
          <w:rPrChange w:id="305" w:author="Author">
            <w:rPr>
              <w:rFonts w:eastAsiaTheme="minorEastAsia" w:cs="Times New Roman"/>
              <w:color w:val="auto"/>
              <w:lang w:eastAsia="en-US" w:bidi="ar-SA"/>
            </w:rPr>
          </w:rPrChange>
        </w:rPr>
        <w:t xml:space="preserve"> Limnol</w:t>
      </w:r>
      <w:r w:rsidR="004B5FA3" w:rsidRPr="001B1535">
        <w:rPr>
          <w:rFonts w:eastAsiaTheme="minorEastAsia" w:cs="Times New Roman"/>
          <w:i/>
          <w:color w:val="auto"/>
          <w:lang w:eastAsia="en-US" w:bidi="ar-SA"/>
          <w:rPrChange w:id="306"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307" w:author="Author">
            <w:rPr>
              <w:rFonts w:eastAsiaTheme="minorEastAsia" w:cs="Times New Roman"/>
              <w:color w:val="auto"/>
              <w:lang w:eastAsia="en-US" w:bidi="ar-SA"/>
            </w:rPr>
          </w:rPrChange>
        </w:rPr>
        <w:t xml:space="preserve"> Oceanog</w:t>
      </w:r>
      <w:r w:rsidR="004B5FA3" w:rsidRPr="001B1535">
        <w:rPr>
          <w:rFonts w:eastAsiaTheme="minorEastAsia" w:cs="Times New Roman"/>
          <w:i/>
          <w:color w:val="auto"/>
          <w:lang w:eastAsia="en-US" w:bidi="ar-SA"/>
          <w:rPrChange w:id="308"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309" w:author="Author">
            <w:rPr>
              <w:rFonts w:eastAsiaTheme="minorEastAsia" w:cs="Times New Roman"/>
              <w:color w:val="auto"/>
              <w:lang w:eastAsia="en-US" w:bidi="ar-SA"/>
            </w:rPr>
          </w:rPrChange>
        </w:rPr>
        <w:t>: Methods</w:t>
      </w:r>
      <w:r w:rsidR="004B5FA3" w:rsidRPr="001B1535">
        <w:rPr>
          <w:rFonts w:eastAsiaTheme="minorEastAsia" w:cs="Times New Roman"/>
          <w:i/>
          <w:color w:val="auto"/>
          <w:lang w:eastAsia="en-US" w:bidi="ar-SA"/>
          <w:rPrChange w:id="310"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11" w:author="Author">
            <w:rPr>
              <w:rFonts w:eastAsiaTheme="minorEastAsia" w:cs="Times New Roman"/>
              <w:color w:val="auto"/>
              <w:lang w:eastAsia="en-US" w:bidi="ar-SA"/>
            </w:rPr>
          </w:rPrChange>
        </w:rPr>
        <w:t>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w:t>
      </w:r>
      <w:r>
        <w:rPr>
          <w:rFonts w:eastAsiaTheme="minorEastAsia" w:cs="Times New Roman"/>
          <w:color w:val="auto"/>
          <w:lang w:eastAsia="en-US" w:bidi="ar-SA"/>
        </w:rPr>
        <w:lastRenderedPageBreak/>
        <w:t>Antarctic aquatic environments.</w:t>
      </w:r>
      <w:r w:rsidRPr="001B1535">
        <w:rPr>
          <w:rFonts w:eastAsiaTheme="minorEastAsia" w:cs="Times New Roman"/>
          <w:i/>
          <w:color w:val="auto"/>
          <w:lang w:eastAsia="en-US" w:bidi="ar-SA"/>
          <w:rPrChange w:id="312" w:author="Author">
            <w:rPr>
              <w:rFonts w:eastAsiaTheme="minorEastAsia" w:cs="Times New Roman"/>
              <w:color w:val="auto"/>
              <w:lang w:eastAsia="en-US" w:bidi="ar-SA"/>
            </w:rPr>
          </w:rPrChange>
        </w:rPr>
        <w:t xml:space="preserve"> Polar Biol</w:t>
      </w:r>
      <w:r w:rsidR="004B5FA3" w:rsidRPr="001B1535">
        <w:rPr>
          <w:rFonts w:eastAsiaTheme="minorEastAsia" w:cs="Times New Roman"/>
          <w:i/>
          <w:color w:val="auto"/>
          <w:lang w:eastAsia="en-US" w:bidi="ar-SA"/>
          <w:rPrChange w:id="313"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14" w:author="Author">
            <w:rPr>
              <w:rFonts w:eastAsiaTheme="minorEastAsia" w:cs="Times New Roman"/>
              <w:color w:val="auto"/>
              <w:lang w:eastAsia="en-US" w:bidi="ar-SA"/>
            </w:rPr>
          </w:rPrChange>
        </w:rPr>
        <w:t>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5E755F2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ins w:id="315" w:author="Author">
        <w:r w:rsidR="00774EF5">
          <w:rPr>
            <w:rFonts w:eastAsiaTheme="minorEastAsia" w:cs="Times New Roman"/>
            <w:color w:val="auto"/>
            <w:lang w:eastAsia="en-US" w:bidi="ar-SA"/>
          </w:rPr>
          <w:t>, Myung, G., and Kim, Y. G.</w:t>
        </w:r>
      </w:ins>
      <w:r w:rsidR="004B5FA3">
        <w:rPr>
          <w:rFonts w:eastAsiaTheme="minorEastAsia" w:cs="Times New Roman"/>
          <w:color w:val="auto"/>
          <w:lang w:eastAsia="en-US" w:bidi="ar-SA"/>
        </w:rPr>
        <w:t xml:space="preserve"> </w:t>
      </w:r>
      <w:del w:id="316" w:author="Author">
        <w:r w:rsidR="004B5FA3" w:rsidRPr="007D3FAC" w:rsidDel="00774EF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sidRPr="001B1535">
        <w:rPr>
          <w:rFonts w:eastAsiaTheme="minorEastAsia" w:cs="Times New Roman"/>
          <w:i/>
          <w:color w:val="auto"/>
          <w:lang w:eastAsia="en-US" w:bidi="ar-SA"/>
          <w:rPrChange w:id="317" w:author="Author">
            <w:rPr>
              <w:rFonts w:eastAsiaTheme="minorEastAsia" w:cs="Times New Roman"/>
              <w:color w:val="auto"/>
              <w:lang w:eastAsia="en-US" w:bidi="ar-SA"/>
            </w:rPr>
          </w:rPrChange>
        </w:rPr>
        <w:t>Aquat. Microb. Ecol.</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18" w:author="Author">
            <w:rPr>
              <w:rFonts w:eastAsiaTheme="minorEastAsia" w:cs="Times New Roman"/>
              <w:color w:val="auto"/>
              <w:lang w:eastAsia="en-US" w:bidi="ar-SA"/>
            </w:rPr>
          </w:rPrChange>
        </w:rPr>
        <w:t>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319" w:author="Author">
        <w:r w:rsidRPr="0050029D">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320" w:author="Author">
        <w:r w:rsidR="007C081D" w:rsidRPr="0050029D"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321" w:author="Author">
        <w:r>
          <w:rPr>
            <w:rFonts w:cs="Times New Roman"/>
            <w:b/>
            <w:bCs/>
            <w:noProof/>
            <w:lang w:eastAsia="en-US" w:bidi="ar-SA"/>
            <w:rPrChange w:id="322"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323" w:author="Author">
        <w:r w:rsidR="00B936D4" w:rsidRPr="0050029D"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324"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9940DAA">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4E40B5CA"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del w:id="325" w:author="Author">
        <w:r w:rsidR="009004BF" w:rsidRPr="009004BF" w:rsidDel="00DA0EF8">
          <w:rPr>
            <w:rFonts w:cs="Times New Roman"/>
            <w:vertAlign w:val="superscript"/>
          </w:rPr>
          <w:delText>2</w:delText>
        </w:r>
      </w:del>
      <w:r w:rsidR="009004BF" w:rsidRPr="00946A19">
        <w:rPr>
          <w:rFonts w:cs="Times New Roman"/>
        </w:rPr>
        <w:t xml:space="preserve"> represents </w:t>
      </w:r>
      <w:r w:rsidR="009004BF">
        <w:rPr>
          <w:rFonts w:cs="Times New Roman"/>
        </w:rPr>
        <w:t xml:space="preserve">the coefficient of </w:t>
      </w:r>
      <w:del w:id="326" w:author="Author">
        <w:r w:rsidR="009004BF" w:rsidDel="00DA0EF8">
          <w:rPr>
            <w:rFonts w:cs="Times New Roman"/>
          </w:rPr>
          <w:delText>determination</w:delText>
        </w:r>
      </w:del>
      <w:ins w:id="327" w:author="Author">
        <w:r w:rsidR="00DA0EF8">
          <w:rPr>
            <w:rFonts w:cs="Times New Roman"/>
          </w:rPr>
          <w:t>correlation</w:t>
        </w:r>
      </w:ins>
      <w:r w:rsidR="009004BF">
        <w:rPr>
          <w:rFonts w:cs="Times New Roman"/>
        </w:rPr>
        <w:t>.</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328" w:author="Author">
        <w:r>
          <w:rPr>
            <w:rFonts w:cs="Times New Roman"/>
            <w:b/>
            <w:noProof/>
            <w:lang w:eastAsia="en-US" w:bidi="ar-SA"/>
            <w:rPrChange w:id="329"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330" w:author="Author">
        <w:r w:rsidR="008E00D6" w:rsidDel="00406A4B">
          <w:rPr>
            <w:rFonts w:cs="Times New Roman"/>
            <w:b/>
            <w:noProof/>
            <w:lang w:eastAsia="en-US" w:bidi="ar-SA"/>
            <w:rPrChange w:id="331"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C347C09">
            <wp:extent cx="6320693" cy="3159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0693" cy="3159760"/>
                    </a:xfrm>
                    <a:prstGeom prst="rect">
                      <a:avLst/>
                    </a:prstGeom>
                    <a:noFill/>
                    <a:ln>
                      <a:noFill/>
                    </a:ln>
                  </pic:spPr>
                </pic:pic>
              </a:graphicData>
            </a:graphic>
          </wp:inline>
        </w:drawing>
      </w:r>
    </w:p>
    <w:p w14:paraId="52722430" w14:textId="61C71D60"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del w:id="332" w:author="Author">
        <w:r w:rsidDel="00DA0EF8">
          <w:rPr>
            <w:rFonts w:cs="Times New Roman"/>
            <w:vertAlign w:val="superscript"/>
          </w:rPr>
          <w:delText>2</w:delText>
        </w:r>
      </w:del>
      <w:r w:rsidRPr="00946A19">
        <w:rPr>
          <w:rFonts w:cs="Times New Roman"/>
        </w:rPr>
        <w:t xml:space="preserve"> represents </w:t>
      </w:r>
      <w:r>
        <w:rPr>
          <w:rFonts w:cs="Times New Roman"/>
        </w:rPr>
        <w:t xml:space="preserve">the coefficient of </w:t>
      </w:r>
      <w:del w:id="333" w:author="Author">
        <w:r w:rsidDel="00DA0EF8">
          <w:rPr>
            <w:rFonts w:cs="Times New Roman"/>
          </w:rPr>
          <w:delText>determination</w:delText>
        </w:r>
      </w:del>
      <w:ins w:id="334" w:author="Author">
        <w:r w:rsidR="00DA0EF8">
          <w:rPr>
            <w:rFonts w:cs="Times New Roman"/>
          </w:rPr>
          <w:t>correlation</w:t>
        </w:r>
      </w:ins>
      <w:r>
        <w:rPr>
          <w:rFonts w:cs="Times New Roman"/>
        </w:rPr>
        <w:t>.</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335" w:author="Author"/>
          <w:rFonts w:cs="Times New Roman"/>
          <w:b/>
          <w:bCs/>
        </w:rPr>
      </w:pPr>
      <w:r>
        <w:rPr>
          <w:rFonts w:cs="Times New Roman"/>
          <w:b/>
        </w:rPr>
        <w:br w:type="page"/>
      </w:r>
      <w:del w:id="336"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337" w:author="Author"/>
          <w:rFonts w:cs="Times New Roman"/>
          <w:bCs/>
        </w:rPr>
        <w:pPrChange w:id="338"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339" w:author="Author"/>
          <w:rFonts w:cs="Times New Roman"/>
          <w:bCs/>
        </w:rPr>
        <w:pPrChange w:id="340" w:author="Author">
          <w:pPr>
            <w:widowControl/>
            <w:tabs>
              <w:tab w:val="clear" w:pos="709"/>
            </w:tabs>
            <w:suppressAutoHyphens w:val="0"/>
            <w:spacing w:line="360" w:lineRule="auto"/>
            <w:ind w:firstLine="288"/>
            <w:jc w:val="both"/>
          </w:pPr>
        </w:pPrChange>
      </w:pPr>
      <w:del w:id="341"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342" w:author="Author"/>
          <w:rFonts w:cs="Times New Roman"/>
          <w:b/>
          <w:bCs/>
        </w:rPr>
        <w:pPrChange w:id="343"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344"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345" w:author="Author"/>
                <w:rFonts w:cs="Times New Roman"/>
              </w:rPr>
              <w:pPrChange w:id="346" w:author="Author">
                <w:pPr>
                  <w:pStyle w:val="TableContents"/>
                  <w:spacing w:line="360" w:lineRule="auto"/>
                  <w:ind w:firstLine="288"/>
                  <w:jc w:val="both"/>
                </w:pPr>
              </w:pPrChange>
            </w:pPr>
            <w:del w:id="347"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348" w:author="Author"/>
                <w:rFonts w:cs="Times New Roman"/>
              </w:rPr>
              <w:pPrChange w:id="349" w:author="Author">
                <w:pPr>
                  <w:pStyle w:val="TableContents"/>
                  <w:spacing w:line="360" w:lineRule="auto"/>
                  <w:jc w:val="center"/>
                </w:pPr>
              </w:pPrChange>
            </w:pPr>
            <w:del w:id="350"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351" w:author="Author"/>
                <w:rFonts w:cs="Times New Roman"/>
              </w:rPr>
              <w:pPrChange w:id="352" w:author="Author">
                <w:pPr>
                  <w:pStyle w:val="TableContents"/>
                  <w:spacing w:line="360" w:lineRule="auto"/>
                  <w:jc w:val="center"/>
                </w:pPr>
              </w:pPrChange>
            </w:pPr>
            <w:del w:id="353"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354"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355" w:author="Author"/>
                <w:rFonts w:cs="Times New Roman"/>
              </w:rPr>
              <w:pPrChange w:id="356" w:author="Author">
                <w:pPr>
                  <w:pStyle w:val="TableContents"/>
                  <w:spacing w:line="360" w:lineRule="auto"/>
                  <w:ind w:firstLine="288"/>
                  <w:jc w:val="both"/>
                </w:pPr>
              </w:pPrChange>
            </w:pPr>
            <w:del w:id="357"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358" w:author="Author"/>
                <w:rFonts w:cs="Times New Roman"/>
              </w:rPr>
              <w:pPrChange w:id="359" w:author="Author">
                <w:pPr>
                  <w:pStyle w:val="TableContents"/>
                  <w:spacing w:line="360" w:lineRule="auto"/>
                  <w:ind w:firstLine="288"/>
                </w:pPr>
              </w:pPrChange>
            </w:pPr>
            <w:del w:id="360"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361" w:author="Author"/>
                <w:rFonts w:cs="Times New Roman"/>
              </w:rPr>
              <w:pPrChange w:id="362" w:author="Author">
                <w:pPr>
                  <w:pStyle w:val="TableContents"/>
                  <w:spacing w:line="360" w:lineRule="auto"/>
                  <w:ind w:firstLine="288"/>
                  <w:jc w:val="center"/>
                </w:pPr>
              </w:pPrChange>
            </w:pPr>
            <w:del w:id="363" w:author="Author">
              <w:r w:rsidRPr="007C081D" w:rsidDel="007C6952">
                <w:rPr>
                  <w:rFonts w:cs="Times New Roman"/>
                </w:rPr>
                <w:delText>0.40</w:delText>
              </w:r>
            </w:del>
          </w:p>
        </w:tc>
      </w:tr>
      <w:tr w:rsidR="009F2F38" w:rsidRPr="007C081D" w:rsidDel="007C6952" w14:paraId="68EBA071" w14:textId="70952D36" w:rsidTr="009F2F38">
        <w:trPr>
          <w:jc w:val="center"/>
          <w:del w:id="364"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365" w:author="Author"/>
                <w:rFonts w:cs="Times New Roman"/>
              </w:rPr>
              <w:pPrChange w:id="366" w:author="Author">
                <w:pPr>
                  <w:pStyle w:val="TableContents"/>
                  <w:spacing w:line="360" w:lineRule="auto"/>
                  <w:ind w:firstLine="288"/>
                  <w:jc w:val="both"/>
                </w:pPr>
              </w:pPrChange>
            </w:pPr>
            <w:del w:id="367"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368" w:author="Author"/>
                <w:rFonts w:cs="Times New Roman"/>
              </w:rPr>
              <w:pPrChange w:id="369" w:author="Author">
                <w:pPr>
                  <w:pStyle w:val="TableContents"/>
                  <w:spacing w:line="360" w:lineRule="auto"/>
                  <w:ind w:firstLine="288"/>
                </w:pPr>
              </w:pPrChange>
            </w:pPr>
            <w:del w:id="370"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371" w:author="Author"/>
                <w:rFonts w:cs="Times New Roman"/>
              </w:rPr>
              <w:pPrChange w:id="372" w:author="Author">
                <w:pPr>
                  <w:pStyle w:val="TableContents"/>
                  <w:spacing w:line="360" w:lineRule="auto"/>
                  <w:ind w:firstLine="288"/>
                  <w:jc w:val="center"/>
                </w:pPr>
              </w:pPrChange>
            </w:pPr>
            <w:del w:id="373" w:author="Author">
              <w:r w:rsidRPr="007C081D" w:rsidDel="007C6952">
                <w:rPr>
                  <w:rFonts w:cs="Times New Roman"/>
                </w:rPr>
                <w:delText>0.18</w:delText>
              </w:r>
            </w:del>
          </w:p>
        </w:tc>
      </w:tr>
      <w:tr w:rsidR="009F2F38" w:rsidRPr="007C081D" w:rsidDel="007C6952" w14:paraId="39636484" w14:textId="1A3659B4" w:rsidTr="009F2F38">
        <w:trPr>
          <w:jc w:val="center"/>
          <w:del w:id="374"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375" w:author="Author"/>
                <w:rFonts w:cs="Times New Roman"/>
              </w:rPr>
              <w:pPrChange w:id="376" w:author="Author">
                <w:pPr>
                  <w:pStyle w:val="TableContents"/>
                  <w:spacing w:line="360" w:lineRule="auto"/>
                  <w:ind w:firstLine="288"/>
                  <w:jc w:val="both"/>
                </w:pPr>
              </w:pPrChange>
            </w:pPr>
            <w:del w:id="377"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378" w:author="Author"/>
                <w:rFonts w:cs="Times New Roman"/>
              </w:rPr>
              <w:pPrChange w:id="379" w:author="Author">
                <w:pPr>
                  <w:pStyle w:val="TableContents"/>
                  <w:spacing w:line="360" w:lineRule="auto"/>
                  <w:ind w:firstLine="288"/>
                </w:pPr>
              </w:pPrChange>
            </w:pPr>
            <w:del w:id="380"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381" w:author="Author"/>
                <w:rFonts w:cs="Times New Roman"/>
              </w:rPr>
              <w:pPrChange w:id="382" w:author="Author">
                <w:pPr>
                  <w:pStyle w:val="TableContents"/>
                  <w:spacing w:line="360" w:lineRule="auto"/>
                  <w:ind w:firstLine="288"/>
                  <w:jc w:val="center"/>
                </w:pPr>
              </w:pPrChange>
            </w:pPr>
            <w:del w:id="383" w:author="Author">
              <w:r w:rsidRPr="007C081D" w:rsidDel="007C6952">
                <w:rPr>
                  <w:rFonts w:cs="Times New Roman"/>
                </w:rPr>
                <w:delText>0.06</w:delText>
              </w:r>
            </w:del>
          </w:p>
        </w:tc>
      </w:tr>
      <w:tr w:rsidR="009F2F38" w:rsidRPr="007C081D" w:rsidDel="007C6952" w14:paraId="75377641" w14:textId="21B65BB3" w:rsidTr="009F2F38">
        <w:trPr>
          <w:jc w:val="center"/>
          <w:del w:id="384"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385" w:author="Author"/>
                <w:rFonts w:cs="Times New Roman"/>
              </w:rPr>
              <w:pPrChange w:id="386" w:author="Author">
                <w:pPr>
                  <w:pStyle w:val="TableContents"/>
                  <w:spacing w:line="360" w:lineRule="auto"/>
                  <w:ind w:firstLine="288"/>
                  <w:jc w:val="both"/>
                </w:pPr>
              </w:pPrChange>
            </w:pPr>
            <w:del w:id="387"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388" w:author="Author"/>
                <w:rFonts w:cs="Times New Roman"/>
              </w:rPr>
              <w:pPrChange w:id="389" w:author="Author">
                <w:pPr>
                  <w:pStyle w:val="TableContents"/>
                  <w:spacing w:line="360" w:lineRule="auto"/>
                  <w:ind w:firstLine="288"/>
                </w:pPr>
              </w:pPrChange>
            </w:pPr>
            <w:del w:id="390"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391" w:author="Author"/>
                <w:rFonts w:cs="Times New Roman"/>
              </w:rPr>
              <w:pPrChange w:id="392" w:author="Author">
                <w:pPr>
                  <w:pStyle w:val="TableContents"/>
                  <w:spacing w:line="360" w:lineRule="auto"/>
                  <w:ind w:firstLine="288"/>
                  <w:jc w:val="center"/>
                </w:pPr>
              </w:pPrChange>
            </w:pPr>
            <w:del w:id="393" w:author="Author">
              <w:r w:rsidRPr="007C081D" w:rsidDel="007C6952">
                <w:rPr>
                  <w:rFonts w:cs="Times New Roman"/>
                </w:rPr>
                <w:delText>0.08</w:delText>
              </w:r>
            </w:del>
          </w:p>
        </w:tc>
      </w:tr>
      <w:tr w:rsidR="009F2F38" w:rsidRPr="007C081D" w:rsidDel="007C6952" w14:paraId="113021FE" w14:textId="7AC35AA7" w:rsidTr="009F2F38">
        <w:trPr>
          <w:jc w:val="center"/>
          <w:del w:id="394"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395" w:author="Author"/>
                <w:rFonts w:cs="Times New Roman"/>
              </w:rPr>
              <w:pPrChange w:id="396" w:author="Author">
                <w:pPr>
                  <w:pStyle w:val="TableContents"/>
                  <w:spacing w:line="360" w:lineRule="auto"/>
                  <w:ind w:firstLine="288"/>
                  <w:jc w:val="both"/>
                </w:pPr>
              </w:pPrChange>
            </w:pPr>
            <w:del w:id="397"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398" w:author="Author"/>
                <w:rFonts w:cs="Times New Roman"/>
              </w:rPr>
              <w:pPrChange w:id="399" w:author="Author">
                <w:pPr>
                  <w:pStyle w:val="TableContents"/>
                  <w:spacing w:line="360" w:lineRule="auto"/>
                  <w:ind w:firstLine="288"/>
                </w:pPr>
              </w:pPrChange>
            </w:pPr>
            <w:del w:id="400"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401" w:author="Author"/>
                <w:rFonts w:cs="Times New Roman"/>
              </w:rPr>
              <w:pPrChange w:id="402" w:author="Author">
                <w:pPr>
                  <w:pStyle w:val="TableContents"/>
                  <w:spacing w:line="360" w:lineRule="auto"/>
                  <w:ind w:firstLine="288"/>
                  <w:jc w:val="center"/>
                </w:pPr>
              </w:pPrChange>
            </w:pPr>
            <w:del w:id="403"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404" w:author="Author"/>
          <w:rFonts w:cs="Times New Roman"/>
          <w:b/>
          <w:bCs/>
        </w:rPr>
        <w:pPrChange w:id="405"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406" w:author="Author"/>
          <w:rFonts w:cs="Times New Roman"/>
          <w:b/>
          <w:bCs/>
        </w:rPr>
        <w:pPrChange w:id="407"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408" w:author="Author"/>
          <w:rFonts w:cs="Times New Roman"/>
          <w:b/>
        </w:rPr>
        <w:pPrChange w:id="409" w:author="Author">
          <w:pPr>
            <w:widowControl/>
            <w:tabs>
              <w:tab w:val="clear" w:pos="709"/>
            </w:tabs>
            <w:suppressAutoHyphens w:val="0"/>
            <w:spacing w:line="360" w:lineRule="auto"/>
          </w:pPr>
        </w:pPrChange>
      </w:pPr>
      <w:del w:id="410"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411"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412" w:author="Author"/>
          <w:rFonts w:cs="Times New Roman"/>
          <w:b/>
        </w:rPr>
      </w:pPr>
      <w:ins w:id="413"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414" w:author="Author"/>
          <w:rFonts w:cstheme="minorBidi"/>
          <w:b/>
        </w:rPr>
      </w:pPr>
      <w:ins w:id="415" w:author="Author">
        <w:r>
          <w:rPr>
            <w:rFonts w:cstheme="minorBidi"/>
            <w:b/>
            <w:noProof/>
            <w:lang w:eastAsia="en-US" w:bidi="ar-SA"/>
            <w:rPrChange w:id="416" w:author="Unknown">
              <w:rPr>
                <w:noProof/>
                <w:lang w:eastAsia="en-US" w:bidi="ar-SA"/>
              </w:rPr>
            </w:rPrChange>
          </w:rPr>
          <w:lastRenderedPageBreak/>
          <w:drawing>
            <wp:inline distT="0" distB="0" distL="0" distR="0" wp14:anchorId="7E4B461A" wp14:editId="069F74F5">
              <wp:extent cx="7442458" cy="530015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8785"/>
                      <a:stretch/>
                    </pic:blipFill>
                    <pic:spPr bwMode="auto">
                      <a:xfrm>
                        <a:off x="0" y="0"/>
                        <a:ext cx="7447439" cy="5303699"/>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6B867C97" w:rsidR="007666EE" w:rsidRDefault="007666EE" w:rsidP="00D26AD9">
      <w:pPr>
        <w:widowControl/>
        <w:tabs>
          <w:tab w:val="clear" w:pos="709"/>
        </w:tabs>
        <w:suppressAutoHyphens w:val="0"/>
        <w:spacing w:line="360" w:lineRule="auto"/>
        <w:ind w:firstLine="360"/>
        <w:rPr>
          <w:ins w:id="417" w:author="Author"/>
          <w:rFonts w:ascii="Times" w:eastAsiaTheme="minorEastAsia" w:hAnsi="Times" w:cstheme="minorBidi"/>
          <w:color w:val="auto"/>
          <w:sz w:val="20"/>
          <w:szCs w:val="20"/>
          <w:lang w:eastAsia="en-US" w:bidi="ar-SA"/>
        </w:rPr>
      </w:pPr>
      <w:ins w:id="418" w:author="Author">
        <w:r w:rsidRPr="007666EE">
          <w:rPr>
            <w:rFonts w:cstheme="minorBidi"/>
            <w:b/>
            <w:rPrChange w:id="419" w:author="Author">
              <w:rPr>
                <w:rFonts w:cstheme="minorBidi"/>
              </w:rPr>
            </w:rPrChange>
          </w:rPr>
          <w:t>Fig. S2</w:t>
        </w:r>
        <w:r>
          <w:rPr>
            <w:rFonts w:cstheme="minorBidi"/>
          </w:rPr>
          <w:t>. Hydrographic conditions prior</w:t>
        </w:r>
        <w:r w:rsidR="008D7005">
          <w:rPr>
            <w:rFonts w:cstheme="minorBidi"/>
          </w:rPr>
          <w:t xml:space="preserve"> and during</w:t>
        </w:r>
        <w:r>
          <w:rPr>
            <w:rFonts w:cstheme="minorBidi"/>
          </w:rPr>
          <w:t xml:space="preserve">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w:t>
        </w:r>
        <w:proofErr w:type="spellStart"/>
        <w:r>
          <w:rPr>
            <w:rFonts w:cstheme="minorBidi"/>
          </w:rPr>
          <w:t>rfu</w:t>
        </w:r>
        <w:proofErr w:type="spellEnd"/>
        <w:r w:rsidR="001415DD">
          <w:rPr>
            <w:rFonts w:cstheme="minorBidi"/>
          </w:rPr>
          <w:t>, relative fluorescence units</w:t>
        </w:r>
        <w:r>
          <w:rPr>
            <w:rFonts w:cstheme="minorBidi"/>
          </w:rPr>
          <w:t>) and B) phycoerythrin fluorescence (</w:t>
        </w:r>
        <w:proofErr w:type="spellStart"/>
        <w:r>
          <w:rPr>
            <w:rFonts w:cstheme="minorBidi"/>
          </w:rPr>
          <w:t>rfu</w:t>
        </w:r>
        <w:proofErr w:type="spellEnd"/>
        <w:r w:rsidR="001415DD">
          <w:rPr>
            <w:rFonts w:cstheme="minorBidi"/>
          </w:rPr>
          <w:t>,</w:t>
        </w:r>
        <w:r w:rsidR="001415DD" w:rsidRPr="001415DD">
          <w:rPr>
            <w:rFonts w:cstheme="minorBidi"/>
          </w:rPr>
          <w:t xml:space="preserve"> </w:t>
        </w:r>
        <w:r w:rsidR="001415DD">
          <w:rPr>
            <w:rFonts w:cstheme="minorBidi"/>
          </w:rPr>
          <w:t>relative fluorescence units</w:t>
        </w:r>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96934BC">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420" w:author="Author">
        <w:r w:rsidR="007666EE">
          <w:rPr>
            <w:rFonts w:cs="Times New Roman"/>
            <w:b/>
          </w:rPr>
          <w:t>3</w:t>
        </w:r>
      </w:ins>
      <w:del w:id="421"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E3628BC">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422" w:author="Author">
        <w:r w:rsidRPr="00F2360F" w:rsidDel="007666EE">
          <w:rPr>
            <w:rFonts w:cs="Times New Roman"/>
            <w:b/>
          </w:rPr>
          <w:delText>S</w:delText>
        </w:r>
        <w:r w:rsidR="00B936D4" w:rsidDel="007666EE">
          <w:rPr>
            <w:rFonts w:cs="Times New Roman"/>
            <w:b/>
          </w:rPr>
          <w:delText>3</w:delText>
        </w:r>
      </w:del>
      <w:ins w:id="423"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4"/>
      <w:footerReference w:type="even" r:id="rId25"/>
      <w:footerReference w:type="default" r:id="rId26"/>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61AECA" w14:textId="77777777" w:rsidR="007747CF" w:rsidRDefault="007747CF" w:rsidP="006824CD">
      <w:r>
        <w:separator/>
      </w:r>
    </w:p>
  </w:endnote>
  <w:endnote w:type="continuationSeparator" w:id="0">
    <w:p w14:paraId="4D9BF5C4" w14:textId="77777777" w:rsidR="007747CF" w:rsidRDefault="007747CF"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04C1C">
      <w:rPr>
        <w:rStyle w:val="PageNumber"/>
        <w:noProof/>
      </w:rPr>
      <w:t>10</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3C8B1A" w14:textId="77777777" w:rsidR="007747CF" w:rsidRDefault="007747CF" w:rsidP="006824CD">
      <w:r>
        <w:separator/>
      </w:r>
    </w:p>
  </w:footnote>
  <w:footnote w:type="continuationSeparator" w:id="0">
    <w:p w14:paraId="207678D2" w14:textId="77777777" w:rsidR="007747CF" w:rsidRDefault="007747CF"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1075"/>
    <w:rsid w:val="000254AD"/>
    <w:rsid w:val="000340F4"/>
    <w:rsid w:val="00035A1F"/>
    <w:rsid w:val="00037965"/>
    <w:rsid w:val="0004020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0D2D"/>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3CFC"/>
    <w:rsid w:val="0012451E"/>
    <w:rsid w:val="00134430"/>
    <w:rsid w:val="00136ED5"/>
    <w:rsid w:val="00136FF4"/>
    <w:rsid w:val="00137B76"/>
    <w:rsid w:val="00140BF8"/>
    <w:rsid w:val="001415DD"/>
    <w:rsid w:val="00143C7A"/>
    <w:rsid w:val="0014423B"/>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1535"/>
    <w:rsid w:val="001B6646"/>
    <w:rsid w:val="001C2CE5"/>
    <w:rsid w:val="001C412D"/>
    <w:rsid w:val="001C68B4"/>
    <w:rsid w:val="001C7694"/>
    <w:rsid w:val="001D7FA2"/>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7EA"/>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09D"/>
    <w:rsid w:val="002B7DFE"/>
    <w:rsid w:val="002C0509"/>
    <w:rsid w:val="002C4D0A"/>
    <w:rsid w:val="002D0CAB"/>
    <w:rsid w:val="002D1B2E"/>
    <w:rsid w:val="002D24D7"/>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7FE"/>
    <w:rsid w:val="00355CA5"/>
    <w:rsid w:val="00355EF7"/>
    <w:rsid w:val="0036094D"/>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4C1C"/>
    <w:rsid w:val="00405224"/>
    <w:rsid w:val="00406A4B"/>
    <w:rsid w:val="00411F45"/>
    <w:rsid w:val="00412412"/>
    <w:rsid w:val="00415AAC"/>
    <w:rsid w:val="00415D58"/>
    <w:rsid w:val="004217B9"/>
    <w:rsid w:val="00422B93"/>
    <w:rsid w:val="00423D54"/>
    <w:rsid w:val="00427344"/>
    <w:rsid w:val="004276EB"/>
    <w:rsid w:val="00427A71"/>
    <w:rsid w:val="00427F6A"/>
    <w:rsid w:val="0044174A"/>
    <w:rsid w:val="00442105"/>
    <w:rsid w:val="00445BF8"/>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104"/>
    <w:rsid w:val="00485EA4"/>
    <w:rsid w:val="00491A27"/>
    <w:rsid w:val="00493498"/>
    <w:rsid w:val="004A2F07"/>
    <w:rsid w:val="004A6809"/>
    <w:rsid w:val="004A6E09"/>
    <w:rsid w:val="004B3E05"/>
    <w:rsid w:val="004B52B9"/>
    <w:rsid w:val="004B5D5B"/>
    <w:rsid w:val="004B5FA3"/>
    <w:rsid w:val="004B6F05"/>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29D"/>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2A48"/>
    <w:rsid w:val="00535C29"/>
    <w:rsid w:val="00537FB1"/>
    <w:rsid w:val="0055317F"/>
    <w:rsid w:val="005552E4"/>
    <w:rsid w:val="0055687E"/>
    <w:rsid w:val="00556A59"/>
    <w:rsid w:val="00557814"/>
    <w:rsid w:val="00557C3B"/>
    <w:rsid w:val="00563AD1"/>
    <w:rsid w:val="0056760B"/>
    <w:rsid w:val="005735C1"/>
    <w:rsid w:val="00581365"/>
    <w:rsid w:val="005814E4"/>
    <w:rsid w:val="005858B6"/>
    <w:rsid w:val="00587F57"/>
    <w:rsid w:val="00592E3B"/>
    <w:rsid w:val="0059780D"/>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878FA"/>
    <w:rsid w:val="00693D9F"/>
    <w:rsid w:val="00694E2B"/>
    <w:rsid w:val="00695C2B"/>
    <w:rsid w:val="00696794"/>
    <w:rsid w:val="0069766C"/>
    <w:rsid w:val="006A4B5F"/>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1C62"/>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47CF"/>
    <w:rsid w:val="00774EF5"/>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59C"/>
    <w:rsid w:val="008C2912"/>
    <w:rsid w:val="008C5550"/>
    <w:rsid w:val="008C5A09"/>
    <w:rsid w:val="008C64E5"/>
    <w:rsid w:val="008C6CCD"/>
    <w:rsid w:val="008C7A4F"/>
    <w:rsid w:val="008D1C35"/>
    <w:rsid w:val="008D2FE4"/>
    <w:rsid w:val="008D33B6"/>
    <w:rsid w:val="008D4B36"/>
    <w:rsid w:val="008D4BAD"/>
    <w:rsid w:val="008D4DDE"/>
    <w:rsid w:val="008D5305"/>
    <w:rsid w:val="008D70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5654B"/>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4B77"/>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1C90"/>
    <w:rsid w:val="00AF3FE9"/>
    <w:rsid w:val="00B0094F"/>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B7D28"/>
    <w:rsid w:val="00BC121A"/>
    <w:rsid w:val="00BC345E"/>
    <w:rsid w:val="00BC5B00"/>
    <w:rsid w:val="00BD1F07"/>
    <w:rsid w:val="00BD2C01"/>
    <w:rsid w:val="00BD500E"/>
    <w:rsid w:val="00BE122B"/>
    <w:rsid w:val="00BE1BE5"/>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24D5"/>
    <w:rsid w:val="00D1328A"/>
    <w:rsid w:val="00D14451"/>
    <w:rsid w:val="00D1546B"/>
    <w:rsid w:val="00D155A6"/>
    <w:rsid w:val="00D165DD"/>
    <w:rsid w:val="00D20E0E"/>
    <w:rsid w:val="00D26490"/>
    <w:rsid w:val="00D26658"/>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0CDA"/>
    <w:rsid w:val="00D71B00"/>
    <w:rsid w:val="00D72125"/>
    <w:rsid w:val="00D75488"/>
    <w:rsid w:val="00D75F3A"/>
    <w:rsid w:val="00D80EC5"/>
    <w:rsid w:val="00D81B04"/>
    <w:rsid w:val="00D84A40"/>
    <w:rsid w:val="00D84EB5"/>
    <w:rsid w:val="00D87D65"/>
    <w:rsid w:val="00D91022"/>
    <w:rsid w:val="00D9146C"/>
    <w:rsid w:val="00D926F3"/>
    <w:rsid w:val="00D959C7"/>
    <w:rsid w:val="00D96531"/>
    <w:rsid w:val="00DA0EF8"/>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1873"/>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1616"/>
    <w:rsid w:val="00E63827"/>
    <w:rsid w:val="00E67049"/>
    <w:rsid w:val="00E73B4B"/>
    <w:rsid w:val="00E74D0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1DC"/>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876F4"/>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0C33B2-B56D-EA47-91F9-1E670CB14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13985</Words>
  <Characters>79717</Characters>
  <Application>Microsoft Macintosh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93515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2017-03-22T00:12:00Z</dcterms:created>
  <dcterms:modified xsi:type="dcterms:W3CDTF">2017-04-20T22:14:00Z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