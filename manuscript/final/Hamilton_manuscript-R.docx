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3A7B8072" w:rsidR="004B52B9" w:rsidRDefault="008D5305"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ins w:id="0" w:author="Author">
        <w:r w:rsidR="004568E4" w:rsidRPr="00801A94">
          <w:rPr>
            <w:rFonts w:cs="Times New Roman"/>
            <w:b/>
            <w:sz w:val="28"/>
            <w:szCs w:val="28"/>
            <w:rPrChange w:id="1" w:author="Author">
              <w:rPr>
                <w:rFonts w:cs="Times New Roman"/>
                <w:b/>
                <w:i/>
                <w:sz w:val="28"/>
                <w:szCs w:val="28"/>
              </w:rPr>
            </w:rPrChange>
          </w:rPr>
          <w:t>-like</w:t>
        </w:r>
      </w:ins>
      <w:r w:rsidRPr="004568E4">
        <w:rPr>
          <w:rFonts w:cs="Times New Roman"/>
          <w:b/>
          <w:sz w:val="28"/>
          <w:szCs w:val="28"/>
        </w:rPr>
        <w:t xml:space="preserve"> </w:t>
      </w:r>
      <w:r w:rsidRPr="00412412">
        <w:rPr>
          <w:rFonts w:cs="Times New Roman"/>
          <w:b/>
          <w:sz w:val="28"/>
          <w:szCs w:val="28"/>
        </w:rPr>
        <w:t>cryptophyte</w:t>
      </w:r>
      <w:ins w:id="2" w:author="Author">
        <w:r w:rsidR="00134430">
          <w:rPr>
            <w:rFonts w:cs="Times New Roman"/>
            <w:b/>
            <w:sz w:val="28"/>
            <w:szCs w:val="28"/>
          </w:rPr>
          <w:t>s</w:t>
        </w:r>
      </w:ins>
      <w:r w:rsidR="004B52B9">
        <w:rPr>
          <w:rFonts w:cs="Times New Roman"/>
          <w:b/>
          <w:sz w:val="28"/>
          <w:szCs w:val="28"/>
        </w:rPr>
        <w:t xml:space="preserve"> </w:t>
      </w:r>
      <w:del w:id="3" w:author="Author">
        <w:r w:rsidR="004B52B9" w:rsidDel="006125FD">
          <w:rPr>
            <w:rFonts w:cs="Times New Roman"/>
            <w:b/>
            <w:sz w:val="28"/>
            <w:szCs w:val="28"/>
          </w:rPr>
          <w:delText>prey</w:delText>
        </w:r>
        <w:r w:rsidRPr="00412412" w:rsidDel="006125FD">
          <w:rPr>
            <w:rFonts w:cs="Times New Roman"/>
            <w:b/>
            <w:sz w:val="28"/>
            <w:szCs w:val="28"/>
          </w:rPr>
          <w:delText xml:space="preserve"> </w:delText>
        </w:r>
      </w:del>
      <w:r w:rsidRPr="00412412">
        <w:rPr>
          <w:rFonts w:cs="Times New Roman"/>
          <w:b/>
          <w:sz w:val="28"/>
          <w:szCs w:val="28"/>
        </w:rPr>
        <w:t xml:space="preserve">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1870A6">
      <w:pPr>
        <w:spacing w:line="360" w:lineRule="auto"/>
        <w:ind w:firstLine="288"/>
        <w:jc w:val="both"/>
        <w:rPr>
          <w:rFonts w:cs="Times New Roman"/>
          <w:bCs/>
          <w:i/>
        </w:rPr>
      </w:pPr>
      <w:r w:rsidRPr="00412412">
        <w:rPr>
          <w:rFonts w:cs="Times New Roman"/>
          <w:bCs/>
          <w:i/>
        </w:rPr>
        <w:t>Authors:</w:t>
      </w:r>
    </w:p>
    <w:p w14:paraId="1706DB22" w14:textId="39439010" w:rsidR="00EA7361" w:rsidRPr="00FC5E5F" w:rsidRDefault="00EA7361" w:rsidP="001870A6">
      <w:pPr>
        <w:spacing w:line="36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Hennon </w:t>
      </w:r>
      <w:r w:rsidRPr="001651E6">
        <w:rPr>
          <w:rFonts w:cs="Times New Roman"/>
          <w:bCs/>
          <w:vertAlign w:val="superscript"/>
        </w:rPr>
        <w:t>1</w:t>
      </w:r>
      <w:r>
        <w:rPr>
          <w:rFonts w:cs="Times New Roman"/>
          <w:bCs/>
          <w:vertAlign w:val="superscript"/>
        </w:rPr>
        <w:t>,3</w:t>
      </w:r>
      <w:r>
        <w:rPr>
          <w:rFonts w:cs="Times New Roman"/>
          <w:bCs/>
        </w:rPr>
        <w:t xml:space="preserve">, </w:t>
      </w:r>
      <w:del w:id="4" w:author="Author">
        <w:r w:rsidRPr="00FC5E5F" w:rsidDel="003557FE">
          <w:rPr>
            <w:rFonts w:cs="Times New Roman"/>
            <w:bCs/>
          </w:rPr>
          <w:delText>Joseph Ne</w:delText>
        </w:r>
        <w:r w:rsidDel="003557FE">
          <w:rPr>
            <w:rFonts w:cs="Times New Roman"/>
            <w:bCs/>
          </w:rPr>
          <w:delText>e</w:delText>
        </w:r>
        <w:r w:rsidRPr="00FC5E5F" w:rsidDel="003557FE">
          <w:rPr>
            <w:rFonts w:cs="Times New Roman"/>
            <w:bCs/>
          </w:rPr>
          <w:delText xml:space="preserve">doba </w:delText>
        </w:r>
        <w:r w:rsidDel="003557FE">
          <w:rPr>
            <w:rFonts w:cs="Times New Roman"/>
            <w:bCs/>
            <w:vertAlign w:val="superscript"/>
          </w:rPr>
          <w:delText>4</w:delText>
        </w:r>
        <w:r w:rsidRPr="00FC5E5F" w:rsidDel="003557FE">
          <w:rPr>
            <w:rFonts w:cs="Times New Roman"/>
            <w:bCs/>
          </w:rPr>
          <w:delText xml:space="preserve">, </w:delText>
        </w:r>
      </w:del>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ins w:id="5" w:author="Author">
        <w:r w:rsidR="001D7FA2" w:rsidRPr="00FC5E5F">
          <w:rPr>
            <w:rFonts w:cs="Times New Roman"/>
            <w:bCs/>
          </w:rPr>
          <w:t>Joseph Ne</w:t>
        </w:r>
        <w:r w:rsidR="001D7FA2">
          <w:rPr>
            <w:rFonts w:cs="Times New Roman"/>
            <w:bCs/>
          </w:rPr>
          <w:t>e</w:t>
        </w:r>
        <w:r w:rsidR="001D7FA2" w:rsidRPr="00FC5E5F">
          <w:rPr>
            <w:rFonts w:cs="Times New Roman"/>
            <w:bCs/>
          </w:rPr>
          <w:t xml:space="preserve">doba </w:t>
        </w:r>
        <w:r w:rsidR="001D7FA2">
          <w:rPr>
            <w:rFonts w:cs="Times New Roman"/>
            <w:bCs/>
            <w:vertAlign w:val="superscript"/>
          </w:rPr>
          <w:t>4</w:t>
        </w:r>
        <w:r w:rsidR="001D7FA2" w:rsidRPr="00FC5E5F">
          <w:rPr>
            <w:rFonts w:cs="Times New Roman"/>
            <w:bCs/>
          </w:rPr>
          <w:t xml:space="preserve">, </w:t>
        </w:r>
      </w:ins>
      <w:r w:rsidRPr="00FC5E5F">
        <w:rPr>
          <w:rFonts w:cs="Times New Roman"/>
          <w:bCs/>
        </w:rPr>
        <w:t xml:space="preserve">Tawnya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1870A6">
      <w:pPr>
        <w:spacing w:line="360" w:lineRule="auto"/>
        <w:ind w:firstLine="288"/>
        <w:jc w:val="both"/>
        <w:rPr>
          <w:rFonts w:cs="Times New Roman"/>
          <w:bCs/>
        </w:rPr>
      </w:pPr>
    </w:p>
    <w:p w14:paraId="66B449E5" w14:textId="77777777" w:rsidR="008D5305" w:rsidRPr="00FE75DC" w:rsidRDefault="008D5305" w:rsidP="001870A6">
      <w:pPr>
        <w:spacing w:line="360" w:lineRule="auto"/>
        <w:ind w:firstLine="288"/>
        <w:jc w:val="both"/>
        <w:rPr>
          <w:rFonts w:cs="Times New Roman"/>
        </w:rPr>
      </w:pPr>
    </w:p>
    <w:p w14:paraId="2D83D173" w14:textId="77777777" w:rsidR="008D5305" w:rsidRPr="00412412" w:rsidRDefault="008D5305" w:rsidP="001870A6">
      <w:pPr>
        <w:spacing w:line="360" w:lineRule="auto"/>
        <w:ind w:firstLine="288"/>
        <w:jc w:val="both"/>
        <w:rPr>
          <w:rFonts w:cs="Times New Roman"/>
          <w:i/>
        </w:rPr>
      </w:pPr>
      <w:r w:rsidRPr="00412412">
        <w:rPr>
          <w:rFonts w:cs="Times New Roman"/>
          <w:i/>
        </w:rPr>
        <w:t>Affiliations:</w:t>
      </w:r>
    </w:p>
    <w:p w14:paraId="3506FAE6" w14:textId="77777777" w:rsidR="008D5305" w:rsidRPr="00FC5E5F"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1870A6">
      <w:pPr>
        <w:widowControl/>
        <w:tabs>
          <w:tab w:val="clear" w:pos="709"/>
        </w:tabs>
        <w:suppressAutoHyphens w:val="0"/>
        <w:spacing w:line="36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1870A6">
      <w:pPr>
        <w:widowControl/>
        <w:tabs>
          <w:tab w:val="clear" w:pos="709"/>
        </w:tabs>
        <w:suppressAutoHyphens w:val="0"/>
        <w:spacing w:line="36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1870A6">
      <w:pPr>
        <w:widowControl/>
        <w:tabs>
          <w:tab w:val="clear" w:pos="709"/>
        </w:tabs>
        <w:suppressAutoHyphens w:val="0"/>
        <w:spacing w:line="360" w:lineRule="auto"/>
        <w:ind w:firstLine="288"/>
        <w:jc w:val="both"/>
        <w:rPr>
          <w:rFonts w:cs="Times New Roman"/>
          <w:bCs/>
          <w:vertAlign w:val="superscript"/>
        </w:rPr>
      </w:pPr>
    </w:p>
    <w:p w14:paraId="1DA330B6" w14:textId="3E27F020" w:rsidR="00F67738" w:rsidRPr="00F67738" w:rsidRDefault="00F67738" w:rsidP="001870A6">
      <w:pPr>
        <w:widowControl/>
        <w:tabs>
          <w:tab w:val="clear" w:pos="709"/>
        </w:tabs>
        <w:suppressAutoHyphens w:val="0"/>
        <w:spacing w:line="36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Default="008D5305" w:rsidP="001870A6">
      <w:pPr>
        <w:widowControl/>
        <w:tabs>
          <w:tab w:val="clear" w:pos="709"/>
        </w:tabs>
        <w:suppressAutoHyphens w:val="0"/>
        <w:spacing w:line="360" w:lineRule="auto"/>
        <w:ind w:firstLine="288"/>
        <w:jc w:val="both"/>
        <w:rPr>
          <w:ins w:id="6" w:author="Author"/>
          <w:rFonts w:cs="Times New Roman"/>
          <w:bCs/>
        </w:rPr>
      </w:pPr>
      <w:r w:rsidRPr="00FC5E5F">
        <w:rPr>
          <w:rFonts w:cs="Times New Roman"/>
          <w:bCs/>
        </w:rPr>
        <w:br w:type="page"/>
      </w:r>
    </w:p>
    <w:p w14:paraId="6181FEB7" w14:textId="21B925D8" w:rsidR="00C77C0D" w:rsidRPr="00FC5E5F" w:rsidRDefault="00C77C0D" w:rsidP="001870A6">
      <w:pPr>
        <w:widowControl/>
        <w:tabs>
          <w:tab w:val="clear" w:pos="709"/>
        </w:tabs>
        <w:suppressAutoHyphens w:val="0"/>
        <w:spacing w:line="360" w:lineRule="auto"/>
        <w:ind w:firstLine="288"/>
        <w:jc w:val="both"/>
        <w:rPr>
          <w:rFonts w:cs="Times New Roman"/>
          <w:bCs/>
        </w:rPr>
      </w:pPr>
    </w:p>
    <w:p w14:paraId="47039349" w14:textId="70E2082F" w:rsidR="008D5305" w:rsidRPr="00FE75DC" w:rsidRDefault="008D5305" w:rsidP="001870A6">
      <w:pPr>
        <w:spacing w:line="360" w:lineRule="auto"/>
        <w:outlineLvl w:val="0"/>
        <w:rPr>
          <w:rFonts w:cs="Times New Roman"/>
        </w:rPr>
      </w:pPr>
      <w:r>
        <w:rPr>
          <w:rFonts w:cs="Times New Roman"/>
          <w:b/>
          <w:bCs/>
        </w:rPr>
        <w:t>ABSTRACT</w:t>
      </w:r>
    </w:p>
    <w:p w14:paraId="59F0F561" w14:textId="259154B1" w:rsidR="004B52B9" w:rsidRDefault="008D5305" w:rsidP="001870A6">
      <w:pPr>
        <w:spacing w:line="36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ED559C">
        <w:rPr>
          <w:rFonts w:cs="Times New Roman"/>
        </w:rPr>
        <w:t xml:space="preserve">decline of the annual </w:t>
      </w:r>
      <w:r w:rsidR="00115802">
        <w:rPr>
          <w:rFonts w:cs="Times New Roman"/>
          <w:i/>
        </w:rPr>
        <w:t>M. rubrum</w:t>
      </w:r>
      <w:r w:rsidR="00115802">
        <w:rPr>
          <w:rFonts w:cs="Times New Roman"/>
        </w:rPr>
        <w:t xml:space="preserve"> bloom </w:t>
      </w:r>
      <w:r w:rsidR="00B04482">
        <w:rPr>
          <w:rFonts w:cs="Times New Roman"/>
        </w:rPr>
        <w:t>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r w:rsidR="00115802" w:rsidRPr="00FC5E5F">
        <w:rPr>
          <w:rFonts w:cs="Times New Roman"/>
          <w:bCs/>
          <w:i/>
        </w:rPr>
        <w:t>Teleaulax amphiox</w:t>
      </w:r>
      <w:r w:rsidR="00115802">
        <w:rPr>
          <w:rFonts w:cs="Times New Roman"/>
          <w:bCs/>
          <w:i/>
        </w:rPr>
        <w:t>ei</w:t>
      </w:r>
      <w:r w:rsidR="00115802"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1870A6">
      <w:pPr>
        <w:spacing w:line="360" w:lineRule="auto"/>
        <w:rPr>
          <w:rFonts w:cs="Times New Roman"/>
          <w:bCs/>
        </w:rPr>
      </w:pPr>
    </w:p>
    <w:p w14:paraId="7E268815" w14:textId="3C0C0DA1" w:rsidR="008D5305" w:rsidRDefault="008D5305" w:rsidP="001870A6">
      <w:pPr>
        <w:widowControl/>
        <w:tabs>
          <w:tab w:val="clear" w:pos="709"/>
        </w:tabs>
        <w:suppressAutoHyphens w:val="0"/>
        <w:spacing w:line="360" w:lineRule="auto"/>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del w:id="7" w:author="Author">
        <w:r w:rsidRPr="003A70CE" w:rsidDel="007D020D">
          <w:rPr>
            <w:rFonts w:cs="Times New Roman"/>
            <w:bCs/>
          </w:rPr>
          <w:delText>growth</w:delText>
        </w:r>
        <w:r w:rsidDel="007D020D">
          <w:rPr>
            <w:rFonts w:cs="Times New Roman"/>
            <w:bCs/>
          </w:rPr>
          <w:delText xml:space="preserve"> </w:delText>
        </w:r>
      </w:del>
      <w:ins w:id="8" w:author="Author">
        <w:r w:rsidR="007D020D">
          <w:rPr>
            <w:rFonts w:cs="Times New Roman"/>
            <w:bCs/>
          </w:rPr>
          <w:t xml:space="preserve">division </w:t>
        </w:r>
      </w:ins>
      <w:r>
        <w:rPr>
          <w:rFonts w:cs="Times New Roman"/>
          <w:bCs/>
        </w:rPr>
        <w:t>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1870A6">
      <w:pPr>
        <w:spacing w:line="360" w:lineRule="auto"/>
        <w:outlineLvl w:val="0"/>
        <w:rPr>
          <w:rFonts w:cs="Times New Roman"/>
          <w:b/>
          <w:bCs/>
        </w:rPr>
      </w:pPr>
      <w:r>
        <w:rPr>
          <w:rFonts w:cs="Times New Roman"/>
          <w:b/>
          <w:bCs/>
        </w:rPr>
        <w:lastRenderedPageBreak/>
        <w:t>INTRODUCTION</w:t>
      </w:r>
    </w:p>
    <w:p w14:paraId="394A7214" w14:textId="7AFBAE08" w:rsidR="008D5305" w:rsidRPr="00FC5E5F" w:rsidRDefault="008D5305" w:rsidP="001870A6">
      <w:pPr>
        <w:spacing w:line="360" w:lineRule="auto"/>
        <w:ind w:firstLine="288"/>
        <w:rPr>
          <w:rFonts w:cs="Times New Roman"/>
          <w:bCs/>
        </w:rPr>
      </w:pPr>
      <w:r w:rsidRPr="00FC5E5F">
        <w:rPr>
          <w:rFonts w:cs="Times New Roman"/>
          <w:b/>
          <w:bCs/>
        </w:rPr>
        <w:tab/>
      </w:r>
      <w:r w:rsidRPr="00FC5E5F">
        <w:rPr>
          <w:rFonts w:cs="Times New Roman"/>
          <w:bCs/>
        </w:rPr>
        <w:t>The co</w:t>
      </w:r>
      <w:r w:rsidR="00ED559C">
        <w:rPr>
          <w:rFonts w:cs="Times New Roman"/>
          <w:bCs/>
        </w:rPr>
        <w:t>smopolitan</w:t>
      </w:r>
      <w:r w:rsidRPr="00FC5E5F">
        <w:rPr>
          <w:rFonts w:cs="Times New Roman"/>
          <w:bCs/>
        </w:rPr>
        <w:t xml:space="preserve"> coastal ciliate</w:t>
      </w:r>
      <w:r w:rsidR="00ED559C">
        <w:rPr>
          <w:rFonts w:cs="Times New Roman"/>
          <w:bCs/>
        </w:rPr>
        <w:t>,</w:t>
      </w:r>
      <w:r w:rsidRPr="00FC5E5F">
        <w:rPr>
          <w:rFonts w:cs="Times New Roman"/>
          <w:bCs/>
        </w:rPr>
        <w:t xml:space="preserv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w:t>
      </w:r>
      <w:r w:rsidR="00ED559C">
        <w:rPr>
          <w:rFonts w:cs="Times New Roman"/>
          <w:bCs/>
        </w:rPr>
        <w:t>=</w:t>
      </w:r>
      <w:r w:rsidRPr="00FC5E5F">
        <w:rPr>
          <w:rFonts w:cs="Times New Roman"/>
          <w:bCs/>
          <w:i/>
        </w:rPr>
        <w:t>Myrionecta rubra</w:t>
      </w:r>
      <w:r w:rsidR="005E3B87">
        <w:rPr>
          <w:rFonts w:cs="Times New Roman"/>
          <w:bCs/>
        </w:rPr>
        <w:t xml:space="preserve">) </w:t>
      </w:r>
      <w:r w:rsidR="00FA153E">
        <w:rPr>
          <w:rFonts w:cs="Times New Roman"/>
          <w:bCs/>
        </w:rPr>
        <w:t>(</w:t>
      </w:r>
      <w:r w:rsidR="00E2395E">
        <w:rPr>
          <w:rFonts w:cs="Times New Roman"/>
          <w:bCs/>
        </w:rPr>
        <w:t xml:space="preserve">Lohmann 1908, </w:t>
      </w:r>
      <w:r w:rsidR="005E3B87">
        <w:rPr>
          <w:rFonts w:cs="Times New Roman"/>
          <w:bCs/>
        </w:rPr>
        <w:t>Jankowski</w:t>
      </w:r>
      <w:r w:rsidRPr="00FC5E5F">
        <w:rPr>
          <w:rFonts w:cs="Times New Roman"/>
          <w:bCs/>
        </w:rPr>
        <w:t xml:space="preserve"> 1976</w:t>
      </w:r>
      <w:r w:rsidR="00E2395E">
        <w:rPr>
          <w:rFonts w:cs="Times New Roman"/>
          <w:bCs/>
        </w:rPr>
        <w:t>)</w:t>
      </w:r>
      <w:r w:rsidR="00ED559C">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ED559C">
        <w:rPr>
          <w:rFonts w:cs="Times New Roman"/>
          <w:bCs/>
        </w:rPr>
        <w:t xml:space="preserve">acquire and </w:t>
      </w:r>
      <w:r w:rsidR="00F73392">
        <w:rPr>
          <w:rFonts w:cs="Times New Roman"/>
          <w:bCs/>
        </w:rPr>
        <w:t>temporarily maintain</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w:t>
      </w:r>
      <w:r w:rsidR="00ED559C">
        <w:rPr>
          <w:rFonts w:cs="Times New Roman"/>
          <w:bCs/>
        </w:rPr>
        <w:t xml:space="preserve"> in this case,</w:t>
      </w:r>
      <w:r w:rsidR="00F73392" w:rsidRPr="00FC5E5F">
        <w:rPr>
          <w:rFonts w:cs="Times New Roman"/>
          <w:bCs/>
        </w:rPr>
        <w:t xml:space="preserve">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mixotroph, capable of </w:t>
      </w:r>
      <w:r w:rsidR="00ED559C">
        <w:rPr>
          <w:rFonts w:cs="Times New Roman"/>
          <w:bCs/>
        </w:rPr>
        <w:t xml:space="preserve">employing </w:t>
      </w:r>
      <w:r w:rsidRPr="00FC5E5F">
        <w:rPr>
          <w:rFonts w:cs="Times New Roman"/>
          <w:bCs/>
        </w:rPr>
        <w:t>both phagotroph</w:t>
      </w:r>
      <w:r>
        <w:rPr>
          <w:rFonts w:cs="Times New Roman"/>
          <w:bCs/>
        </w:rPr>
        <w:t>y</w:t>
      </w:r>
      <w:r w:rsidRPr="00FC5E5F">
        <w:rPr>
          <w:rFonts w:cs="Times New Roman"/>
          <w:bCs/>
        </w:rPr>
        <w:t xml:space="preserve"> and photosynthe</w:t>
      </w:r>
      <w:r>
        <w:rPr>
          <w:rFonts w:cs="Times New Roman"/>
          <w:bCs/>
        </w:rPr>
        <w:t>sis</w:t>
      </w:r>
      <w:r w:rsidR="00983E56">
        <w:rPr>
          <w:rFonts w:cs="Times New Roman"/>
          <w:bCs/>
        </w:rPr>
        <w:t>,</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Johnson et al. 2007)</w:t>
      </w:r>
      <w:ins w:id="9" w:author="Author">
        <w:r w:rsidR="004D2603">
          <w:rPr>
            <w:rFonts w:cs="Times New Roman"/>
            <w:bCs/>
          </w:rPr>
          <w:t xml:space="preserve">. </w:t>
        </w:r>
      </w:ins>
      <w:del w:id="10" w:author="Author">
        <w:r w:rsidR="00057C59" w:rsidDel="004D2603">
          <w:rPr>
            <w:rFonts w:cs="Times New Roman"/>
            <w:bCs/>
          </w:rPr>
          <w:delText xml:space="preserve">, </w:delText>
        </w:r>
        <w:r w:rsidR="004E547E" w:rsidRPr="004D2603" w:rsidDel="004D2603">
          <w:rPr>
            <w:rFonts w:cs="Times New Roman"/>
            <w:bCs/>
          </w:rPr>
          <w:delText>and the retention of actively replicating endosymbionts (“</w:delText>
        </w:r>
        <w:r w:rsidR="004E547E" w:rsidRPr="004D2603" w:rsidDel="004D2603">
          <w:rPr>
            <w:rFonts w:cs="Times New Roman"/>
            <w:bCs/>
            <w:i/>
          </w:rPr>
          <w:delText>Mesodinium</w:delText>
        </w:r>
        <w:r w:rsidR="004E547E" w:rsidRPr="004D2603" w:rsidDel="004D2603">
          <w:rPr>
            <w:rFonts w:cs="Times New Roman"/>
            <w:bCs/>
          </w:rPr>
          <w:delText>-farming-</w:delText>
        </w:r>
        <w:r w:rsidR="004E547E" w:rsidRPr="004D2603" w:rsidDel="004D2603">
          <w:rPr>
            <w:rFonts w:cs="Times New Roman"/>
            <w:bCs/>
            <w:i/>
          </w:rPr>
          <w:delText>Teleaulax</w:delText>
        </w:r>
        <w:r w:rsidR="004E547E" w:rsidRPr="004D2603" w:rsidDel="004D2603">
          <w:rPr>
            <w:rFonts w:cs="Times New Roman"/>
            <w:bCs/>
          </w:rPr>
          <w:delText>”) (Qiu et al. 2016).</w:delText>
        </w:r>
        <w:r w:rsidR="001656E3" w:rsidDel="004D2603">
          <w:rPr>
            <w:rFonts w:cs="Times New Roman"/>
            <w:bCs/>
          </w:rPr>
          <w:delText xml:space="preserve"> </w:delText>
        </w:r>
      </w:del>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w:t>
      </w:r>
      <w:r w:rsidR="00B95B4A">
        <w:rPr>
          <w:rFonts w:eastAsiaTheme="minorEastAsia" w:cs="Times New Roman"/>
          <w:color w:val="auto"/>
          <w:lang w:eastAsia="en-US" w:bidi="ar-SA"/>
        </w:rPr>
        <w:t xml:space="preserve">Crawford 1989, </w:t>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w:t>
      </w:r>
      <w:r w:rsidR="0074314C">
        <w:rPr>
          <w:rFonts w:cs="Times New Roman"/>
          <w:bCs/>
        </w:rPr>
        <w:t>free-</w:t>
      </w:r>
      <w:r w:rsidR="004E547E">
        <w:rPr>
          <w:rFonts w:cs="Times New Roman"/>
          <w:bCs/>
        </w:rPr>
        <w:t>living</w:t>
      </w:r>
      <w:r>
        <w:rPr>
          <w:rFonts w:cs="Times New Roman"/>
          <w:bCs/>
        </w:rPr>
        <w:t xml:space="preserve"> </w:t>
      </w:r>
      <w:r w:rsidR="004E547E" w:rsidRPr="00FA153E">
        <w:rPr>
          <w:rFonts w:cs="Times New Roman"/>
          <w:bCs/>
        </w:rPr>
        <w:t>cryptophyte</w:t>
      </w:r>
      <w:r w:rsidR="00ED559C">
        <w:rPr>
          <w:rFonts w:cs="Times New Roman"/>
          <w:bCs/>
        </w:rPr>
        <w:t xml:space="preserve"> prey</w:t>
      </w:r>
      <w:r w:rsidR="0074314C">
        <w:rPr>
          <w:rFonts w:cs="Times New Roman"/>
          <w:bCs/>
        </w:rPr>
        <w:t xml:space="preserve"> and its</w:t>
      </w:r>
      <w:r w:rsidR="00ED559C">
        <w:rPr>
          <w:rFonts w:cs="Times New Roman"/>
          <w:bCs/>
        </w:rPr>
        <w:t xml:space="preserve"> influence on </w:t>
      </w:r>
      <w:r w:rsidR="0074314C" w:rsidRPr="00FC5E5F">
        <w:rPr>
          <w:rFonts w:cs="Times New Roman"/>
          <w:bCs/>
          <w:i/>
        </w:rPr>
        <w:t>Mesodinium</w:t>
      </w:r>
      <w:r w:rsidR="0074314C">
        <w:rPr>
          <w:rFonts w:cs="Times New Roman"/>
          <w:bCs/>
        </w:rPr>
        <w:t xml:space="preserve"> </w:t>
      </w:r>
      <w:r>
        <w:rPr>
          <w:rFonts w:cs="Times New Roman"/>
          <w:bCs/>
        </w:rPr>
        <w:t>bloom dynamics</w:t>
      </w:r>
      <w:r w:rsidRPr="00FC5E5F">
        <w:rPr>
          <w:rFonts w:cs="Times New Roman"/>
          <w:bCs/>
        </w:rPr>
        <w:t xml:space="preserve">. </w:t>
      </w:r>
    </w:p>
    <w:p w14:paraId="5F06A2F4" w14:textId="026C3A5E" w:rsidR="00FA5582" w:rsidRPr="00FC5E5F" w:rsidRDefault="008D5305" w:rsidP="001870A6">
      <w:pPr>
        <w:tabs>
          <w:tab w:val="left" w:pos="5265"/>
        </w:tabs>
        <w:spacing w:line="36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w:t>
      </w:r>
      <w:r w:rsidR="00ED559C">
        <w:rPr>
          <w:rFonts w:cs="Times New Roman"/>
        </w:rPr>
        <w:t xml:space="preserve">(i.e., red water blooms) </w:t>
      </w:r>
      <w:r w:rsidRPr="00FC5E5F">
        <w:rPr>
          <w:rFonts w:cs="Times New Roman"/>
        </w:rPr>
        <w:t xml:space="preserve">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w:t>
      </w:r>
      <w:r w:rsidR="00ED559C">
        <w:rPr>
          <w:rFonts w:cs="Times New Roman"/>
        </w:rPr>
        <w:t xml:space="preserve">achieved through rapid </w:t>
      </w:r>
      <w:r w:rsidRPr="00FC5E5F">
        <w:rPr>
          <w:rFonts w:cs="Times New Roman"/>
        </w:rPr>
        <w:t>rates</w:t>
      </w:r>
      <w:r w:rsidR="00ED559C">
        <w:rPr>
          <w:rFonts w:cs="Times New Roman"/>
        </w:rPr>
        <w:t xml:space="preserve"> of cell division</w:t>
      </w:r>
      <w:r w:rsidRPr="00FC5E5F">
        <w:rPr>
          <w:rFonts w:cs="Times New Roman"/>
        </w:rPr>
        <w:t xml:space="preserve">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xml:space="preserve"> </w:t>
      </w:r>
      <w:r w:rsidR="00204DFE">
        <w:rPr>
          <w:rFonts w:cs="Times New Roman"/>
        </w:rPr>
        <w:t xml:space="preserve">and </w:t>
      </w:r>
      <w:r>
        <w:rPr>
          <w:rFonts w:cs="Times New Roman"/>
        </w:rPr>
        <w:t>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Pr>
          <w:rFonts w:cs="Times New Roman"/>
        </w:rPr>
        <w:t xml:space="preserve"> </w:t>
      </w:r>
      <w:r w:rsidR="00204DFE">
        <w:rPr>
          <w:rFonts w:cs="Times New Roman"/>
        </w:rPr>
        <w:t xml:space="preserve">which </w:t>
      </w:r>
      <w:r w:rsidRPr="00FC5E5F">
        <w:rPr>
          <w:rFonts w:cs="Times New Roman"/>
        </w:rPr>
        <w:t>suggest</w:t>
      </w:r>
      <w:r w:rsidR="00204DFE">
        <w:rPr>
          <w:rFonts w:cs="Times New Roman"/>
        </w:rPr>
        <w:t>s</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Jinhae Bay, Korea, peaks of cryptophyte abundance coincided with those of </w:t>
      </w:r>
      <w:r w:rsidR="009F31C4" w:rsidRPr="00C331FB">
        <w:rPr>
          <w:rFonts w:cs="Times New Roman"/>
          <w:i/>
        </w:rPr>
        <w:t>M. rubrum</w:t>
      </w:r>
      <w:r w:rsidR="009F31C4">
        <w:rPr>
          <w:rFonts w:cs="Times New Roman"/>
        </w:rPr>
        <w:t xml:space="preserve">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1520085E" w:rsidR="005B3DC4" w:rsidRDefault="008D5305" w:rsidP="001870A6">
      <w:pPr>
        <w:tabs>
          <w:tab w:val="left" w:pos="5265"/>
        </w:tabs>
        <w:spacing w:line="36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6015AD">
        <w:rPr>
          <w:rFonts w:cs="Times New Roman"/>
        </w:rPr>
        <w:t xml:space="preserve">dynamics </w:t>
      </w:r>
      <w:r w:rsidR="00ED559C">
        <w:rPr>
          <w:rFonts w:cs="Times New Roman"/>
        </w:rPr>
        <w:t>on</w:t>
      </w:r>
      <w:r w:rsidR="00FA5582">
        <w:rPr>
          <w:rFonts w:cs="Times New Roman"/>
        </w:rPr>
        <w:t xml:space="preserve">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D84EB5">
        <w:rPr>
          <w:rFonts w:cs="Times New Roman"/>
        </w:rPr>
        <w:t>,</w:t>
      </w:r>
      <w:r w:rsidR="00FA5582">
        <w:rPr>
          <w:rFonts w:cs="Times New Roman"/>
        </w:rPr>
        <w:t xml:space="preserve"> </w:t>
      </w:r>
      <w:r w:rsidRPr="00FC5E5F">
        <w:rPr>
          <w:rFonts w:cs="Times New Roman"/>
        </w:rPr>
        <w:t>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535C29">
        <w:rPr>
          <w:rFonts w:cs="Times New Roman"/>
        </w:rPr>
        <w:t>where</w:t>
      </w:r>
      <w:r w:rsidR="008D1C35">
        <w:rPr>
          <w:rFonts w:cs="Times New Roman"/>
        </w:rPr>
        <w:t xml:space="preserve"> semi-di</w:t>
      </w:r>
      <w:r w:rsidR="00864F94">
        <w:rPr>
          <w:rFonts w:cs="Times New Roman"/>
        </w:rPr>
        <w:t>u</w:t>
      </w:r>
      <w:r w:rsidR="008D1C35">
        <w:rPr>
          <w:rFonts w:cs="Times New Roman"/>
        </w:rPr>
        <w:t xml:space="preserve">rnal tides </w:t>
      </w:r>
      <w:r w:rsidR="00864F94">
        <w:rPr>
          <w:rFonts w:cs="Times New Roman"/>
        </w:rPr>
        <w:t>drama</w:t>
      </w:r>
      <w:r w:rsidR="00CA1BE1">
        <w:rPr>
          <w:rFonts w:cs="Times New Roman"/>
        </w:rPr>
        <w:t>tically change</w:t>
      </w:r>
      <w:r w:rsidR="00253FC2">
        <w:rPr>
          <w:rFonts w:cs="Times New Roman"/>
        </w:rPr>
        <w:t xml:space="preserve"> </w:t>
      </w:r>
      <w:r w:rsidR="00253FC2">
        <w:rPr>
          <w:rFonts w:cs="Times New Roman"/>
        </w:rPr>
        <w:lastRenderedPageBreak/>
        <w:t>phytoplankton community composition (</w:t>
      </w:r>
      <w:r w:rsidR="00D32BEB">
        <w:rPr>
          <w:rFonts w:cs="Times New Roman"/>
        </w:rPr>
        <w:t>Fortunato et al. 2012</w:t>
      </w:r>
      <w:r w:rsidR="00253FC2">
        <w:rPr>
          <w:rFonts w:cs="Times New Roman"/>
        </w:rPr>
        <w:t xml:space="preserve">), </w:t>
      </w:r>
      <w:r w:rsidR="00AE5E74">
        <w:rPr>
          <w:rFonts w:cs="Times New Roman"/>
        </w:rPr>
        <w:t>a</w:t>
      </w:r>
      <w:r w:rsidR="00535C29">
        <w:rPr>
          <w:rFonts w:cs="Times New Roman"/>
        </w:rPr>
        <w:t xml:space="preserve"> </w:t>
      </w:r>
      <w:r w:rsidR="00253FC2">
        <w:rPr>
          <w:rFonts w:cs="Times New Roman"/>
        </w:rPr>
        <w:t>high-frequency</w:t>
      </w:r>
      <w:r w:rsidR="00167F52">
        <w:rPr>
          <w:rFonts w:cs="Times New Roman"/>
        </w:rPr>
        <w:t xml:space="preserve"> sampling approach </w:t>
      </w:r>
      <w:r w:rsidR="00253FC2">
        <w:rPr>
          <w:rFonts w:cs="Times New Roman"/>
        </w:rPr>
        <w:t xml:space="preserve">is required to properly </w:t>
      </w:r>
      <w:r w:rsidR="008427F0">
        <w:rPr>
          <w:rFonts w:cs="Times New Roman"/>
        </w:rPr>
        <w:t>capture changes in abundances over time</w:t>
      </w:r>
      <w:r w:rsidR="00167F52">
        <w:rPr>
          <w:rFonts w:cs="Times New Roman"/>
        </w:rPr>
        <w:t>.</w:t>
      </w:r>
      <w:r w:rsidR="008427F0">
        <w:rPr>
          <w:rFonts w:cs="Times New Roman"/>
        </w:rPr>
        <w:t xml:space="preserve"> </w:t>
      </w:r>
      <w:r w:rsidR="00253FC2">
        <w:rPr>
          <w:rFonts w:cs="Times New Roman"/>
        </w:rPr>
        <w:t xml:space="preserve">Hourly </w:t>
      </w:r>
      <w:r w:rsidR="008427F0">
        <w:rPr>
          <w:rFonts w:cs="Times New Roman"/>
        </w:rPr>
        <w:t>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25F286C" w:rsidR="00CA2EC6" w:rsidRPr="00FC5E5F" w:rsidRDefault="008D5305" w:rsidP="001870A6">
      <w:pPr>
        <w:tabs>
          <w:tab w:val="left" w:pos="5265"/>
        </w:tabs>
        <w:spacing w:line="360" w:lineRule="auto"/>
        <w:rPr>
          <w:rFonts w:cs="Times New Roman"/>
        </w:rPr>
      </w:pPr>
      <w:r>
        <w:rPr>
          <w:rFonts w:cs="Times New Roman"/>
        </w:rPr>
        <w:t xml:space="preserve"> </w:t>
      </w:r>
      <w:r>
        <w:rPr>
          <w:rFonts w:cs="Times New Roman"/>
        </w:rPr>
        <w:tab/>
      </w:r>
      <w:r w:rsidR="00442105">
        <w:rPr>
          <w:rFonts w:cs="Times New Roman"/>
        </w:rPr>
        <w:t xml:space="preserve">Here we use the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113002">
        <w:rPr>
          <w:rFonts w:cs="Times New Roman"/>
        </w:rPr>
        <w:t>, a continuous flow cytometer,</w:t>
      </w:r>
      <w:r w:rsidR="00B0285E">
        <w:rPr>
          <w:rFonts w:cs="Times New Roman"/>
        </w:rPr>
        <w:t xml:space="preserve"> </w:t>
      </w:r>
      <w:r w:rsidR="00442105">
        <w:rPr>
          <w:rFonts w:cs="Times New Roman"/>
        </w:rPr>
        <w:t>to determine cryptophyte abundances and division rates both in the laboratory and during a 4-week survey carried out in 2013. Dissolved nutrient concentration</w:t>
      </w:r>
      <w:r w:rsidR="00ED559C">
        <w:rPr>
          <w:rFonts w:cs="Times New Roman"/>
        </w:rPr>
        <w:t xml:space="preserve">s, salinity, temperature, </w:t>
      </w:r>
      <w:r w:rsidR="00442105">
        <w:rPr>
          <w:rFonts w:cs="Times New Roman"/>
        </w:rPr>
        <w:t xml:space="preserve">irradiance, and abundances of cryptophytes and </w:t>
      </w:r>
      <w:r w:rsidR="00D87D65">
        <w:rPr>
          <w:rFonts w:cs="Times New Roman"/>
          <w:i/>
        </w:rPr>
        <w:t>M</w:t>
      </w:r>
      <w:r w:rsidR="00AE7CE9">
        <w:rPr>
          <w:rFonts w:cs="Times New Roman"/>
          <w:i/>
        </w:rPr>
        <w:t>. rubrum</w:t>
      </w:r>
      <w:r w:rsidR="00442105">
        <w:rPr>
          <w:rFonts w:cs="Times New Roman"/>
        </w:rPr>
        <w:t xml:space="preserve"> were </w:t>
      </w:r>
      <w:r w:rsidR="00C3513E">
        <w:rPr>
          <w:rFonts w:cs="Times New Roman"/>
        </w:rPr>
        <w:t xml:space="preserve">measured </w:t>
      </w:r>
      <w:r w:rsidR="00A56CA7">
        <w:rPr>
          <w:rFonts w:cs="Times New Roman"/>
        </w:rPr>
        <w:t xml:space="preserve">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 xml:space="preserve">These division rates </w:t>
      </w:r>
      <w:r w:rsidR="00A12580">
        <w:rPr>
          <w:rFonts w:cs="Times New Roman"/>
        </w:rPr>
        <w:t>were</w:t>
      </w:r>
      <w:r w:rsidR="003C605B">
        <w:rPr>
          <w:rFonts w:cs="Times New Roman"/>
        </w:rPr>
        <w:t xml:space="preserve"> then</w:t>
      </w:r>
      <w:r w:rsidR="00A12580">
        <w:rPr>
          <w:rFonts w:cs="Times New Roman"/>
        </w:rPr>
        <w:t xml:space="preserve"> linked to environmental conditions in the estuary to </w:t>
      </w:r>
      <w:r w:rsidR="00823C72">
        <w:rPr>
          <w:rFonts w:cs="Times New Roman"/>
        </w:rPr>
        <w:t xml:space="preserve">identify potential </w:t>
      </w:r>
      <w:r w:rsidR="00516AA3">
        <w:rPr>
          <w:rFonts w:cs="Times New Roman"/>
        </w:rPr>
        <w:t xml:space="preserve">growth </w:t>
      </w:r>
      <w:r w:rsidR="0040014C">
        <w:rPr>
          <w:rFonts w:cs="Times New Roman"/>
        </w:rPr>
        <w:t>limiting factors</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1870A6">
      <w:pPr>
        <w:tabs>
          <w:tab w:val="left" w:pos="5265"/>
        </w:tabs>
        <w:spacing w:line="360" w:lineRule="auto"/>
        <w:ind w:firstLine="288"/>
        <w:rPr>
          <w:rFonts w:cs="Times New Roman"/>
        </w:rPr>
      </w:pPr>
    </w:p>
    <w:p w14:paraId="666A9E41" w14:textId="77777777" w:rsidR="008D5305" w:rsidRPr="00FE75DC" w:rsidRDefault="008D5305" w:rsidP="001870A6">
      <w:pPr>
        <w:spacing w:line="360" w:lineRule="auto"/>
        <w:ind w:firstLine="288"/>
        <w:rPr>
          <w:rFonts w:cs="Times New Roman"/>
        </w:rPr>
      </w:pPr>
    </w:p>
    <w:p w14:paraId="23461282" w14:textId="77777777" w:rsidR="008D5305" w:rsidRDefault="008D5305" w:rsidP="001870A6">
      <w:pPr>
        <w:spacing w:line="360" w:lineRule="auto"/>
        <w:ind w:firstLine="288"/>
        <w:outlineLvl w:val="0"/>
        <w:rPr>
          <w:rFonts w:cs="Times New Roman"/>
          <w:b/>
          <w:bCs/>
        </w:rPr>
      </w:pPr>
      <w:r>
        <w:rPr>
          <w:rFonts w:cs="Times New Roman"/>
          <w:b/>
          <w:bCs/>
        </w:rPr>
        <w:t>METHODS</w:t>
      </w:r>
    </w:p>
    <w:p w14:paraId="1CBD6C3B" w14:textId="77777777" w:rsidR="008D5305" w:rsidRPr="00FE75DC" w:rsidRDefault="008D5305" w:rsidP="001870A6">
      <w:pPr>
        <w:spacing w:line="360" w:lineRule="auto"/>
        <w:ind w:firstLine="288"/>
        <w:outlineLvl w:val="0"/>
        <w:rPr>
          <w:rFonts w:cs="Times New Roman"/>
        </w:rPr>
      </w:pPr>
      <w:r w:rsidRPr="00FC5E5F">
        <w:rPr>
          <w:rFonts w:cs="Times New Roman"/>
          <w:b/>
          <w:bCs/>
        </w:rPr>
        <w:t xml:space="preserve">Study Area </w:t>
      </w:r>
    </w:p>
    <w:p w14:paraId="29EDD7D8" w14:textId="42C53AAB" w:rsidR="008D5305" w:rsidRPr="00FC5E5F" w:rsidRDefault="008D5305" w:rsidP="001870A6">
      <w:pPr>
        <w:spacing w:line="36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t>
      </w:r>
      <w:r w:rsidR="00ED559C">
        <w:rPr>
          <w:rFonts w:cs="Times New Roman"/>
        </w:rPr>
        <w:t xml:space="preserve">for the determination of cell abundances and size class structure of the population </w:t>
      </w:r>
      <w:r w:rsidRPr="00FC5E5F">
        <w:rPr>
          <w:rFonts w:cs="Times New Roman"/>
        </w:rPr>
        <w:t xml:space="preserve">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1870A6">
      <w:pPr>
        <w:spacing w:line="360" w:lineRule="auto"/>
        <w:ind w:firstLine="288"/>
        <w:rPr>
          <w:rFonts w:cs="Times New Roman"/>
          <w:b/>
          <w:bCs/>
        </w:rPr>
      </w:pPr>
    </w:p>
    <w:p w14:paraId="6D4956CB" w14:textId="77777777" w:rsidR="00485EA4" w:rsidRDefault="00485EA4" w:rsidP="001870A6">
      <w:pPr>
        <w:spacing w:line="360" w:lineRule="auto"/>
        <w:outlineLvl w:val="0"/>
        <w:rPr>
          <w:rFonts w:cs="Times New Roman"/>
          <w:b/>
          <w:bCs/>
        </w:rPr>
      </w:pPr>
      <w:r>
        <w:rPr>
          <w:rFonts w:cs="Times New Roman"/>
          <w:b/>
          <w:bCs/>
        </w:rPr>
        <w:t>In situ monitoring</w:t>
      </w:r>
      <w:r>
        <w:rPr>
          <w:rFonts w:cs="Times New Roman"/>
          <w:b/>
          <w:bCs/>
        </w:rPr>
        <w:tab/>
      </w:r>
    </w:p>
    <w:p w14:paraId="217C26F6" w14:textId="6A4348C1" w:rsidR="00485EA4" w:rsidRPr="00592E3B" w:rsidRDefault="00485EA4" w:rsidP="001870A6">
      <w:pPr>
        <w:widowControl/>
        <w:tabs>
          <w:tab w:val="clear" w:pos="709"/>
        </w:tabs>
        <w:suppressAutoHyphens w:val="0"/>
        <w:spacing w:line="36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w:t>
      </w:r>
      <w:ins w:id="11" w:author="Author">
        <w:r w:rsidR="0019538C">
          <w:rPr>
            <w:rFonts w:cs="Times New Roman"/>
            <w:bCs/>
          </w:rPr>
          <w:t>,</w:t>
        </w:r>
      </w:ins>
      <w:r>
        <w:rPr>
          <w:rFonts w:cs="Times New Roman"/>
          <w:bCs/>
        </w:rPr>
        <w:t xml:space="preserve"> </w:t>
      </w:r>
      <w:ins w:id="12" w:author="Author">
        <w:r w:rsidR="007E3D0E">
          <w:rPr>
            <w:rFonts w:cs="Times New Roman"/>
            <w:bCs/>
          </w:rPr>
          <w:t>coupled with</w:t>
        </w:r>
        <w:del w:id="13" w:author="Author">
          <w:r w:rsidR="007E3D0E" w:rsidDel="0005396A">
            <w:rPr>
              <w:rFonts w:cs="Times New Roman"/>
              <w:bCs/>
            </w:rPr>
            <w:delText xml:space="preserve"> a</w:delText>
          </w:r>
        </w:del>
        <w:r w:rsidR="007E3D0E">
          <w:rPr>
            <w:rFonts w:cs="Times New Roman"/>
            <w:bCs/>
          </w:rPr>
          <w:t xml:space="preserve"> </w:t>
        </w:r>
        <w:r w:rsidR="0005396A">
          <w:rPr>
            <w:rFonts w:cs="Times New Roman"/>
            <w:bCs/>
          </w:rPr>
          <w:t xml:space="preserve">a </w:t>
        </w:r>
        <w:r w:rsidR="007E3D0E">
          <w:rPr>
            <w:rFonts w:cs="Times New Roman"/>
            <w:bCs/>
          </w:rPr>
          <w:t xml:space="preserve">chlorophyll </w:t>
        </w:r>
        <w:r w:rsidR="0019538C">
          <w:rPr>
            <w:rFonts w:cs="Times New Roman"/>
            <w:bCs/>
          </w:rPr>
          <w:t>and</w:t>
        </w:r>
        <w:del w:id="14" w:author="Author">
          <w:r w:rsidR="0019538C" w:rsidDel="005D67D8">
            <w:rPr>
              <w:rFonts w:cs="Times New Roman"/>
              <w:bCs/>
            </w:rPr>
            <w:delText xml:space="preserve"> </w:delText>
          </w:r>
          <w:r w:rsidR="0005396A" w:rsidDel="005D67D8">
            <w:rPr>
              <w:rFonts w:cs="Times New Roman"/>
              <w:bCs/>
            </w:rPr>
            <w:delText>a</w:delText>
          </w:r>
        </w:del>
        <w:r w:rsidR="0005396A">
          <w:rPr>
            <w:rFonts w:cs="Times New Roman"/>
            <w:bCs/>
          </w:rPr>
          <w:t xml:space="preserve"> </w:t>
        </w:r>
        <w:r w:rsidR="0019538C">
          <w:rPr>
            <w:rFonts w:cs="Times New Roman"/>
            <w:bCs/>
          </w:rPr>
          <w:t>phycoerythr</w:t>
        </w:r>
        <w:del w:id="15" w:author="Author">
          <w:r w:rsidR="0019538C" w:rsidDel="0005396A">
            <w:rPr>
              <w:rFonts w:cs="Times New Roman"/>
              <w:bCs/>
            </w:rPr>
            <w:delText>y</w:delText>
          </w:r>
        </w:del>
        <w:r w:rsidR="0005396A">
          <w:rPr>
            <w:rFonts w:cs="Times New Roman"/>
            <w:bCs/>
          </w:rPr>
          <w:t>i</w:t>
        </w:r>
        <w:r w:rsidR="0019538C">
          <w:rPr>
            <w:rFonts w:cs="Times New Roman"/>
            <w:bCs/>
          </w:rPr>
          <w:t xml:space="preserve">n </w:t>
        </w:r>
        <w:r w:rsidR="007E3D0E">
          <w:rPr>
            <w:rFonts w:cs="Times New Roman"/>
            <w:bCs/>
          </w:rPr>
          <w:t xml:space="preserve">fluorometer (Turner designs), </w:t>
        </w:r>
      </w:ins>
      <w:r>
        <w:rPr>
          <w:rFonts w:cs="Times New Roman"/>
          <w:bCs/>
        </w:rPr>
        <w:t>deployed in</w:t>
      </w:r>
      <w:r w:rsidR="00DE40E0">
        <w:rPr>
          <w:rFonts w:cs="Times New Roman"/>
          <w:bCs/>
        </w:rPr>
        <w:t>-</w:t>
      </w:r>
      <w:r>
        <w:rPr>
          <w:rFonts w:cs="Times New Roman"/>
          <w:bCs/>
        </w:rPr>
        <w:t xml:space="preserve">line with the pumped water system </w:t>
      </w:r>
      <w:r w:rsidR="00DE40E0">
        <w:rPr>
          <w:rFonts w:cs="Times New Roman"/>
          <w:bCs/>
        </w:rPr>
        <w:t>that</w:t>
      </w:r>
      <w:r>
        <w:rPr>
          <w:rFonts w:cs="Times New Roman"/>
          <w:bCs/>
        </w:rPr>
        <w:t xml:space="preserve"> alternates between 3 depths</w:t>
      </w:r>
      <w:r w:rsidR="00ED559C">
        <w:rPr>
          <w:rFonts w:cs="Times New Roman"/>
          <w:bCs/>
        </w:rPr>
        <w:t xml:space="preserve"> (see Baptista et al (2015) for description)</w:t>
      </w:r>
      <w:r>
        <w:rPr>
          <w:rFonts w:cs="Times New Roman"/>
          <w:bCs/>
        </w:rPr>
        <w:t xml:space="preserve">. </w:t>
      </w:r>
      <w:r w:rsidR="008D33B6">
        <w:rPr>
          <w:rFonts w:cs="Times New Roman"/>
          <w:bCs/>
        </w:rPr>
        <w:t>W</w:t>
      </w:r>
      <w:r>
        <w:rPr>
          <w:rFonts w:cs="Times New Roman"/>
          <w:bCs/>
        </w:rPr>
        <w:t>ater measurements were extracted for the 2.4-m depth corresponding to the flow cytomet</w:t>
      </w:r>
      <w:r w:rsidR="00DE40E0">
        <w:rPr>
          <w:rFonts w:cs="Times New Roman"/>
          <w:bCs/>
        </w:rPr>
        <w:t>ry</w:t>
      </w:r>
      <w:r>
        <w:rPr>
          <w:rFonts w:cs="Times New Roman"/>
          <w:bCs/>
        </w:rPr>
        <w:t xml:space="preserve"> sampling described below. </w:t>
      </w:r>
      <w:del w:id="16" w:author="Author">
        <w:r w:rsidR="00DE40E0" w:rsidRPr="00592E3B" w:rsidDel="007E3D0E">
          <w:rPr>
            <w:rFonts w:cs="Times New Roman"/>
            <w:bCs/>
          </w:rPr>
          <w:delText>Water temperature</w:delText>
        </w:r>
        <w:r w:rsidR="00DE40E0" w:rsidDel="007E3D0E">
          <w:rPr>
            <w:rFonts w:cs="Times New Roman"/>
            <w:bCs/>
          </w:rPr>
          <w:delText xml:space="preserve"> and</w:delText>
        </w:r>
        <w:r w:rsidR="00DE40E0" w:rsidRPr="00592E3B" w:rsidDel="007E3D0E">
          <w:rPr>
            <w:rFonts w:cs="Times New Roman"/>
            <w:bCs/>
          </w:rPr>
          <w:delText xml:space="preserve"> salinity</w:delText>
        </w:r>
        <w:r w:rsidR="00DE40E0" w:rsidDel="007E3D0E">
          <w:rPr>
            <w:rFonts w:cs="Times New Roman"/>
            <w:bCs/>
          </w:rPr>
          <w:delText xml:space="preserve"> </w:delText>
        </w:r>
        <w:r w:rsidR="00DE40E0" w:rsidRPr="00592E3B" w:rsidDel="007E3D0E">
          <w:rPr>
            <w:rFonts w:cs="Times New Roman"/>
            <w:bCs/>
          </w:rPr>
          <w:delText xml:space="preserve">were measured continuously </w:delText>
        </w:r>
        <w:r w:rsidR="00DE40E0" w:rsidDel="007E3D0E">
          <w:rPr>
            <w:rFonts w:cs="Times New Roman"/>
            <w:bCs/>
          </w:rPr>
          <w:delText xml:space="preserve">at SATURN-03 using a SeaBird Conductivity-Temperature (CT) meter for temperature and salinity, and </w:delText>
        </w:r>
        <w:r w:rsidDel="007E3D0E">
          <w:rPr>
            <w:rFonts w:cs="Times New Roman"/>
            <w:bCs/>
          </w:rPr>
          <w:delText>a chlorophyll fluorometer (Turner designs).</w:delText>
        </w:r>
        <w:r w:rsidRPr="00592E3B" w:rsidDel="007E3D0E">
          <w:rPr>
            <w:rFonts w:cs="Times New Roman"/>
            <w:bCs/>
          </w:rPr>
          <w:delText xml:space="preserve"> </w:delText>
        </w:r>
      </w:del>
      <w:r w:rsidRPr="00592E3B">
        <w:rPr>
          <w:rFonts w:cs="Times New Roman"/>
          <w:bCs/>
        </w:rPr>
        <w:t xml:space="preserve">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1870A6">
      <w:pPr>
        <w:spacing w:line="360" w:lineRule="auto"/>
        <w:ind w:firstLine="288"/>
        <w:rPr>
          <w:rFonts w:cs="Times New Roman"/>
          <w:b/>
          <w:bCs/>
        </w:rPr>
      </w:pPr>
    </w:p>
    <w:p w14:paraId="241C56DC" w14:textId="6B3079AB" w:rsidR="00485EA4" w:rsidRDefault="00ED559C" w:rsidP="001870A6">
      <w:pPr>
        <w:spacing w:line="360" w:lineRule="auto"/>
        <w:outlineLvl w:val="0"/>
        <w:rPr>
          <w:rFonts w:cs="Times New Roman"/>
        </w:rPr>
      </w:pPr>
      <w:r>
        <w:rPr>
          <w:rFonts w:cs="Times New Roman"/>
          <w:b/>
          <w:bCs/>
        </w:rPr>
        <w:t>Dissolved i</w:t>
      </w:r>
      <w:r w:rsidR="00D009E1">
        <w:rPr>
          <w:rFonts w:cs="Times New Roman"/>
          <w:b/>
          <w:bCs/>
        </w:rPr>
        <w:t>norganic n</w:t>
      </w:r>
      <w:r w:rsidR="008D5305" w:rsidRPr="004F2AEA">
        <w:rPr>
          <w:rFonts w:cs="Times New Roman"/>
          <w:b/>
          <w:bCs/>
        </w:rPr>
        <w:t>utrient</w:t>
      </w:r>
      <w:r w:rsidR="00D009E1">
        <w:rPr>
          <w:rFonts w:cs="Times New Roman"/>
          <w:b/>
          <w:bCs/>
        </w:rPr>
        <w:t>s</w:t>
      </w:r>
      <w:r w:rsidR="008D5305" w:rsidRPr="004F2AEA">
        <w:rPr>
          <w:rFonts w:cs="Times New Roman"/>
          <w:b/>
          <w:bCs/>
        </w:rPr>
        <w:t xml:space="preserve"> </w:t>
      </w:r>
    </w:p>
    <w:p w14:paraId="2049B071" w14:textId="20D4F51E" w:rsidR="00485EA4" w:rsidRDefault="00DE40E0" w:rsidP="001870A6">
      <w:pPr>
        <w:spacing w:line="360" w:lineRule="auto"/>
        <w:outlineLvl w:val="0"/>
        <w:rPr>
          <w:rFonts w:cs="Times New Roman"/>
        </w:rPr>
      </w:pPr>
      <w:r>
        <w:rPr>
          <w:rFonts w:cs="Times New Roman"/>
        </w:rPr>
        <w:tab/>
      </w:r>
      <w:r w:rsidR="00485EA4">
        <w:rPr>
          <w:rFonts w:cs="Times New Roman"/>
        </w:rPr>
        <w:t xml:space="preserve">Duplicate nutrient samples were collected </w:t>
      </w:r>
      <w:r w:rsidR="00020692">
        <w:rPr>
          <w:rFonts w:cs="Times New Roman"/>
        </w:rPr>
        <w:t xml:space="preserve">in temporary bottles </w:t>
      </w:r>
      <w:r w:rsidR="00485EA4">
        <w:rPr>
          <w:rFonts w:cs="Times New Roman"/>
        </w:rPr>
        <w:t>from w</w:t>
      </w:r>
      <w:r w:rsidR="00485EA4" w:rsidRPr="00A24FF0">
        <w:rPr>
          <w:rFonts w:cs="Times New Roman"/>
        </w:rPr>
        <w:t xml:space="preserve">ater pumped to the surface </w:t>
      </w:r>
      <w:r w:rsidR="00485EA4">
        <w:rPr>
          <w:rFonts w:cs="Times New Roman"/>
        </w:rPr>
        <w:t>at SATURN-03</w:t>
      </w:r>
      <w:r w:rsidR="00020692">
        <w:rPr>
          <w:rFonts w:cs="Times New Roman"/>
        </w:rPr>
        <w:t xml:space="preserve"> </w:t>
      </w:r>
      <w:r w:rsidR="00485EA4">
        <w:rPr>
          <w:rFonts w:cs="Times New Roman"/>
        </w:rPr>
        <w:t xml:space="preserve">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w:t>
      </w:r>
      <w:r w:rsidR="00020692">
        <w:rPr>
          <w:rFonts w:cs="Times New Roman"/>
        </w:rPr>
        <w:t xml:space="preserve">loaded with a </w:t>
      </w:r>
      <w:r w:rsidR="00485EA4" w:rsidRPr="00A24FF0">
        <w:rPr>
          <w:rFonts w:cs="Times New Roman"/>
        </w:rPr>
        <w:t>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1870A6">
      <w:pPr>
        <w:spacing w:line="36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1870A6">
      <w:pPr>
        <w:spacing w:line="360" w:lineRule="auto"/>
        <w:ind w:firstLine="288"/>
        <w:rPr>
          <w:rFonts w:cs="Times New Roman"/>
        </w:rPr>
      </w:pPr>
    </w:p>
    <w:p w14:paraId="19204FE4" w14:textId="0B61922C" w:rsidR="008D5305" w:rsidRPr="00FC5E5F" w:rsidRDefault="00661A6F" w:rsidP="001870A6">
      <w:pPr>
        <w:spacing w:line="36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3877AE96" w:rsidR="008D5305" w:rsidRPr="00FC5E5F" w:rsidRDefault="008D5305" w:rsidP="001870A6">
      <w:pPr>
        <w:spacing w:line="36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Polysciences) into the water stream as an internal standard.</w:t>
      </w:r>
      <w:r w:rsidR="00020692">
        <w:rPr>
          <w:rFonts w:cs="Times New Roman"/>
        </w:rPr>
        <w:t xml:space="preserve">  Data were recorded to file in three minute intervals</w:t>
      </w:r>
      <w:r w:rsidRPr="00FC5E5F">
        <w:rPr>
          <w:rFonts w:cs="Times New Roman"/>
        </w:rPr>
        <w:t xml:space="preserve">.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w:t>
      </w:r>
      <w:r w:rsidR="00020692">
        <w:rPr>
          <w:rFonts w:cs="Times New Roman"/>
        </w:rPr>
        <w:t>identify</w:t>
      </w:r>
      <w:r w:rsidR="00020692" w:rsidRPr="00FC5E5F">
        <w:rPr>
          <w:rFonts w:cs="Times New Roman"/>
        </w:rPr>
        <w:t xml:space="preserve">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4E50B4">
        <w:rPr>
          <w:rFonts w:cs="Times New Roman"/>
        </w:rPr>
        <w:t xml:space="preserve">high </w:t>
      </w:r>
      <w:r w:rsidR="001462A4">
        <w:rPr>
          <w:rFonts w:cs="Times New Roman"/>
        </w:rPr>
        <w:t xml:space="preserve">orange </w:t>
      </w:r>
      <w:r w:rsidR="004E50B4">
        <w:rPr>
          <w:rFonts w:cs="Times New Roman"/>
        </w:rPr>
        <w:t>(</w:t>
      </w:r>
      <w:r w:rsidR="004E50B4" w:rsidRPr="00FC5E5F">
        <w:rPr>
          <w:rFonts w:cs="Times New Roman"/>
        </w:rPr>
        <w:t xml:space="preserve">assumed to represent </w:t>
      </w:r>
      <w:r w:rsidR="004E50B4">
        <w:rPr>
          <w:rFonts w:cs="Times New Roman"/>
        </w:rPr>
        <w:t xml:space="preserve">phycoerythrin-containing </w:t>
      </w:r>
      <w:r w:rsidR="004E50B4" w:rsidRPr="00EB518C">
        <w:rPr>
          <w:rFonts w:cs="Times New Roman"/>
        </w:rPr>
        <w:t>cells</w:t>
      </w:r>
      <w:r w:rsidR="004E50B4">
        <w:rPr>
          <w:rFonts w:cs="Times New Roman"/>
        </w:rPr>
        <w:t xml:space="preserve">) </w:t>
      </w:r>
      <w:r w:rsidR="001462A4">
        <w:rPr>
          <w:rFonts w:cs="Times New Roman"/>
        </w:rPr>
        <w:t xml:space="preserve">and </w:t>
      </w:r>
      <w:r w:rsidR="004E50B4">
        <w:rPr>
          <w:rFonts w:cs="Times New Roman"/>
        </w:rPr>
        <w:t xml:space="preserve">high </w:t>
      </w:r>
      <w:r w:rsidR="001462A4">
        <w:rPr>
          <w:rFonts w:cs="Times New Roman"/>
        </w:rPr>
        <w:t xml:space="preserve">red fluorescence </w:t>
      </w:r>
      <w:r w:rsidRPr="00FC5E5F">
        <w:rPr>
          <w:rFonts w:cs="Times New Roman"/>
        </w:rPr>
        <w:t xml:space="preserve">measurements. </w:t>
      </w:r>
    </w:p>
    <w:p w14:paraId="0BCEAD70" w14:textId="50BC108B" w:rsidR="008D5305" w:rsidRDefault="008D5305" w:rsidP="001870A6">
      <w:pPr>
        <w:spacing w:line="36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w:t>
      </w:r>
      <w:r w:rsidR="00B26D80">
        <w:rPr>
          <w:rFonts w:cs="Times New Roman"/>
        </w:rPr>
        <w:t xml:space="preserve">.  Flow cytometry samples were </w:t>
      </w:r>
      <w:r w:rsidRPr="00FC5E5F">
        <w:rPr>
          <w:rFonts w:cs="Times New Roman"/>
        </w:rPr>
        <w:t>fixed with 0.</w:t>
      </w:r>
      <w:del w:id="17" w:author="Author">
        <w:r w:rsidRPr="00FC5E5F" w:rsidDel="00936EAA">
          <w:rPr>
            <w:rFonts w:cs="Times New Roman"/>
          </w:rPr>
          <w:delText>0</w:delText>
        </w:r>
      </w:del>
      <w:r w:rsidRPr="00FC5E5F">
        <w:rPr>
          <w:rFonts w:cs="Times New Roman"/>
        </w:rPr>
        <w:t>25% glutaraldehyde and stored at -</w:t>
      </w:r>
      <w:r>
        <w:rPr>
          <w:rFonts w:cs="Times New Roman"/>
        </w:rPr>
        <w:t>8</w:t>
      </w:r>
      <w:r w:rsidRPr="00FC5E5F">
        <w:rPr>
          <w:rFonts w:cs="Times New Roman"/>
        </w:rPr>
        <w:t>0</w:t>
      </w:r>
      <w:r>
        <w:rPr>
          <w:rFonts w:cs="Times New Roman"/>
        </w:rPr>
        <w:t xml:space="preserve"> ºC</w:t>
      </w:r>
      <w:del w:id="18" w:author="Author">
        <w:r w:rsidRPr="00FC5E5F" w:rsidDel="00B0094F">
          <w:rPr>
            <w:rFonts w:cs="Times New Roman"/>
          </w:rPr>
          <w:delText>.</w:delText>
        </w:r>
      </w:del>
      <w:r w:rsidRPr="00FC5E5F">
        <w:rPr>
          <w:rFonts w:cs="Times New Roman"/>
        </w:rPr>
        <w:t xml:space="preserve"> </w:t>
      </w:r>
      <w:r w:rsidR="00B26D80">
        <w:rPr>
          <w:rFonts w:cs="Times New Roman"/>
        </w:rPr>
        <w:t xml:space="preserve">and </w:t>
      </w:r>
      <w:r w:rsidRPr="00FC5E5F">
        <w:rPr>
          <w:rFonts w:cs="Times New Roman"/>
        </w:rPr>
        <w:t>analyzed</w:t>
      </w:r>
      <w:r>
        <w:rPr>
          <w:rFonts w:cs="Times New Roman"/>
        </w:rPr>
        <w:t xml:space="preserve"> </w:t>
      </w:r>
      <w:r w:rsidR="00B26D80">
        <w:rPr>
          <w:rFonts w:cs="Times New Roman"/>
        </w:rPr>
        <w:t>six months after collection using</w:t>
      </w:r>
      <w:r>
        <w:rPr>
          <w:rFonts w:cs="Times New Roman"/>
        </w:rPr>
        <w:t xml:space="preserve"> a BD Influx cell </w:t>
      </w:r>
      <w:r w:rsidR="00442105" w:rsidRPr="00442105">
        <w:rPr>
          <w:rFonts w:cs="Times New Roman"/>
        </w:rPr>
        <w:t xml:space="preserve">sorter equipped </w:t>
      </w:r>
      <w:r w:rsidR="00442105" w:rsidRPr="00442105">
        <w:rPr>
          <w:rFonts w:cs="Times New Roman"/>
        </w:rPr>
        <w:lastRenderedPageBreak/>
        <w:t xml:space="preserve">with a 488-nm 200-mW laser (Coherent). </w:t>
      </w:r>
      <w:r w:rsidR="00442105">
        <w:rPr>
          <w:rFonts w:cs="Times New Roman"/>
        </w:rPr>
        <w:t>One hundred</w:t>
      </w:r>
      <w:r w:rsidRPr="00FC5E5F">
        <w:rPr>
          <w:rFonts w:cs="Times New Roman"/>
        </w:rPr>
        <w:t xml:space="preserve"> cells from </w:t>
      </w:r>
      <w:r w:rsidR="00B26D80">
        <w:rPr>
          <w:rFonts w:cs="Times New Roman"/>
        </w:rPr>
        <w:t>the</w:t>
      </w:r>
      <w:r w:rsidRPr="00FC5E5F">
        <w:rPr>
          <w:rFonts w:cs="Times New Roman"/>
        </w:rPr>
        <w:t xml:space="preserve"> </w:t>
      </w:r>
      <w:r w:rsidR="004E50B4">
        <w:rPr>
          <w:rFonts w:cs="Times New Roman"/>
        </w:rPr>
        <w:t xml:space="preserve">cryptophyte population identified by flow cytometry </w:t>
      </w:r>
      <w:r w:rsidRPr="00FC5E5F">
        <w:rPr>
          <w:rFonts w:cs="Times New Roman"/>
        </w:rPr>
        <w:t>were sorted onto a glass slide</w:t>
      </w:r>
      <w:r w:rsidR="004E50B4">
        <w:rPr>
          <w:rFonts w:cs="Times New Roman"/>
        </w:rPr>
        <w:t xml:space="preserve"> and </w:t>
      </w:r>
      <w:r w:rsidRPr="00FC5E5F">
        <w:rPr>
          <w:rFonts w:cs="Times New Roman"/>
        </w:rPr>
        <w:t>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w:t>
      </w:r>
      <w:r w:rsidR="004E50B4">
        <w:rPr>
          <w:rFonts w:cs="Times New Roman"/>
        </w:rPr>
        <w:t>then</w:t>
      </w:r>
      <w:r w:rsidRPr="00FC5E5F">
        <w:rPr>
          <w:rFonts w:cs="Times New Roman"/>
        </w:rPr>
        <w:t xml:space="preserve"> photographed using a Qimaging MicroPublisher 3.3 RTV camera. </w:t>
      </w:r>
    </w:p>
    <w:p w14:paraId="4E491A41" w14:textId="6004E096" w:rsidR="008D5305" w:rsidRDefault="00521A7C" w:rsidP="001861DC">
      <w:pPr>
        <w:spacing w:line="360" w:lineRule="auto"/>
        <w:ind w:firstLine="720"/>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1870A6">
      <w:pPr>
        <w:spacing w:line="360" w:lineRule="auto"/>
        <w:ind w:firstLine="288"/>
        <w:rPr>
          <w:rFonts w:cs="Times New Roman"/>
        </w:rPr>
      </w:pPr>
    </w:p>
    <w:p w14:paraId="12E066B3" w14:textId="30B986B5" w:rsidR="008D5305" w:rsidRPr="00FC5E5F" w:rsidRDefault="008D5305" w:rsidP="001870A6">
      <w:pPr>
        <w:spacing w:line="36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1870A6">
      <w:pPr>
        <w:spacing w:line="360" w:lineRule="auto"/>
        <w:rPr>
          <w:rFonts w:cs="Times New Roman"/>
          <w:i/>
        </w:rPr>
      </w:pPr>
      <w:r>
        <w:rPr>
          <w:rFonts w:cs="Times New Roman"/>
          <w:i/>
        </w:rPr>
        <w:t>Laboratory culture validation</w:t>
      </w:r>
    </w:p>
    <w:p w14:paraId="2E4917A7" w14:textId="4DFE16FD" w:rsidR="00BF117E" w:rsidRDefault="008D5305" w:rsidP="001870A6">
      <w:pPr>
        <w:spacing w:line="36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19" w:name="__DdeLink__1831_1098803516"/>
      <w:bookmarkStart w:id="20" w:name="__DdeLink__1936_918047637"/>
      <w:r w:rsidRPr="00FC5E5F">
        <w:rPr>
          <w:rFonts w:cs="Times New Roman"/>
        </w:rPr>
        <w:t>°C</w:t>
      </w:r>
      <w:bookmarkEnd w:id="19"/>
      <w:bookmarkEnd w:id="20"/>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w:t>
      </w:r>
      <w:r w:rsidR="002B7DFE">
        <w:rPr>
          <w:rFonts w:cs="Times New Roman"/>
        </w:rPr>
        <w:t xml:space="preserve">a </w:t>
      </w:r>
      <w:r w:rsidR="00A45AC4" w:rsidRPr="00FC5E5F">
        <w:rPr>
          <w:rFonts w:cs="Times New Roman"/>
        </w:rPr>
        <w:t>SeaFlow</w:t>
      </w:r>
      <w:r w:rsidR="002B7DFE">
        <w:rPr>
          <w:rFonts w:cs="Times New Roman"/>
        </w:rPr>
        <w:t xml:space="preserve"> continuous flow cytometer</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w:t>
      </w:r>
      <w:del w:id="21" w:author="Author">
        <w:r w:rsidRPr="00FC5E5F" w:rsidDel="00936EAA">
          <w:rPr>
            <w:rFonts w:cs="Times New Roman"/>
          </w:rPr>
          <w:delText>01</w:delText>
        </w:r>
      </w:del>
      <w:ins w:id="22" w:author="Author">
        <w:r w:rsidR="00936EAA">
          <w:rPr>
            <w:rFonts w:cs="Times New Roman"/>
          </w:rPr>
          <w:t>25</w:t>
        </w:r>
      </w:ins>
      <w:r w:rsidRPr="00FC5E5F">
        <w:rPr>
          <w:rFonts w:cs="Times New Roman"/>
        </w:rPr>
        <w:t xml:space="preserve">%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w:t>
      </w:r>
      <w:r w:rsidR="002B7DFE">
        <w:rPr>
          <w:rFonts w:cs="Times New Roman"/>
        </w:rPr>
        <w:t>measured</w:t>
      </w:r>
      <w:r w:rsidRPr="00FE75DC">
        <w:rPr>
          <w:rFonts w:cs="Times New Roman"/>
        </w:rPr>
        <w:t xml:space="preserve"> with a BD Influx flow cytomete</w:t>
      </w:r>
      <w:r w:rsidR="002B7DFE">
        <w:rPr>
          <w:rFonts w:cs="Times New Roman"/>
        </w:rPr>
        <w:t xml:space="preserve">r and </w:t>
      </w:r>
      <w:r w:rsidRPr="00FE75DC">
        <w:rPr>
          <w:rFonts w:cs="Times New Roman"/>
        </w:rPr>
        <w:t xml:space="preserve">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w:t>
      </w:r>
      <w:r w:rsidR="00235AD4">
        <w:rPr>
          <w:rFonts w:cs="Times New Roman"/>
        </w:rPr>
        <w:t>to validate</w:t>
      </w:r>
      <w:r w:rsidR="00454101">
        <w:rPr>
          <w:rFonts w:cs="Times New Roman"/>
        </w:rPr>
        <w:t xml:space="preserve"> the model, as opposed to estimating division rates based on the rate of change in cell abundance</w:t>
      </w:r>
      <w:r w:rsidR="00235AD4">
        <w:rPr>
          <w:rFonts w:cs="Times New Roman"/>
        </w:rPr>
        <w:t xml:space="preserve"> since</w:t>
      </w:r>
      <w:r w:rsidR="00454101">
        <w:rPr>
          <w:rFonts w:cs="Times New Roman"/>
        </w:rPr>
        <w:t xml:space="preserve"> prelimina</w:t>
      </w:r>
      <w:r w:rsidR="00235AD4">
        <w:rPr>
          <w:rFonts w:cs="Times New Roman"/>
        </w:rPr>
        <w:t>ry results showed</w:t>
      </w:r>
      <w:r w:rsidR="00454101">
        <w:rPr>
          <w:rFonts w:cs="Times New Roman"/>
        </w:rPr>
        <w:t xml:space="preserve">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693B7190" w14:textId="77777777" w:rsidR="00A45AC4" w:rsidRDefault="00A45AC4" w:rsidP="001870A6">
      <w:pPr>
        <w:spacing w:line="360" w:lineRule="auto"/>
        <w:rPr>
          <w:rFonts w:eastAsiaTheme="minorEastAsia" w:cs="Times New Roman"/>
          <w:lang w:eastAsia="ja-JP"/>
        </w:rPr>
      </w:pPr>
    </w:p>
    <w:p w14:paraId="63D4401C" w14:textId="3CC03B76" w:rsidR="00A45AC4" w:rsidRPr="00A45AC4" w:rsidRDefault="00A45AC4" w:rsidP="001870A6">
      <w:pPr>
        <w:spacing w:line="360" w:lineRule="auto"/>
        <w:rPr>
          <w:rFonts w:eastAsiaTheme="minorEastAsia" w:cs="Times New Roman"/>
          <w:lang w:eastAsia="ja-JP"/>
        </w:rPr>
      </w:pPr>
      <w:r w:rsidRPr="009C3985">
        <w:rPr>
          <w:rFonts w:cs="Times New Roman"/>
          <w:i/>
        </w:rPr>
        <w:t>Size-structured matrix model</w:t>
      </w:r>
    </w:p>
    <w:p w14:paraId="18C17F45" w14:textId="340648EE" w:rsidR="008D5305" w:rsidRDefault="00A45AC4" w:rsidP="001870A6">
      <w:pPr>
        <w:spacing w:line="36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w:t>
      </w:r>
      <w:r w:rsidR="00521A7C">
        <w:rPr>
          <w:rFonts w:cs="Times New Roman"/>
        </w:rPr>
        <w:lastRenderedPageBreak/>
        <w:t xml:space="preserve">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w:t>
      </w:r>
      <w:r w:rsidR="00255CC9">
        <w:rPr>
          <w:rFonts w:cs="Times New Roman"/>
        </w:rPr>
        <w:t xml:space="preserve">over a 1-hr period </w:t>
      </w:r>
      <w:r w:rsidRPr="00FC5E5F">
        <w:rPr>
          <w:rFonts w:cs="Times New Roman"/>
        </w:rPr>
        <w:t xml:space="preserve">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w:t>
      </w:r>
      <w:r w:rsidR="00BF2D72">
        <w:rPr>
          <w:rFonts w:cs="Times New Roman"/>
        </w:rPr>
        <w:t>Sosik</w:t>
      </w:r>
      <w:r w:rsidR="00080032">
        <w:rPr>
          <w:rFonts w:cs="Times New Roman"/>
        </w:rPr>
        <w:t xml:space="preserve"> et al. (20</w:t>
      </w:r>
      <w:r w:rsidR="00BF2D72">
        <w:rPr>
          <w:rFonts w:cs="Times New Roman"/>
        </w:rPr>
        <w:t>03</w:t>
      </w:r>
      <w:r w:rsidR="00080032">
        <w:rPr>
          <w:rFonts w:cs="Times New Roman"/>
        </w:rPr>
        <w:t xml:space="preserve">). </w:t>
      </w:r>
    </w:p>
    <w:p w14:paraId="6DBF2CDD" w14:textId="77777777" w:rsidR="008D5305" w:rsidRPr="004F2AEA" w:rsidRDefault="008D5305" w:rsidP="001870A6">
      <w:pPr>
        <w:spacing w:line="360" w:lineRule="auto"/>
        <w:rPr>
          <w:rFonts w:cs="Times New Roman"/>
        </w:rPr>
      </w:pPr>
    </w:p>
    <w:p w14:paraId="23C08629" w14:textId="793E8B15" w:rsidR="00B56497" w:rsidRDefault="005D449D" w:rsidP="001870A6">
      <w:pPr>
        <w:spacing w:line="36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49B7D656" w:rsidR="00B56497" w:rsidRPr="00B56497" w:rsidRDefault="00AD46DE" w:rsidP="001870A6">
      <w:pPr>
        <w:spacing w:line="36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5D76B9">
        <w:rPr>
          <w:rFonts w:cs="Times New Roman"/>
        </w:rPr>
        <w:t>ere</w:t>
      </w:r>
      <w:r w:rsidR="00B56497">
        <w:rPr>
          <w:rFonts w:cs="Times New Roman"/>
        </w:rPr>
        <w:t xml:space="preserve"> captured and the images were </w:t>
      </w:r>
      <w:r w:rsidR="005D76B9">
        <w:rPr>
          <w:rFonts w:cs="Times New Roman"/>
        </w:rPr>
        <w:t xml:space="preserve">separated </w:t>
      </w:r>
      <w:r w:rsidR="00B56497">
        <w:rPr>
          <w:rFonts w:cs="Times New Roman"/>
        </w:rPr>
        <w:t xml:space="preserve">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w:t>
      </w:r>
      <w:r w:rsidR="005D76B9">
        <w:rPr>
          <w:rFonts w:cs="Times New Roman"/>
        </w:rPr>
        <w:t xml:space="preserve">identified </w:t>
      </w:r>
      <w:r w:rsidR="00B56497">
        <w:rPr>
          <w:rFonts w:cs="Times New Roman"/>
        </w:rPr>
        <w:t>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 abundance.</w:t>
      </w:r>
    </w:p>
    <w:p w14:paraId="21FB535E" w14:textId="77777777" w:rsidR="008D5305" w:rsidRPr="00FE75DC" w:rsidRDefault="008D5305" w:rsidP="001870A6">
      <w:pPr>
        <w:spacing w:line="360" w:lineRule="auto"/>
        <w:ind w:firstLine="288"/>
        <w:rPr>
          <w:rFonts w:cs="Times New Roman"/>
        </w:rPr>
      </w:pPr>
    </w:p>
    <w:p w14:paraId="41B9F5B8" w14:textId="77777777" w:rsidR="008D5305" w:rsidRDefault="008D5305" w:rsidP="001870A6">
      <w:pPr>
        <w:spacing w:line="360" w:lineRule="auto"/>
        <w:outlineLvl w:val="0"/>
        <w:rPr>
          <w:rFonts w:cs="Times New Roman"/>
          <w:b/>
          <w:bCs/>
        </w:rPr>
      </w:pPr>
      <w:r>
        <w:rPr>
          <w:rFonts w:cs="Times New Roman"/>
          <w:b/>
          <w:bCs/>
        </w:rPr>
        <w:t>RESULTS</w:t>
      </w:r>
    </w:p>
    <w:p w14:paraId="1F582C78" w14:textId="29D83830" w:rsidR="006466E0" w:rsidRPr="00FE75DC" w:rsidRDefault="006466E0" w:rsidP="001870A6">
      <w:pPr>
        <w:spacing w:line="360" w:lineRule="auto"/>
        <w:outlineLvl w:val="0"/>
        <w:rPr>
          <w:rFonts w:cs="Times New Roman"/>
        </w:rPr>
      </w:pPr>
      <w:r w:rsidRPr="00FC5E5F">
        <w:rPr>
          <w:rFonts w:cs="Times New Roman"/>
          <w:b/>
          <w:bCs/>
        </w:rPr>
        <w:t xml:space="preserve">Environmental </w:t>
      </w:r>
      <w:r>
        <w:rPr>
          <w:rFonts w:cs="Times New Roman"/>
          <w:b/>
          <w:bCs/>
        </w:rPr>
        <w:t>conditions</w:t>
      </w:r>
    </w:p>
    <w:p w14:paraId="585ED80E" w14:textId="53AC195F" w:rsidR="00900785" w:rsidRDefault="00AD46DE" w:rsidP="001870A6">
      <w:pPr>
        <w:spacing w:line="360" w:lineRule="auto"/>
        <w:rPr>
          <w:ins w:id="23" w:author="Autho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235AD4">
        <w:rPr>
          <w:rFonts w:cs="Times New Roman"/>
        </w:rPr>
        <w:t>time (0.5-</w:t>
      </w:r>
      <w:r w:rsidR="00C82428" w:rsidRPr="00A4404F">
        <w:rPr>
          <w:rFonts w:cs="Times New Roman"/>
        </w:rPr>
        <w:t>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5D76B9">
        <w:rPr>
          <w:rFonts w:cs="Times New Roman"/>
        </w:rPr>
        <w:t>. H</w:t>
      </w:r>
      <w:r w:rsidR="00C82428" w:rsidRPr="00FC5E5F">
        <w:rPr>
          <w:rFonts w:cs="Times New Roman"/>
        </w:rPr>
        <w:t xml:space="preserve">igh tide </w:t>
      </w:r>
      <w:r w:rsidR="005D76B9">
        <w:rPr>
          <w:rFonts w:cs="Times New Roman"/>
        </w:rPr>
        <w:t xml:space="preserve">was </w:t>
      </w:r>
      <w:r w:rsidR="00C82428" w:rsidRPr="00FC5E5F">
        <w:rPr>
          <w:rFonts w:cs="Times New Roman"/>
        </w:rPr>
        <w:t>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del w:id="24" w:author="Author">
        <w:r w:rsidR="0004504F" w:rsidDel="00B0094F">
          <w:rPr>
            <w:rFonts w:cs="Times New Roman"/>
          </w:rPr>
          <w:delText xml:space="preserve">little </w:delText>
        </w:r>
      </w:del>
      <w:ins w:id="25" w:author="Author">
        <w:r w:rsidR="00B0094F">
          <w:rPr>
            <w:rFonts w:cs="Times New Roman"/>
          </w:rPr>
          <w:t xml:space="preserve">minimal </w:t>
        </w:r>
      </w:ins>
      <w:r w:rsidR="0004504F">
        <w:rPr>
          <w:rFonts w:cs="Times New Roman"/>
        </w:rPr>
        <w:t xml:space="preserve">variation </w:t>
      </w:r>
      <w:r w:rsidR="0004504F">
        <w:rPr>
          <w:rFonts w:cs="Times New Roman"/>
        </w:rPr>
        <w:lastRenderedPageBreak/>
        <w:t>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07B26C3A" w14:textId="1BAC271C" w:rsidR="0040242A" w:rsidDel="006C24BE" w:rsidRDefault="000F00FE" w:rsidP="006077AA">
      <w:pPr>
        <w:spacing w:line="360" w:lineRule="auto"/>
        <w:ind w:firstLine="720"/>
        <w:rPr>
          <w:del w:id="26" w:author="Author"/>
          <w:rFonts w:cs="Times New Roman"/>
        </w:rPr>
      </w:pPr>
      <w:ins w:id="27" w:author="Author">
        <w:r>
          <w:rPr>
            <w:rFonts w:cs="Times New Roman"/>
          </w:rPr>
          <w:t xml:space="preserve">Orange fluorescence, </w:t>
        </w:r>
        <w:del w:id="28" w:author="Author">
          <w:r w:rsidDel="00D46BCF">
            <w:rPr>
              <w:rFonts w:cs="Times New Roman"/>
            </w:rPr>
            <w:delText xml:space="preserve">used as </w:delText>
          </w:r>
        </w:del>
        <w:r>
          <w:rPr>
            <w:rFonts w:cs="Times New Roman"/>
          </w:rPr>
          <w:t xml:space="preserve">a proxy for </w:t>
        </w:r>
        <w:r w:rsidR="005C69F9">
          <w:rPr>
            <w:rFonts w:cs="Times New Roman"/>
          </w:rPr>
          <w:t xml:space="preserve">biomass of </w:t>
        </w:r>
        <w:r>
          <w:rPr>
            <w:rFonts w:cs="Times New Roman"/>
          </w:rPr>
          <w:t xml:space="preserve">phycoerythrin-containing cells, was high the week before the start of the survey and decreased </w:t>
        </w:r>
        <w:del w:id="29" w:author="Author">
          <w:r w:rsidDel="00DF1873">
            <w:rPr>
              <w:rFonts w:cs="Times New Roman"/>
            </w:rPr>
            <w:delText>below</w:delText>
          </w:r>
        </w:del>
        <w:r w:rsidR="00DF1873">
          <w:rPr>
            <w:rFonts w:cs="Times New Roman"/>
          </w:rPr>
          <w:t>near</w:t>
        </w:r>
        <w:bookmarkStart w:id="30" w:name="_GoBack"/>
        <w:bookmarkEnd w:id="30"/>
        <w:r>
          <w:rPr>
            <w:rFonts w:cs="Times New Roman"/>
          </w:rPr>
          <w:t xml:space="preserve"> the detection limit during the survey (</w:t>
        </w:r>
        <w:r w:rsidRPr="001E40CD">
          <w:rPr>
            <w:rFonts w:cs="Times New Roman"/>
            <w:b/>
          </w:rPr>
          <w:t>Fig. S2</w:t>
        </w:r>
        <w:r>
          <w:rPr>
            <w:rFonts w:cs="Times New Roman"/>
          </w:rPr>
          <w:t>).</w:t>
        </w:r>
        <w:r w:rsidR="00524304">
          <w:rPr>
            <w:rFonts w:cs="Times New Roman"/>
          </w:rPr>
          <w:t xml:space="preserve"> </w:t>
        </w:r>
        <w:del w:id="31" w:author="Author">
          <w:r w:rsidDel="00524304">
            <w:rPr>
              <w:rFonts w:cs="Times New Roman"/>
            </w:rPr>
            <w:delText xml:space="preserve"> </w:delText>
          </w:r>
        </w:del>
      </w:ins>
    </w:p>
    <w:p w14:paraId="37CD7C2C" w14:textId="4DA35B0E" w:rsidR="008E6F29" w:rsidRDefault="00716206">
      <w:pPr>
        <w:spacing w:line="360" w:lineRule="auto"/>
        <w:ind w:firstLine="720"/>
        <w:rPr>
          <w:rFonts w:cs="Times New Roman"/>
        </w:rPr>
        <w:pPrChange w:id="32" w:author="Author">
          <w:pPr>
            <w:spacing w:line="360" w:lineRule="auto"/>
            <w:ind w:firstLine="288"/>
          </w:pPr>
        </w:pPrChange>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w:t>
      </w:r>
      <w:del w:id="33" w:author="Author">
        <w:r w:rsidRPr="00B62C2A" w:rsidDel="009A22DB">
          <w:rPr>
            <w:rFonts w:cs="Times New Roman"/>
          </w:rPr>
          <w:delText>concentration</w:delText>
        </w:r>
      </w:del>
      <w:ins w:id="34" w:author="Author">
        <w:r w:rsidR="009A22DB">
          <w:rPr>
            <w:rFonts w:cs="Times New Roman"/>
          </w:rPr>
          <w:t>fluorescence</w:t>
        </w:r>
      </w:ins>
      <w:r w:rsidR="0010331A" w:rsidRPr="00B62C2A">
        <w:rPr>
          <w:rFonts w:cs="Times New Roman"/>
        </w:rPr>
        <w:t xml:space="preserve">, a proxy for </w:t>
      </w:r>
      <w:ins w:id="35" w:author="Author">
        <w:r w:rsidR="00D46BCF">
          <w:rPr>
            <w:rFonts w:cs="Times New Roman"/>
          </w:rPr>
          <w:t xml:space="preserve">total </w:t>
        </w:r>
      </w:ins>
      <w:r w:rsidR="0010331A" w:rsidRPr="00B62C2A">
        <w:rPr>
          <w:rFonts w:cs="Times New Roman"/>
        </w:rPr>
        <w:t xml:space="preserve">phytoplankton biomass, was </w:t>
      </w:r>
      <w:r w:rsidR="005735C1" w:rsidRPr="00B62C2A">
        <w:rPr>
          <w:rFonts w:cs="Times New Roman"/>
        </w:rPr>
        <w:t>hig</w:t>
      </w:r>
      <w:r w:rsidRPr="00B62C2A">
        <w:rPr>
          <w:rFonts w:cs="Times New Roman"/>
        </w:rPr>
        <w:t xml:space="preserve">h the week before the start of the survey </w:t>
      </w:r>
      <w:del w:id="36" w:author="Author">
        <w:r w:rsidR="00B62C2A" w:rsidRPr="00B62C2A" w:rsidDel="009F7598">
          <w:rPr>
            <w:rFonts w:cs="Times New Roman"/>
          </w:rPr>
          <w:delText>(&gt;2 µg L</w:delText>
        </w:r>
        <w:r w:rsidR="00B62C2A" w:rsidRPr="00B62C2A" w:rsidDel="009F7598">
          <w:rPr>
            <w:rFonts w:cs="Times New Roman"/>
            <w:vertAlign w:val="superscript"/>
          </w:rPr>
          <w:delText>-1</w:delText>
        </w:r>
        <w:r w:rsidR="00B62C2A" w:rsidRPr="00B62C2A" w:rsidDel="009F7598">
          <w:rPr>
            <w:rFonts w:cs="Times New Roman"/>
          </w:rPr>
          <w:delText xml:space="preserve">) </w:delText>
        </w:r>
      </w:del>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ins w:id="37" w:author="Author">
        <w:r w:rsidR="009A22DB">
          <w:rPr>
            <w:rFonts w:cs="Times New Roman"/>
          </w:rPr>
          <w:t>fluorescence</w:t>
        </w:r>
      </w:ins>
      <w:del w:id="38" w:author="Author">
        <w:r w:rsidRPr="00B62C2A" w:rsidDel="009A22DB">
          <w:rPr>
            <w:rFonts w:cs="Times New Roman"/>
          </w:rPr>
          <w:delText>concentrations</w:delText>
        </w:r>
      </w:del>
      <w:r w:rsidRPr="00B62C2A">
        <w:rPr>
          <w:rFonts w:cs="Times New Roman"/>
        </w:rPr>
        <w:t xml:space="preserve">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 xml:space="preserve">chlorophyll </w:t>
      </w:r>
      <w:r w:rsidR="005D76B9" w:rsidRPr="00B62C2A">
        <w:rPr>
          <w:rFonts w:cs="Times New Roman"/>
          <w:i/>
        </w:rPr>
        <w:t>a</w:t>
      </w:r>
      <w:r w:rsidR="005D76B9">
        <w:rPr>
          <w:rFonts w:cs="Times New Roman"/>
        </w:rPr>
        <w:t xml:space="preserve"> </w:t>
      </w:r>
      <w:r w:rsidR="00CC13BB">
        <w:rPr>
          <w:rFonts w:cs="Times New Roman"/>
        </w:rPr>
        <w:t>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w:t>
      </w:r>
      <w:ins w:id="39" w:author="Author">
        <w:r w:rsidR="009A22DB">
          <w:rPr>
            <w:rFonts w:cs="Times New Roman"/>
          </w:rPr>
          <w:t>fluorescence</w:t>
        </w:r>
      </w:ins>
      <w:del w:id="40" w:author="Author">
        <w:r w:rsidR="00B62C2A" w:rsidRPr="00B62C2A" w:rsidDel="009A22DB">
          <w:rPr>
            <w:rFonts w:cs="Times New Roman"/>
          </w:rPr>
          <w:delText>concentration</w:delText>
        </w:r>
        <w:r w:rsidR="008E6F29" w:rsidDel="009A22DB">
          <w:rPr>
            <w:rFonts w:cs="Times New Roman"/>
          </w:rPr>
          <w:delText>s</w:delText>
        </w:r>
      </w:del>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ins w:id="41" w:author="Author">
        <w:r w:rsidR="006C24BE">
          <w:rPr>
            <w:rFonts w:cs="Times New Roman"/>
          </w:rPr>
          <w:t xml:space="preserve"> </w:t>
        </w:r>
      </w:ins>
    </w:p>
    <w:p w14:paraId="69F2F4DE" w14:textId="0C0EA09B" w:rsidR="00DE6FA7" w:rsidRDefault="00FB0F11" w:rsidP="006077AA">
      <w:pPr>
        <w:spacing w:line="360" w:lineRule="auto"/>
        <w:ind w:firstLine="720"/>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nitrogen (DIN</w:t>
      </w:r>
      <w:r w:rsidR="005D76B9">
        <w:rPr>
          <w:rFonts w:cs="Times New Roman"/>
        </w:rPr>
        <w:t>,</w:t>
      </w:r>
      <w:r w:rsidR="008D5305">
        <w:rPr>
          <w:rFonts w:cs="Times New Roman"/>
        </w:rPr>
        <w:t xml:space="preserve">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w:t>
      </w:r>
      <w:ins w:id="42" w:author="Author">
        <w:r w:rsidR="00B0094F">
          <w:rPr>
            <w:rFonts w:cs="Times New Roman"/>
          </w:rPr>
          <w:t>,</w:t>
        </w:r>
      </w:ins>
      <w:r>
        <w:rPr>
          <w:rFonts w:cs="Times New Roman"/>
        </w:rPr>
        <w:t xml:space="preserve"> </w:t>
      </w:r>
      <w:r w:rsidR="005D76B9">
        <w:rPr>
          <w:rFonts w:cs="Times New Roman"/>
        </w:rPr>
        <w:t xml:space="preserve">which </w:t>
      </w:r>
      <w:r>
        <w:rPr>
          <w:rFonts w:cs="Times New Roman"/>
        </w:rPr>
        <w:t>coincid</w:t>
      </w:r>
      <w:r w:rsidR="005D76B9">
        <w:rPr>
          <w:rFonts w:cs="Times New Roman"/>
        </w:rPr>
        <w:t>ed</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6077AA">
      <w:pPr>
        <w:spacing w:line="360" w:lineRule="auto"/>
        <w:ind w:firstLine="720"/>
        <w:rPr>
          <w:rFonts w:cs="Times New Roman"/>
        </w:rPr>
      </w:pPr>
    </w:p>
    <w:p w14:paraId="274F234E" w14:textId="77777777" w:rsidR="008D5305" w:rsidRPr="00FE75DC" w:rsidRDefault="008D5305">
      <w:pPr>
        <w:spacing w:line="360" w:lineRule="auto"/>
        <w:outlineLvl w:val="0"/>
        <w:rPr>
          <w:rFonts w:cs="Times New Roman"/>
        </w:rPr>
        <w:pPrChange w:id="43" w:author="Author">
          <w:pPr>
            <w:spacing w:line="360" w:lineRule="auto"/>
            <w:ind w:firstLine="720"/>
            <w:outlineLvl w:val="0"/>
          </w:pPr>
        </w:pPrChange>
      </w:pPr>
      <w:r>
        <w:rPr>
          <w:rFonts w:cs="Times New Roman"/>
          <w:b/>
          <w:bCs/>
        </w:rPr>
        <w:t>Cell a</w:t>
      </w:r>
      <w:r w:rsidRPr="00FC5E5F">
        <w:rPr>
          <w:rFonts w:cs="Times New Roman"/>
          <w:b/>
          <w:bCs/>
        </w:rPr>
        <w:t>bundances</w:t>
      </w:r>
      <w:r>
        <w:rPr>
          <w:rFonts w:cs="Times New Roman"/>
          <w:b/>
          <w:bCs/>
        </w:rPr>
        <w:t xml:space="preserve"> </w:t>
      </w:r>
    </w:p>
    <w:p w14:paraId="0FFB87AD" w14:textId="08A50B65" w:rsidR="00A65C83" w:rsidRPr="005B459F" w:rsidRDefault="00D72125" w:rsidP="006077AA">
      <w:pPr>
        <w:spacing w:line="360" w:lineRule="auto"/>
        <w:ind w:firstLine="720"/>
        <w:rPr>
          <w:rFonts w:cs="Times New Roman"/>
        </w:rPr>
      </w:pPr>
      <w:r>
        <w:rPr>
          <w:rFonts w:cstheme="minorBidi"/>
        </w:rPr>
        <w:t>Fixed samples o</w:t>
      </w:r>
      <w:r w:rsidR="00AD46DE">
        <w:rPr>
          <w:rFonts w:cstheme="minorBidi"/>
        </w:rPr>
        <w:t xml:space="preserve">f </w:t>
      </w:r>
      <w:r>
        <w:rPr>
          <w:rFonts w:cstheme="minorBidi"/>
        </w:rPr>
        <w:t xml:space="preserve">putative cryptophyte populations </w:t>
      </w:r>
      <w:del w:id="44" w:author="Author">
        <w:r w:rsidDel="00B0094F">
          <w:rPr>
            <w:rFonts w:cstheme="minorBidi"/>
          </w:rPr>
          <w:delText xml:space="preserve">with </w:delText>
        </w:r>
        <w:r w:rsidR="00371CC4" w:rsidDel="00B0094F">
          <w:rPr>
            <w:rFonts w:cstheme="minorBidi"/>
          </w:rPr>
          <w:delText xml:space="preserve">forward scatter </w:delText>
        </w:r>
        <w:r w:rsidDel="00B0094F">
          <w:rPr>
            <w:rFonts w:cstheme="minorBidi"/>
          </w:rPr>
          <w:delText xml:space="preserve">and orange fluorescence </w:delText>
        </w:r>
      </w:del>
      <w:r>
        <w:rPr>
          <w:rFonts w:cstheme="minorBidi"/>
        </w:rPr>
        <w:t>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w:t>
      </w:r>
      <w:del w:id="45" w:author="Author">
        <w:r w:rsidR="005C0D5A" w:rsidDel="00C030A6">
          <w:rPr>
            <w:rFonts w:cs="Times New Roman"/>
          </w:rPr>
          <w:delText xml:space="preserve">the </w:delText>
        </w:r>
      </w:del>
      <w:ins w:id="46" w:author="Author">
        <w:r w:rsidR="00C030A6">
          <w:rPr>
            <w:rFonts w:cs="Times New Roman"/>
          </w:rPr>
          <w:t xml:space="preserve">most </w:t>
        </w:r>
      </w:ins>
      <w:r w:rsidR="005C0D5A">
        <w:rPr>
          <w:rFonts w:cs="Times New Roman"/>
        </w:rPr>
        <w:t xml:space="preserve">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w:t>
      </w:r>
      <w:r w:rsidR="00371CC4">
        <w:rPr>
          <w:rFonts w:cs="Times New Roman"/>
        </w:rPr>
        <w:t>the SeaFlow</w:t>
      </w:r>
      <w:r w:rsidR="00B113BF">
        <w:rPr>
          <w:rFonts w:cs="Times New Roman"/>
        </w:rPr>
        <w:t xml:space="preserve">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xml:space="preserve">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 xml:space="preserve">Fig. </w:t>
      </w:r>
      <w:del w:id="47" w:author="Author">
        <w:r w:rsidR="008D5305" w:rsidRPr="00D06AC5" w:rsidDel="007666EE">
          <w:rPr>
            <w:rFonts w:cs="Times New Roman"/>
            <w:b/>
          </w:rPr>
          <w:delText>S</w:delText>
        </w:r>
        <w:r w:rsidR="00C67DAC" w:rsidDel="007666EE">
          <w:rPr>
            <w:rFonts w:cs="Times New Roman"/>
            <w:b/>
          </w:rPr>
          <w:delText>2</w:delText>
        </w:r>
      </w:del>
      <w:ins w:id="48" w:author="Author">
        <w:r w:rsidR="007666EE" w:rsidRPr="00D06AC5">
          <w:rPr>
            <w:rFonts w:cs="Times New Roman"/>
            <w:b/>
          </w:rPr>
          <w:t>S</w:t>
        </w:r>
        <w:r w:rsidR="007666EE">
          <w:rPr>
            <w:rFonts w:cs="Times New Roman"/>
            <w:b/>
          </w:rPr>
          <w:t>3</w:t>
        </w:r>
      </w:ins>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w:t>
      </w:r>
      <w:del w:id="49" w:author="Author">
        <w:r w:rsidR="005B459F" w:rsidRPr="00760EA7" w:rsidDel="00D84A40">
          <w:rPr>
            <w:rFonts w:cs="Times New Roman"/>
          </w:rPr>
          <w:delText>flow cytometer</w:delText>
        </w:r>
      </w:del>
      <w:ins w:id="50" w:author="Author">
        <w:r w:rsidR="00D84A40">
          <w:rPr>
            <w:rFonts w:cs="Times New Roman"/>
          </w:rPr>
          <w:t>SeaFlow had to cleaned</w:t>
        </w:r>
      </w:ins>
      <w:del w:id="51" w:author="Author">
        <w:r w:rsidR="005B459F" w:rsidRPr="00760EA7" w:rsidDel="00D84A40">
          <w:rPr>
            <w:rFonts w:cs="Times New Roman"/>
          </w:rPr>
          <w:delText xml:space="preserve"> </w:delText>
        </w:r>
        <w:r w:rsidR="00816599" w:rsidDel="00D84A40">
          <w:rPr>
            <w:rFonts w:cs="Times New Roman"/>
          </w:rPr>
          <w:delText>clogged</w:delText>
        </w:r>
      </w:del>
      <w:r w:rsidR="00816599">
        <w:rPr>
          <w:rFonts w:cs="Times New Roman"/>
        </w:rPr>
        <w:t xml:space="preserve">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t>
      </w:r>
      <w:r w:rsidR="00235AD4">
        <w:rPr>
          <w:rFonts w:cs="Times New Roman"/>
        </w:rPr>
        <w:t xml:space="preserve">of </w:t>
      </w:r>
      <w:r w:rsidR="00235AD4" w:rsidRPr="00235AD4">
        <w:rPr>
          <w:rFonts w:cs="Times New Roman"/>
          <w:i/>
        </w:rPr>
        <w:t>Teleaulax</w:t>
      </w:r>
      <w:r w:rsidR="00235AD4">
        <w:rPr>
          <w:rFonts w:cs="Times New Roman"/>
        </w:rPr>
        <w:t xml:space="preserve">-like cryptophytes </w:t>
      </w:r>
      <w:r w:rsidR="004645A0">
        <w:rPr>
          <w:rFonts w:cs="Times New Roman"/>
        </w:rPr>
        <w:t xml:space="preserve">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xml:space="preserve">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w:t>
      </w:r>
      <w:del w:id="52" w:author="Author">
        <w:r w:rsidR="008D5305" w:rsidRPr="0076654C" w:rsidDel="00011F47">
          <w:rPr>
            <w:rFonts w:cs="Times New Roman"/>
          </w:rPr>
          <w:delText xml:space="preserve"> </w:delText>
        </w:r>
      </w:del>
      <w:ins w:id="53" w:author="Author">
        <w:r w:rsidR="00011F47">
          <w:rPr>
            <w:rFonts w:cs="Times New Roman"/>
          </w:rPr>
          <w:t xml:space="preserve"> day/night cycle, </w:t>
        </w:r>
      </w:ins>
      <w:r w:rsidR="006466E0">
        <w:rPr>
          <w:rFonts w:cs="Times New Roman"/>
        </w:rPr>
        <w:t xml:space="preserve">daily </w:t>
      </w:r>
      <w:r w:rsidR="008D5305" w:rsidRPr="0076654C">
        <w:rPr>
          <w:rFonts w:cs="Times New Roman"/>
        </w:rPr>
        <w:t>tidal cycle</w:t>
      </w:r>
      <w:r w:rsidR="004645A0">
        <w:rPr>
          <w:rFonts w:cs="Times New Roman"/>
        </w:rPr>
        <w:t xml:space="preserve"> </w:t>
      </w:r>
      <w:ins w:id="54" w:author="Author">
        <w:r w:rsidR="00D84A40">
          <w:rPr>
            <w:rFonts w:cs="Times New Roman"/>
          </w:rPr>
          <w:t>n</w:t>
        </w:r>
      </w:ins>
      <w:r w:rsidR="004645A0">
        <w:rPr>
          <w:rFonts w:cs="Times New Roman"/>
        </w:rPr>
        <w:t>or spring/neap tide cycle</w:t>
      </w:r>
      <w:r w:rsidR="006466E0">
        <w:rPr>
          <w:rFonts w:cs="Times New Roman"/>
        </w:rPr>
        <w:t xml:space="preserve">. </w:t>
      </w:r>
    </w:p>
    <w:p w14:paraId="77EB6806" w14:textId="6B5ADB02" w:rsidR="000B5375" w:rsidRDefault="00114CA7" w:rsidP="006077AA">
      <w:pPr>
        <w:spacing w:line="360" w:lineRule="auto"/>
        <w:ind w:firstLine="720"/>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 xml:space="preserve">the same order of </w:t>
      </w:r>
      <w:r w:rsidR="00B113BF">
        <w:rPr>
          <w:rFonts w:cs="Times New Roman"/>
        </w:rPr>
        <w:lastRenderedPageBreak/>
        <w:t>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(R = 0.</w:t>
      </w:r>
      <w:r w:rsidR="00FD5257">
        <w:rPr>
          <w:rFonts w:eastAsia="Calibri" w:cs="Times New Roman"/>
        </w:rPr>
        <w:t>49</w:t>
      </w:r>
      <w:r w:rsidR="008D5305">
        <w:rPr>
          <w:rFonts w:eastAsia="Calibri" w:cs="Times New Roman"/>
        </w:rPr>
        <w:t xml:space="preserve">, p </w:t>
      </w:r>
      <w:del w:id="55" w:author="Author">
        <w:r w:rsidR="008D5305" w:rsidDel="0059780D">
          <w:rPr>
            <w:rFonts w:eastAsia="Calibri" w:cs="Times New Roman"/>
          </w:rPr>
          <w:delText xml:space="preserve">&lt; </w:delText>
        </w:r>
      </w:del>
      <w:ins w:id="56" w:author="Author">
        <w:r w:rsidR="0059780D">
          <w:rPr>
            <w:rFonts w:eastAsia="Calibri" w:cs="Times New Roman"/>
          </w:rPr>
          <w:t xml:space="preserve">= </w:t>
        </w:r>
      </w:ins>
      <w:r w:rsidR="008D5305">
        <w:rPr>
          <w:rFonts w:eastAsia="Calibri" w:cs="Times New Roman"/>
        </w:rPr>
        <w:t>0.0</w:t>
      </w:r>
      <w:ins w:id="57" w:author="Author">
        <w:r w:rsidR="0059780D">
          <w:rPr>
            <w:rFonts w:eastAsia="Calibri" w:cs="Times New Roman"/>
          </w:rPr>
          <w:t>4</w:t>
        </w:r>
      </w:ins>
      <w:del w:id="58" w:author="Author">
        <w:r w:rsidR="008D5305" w:rsidRPr="00505188" w:rsidDel="0059780D">
          <w:rPr>
            <w:rFonts w:eastAsia="Calibri" w:cs="Times New Roman"/>
          </w:rPr>
          <w:delText>1</w:delText>
        </w:r>
      </w:del>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E25D9C">
        <w:rPr>
          <w:rFonts w:cs="Times New Roman"/>
        </w:rPr>
        <w:t>T</w:t>
      </w:r>
      <w:r w:rsidR="007C081D">
        <w:rPr>
          <w:rFonts w:cs="Times New Roman"/>
        </w:rPr>
        <w:t xml:space="preserve">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3E5297">
        <w:rPr>
          <w:rFonts w:eastAsia="Calibri" w:cs="Times New Roman"/>
        </w:rPr>
        <w:t xml:space="preserve">. </w:t>
      </w:r>
    </w:p>
    <w:p w14:paraId="44AACC77" w14:textId="77777777" w:rsidR="008879DF" w:rsidRPr="00FE75DC" w:rsidRDefault="008879DF" w:rsidP="001870A6">
      <w:pPr>
        <w:spacing w:line="360" w:lineRule="auto"/>
        <w:ind w:firstLine="288"/>
        <w:rPr>
          <w:rFonts w:cs="Times New Roman"/>
        </w:rPr>
      </w:pPr>
    </w:p>
    <w:p w14:paraId="30255873" w14:textId="7F442947" w:rsidR="008D5305" w:rsidRPr="00B63E78" w:rsidRDefault="008D5305" w:rsidP="001870A6">
      <w:pPr>
        <w:spacing w:line="36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812F0A3" w14:textId="2D2BA35A" w:rsidR="00DD3854" w:rsidRPr="00235AD4" w:rsidRDefault="00537FB1" w:rsidP="001870A6">
      <w:pPr>
        <w:spacing w:line="36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w:t>
      </w:r>
      <w:r w:rsidR="003E5297" w:rsidRPr="00235AD4">
        <w:rPr>
          <w:rFonts w:cs="Times New Roman"/>
        </w:rPr>
        <w:t>sp</w:t>
      </w:r>
      <w:r w:rsidR="003E5297">
        <w:rPr>
          <w:rFonts w:cs="Times New Roman"/>
          <w:i/>
        </w:rPr>
        <w:t>.</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w:t>
      </w:r>
      <w:del w:id="59" w:author="Author">
        <w:r w:rsidR="005D449D" w:rsidRPr="00505188" w:rsidDel="0059780D">
          <w:rPr>
            <w:rFonts w:cs="Times New Roman"/>
          </w:rPr>
          <w:delText>0</w:delText>
        </w:r>
      </w:del>
      <w:r w:rsidR="005D449D" w:rsidRPr="00505188">
        <w:rPr>
          <w:rFonts w:cs="Times New Roman"/>
        </w:rPr>
        <w:t xml:space="preserve">1) </w:t>
      </w:r>
      <w:r w:rsidR="00057AFB" w:rsidRPr="00505188">
        <w:rPr>
          <w:rFonts w:cs="Times New Roman"/>
        </w:rPr>
        <w:t>(</w:t>
      </w:r>
      <w:r w:rsidR="00057AFB" w:rsidRPr="00E9004E">
        <w:rPr>
          <w:rFonts w:cs="Times New Roman"/>
          <w:b/>
        </w:rPr>
        <w:t>Fig.</w:t>
      </w:r>
      <w:r w:rsidR="00057AFB" w:rsidRPr="00505188">
        <w:rPr>
          <w:rFonts w:cs="Times New Roman"/>
        </w:rPr>
        <w:t xml:space="preserve"> </w:t>
      </w:r>
      <w:del w:id="60" w:author="Author">
        <w:r w:rsidR="00057AFB" w:rsidRPr="00E9004E" w:rsidDel="007666EE">
          <w:rPr>
            <w:rFonts w:cs="Times New Roman"/>
            <w:b/>
          </w:rPr>
          <w:delText>S</w:delText>
        </w:r>
        <w:r w:rsidR="00C67DAC" w:rsidDel="007666EE">
          <w:rPr>
            <w:rFonts w:cs="Times New Roman"/>
            <w:b/>
          </w:rPr>
          <w:delText>3</w:delText>
        </w:r>
      </w:del>
      <w:ins w:id="61" w:author="Author">
        <w:r w:rsidR="007666EE" w:rsidRPr="00E9004E">
          <w:rPr>
            <w:rFonts w:cs="Times New Roman"/>
            <w:b/>
          </w:rPr>
          <w:t>S</w:t>
        </w:r>
        <w:r w:rsidR="007666EE">
          <w:rPr>
            <w:rFonts w:cs="Times New Roman"/>
            <w:b/>
          </w:rPr>
          <w:t>4</w:t>
        </w:r>
      </w:ins>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235AD4">
        <w:rPr>
          <w:rFonts w:cs="Times New Roman"/>
        </w:rPr>
        <w:t>,</w:t>
      </w:r>
      <w:r w:rsidR="008C64E5">
        <w:rPr>
          <w:rFonts w:cs="Times New Roman"/>
        </w:rPr>
        <w:t xml:space="preserve"> </w:t>
      </w:r>
      <w:r w:rsidR="008C64E5" w:rsidRPr="008C64E5">
        <w:rPr>
          <w:rFonts w:cs="Times New Roman"/>
          <w:i/>
        </w:rPr>
        <w:t>Rhodomonas</w:t>
      </w:r>
      <w:r w:rsidR="001C7694">
        <w:rPr>
          <w:rFonts w:cs="Times New Roman"/>
          <w:i/>
        </w:rPr>
        <w:t xml:space="preserve"> </w:t>
      </w:r>
      <w:r w:rsidR="001C7694" w:rsidRPr="00235AD4">
        <w:rPr>
          <w:rFonts w:cs="Times New Roman"/>
        </w:rPr>
        <w:t>sp</w:t>
      </w:r>
      <w:r w:rsidR="001C7694">
        <w:rPr>
          <w:rFonts w:cs="Times New Roman"/>
          <w:i/>
        </w:rPr>
        <w:t>.</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235AD4">
        <w:rPr>
          <w:rFonts w:cs="Times New Roman"/>
        </w:rPr>
        <w:t>at least every 2 h</w:t>
      </w:r>
      <w:r w:rsidR="007A04D5">
        <w:rPr>
          <w:rFonts w:cs="Times New Roman"/>
        </w:rPr>
        <w:t xml:space="preserve"> </w:t>
      </w:r>
      <w:r w:rsidR="00235AD4">
        <w:rPr>
          <w:rFonts w:cs="Times New Roman"/>
        </w:rPr>
        <w:t>over the 24-h</w:t>
      </w:r>
      <w:r w:rsidR="00DD3854">
        <w:rPr>
          <w:rFonts w:cs="Times New Roman"/>
        </w:rPr>
        <w:t xml:space="preserve">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45D4284B" w14:textId="7BA71BF5" w:rsidR="0091553D" w:rsidRDefault="00537FB1" w:rsidP="001870A6">
      <w:pPr>
        <w:spacing w:line="36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del w:id="62" w:author="Author">
        <w:r w:rsidR="008D5305" w:rsidDel="009C0520">
          <w:rPr>
            <w:rFonts w:cs="Times New Roman"/>
          </w:rPr>
          <w:delText xml:space="preserve">, </w:delText>
        </w:r>
      </w:del>
      <w:ins w:id="63" w:author="Author">
        <w:r w:rsidR="009C0520">
          <w:rPr>
            <w:rFonts w:cs="Times New Roman"/>
          </w:rPr>
          <w:t xml:space="preserve"> (</w:t>
        </w:r>
      </w:ins>
      <w:r w:rsidR="00927820">
        <w:rPr>
          <w:rFonts w:cs="Times New Roman"/>
        </w:rPr>
        <w:t xml:space="preserve">equivalent to </w:t>
      </w:r>
      <w:ins w:id="64" w:author="Author">
        <w:r w:rsidR="001C2CE5">
          <w:rPr>
            <w:rFonts w:cs="Times New Roman"/>
          </w:rPr>
          <w:t xml:space="preserve">a </w:t>
        </w:r>
        <w:del w:id="65" w:author="Author">
          <w:r w:rsidR="001C2CE5" w:rsidDel="00D1239B">
            <w:rPr>
              <w:rFonts w:cs="Times New Roman"/>
            </w:rPr>
            <w:delText>doubling rate</w:delText>
          </w:r>
        </w:del>
        <w:r w:rsidR="009C0520">
          <w:rPr>
            <w:rFonts w:cs="Times New Roman"/>
          </w:rPr>
          <w:t>doubling</w:t>
        </w:r>
        <w:r w:rsidR="00D1239B">
          <w:rPr>
            <w:rFonts w:cs="Times New Roman"/>
          </w:rPr>
          <w:t xml:space="preserve"> time</w:t>
        </w:r>
        <w:r w:rsidR="001C2CE5">
          <w:rPr>
            <w:rFonts w:cs="Times New Roman"/>
          </w:rPr>
          <w:t xml:space="preserve"> of </w:t>
        </w:r>
      </w:ins>
      <w:del w:id="66" w:author="Author">
        <w:r w:rsidR="008D5305" w:rsidDel="009C0520">
          <w:rPr>
            <w:rFonts w:cs="Times New Roman"/>
          </w:rPr>
          <w:delText>0</w:delText>
        </w:r>
      </w:del>
      <w:ins w:id="67" w:author="Author">
        <w:del w:id="68" w:author="Author">
          <w:r w:rsidR="009C0520" w:rsidDel="00F46ED8">
            <w:rPr>
              <w:rFonts w:cs="Times New Roman"/>
            </w:rPr>
            <w:delText>2</w:delText>
          </w:r>
        </w:del>
      </w:ins>
      <w:del w:id="69" w:author="Author">
        <w:r w:rsidR="008D5305" w:rsidDel="00F46ED8">
          <w:rPr>
            <w:rFonts w:cs="Times New Roman"/>
          </w:rPr>
          <w:delText>.</w:delText>
        </w:r>
      </w:del>
      <w:r w:rsidR="003C6127">
        <w:rPr>
          <w:rFonts w:cs="Times New Roman"/>
        </w:rPr>
        <w:t>3</w:t>
      </w:r>
      <w:ins w:id="70" w:author="Author">
        <w:r w:rsidR="00F46ED8">
          <w:rPr>
            <w:rFonts w:cs="Times New Roman"/>
          </w:rPr>
          <w:t>.5</w:t>
        </w:r>
      </w:ins>
      <w:del w:id="71" w:author="Author">
        <w:r w:rsidR="008D5305" w:rsidDel="00F46ED8">
          <w:rPr>
            <w:rFonts w:cs="Times New Roman"/>
          </w:rPr>
          <w:delText xml:space="preserve"> </w:delText>
        </w:r>
      </w:del>
      <w:ins w:id="72" w:author="Author">
        <w:r w:rsidR="00F46ED8">
          <w:rPr>
            <w:rFonts w:cs="Times New Roman"/>
          </w:rPr>
          <w:t xml:space="preserve"> </w:t>
        </w:r>
        <w:r w:rsidR="004A6809">
          <w:rPr>
            <w:rFonts w:cs="Times New Roman"/>
          </w:rPr>
          <w:t xml:space="preserve">days </w:t>
        </w:r>
      </w:ins>
      <w:r w:rsidR="008D5305">
        <w:rPr>
          <w:rFonts w:cs="Times New Roman"/>
        </w:rPr>
        <w:t xml:space="preserve">and </w:t>
      </w:r>
      <w:del w:id="73" w:author="Author">
        <w:r w:rsidR="008D5305" w:rsidDel="00BB7D28">
          <w:rPr>
            <w:rFonts w:cs="Times New Roman"/>
          </w:rPr>
          <w:delText>2.</w:delText>
        </w:r>
        <w:r w:rsidR="003C6127" w:rsidDel="00BB7D28">
          <w:rPr>
            <w:rFonts w:cs="Times New Roman"/>
          </w:rPr>
          <w:delText>1</w:delText>
        </w:r>
      </w:del>
      <w:ins w:id="74" w:author="Author">
        <w:r w:rsidR="009C0520">
          <w:rPr>
            <w:rFonts w:cs="Times New Roman"/>
          </w:rPr>
          <w:t>0.5 d</w:t>
        </w:r>
        <w:r w:rsidR="002A6859">
          <w:rPr>
            <w:rFonts w:cs="Times New Roman"/>
          </w:rPr>
          <w:t>ay</w:t>
        </w:r>
      </w:ins>
      <w:del w:id="75" w:author="Author">
        <w:r w:rsidR="008D5305" w:rsidDel="00D1239B">
          <w:rPr>
            <w:rFonts w:cs="Times New Roman"/>
          </w:rPr>
          <w:delText xml:space="preserve"> </w:delText>
        </w:r>
      </w:del>
      <w:ins w:id="76" w:author="Author">
        <w:del w:id="77" w:author="Author">
          <w:r w:rsidR="00F4169A" w:rsidDel="00D1239B">
            <w:rPr>
              <w:rFonts w:cs="Times New Roman"/>
            </w:rPr>
            <w:delText xml:space="preserve">cell </w:delText>
          </w:r>
        </w:del>
      </w:ins>
      <w:del w:id="78" w:author="Author">
        <w:r w:rsidR="008D5305" w:rsidDel="00D1239B">
          <w:rPr>
            <w:rFonts w:cs="Times New Roman"/>
          </w:rPr>
          <w:delText>division per day</w:delText>
        </w:r>
      </w:del>
      <w:ins w:id="79" w:author="Author">
        <w:del w:id="80" w:author="Author">
          <w:r w:rsidR="001C2CE5" w:rsidDel="00D1239B">
            <w:rPr>
              <w:rFonts w:cs="Times New Roman"/>
            </w:rPr>
            <w:delText>d</w:delText>
          </w:r>
          <w:r w:rsidR="001C2CE5" w:rsidRPr="00801A94" w:rsidDel="00D1239B">
            <w:rPr>
              <w:rFonts w:cs="Times New Roman"/>
              <w:vertAlign w:val="superscript"/>
              <w:rPrChange w:id="81" w:author="Author">
                <w:rPr>
                  <w:rFonts w:cs="Times New Roman"/>
                </w:rPr>
              </w:rPrChange>
            </w:rPr>
            <w:delText>-1</w:delText>
          </w:r>
        </w:del>
      </w:ins>
      <w:r w:rsidR="008D5305">
        <w:rPr>
          <w:rFonts w:cs="Times New Roman"/>
        </w:rPr>
        <w:t>, respectively</w:t>
      </w:r>
      <w:ins w:id="82" w:author="Author">
        <w:r w:rsidR="009C0520">
          <w:rPr>
            <w:rFonts w:cs="Times New Roman"/>
          </w:rPr>
          <w:t>)</w:t>
        </w:r>
      </w:ins>
      <w:r w:rsidR="00927820">
        <w:rPr>
          <w:rFonts w:cs="Times New Roman"/>
        </w:rPr>
        <w:t>, with t</w:t>
      </w:r>
      <w:r w:rsidR="003746BA">
        <w:rPr>
          <w:rFonts w:cs="Times New Roman"/>
        </w:rPr>
        <w:t xml:space="preserve">he highest </w:t>
      </w:r>
      <w:del w:id="83" w:author="Author">
        <w:r w:rsidR="003746BA" w:rsidDel="00F4169A">
          <w:rPr>
            <w:rFonts w:cs="Times New Roman"/>
          </w:rPr>
          <w:delText xml:space="preserve">division </w:delText>
        </w:r>
      </w:del>
      <w:r w:rsidR="003746BA">
        <w:rPr>
          <w:rFonts w:cs="Times New Roman"/>
        </w:rPr>
        <w:t xml:space="preserve">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1870A6">
      <w:pPr>
        <w:spacing w:line="360" w:lineRule="auto"/>
        <w:ind w:firstLine="288"/>
        <w:rPr>
          <w:rFonts w:cs="Times New Roman"/>
        </w:rPr>
      </w:pPr>
    </w:p>
    <w:p w14:paraId="7DDAF829" w14:textId="77777777" w:rsidR="008D5305" w:rsidRDefault="008D5305" w:rsidP="001870A6">
      <w:pPr>
        <w:spacing w:line="360" w:lineRule="auto"/>
        <w:outlineLvl w:val="0"/>
        <w:rPr>
          <w:rFonts w:cs="Times New Roman"/>
          <w:b/>
          <w:bCs/>
        </w:rPr>
      </w:pPr>
      <w:r>
        <w:rPr>
          <w:rFonts w:cs="Times New Roman"/>
          <w:b/>
          <w:bCs/>
        </w:rPr>
        <w:t>DISCUSSION</w:t>
      </w:r>
    </w:p>
    <w:p w14:paraId="533285E9" w14:textId="1CAE36CE" w:rsidR="008D5305" w:rsidRPr="00BD2C01" w:rsidRDefault="008D5305" w:rsidP="001870A6">
      <w:pPr>
        <w:spacing w:line="36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2D78A900" w14:textId="67804788" w:rsidR="000F2FA3" w:rsidRDefault="008D5305" w:rsidP="001870A6">
      <w:pPr>
        <w:spacing w:line="360" w:lineRule="auto"/>
        <w:ind w:firstLine="288"/>
        <w:rPr>
          <w:rFonts w:cs="Times New Roman"/>
        </w:rPr>
      </w:pPr>
      <w:r>
        <w:rPr>
          <w:rFonts w:cs="Times New Roman"/>
        </w:rPr>
        <w:lastRenderedPageBreak/>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w:t>
      </w:r>
      <w:r w:rsidR="00D279E8">
        <w:rPr>
          <w:rFonts w:cs="Times New Roman"/>
        </w:rPr>
        <w:t>.</w:t>
      </w:r>
      <w:r w:rsidR="00816599">
        <w:rPr>
          <w:rFonts w:cs="Times New Roman"/>
        </w:rPr>
        <w:t xml:space="preserve"> </w:t>
      </w:r>
      <w:r w:rsidR="00D279E8">
        <w:rPr>
          <w:rFonts w:cs="Times New Roman"/>
        </w:rPr>
        <w:t xml:space="preserve">This </w:t>
      </w:r>
      <w:r w:rsidR="00816599">
        <w:rPr>
          <w:rFonts w:cs="Times New Roman"/>
        </w:rPr>
        <w:t>suggest</w:t>
      </w:r>
      <w:r w:rsidR="00D279E8">
        <w:rPr>
          <w:rFonts w:cs="Times New Roman"/>
        </w:rPr>
        <w:t>s</w:t>
      </w:r>
      <w:r w:rsidR="00816599">
        <w:rPr>
          <w:rFonts w:cs="Times New Roman"/>
        </w:rPr>
        <w:t xml:space="preserve">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del w:id="84" w:author="Author">
        <w:r w:rsidR="00816599" w:rsidDel="00857715">
          <w:rPr>
            <w:rFonts w:cs="Times New Roman"/>
          </w:rPr>
          <w:delText xml:space="preserve">within the estuary </w:delText>
        </w:r>
      </w:del>
      <w:r w:rsidR="00D279E8">
        <w:rPr>
          <w:rFonts w:cs="Times New Roman"/>
        </w:rPr>
        <w:t xml:space="preserve">and </w:t>
      </w:r>
      <w:ins w:id="85" w:author="Author">
        <w:r w:rsidR="00857715">
          <w:rPr>
            <w:rFonts w:cs="Times New Roman"/>
          </w:rPr>
          <w:t xml:space="preserve">is likely </w:t>
        </w:r>
      </w:ins>
      <w:r w:rsidR="00816599">
        <w:rPr>
          <w:rFonts w:cs="Times New Roman"/>
        </w:rPr>
        <w:t>due</w:t>
      </w:r>
      <w:r w:rsidR="00235AD4">
        <w:rPr>
          <w:rFonts w:cs="Times New Roman"/>
        </w:rPr>
        <w:t xml:space="preserve"> to</w:t>
      </w:r>
      <w:r w:rsidR="00816599">
        <w:rPr>
          <w:rFonts w:cs="Times New Roman"/>
        </w:rPr>
        <w:t xml:space="preserve"> physical transport</w:t>
      </w:r>
      <w:ins w:id="86" w:author="Author">
        <w:r w:rsidR="00857715">
          <w:rPr>
            <w:rFonts w:cs="Times New Roman"/>
          </w:rPr>
          <w:t>, as the estuary is typically characterized as a fast-flushing system with a tidal excursion on the order of 3 days (Karma and Baptista 2016)</w:t>
        </w:r>
      </w:ins>
      <w:r w:rsidR="00816599">
        <w:rPr>
          <w:rFonts w:cs="Times New Roman"/>
        </w:rPr>
        <w:t>.</w:t>
      </w:r>
      <w:ins w:id="87" w:author="Author">
        <w:r w:rsidR="00C03055">
          <w:rPr>
            <w:rFonts w:cs="Times New Roman"/>
          </w:rPr>
          <w:t xml:space="preserve"> </w:t>
        </w:r>
      </w:ins>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D279E8">
        <w:rPr>
          <w:rFonts w:cs="Times New Roman"/>
        </w:rPr>
        <w:t xml:space="preserve">with </w:t>
      </w:r>
      <w:r>
        <w:rPr>
          <w:rFonts w:cs="Times New Roman"/>
        </w:rPr>
        <w:t xml:space="preserve">variations in abundances </w:t>
      </w:r>
      <w:del w:id="88" w:author="Author">
        <w:r w:rsidDel="00E546DF">
          <w:rPr>
            <w:rFonts w:cs="Times New Roman"/>
          </w:rPr>
          <w:delText xml:space="preserve"> </w:delText>
        </w:r>
      </w:del>
      <w:r>
        <w:rPr>
          <w:rFonts w:cs="Times New Roman"/>
        </w:rPr>
        <w:t xml:space="preserve">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235AD4">
        <w:rPr>
          <w:rFonts w:cs="Times New Roman"/>
        </w:rPr>
        <w:t xml:space="preserve"> concentrations, </w:t>
      </w:r>
      <w:r w:rsidR="009607C1" w:rsidRPr="00D00863">
        <w:rPr>
          <w:rFonts w:cs="Times New Roman"/>
        </w:rPr>
        <w:t>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4AD8F697" w14:textId="0A94082D" w:rsidR="00017CDC" w:rsidRDefault="008D5305" w:rsidP="001870A6">
      <w:pPr>
        <w:pStyle w:val="CommentText"/>
        <w:spacing w:line="36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del w:id="89" w:author="Author">
        <w:r w:rsidR="000B1E7D" w:rsidDel="0059780D">
          <w:rPr>
            <w:rFonts w:cs="Times New Roman"/>
            <w:bCs/>
          </w:rPr>
          <w:delText>(</w:delText>
        </w:r>
        <w:r w:rsidR="000B1E7D" w:rsidDel="0059780D">
          <w:rPr>
            <w:rFonts w:cs="Times New Roman"/>
          </w:rPr>
          <w:delText>R = 0.55 and 0.66, p &lt; 0.05, for DIN and DIP, respectively</w:delText>
        </w:r>
        <w:r w:rsidR="000B1E7D" w:rsidDel="0059780D">
          <w:rPr>
            <w:rFonts w:cs="Times New Roman"/>
            <w:bCs/>
          </w:rPr>
          <w:delText xml:space="preserve">) </w:delText>
        </w:r>
      </w:del>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D279E8">
        <w:rPr>
          <w:rFonts w:cs="Times New Roman"/>
        </w:rPr>
        <w:t>s</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1870A6">
      <w:pPr>
        <w:spacing w:line="360" w:lineRule="auto"/>
        <w:ind w:firstLine="288"/>
        <w:rPr>
          <w:rFonts w:cs="Times New Roman"/>
          <w:b/>
        </w:rPr>
      </w:pPr>
    </w:p>
    <w:p w14:paraId="524C16E4" w14:textId="4E1383CB" w:rsidR="008D5305" w:rsidRPr="0012451E" w:rsidRDefault="008D5305" w:rsidP="001870A6">
      <w:pPr>
        <w:spacing w:line="36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26978080" w:rsidR="003C54C0" w:rsidRDefault="00746D5E" w:rsidP="001870A6">
      <w:pPr>
        <w:widowControl/>
        <w:tabs>
          <w:tab w:val="clear" w:pos="709"/>
        </w:tabs>
        <w:suppressAutoHyphens w:val="0"/>
        <w:spacing w:line="36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w:t>
      </w:r>
      <w:r w:rsidR="00D14451">
        <w:rPr>
          <w:rFonts w:eastAsia="Calibri" w:cs="Times New Roman"/>
        </w:rPr>
        <w:t>ereas</w:t>
      </w:r>
      <w:r>
        <w:rPr>
          <w:rFonts w:eastAsia="Calibri" w:cs="Times New Roman"/>
        </w:rPr>
        <w:t xml:space="preserv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w:t>
      </w:r>
      <w:ins w:id="90" w:author="Author">
        <w:r w:rsidR="00B27D96">
          <w:rPr>
            <w:rFonts w:eastAsia="Calibri" w:cs="Times New Roman"/>
          </w:rPr>
          <w:t xml:space="preserve">and </w:t>
        </w:r>
      </w:ins>
      <w:del w:id="91" w:author="Author">
        <w:r w:rsidR="001905FB" w:rsidDel="00B27D96">
          <w:rPr>
            <w:rFonts w:eastAsia="Calibri" w:cs="Times New Roman"/>
          </w:rPr>
          <w:delText xml:space="preserve">concentrations </w:delText>
        </w:r>
        <w:r w:rsidR="002459C5" w:rsidDel="00B27D96">
          <w:rPr>
            <w:rFonts w:eastAsia="Calibri" w:cs="Times New Roman"/>
          </w:rPr>
          <w:delText xml:space="preserve">in </w:delText>
        </w:r>
        <w:r w:rsidR="00005878" w:rsidDel="00B27D96">
          <w:rPr>
            <w:rFonts w:eastAsia="Calibri" w:cs="Times New Roman"/>
          </w:rPr>
          <w:delText>autumn</w:delText>
        </w:r>
        <w:r w:rsidR="002459C5" w:rsidDel="00B27D96">
          <w:rPr>
            <w:rFonts w:eastAsia="Calibri" w:cs="Times New Roman"/>
          </w:rPr>
          <w:delText xml:space="preserve"> </w:delText>
        </w:r>
        <w:r w:rsidR="00C27D7F" w:rsidDel="00B27D96">
          <w:rPr>
            <w:rFonts w:eastAsia="Calibri" w:cs="Times New Roman"/>
          </w:rPr>
          <w:delText>(&gt; 2 µg L</w:delText>
        </w:r>
        <w:r w:rsidR="00C27D7F" w:rsidRPr="00C27D7F" w:rsidDel="00B27D96">
          <w:rPr>
            <w:rFonts w:eastAsia="Calibri" w:cs="Times New Roman"/>
            <w:vertAlign w:val="superscript"/>
          </w:rPr>
          <w:delText>-1</w:delText>
        </w:r>
        <w:r w:rsidR="00C27D7F" w:rsidDel="00B27D96">
          <w:rPr>
            <w:rFonts w:eastAsia="Calibri" w:cs="Times New Roman"/>
          </w:rPr>
          <w:delText>)</w:delText>
        </w:r>
      </w:del>
      <w:ins w:id="92" w:author="Author">
        <w:del w:id="93" w:author="Author">
          <w:r w:rsidR="006C24BE" w:rsidDel="00B27D96">
            <w:rPr>
              <w:rFonts w:eastAsia="Calibri" w:cs="Times New Roman"/>
            </w:rPr>
            <w:delText>,</w:delText>
          </w:r>
          <w:r w:rsidR="00E546DF" w:rsidDel="00B27D96">
            <w:rPr>
              <w:rFonts w:eastAsia="Calibri" w:cs="Times New Roman"/>
            </w:rPr>
            <w:delText xml:space="preserve"> along with </w:delText>
          </w:r>
          <w:r w:rsidR="00AD1025" w:rsidDel="00B27D96">
            <w:rPr>
              <w:rFonts w:eastAsia="Calibri" w:cs="Times New Roman"/>
            </w:rPr>
            <w:delText>elevated</w:delText>
          </w:r>
          <w:r w:rsidR="00E546DF" w:rsidDel="00B27D96">
            <w:rPr>
              <w:rFonts w:eastAsia="Calibri" w:cs="Times New Roman"/>
            </w:rPr>
            <w:delText xml:space="preserve"> </w:delText>
          </w:r>
        </w:del>
        <w:r w:rsidR="00E546DF">
          <w:rPr>
            <w:rFonts w:eastAsia="Calibri" w:cs="Times New Roman"/>
          </w:rPr>
          <w:t>phycoerythr</w:t>
        </w:r>
        <w:del w:id="94" w:author="Author">
          <w:r w:rsidR="00E546DF" w:rsidDel="005D67D8">
            <w:rPr>
              <w:rFonts w:eastAsia="Calibri" w:cs="Times New Roman"/>
            </w:rPr>
            <w:delText>y</w:delText>
          </w:r>
        </w:del>
        <w:r w:rsidR="005D67D8">
          <w:rPr>
            <w:rFonts w:eastAsia="Calibri" w:cs="Times New Roman"/>
          </w:rPr>
          <w:t>i</w:t>
        </w:r>
        <w:r w:rsidR="00E546DF">
          <w:rPr>
            <w:rFonts w:eastAsia="Calibri" w:cs="Times New Roman"/>
          </w:rPr>
          <w:t xml:space="preserve">n </w:t>
        </w:r>
        <w:del w:id="95" w:author="Author">
          <w:r w:rsidR="00AD1025" w:rsidDel="00CC70CE">
            <w:rPr>
              <w:rFonts w:eastAsia="Calibri" w:cs="Times New Roman"/>
            </w:rPr>
            <w:delText>fluorescence</w:delText>
          </w:r>
          <w:r w:rsidR="00E546DF" w:rsidDel="00CC70CE">
            <w:rPr>
              <w:rFonts w:eastAsia="Calibri" w:cs="Times New Roman"/>
            </w:rPr>
            <w:delText xml:space="preserve"> (&gt;</w:delText>
          </w:r>
          <w:r w:rsidR="00AD1025" w:rsidDel="00CC70CE">
            <w:rPr>
              <w:rFonts w:eastAsia="Calibri" w:cs="Times New Roman"/>
            </w:rPr>
            <w:delText xml:space="preserve"> 0.</w:delText>
          </w:r>
          <w:r w:rsidR="005146EB" w:rsidDel="00CC70CE">
            <w:rPr>
              <w:rFonts w:eastAsia="Calibri" w:cs="Times New Roman"/>
            </w:rPr>
            <w:delText>4</w:delText>
          </w:r>
          <w:r w:rsidR="00AD1025" w:rsidDel="00CC70CE">
            <w:rPr>
              <w:rFonts w:eastAsia="Calibri" w:cs="Times New Roman"/>
            </w:rPr>
            <w:delText xml:space="preserve"> rfu</w:delText>
          </w:r>
          <w:r w:rsidR="00E546DF" w:rsidDel="00CC70CE">
            <w:rPr>
              <w:rFonts w:eastAsia="Calibri" w:cs="Times New Roman"/>
            </w:rPr>
            <w:delText>)</w:delText>
          </w:r>
        </w:del>
        <w:r w:rsidR="00CC70CE">
          <w:rPr>
            <w:rFonts w:eastAsia="Calibri" w:cs="Times New Roman"/>
          </w:rPr>
          <w:t>concentrations</w:t>
        </w:r>
        <w:r w:rsidR="00B27D96">
          <w:rPr>
            <w:rFonts w:eastAsia="Calibri" w:cs="Times New Roman"/>
          </w:rPr>
          <w:t xml:space="preserve"> in autumn</w:t>
        </w:r>
      </w:ins>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 xml:space="preserve">before </w:t>
      </w:r>
      <w:r w:rsidR="003C54C0">
        <w:rPr>
          <w:rFonts w:eastAsia="Calibri" w:cs="Times New Roman"/>
        </w:rPr>
        <w:lastRenderedPageBreak/>
        <w:t>the start of the survey</w:t>
      </w:r>
      <w:r w:rsidR="00537FB1">
        <w:rPr>
          <w:rFonts w:eastAsia="Calibri" w:cs="Times New Roman"/>
        </w:rPr>
        <w:t xml:space="preserve"> (</w:t>
      </w:r>
      <w:r w:rsidR="00537FB1" w:rsidRPr="00537FB1">
        <w:rPr>
          <w:rFonts w:eastAsia="Calibri" w:cs="Times New Roman"/>
          <w:b/>
        </w:rPr>
        <w:t>Fig. 1</w:t>
      </w:r>
      <w:ins w:id="96" w:author="Author">
        <w:r w:rsidR="00AD1025">
          <w:rPr>
            <w:rFonts w:eastAsia="Calibri" w:cs="Times New Roman"/>
            <w:b/>
          </w:rPr>
          <w:t xml:space="preserve"> and Fig. S2</w:t>
        </w:r>
      </w:ins>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w:t>
      </w:r>
      <w:del w:id="97" w:author="Author">
        <w:r w:rsidR="001905FB" w:rsidDel="0045470B">
          <w:rPr>
            <w:rFonts w:eastAsia="Calibri" w:cs="Times New Roman"/>
          </w:rPr>
          <w:delText xml:space="preserve">concentrations </w:delText>
        </w:r>
      </w:del>
      <w:ins w:id="98" w:author="Author">
        <w:r w:rsidR="0045470B">
          <w:rPr>
            <w:rFonts w:eastAsia="Calibri" w:cs="Times New Roman"/>
          </w:rPr>
          <w:t xml:space="preserve">and phycoerythrin fluorescence </w:t>
        </w:r>
      </w:ins>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65858915" w:rsidR="00D61688" w:rsidRDefault="00C27D7F" w:rsidP="001870A6">
      <w:pPr>
        <w:widowControl/>
        <w:tabs>
          <w:tab w:val="clear" w:pos="709"/>
        </w:tabs>
        <w:suppressAutoHyphens w:val="0"/>
        <w:spacing w:line="36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w:t>
      </w:r>
      <w:ins w:id="99" w:author="Author">
        <w:r w:rsidR="00340DBC">
          <w:rPr>
            <w:rFonts w:eastAsia="Calibri" w:cs="Times New Roman"/>
          </w:rPr>
          <w:t>.</w:t>
        </w:r>
        <w:r w:rsidR="00340DBC">
          <w:rPr>
            <w:rFonts w:eastAsia="Calibri" w:cs="Times New Roman"/>
            <w:color w:val="FF0000"/>
          </w:rPr>
          <w:t xml:space="preserve"> While it has been speculated that advective mechanisms may contribute to the initiation of the bloom (</w:t>
        </w:r>
        <w:r w:rsidR="00340DBC">
          <w:rPr>
            <w:rFonts w:eastAsiaTheme="minorEastAsia" w:cs="Times New Roman"/>
            <w:color w:val="auto"/>
            <w:lang w:eastAsia="en-US" w:bidi="ar-SA"/>
          </w:rPr>
          <w:t>Herfort et al. 2011)</w:t>
        </w:r>
        <w:r w:rsidR="00340DBC">
          <w:rPr>
            <w:rFonts w:eastAsia="Calibri" w:cs="Times New Roman"/>
            <w:color w:val="FF0000"/>
          </w:rPr>
          <w:t>, the role of physical processes in its decline</w:t>
        </w:r>
        <w:r w:rsidR="0074522D">
          <w:rPr>
            <w:rFonts w:eastAsia="Calibri" w:cs="Times New Roman"/>
            <w:color w:val="FF0000"/>
          </w:rPr>
          <w:t xml:space="preserve"> are not yet evident, but could potentially provide an explanation</w:t>
        </w:r>
        <w:r w:rsidR="00340DBC">
          <w:rPr>
            <w:rFonts w:eastAsia="Calibri" w:cs="Times New Roman"/>
            <w:color w:val="FF0000"/>
          </w:rPr>
          <w:t>.</w:t>
        </w:r>
        <w:r w:rsidR="0074522D">
          <w:rPr>
            <w:rFonts w:eastAsia="Calibri" w:cs="Times New Roman"/>
            <w:color w:val="FF0000"/>
          </w:rPr>
          <w:t xml:space="preserve"> </w:t>
        </w:r>
        <w:r w:rsidR="00883782">
          <w:rPr>
            <w:rFonts w:eastAsia="Calibri" w:cs="Times New Roman"/>
            <w:color w:val="FF0000"/>
          </w:rPr>
          <w:t>T</w:t>
        </w:r>
        <w:r w:rsidR="0074522D">
          <w:rPr>
            <w:rFonts w:eastAsia="Calibri" w:cs="Times New Roman"/>
            <w:color w:val="FF0000"/>
          </w:rPr>
          <w:t xml:space="preserve">he </w:t>
        </w:r>
        <w:r w:rsidR="0074522D" w:rsidRPr="006B7F4A">
          <w:rPr>
            <w:rFonts w:eastAsia="Calibri" w:cs="Times New Roman"/>
            <w:i/>
            <w:color w:val="FF0000"/>
          </w:rPr>
          <w:t>M. rubrum</w:t>
        </w:r>
        <w:r w:rsidR="0074522D">
          <w:rPr>
            <w:rFonts w:eastAsia="Calibri" w:cs="Times New Roman"/>
            <w:color w:val="FF0000"/>
          </w:rPr>
          <w:t xml:space="preserve"> bloom decline</w:t>
        </w:r>
        <w:r w:rsidR="00883782">
          <w:rPr>
            <w:rFonts w:eastAsia="Calibri" w:cs="Times New Roman"/>
            <w:color w:val="FF0000"/>
          </w:rPr>
          <w:t xml:space="preserve"> may</w:t>
        </w:r>
        <w:r w:rsidR="0074522D">
          <w:rPr>
            <w:rFonts w:eastAsia="Calibri" w:cs="Times New Roman"/>
            <w:color w:val="FF0000"/>
          </w:rPr>
          <w:t xml:space="preserve"> also be influenced</w:t>
        </w:r>
        <w:r w:rsidR="00883782">
          <w:rPr>
            <w:rFonts w:eastAsia="Calibri" w:cs="Times New Roman"/>
            <w:color w:val="FF0000"/>
          </w:rPr>
          <w:t>, in part,</w:t>
        </w:r>
        <w:r w:rsidR="0074522D">
          <w:rPr>
            <w:rFonts w:eastAsia="Calibri" w:cs="Times New Roman"/>
            <w:color w:val="FF0000"/>
          </w:rPr>
          <w:t xml:space="preserve"> by the </w:t>
        </w:r>
        <w:r w:rsidR="00883782">
          <w:rPr>
            <w:rFonts w:eastAsia="Calibri" w:cs="Times New Roman"/>
            <w:color w:val="FF0000"/>
          </w:rPr>
          <w:t>dynamics of the cryptophytes within the estuary.</w:t>
        </w:r>
        <w:r w:rsidR="0074522D">
          <w:rPr>
            <w:rFonts w:eastAsia="Calibri" w:cs="Times New Roman"/>
            <w:color w:val="FF0000"/>
          </w:rPr>
          <w:t xml:space="preserve"> </w:t>
        </w:r>
      </w:ins>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w:t>
      </w:r>
      <w:r w:rsidR="00D14451">
        <w:rPr>
          <w:rFonts w:cs="Times New Roman"/>
          <w:bCs/>
        </w:rPr>
        <w:t xml:space="preserve">which </w:t>
      </w:r>
      <w:r w:rsidR="00622416">
        <w:rPr>
          <w:rFonts w:cs="Times New Roman"/>
          <w:bCs/>
        </w:rPr>
        <w:t>suggest</w:t>
      </w:r>
      <w:r w:rsidR="00D14451">
        <w:rPr>
          <w:rFonts w:cs="Times New Roman"/>
          <w:bCs/>
        </w:rPr>
        <w:t>s</w:t>
      </w:r>
      <w:r w:rsidR="00622416">
        <w:rPr>
          <w:rFonts w:cs="Times New Roman"/>
          <w:bCs/>
        </w:rPr>
        <w:t xml:space="preserve">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02776CBD" w:rsidR="008D2FE4" w:rsidRDefault="00B53D1F" w:rsidP="001870A6">
      <w:pPr>
        <w:widowControl/>
        <w:tabs>
          <w:tab w:val="clear" w:pos="709"/>
        </w:tabs>
        <w:suppressAutoHyphens w:val="0"/>
        <w:spacing w:line="36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ins w:id="100" w:author="Author">
        <w:r w:rsidR="00C31FD2">
          <w:rPr>
            <w:rFonts w:cs="Times New Roman"/>
          </w:rPr>
          <w:t>The</w:t>
        </w:r>
        <w:r w:rsidR="00907BBE">
          <w:rPr>
            <w:rFonts w:cs="Times New Roman"/>
          </w:rPr>
          <w:t xml:space="preserve"> growth of the </w:t>
        </w:r>
        <w:r w:rsidR="00907BBE" w:rsidRPr="009F2FFD">
          <w:rPr>
            <w:rFonts w:cs="Times New Roman"/>
            <w:i/>
            <w:rPrChange w:id="101" w:author="Author">
              <w:rPr>
                <w:rFonts w:cs="Times New Roman"/>
              </w:rPr>
            </w:rPrChange>
          </w:rPr>
          <w:t>M. rubrum</w:t>
        </w:r>
        <w:r w:rsidR="00907BBE">
          <w:rPr>
            <w:rFonts w:cs="Times New Roman"/>
          </w:rPr>
          <w:t xml:space="preserve"> in the Columbia River estuary may a</w:t>
        </w:r>
        <w:r w:rsidR="00C31FD2">
          <w:rPr>
            <w:rFonts w:cs="Times New Roman"/>
          </w:rPr>
          <w:t>dditionally</w:t>
        </w:r>
        <w:del w:id="102" w:author="Author">
          <w:r w:rsidR="00907BBE" w:rsidDel="00C31FD2">
            <w:rPr>
              <w:rFonts w:cs="Times New Roman"/>
            </w:rPr>
            <w:delText>lso</w:delText>
          </w:r>
        </w:del>
        <w:r w:rsidR="00907BBE">
          <w:rPr>
            <w:rFonts w:cs="Times New Roman"/>
          </w:rPr>
          <w:t xml:space="preserve"> be sustained by the</w:t>
        </w:r>
      </w:ins>
      <w:del w:id="103" w:author="Author">
        <w:r w:rsidR="00E75B58" w:rsidDel="00907BBE">
          <w:rPr>
            <w:rFonts w:cs="Times New Roman"/>
          </w:rPr>
          <w:delText>T</w:delText>
        </w:r>
        <w:r w:rsidR="00C2367B" w:rsidDel="00907BBE">
          <w:rPr>
            <w:rFonts w:cs="Times New Roman"/>
          </w:rPr>
          <w:delText xml:space="preserve">he cryptophytes ingested by </w:delText>
        </w:r>
        <w:r w:rsidR="00C2367B" w:rsidRPr="00E30C10" w:rsidDel="00907BBE">
          <w:rPr>
            <w:rFonts w:cs="Times New Roman"/>
            <w:i/>
          </w:rPr>
          <w:delText>M. rubrum</w:delText>
        </w:r>
        <w:r w:rsidR="00C2367B" w:rsidDel="00907BBE">
          <w:rPr>
            <w:rFonts w:cs="Times New Roman"/>
          </w:rPr>
          <w:delText xml:space="preserve"> in the Columbia River estuary may be kept as whole endosymbionts</w:delText>
        </w:r>
        <w:r w:rsidR="008039C0" w:rsidDel="00907BBE">
          <w:rPr>
            <w:rFonts w:cs="Times New Roman"/>
          </w:rPr>
          <w:delText>,</w:delText>
        </w:r>
        <w:r w:rsidR="00C2367B" w:rsidDel="00907BBE">
          <w:rPr>
            <w:rFonts w:cs="Times New Roman"/>
          </w:rPr>
          <w:delText xml:space="preserve"> in an association akin to the “Mesodinium-farming-Teleaulax” relationship </w:delText>
        </w:r>
        <w:r w:rsidR="008039C0" w:rsidDel="00907BBE">
          <w:rPr>
            <w:rFonts w:cs="Times New Roman"/>
          </w:rPr>
          <w:delText xml:space="preserve">shown in a Long Island Sound </w:delText>
        </w:r>
        <w:r w:rsidR="008039C0" w:rsidRPr="00E30C10" w:rsidDel="00907BBE">
          <w:rPr>
            <w:rFonts w:cs="Times New Roman"/>
            <w:i/>
          </w:rPr>
          <w:delText>M. rubrum</w:delText>
        </w:r>
        <w:r w:rsidR="008039C0" w:rsidDel="00907BBE">
          <w:rPr>
            <w:rFonts w:cs="Times New Roman"/>
          </w:rPr>
          <w:delText xml:space="preserve"> bloom (</w:delText>
        </w:r>
        <w:r w:rsidR="008039C0" w:rsidRPr="00907BBE" w:rsidDel="00907BBE">
          <w:rPr>
            <w:rFonts w:cs="Times New Roman"/>
            <w:highlight w:val="yellow"/>
          </w:rPr>
          <w:delText>Qiu et al. 2016</w:delText>
        </w:r>
        <w:r w:rsidR="008039C0" w:rsidDel="00907BBE">
          <w:rPr>
            <w:rFonts w:cs="Times New Roman"/>
          </w:rPr>
          <w:delText>)</w:delText>
        </w:r>
        <w:r w:rsidR="00C343D4" w:rsidDel="00907BBE">
          <w:rPr>
            <w:rFonts w:cs="Times New Roman"/>
          </w:rPr>
          <w:delText>, or simply maintain the</w:delText>
        </w:r>
      </w:del>
      <w:r w:rsidR="00C343D4">
        <w:rPr>
          <w:rFonts w:cs="Times New Roman"/>
        </w:rPr>
        <w:t xml:space="preserve"> replication of the </w:t>
      </w:r>
      <w:r w:rsidR="00C343D4" w:rsidRPr="00114307">
        <w:t>cryptophyte</w:t>
      </w:r>
      <w:r w:rsidR="00C343D4">
        <w:t xml:space="preserve"> </w:t>
      </w:r>
      <w:r w:rsidR="00C343D4">
        <w:rPr>
          <w:rFonts w:cs="Times New Roman"/>
        </w:rPr>
        <w:t>plastids</w:t>
      </w:r>
      <w:ins w:id="104" w:author="Author">
        <w:r w:rsidR="00907BBE">
          <w:rPr>
            <w:rFonts w:cs="Times New Roman"/>
          </w:rPr>
          <w:t xml:space="preserve"> within the ciliate</w:t>
        </w:r>
      </w:ins>
      <w:r w:rsidR="00C343D4">
        <w:rPr>
          <w:rFonts w:cs="Times New Roman"/>
        </w:rPr>
        <w:t xml:space="preserve">,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235AD4">
        <w:rPr>
          <w:rFonts w:cs="Times New Roman"/>
        </w:rPr>
        <w:t>.</w:t>
      </w:r>
      <w:r w:rsidR="00FD490A">
        <w:rPr>
          <w:rFonts w:cs="Times New Roman"/>
        </w:rPr>
        <w:t xml:space="preserve"> </w:t>
      </w:r>
      <w:ins w:id="105" w:author="Author">
        <w:r w:rsidR="00C31FD2">
          <w:rPr>
            <w:rFonts w:cs="Times New Roman"/>
          </w:rPr>
          <w:t>The idea of whole cryptophyte endosymbiont replication</w:t>
        </w:r>
        <w:r w:rsidR="00C55DCE">
          <w:rPr>
            <w:rFonts w:cs="Times New Roman"/>
          </w:rPr>
          <w:t>,</w:t>
        </w:r>
        <w:r w:rsidR="00C55DCE" w:rsidRPr="00C55DCE">
          <w:rPr>
            <w:rFonts w:cs="Times New Roman"/>
          </w:rPr>
          <w:t xml:space="preserve"> </w:t>
        </w:r>
        <w:r w:rsidR="00C55DCE">
          <w:rPr>
            <w:rFonts w:cs="Times New Roman"/>
          </w:rPr>
          <w:t>termed “Mesodinium-farming-Teleaulax”,</w:t>
        </w:r>
        <w:r w:rsidR="00C31FD2">
          <w:rPr>
            <w:rFonts w:cs="Times New Roman"/>
          </w:rPr>
          <w:t xml:space="preserve"> has also been proposed </w:t>
        </w:r>
        <w:r w:rsidR="00C55DCE">
          <w:rPr>
            <w:rFonts w:cs="Times New Roman"/>
          </w:rPr>
          <w:t xml:space="preserve">in a study on the Long Island Sound </w:t>
        </w:r>
        <w:r w:rsidR="00C55DCE" w:rsidRPr="00C55DCE">
          <w:rPr>
            <w:rFonts w:cs="Times New Roman"/>
            <w:i/>
            <w:rPrChange w:id="106" w:author="Author">
              <w:rPr>
                <w:rFonts w:cs="Times New Roman"/>
              </w:rPr>
            </w:rPrChange>
          </w:rPr>
          <w:t>M. rubrum</w:t>
        </w:r>
        <w:r w:rsidR="00C55DCE" w:rsidRPr="00CA09C8">
          <w:rPr>
            <w:rFonts w:cs="Times New Roman"/>
          </w:rPr>
          <w:t xml:space="preserve"> bloom</w:t>
        </w:r>
        <w:r w:rsidR="00907BBE">
          <w:rPr>
            <w:rFonts w:cs="Times New Roman"/>
          </w:rPr>
          <w:t xml:space="preserve"> </w:t>
        </w:r>
        <w:r w:rsidR="009F2FFD">
          <w:rPr>
            <w:rFonts w:cs="Times New Roman"/>
          </w:rPr>
          <w:t>(Qiu et al. 2016)</w:t>
        </w:r>
        <w:r w:rsidR="00606228">
          <w:rPr>
            <w:rFonts w:cs="Times New Roman"/>
          </w:rPr>
          <w:t xml:space="preserve">, but </w:t>
        </w:r>
        <w:r w:rsidR="00C55DCE">
          <w:rPr>
            <w:rFonts w:cs="Times New Roman"/>
          </w:rPr>
          <w:t xml:space="preserve">the results of this investigation are rather contentious and may not be applicable to populations outside of their limited field samples (Johnson et al. 2017). </w:t>
        </w:r>
      </w:ins>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w:t>
      </w:r>
      <w:del w:id="107" w:author="Author">
        <w:r w:rsidR="00061D7C" w:rsidDel="008449C0">
          <w:rPr>
            <w:rFonts w:cs="Times New Roman"/>
          </w:rPr>
          <w:delText>It is clear that, w</w:delText>
        </w:r>
      </w:del>
      <w:ins w:id="108" w:author="Author">
        <w:r w:rsidR="008449C0">
          <w:rPr>
            <w:rFonts w:cs="Times New Roman"/>
          </w:rPr>
          <w:t>W</w:t>
        </w:r>
      </w:ins>
      <w:r w:rsidR="00061D7C">
        <w:rPr>
          <w:rFonts w:cs="Times New Roman"/>
        </w:rPr>
        <w:t xml:space="preserve">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w:t>
      </w:r>
      <w:ins w:id="109" w:author="Author">
        <w:r w:rsidR="00017BD5">
          <w:rPr>
            <w:rFonts w:cs="Times New Roman"/>
          </w:rPr>
          <w:t xml:space="preserve">free-living </w:t>
        </w:r>
      </w:ins>
      <w:r w:rsidR="00061D7C">
        <w:rPr>
          <w:rFonts w:cs="Times New Roman"/>
        </w:rPr>
        <w:t xml:space="preserve">cryptophyte </w:t>
      </w:r>
      <w:ins w:id="110" w:author="Author">
        <w:r w:rsidR="00017BD5">
          <w:rPr>
            <w:rFonts w:cs="Times New Roman"/>
          </w:rPr>
          <w:t xml:space="preserve">may </w:t>
        </w:r>
      </w:ins>
      <w:r w:rsidR="00061D7C">
        <w:rPr>
          <w:rFonts w:cs="Times New Roman"/>
        </w:rPr>
        <w:t>play</w:t>
      </w:r>
      <w:del w:id="111" w:author="Author">
        <w:r w:rsidR="00061D7C" w:rsidDel="00017BD5">
          <w:rPr>
            <w:rFonts w:cs="Times New Roman"/>
          </w:rPr>
          <w:delText>s</w:delText>
        </w:r>
      </w:del>
      <w:r w:rsidR="00061D7C">
        <w:rPr>
          <w:rFonts w:cs="Times New Roman"/>
        </w:rPr>
        <w:t xml:space="preserve"> a significant </w:t>
      </w:r>
      <w:r w:rsidR="00061D7C">
        <w:rPr>
          <w:rFonts w:cs="Times New Roman"/>
        </w:rPr>
        <w:lastRenderedPageBreak/>
        <w:t xml:space="preserve">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w:t>
      </w:r>
      <w:ins w:id="112" w:author="Author">
        <w:r w:rsidR="008449C0">
          <w:rPr>
            <w:rFonts w:cs="Times New Roman"/>
          </w:rPr>
          <w:t xml:space="preserve">it is very likely that </w:t>
        </w:r>
      </w:ins>
      <w:r w:rsidR="00061D7C">
        <w:rPr>
          <w:rFonts w:cs="Times New Roman"/>
        </w:rPr>
        <w:t>the unique interaction</w:t>
      </w:r>
      <w:del w:id="113" w:author="Author">
        <w:r w:rsidR="00061D7C" w:rsidDel="008449C0">
          <w:rPr>
            <w:rFonts w:cs="Times New Roman"/>
          </w:rPr>
          <w:delText>s</w:delText>
        </w:r>
      </w:del>
      <w:r w:rsidR="00061D7C">
        <w:rPr>
          <w:rFonts w:cs="Times New Roman"/>
        </w:rPr>
        <w:t xml:space="preserve"> between this ciliate and its cryptophyte prey contribute to </w:t>
      </w:r>
      <w:r w:rsidR="00061D7C" w:rsidRPr="00863D09">
        <w:rPr>
          <w:rFonts w:cs="Times New Roman"/>
          <w:i/>
        </w:rPr>
        <w:t xml:space="preserve">M. </w:t>
      </w:r>
      <w:r w:rsidR="00A9115B" w:rsidRPr="001A39BD">
        <w:rPr>
          <w:rFonts w:cs="Times New Roman"/>
          <w:i/>
        </w:rPr>
        <w:t>rubrum</w:t>
      </w:r>
      <w:r w:rsidR="00061D7C">
        <w:rPr>
          <w:rFonts w:cs="Times New Roman"/>
        </w:rPr>
        <w:t xml:space="preserve">’s proliferation in estuaries. </w:t>
      </w:r>
    </w:p>
    <w:p w14:paraId="2BD5CB51" w14:textId="77777777" w:rsidR="006B01F7" w:rsidRDefault="006B01F7" w:rsidP="001870A6">
      <w:pPr>
        <w:widowControl/>
        <w:tabs>
          <w:tab w:val="clear" w:pos="709"/>
        </w:tabs>
        <w:suppressAutoHyphens w:val="0"/>
        <w:spacing w:line="360" w:lineRule="auto"/>
        <w:ind w:firstLine="720"/>
        <w:rPr>
          <w:rFonts w:cs="Times New Roman"/>
        </w:rPr>
      </w:pPr>
    </w:p>
    <w:p w14:paraId="6D9CD9D3" w14:textId="77777777" w:rsidR="001870A6" w:rsidRDefault="001870A6" w:rsidP="001870A6">
      <w:pPr>
        <w:widowControl/>
        <w:tabs>
          <w:tab w:val="clear" w:pos="709"/>
        </w:tabs>
        <w:suppressAutoHyphens w:val="0"/>
        <w:spacing w:line="360" w:lineRule="auto"/>
        <w:ind w:firstLine="720"/>
        <w:rPr>
          <w:rFonts w:cs="Times New Roman"/>
        </w:rPr>
      </w:pPr>
    </w:p>
    <w:p w14:paraId="325CD49C" w14:textId="0C3FF3B7" w:rsidR="006B01F7" w:rsidRPr="006B01F7" w:rsidRDefault="006B01F7" w:rsidP="001870A6">
      <w:pPr>
        <w:widowControl/>
        <w:tabs>
          <w:tab w:val="clear" w:pos="709"/>
        </w:tabs>
        <w:suppressAutoHyphens w:val="0"/>
        <w:spacing w:line="360" w:lineRule="auto"/>
        <w:ind w:firstLine="720"/>
        <w:rPr>
          <w:rFonts w:cs="Times New Roman"/>
          <w:b/>
        </w:rPr>
      </w:pPr>
      <w:r w:rsidRPr="006B01F7">
        <w:rPr>
          <w:rFonts w:cs="Times New Roman"/>
          <w:b/>
        </w:rPr>
        <w:t>Conclusions</w:t>
      </w:r>
    </w:p>
    <w:p w14:paraId="385D2337" w14:textId="14719DCE" w:rsidR="00631174" w:rsidRDefault="00B36865" w:rsidP="001870A6">
      <w:pPr>
        <w:widowControl/>
        <w:tabs>
          <w:tab w:val="clear" w:pos="709"/>
        </w:tabs>
        <w:suppressAutoHyphens w:val="0"/>
        <w:spacing w:line="36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 xml:space="preserve">may be responsible for the decline in </w:t>
      </w:r>
      <w:r w:rsidR="00235AD4">
        <w:rPr>
          <w:rFonts w:cs="Times New Roman"/>
        </w:rPr>
        <w:t>their</w:t>
      </w:r>
      <w:r w:rsidR="007B77D0">
        <w:rPr>
          <w:rFonts w:cs="Times New Roman"/>
        </w:rPr>
        <w:t xml:space="preserve"> abundance, which may in turn have </w:t>
      </w:r>
      <w:ins w:id="114" w:author="Author">
        <w:r w:rsidR="0055317F">
          <w:rPr>
            <w:rFonts w:cs="Times New Roman"/>
          </w:rPr>
          <w:t xml:space="preserve">contributed to </w:t>
        </w:r>
      </w:ins>
      <w:del w:id="115" w:author="Author">
        <w:r w:rsidR="007B77D0" w:rsidDel="0055317F">
          <w:rPr>
            <w:rFonts w:cs="Times New Roman"/>
          </w:rPr>
          <w:delText xml:space="preserve">caused </w:delText>
        </w:r>
      </w:del>
      <w:r w:rsidR="007B77D0">
        <w:rPr>
          <w:rFonts w:cs="Times New Roman"/>
        </w:rPr>
        <w:t xml:space="preserve">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are low (i.e., </w:t>
      </w:r>
      <w:r w:rsidR="00D5727B">
        <w:rPr>
          <w:rFonts w:cs="Times New Roman"/>
        </w:rPr>
        <w:t xml:space="preserve">organelle </w:t>
      </w:r>
      <w:r w:rsidR="007B77D0">
        <w:rPr>
          <w:rFonts w:cs="Times New Roman"/>
        </w:rPr>
        <w:t xml:space="preserve">replication, </w:t>
      </w:r>
      <w:r w:rsidR="00D5727B">
        <w:rPr>
          <w:rFonts w:cs="Times New Roman"/>
        </w:rPr>
        <w:t>replication of whole endosymbiont cells</w:t>
      </w:r>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r w:rsidR="007B77D0" w:rsidRPr="00DD5193">
        <w:rPr>
          <w:rFonts w:cs="Times New Roman"/>
          <w:i/>
        </w:rPr>
        <w:t>M.rubrum</w:t>
      </w:r>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1870A6">
      <w:pPr>
        <w:widowControl/>
        <w:tabs>
          <w:tab w:val="clear" w:pos="709"/>
        </w:tabs>
        <w:suppressAutoHyphens w:val="0"/>
        <w:spacing w:line="360" w:lineRule="auto"/>
        <w:ind w:firstLine="720"/>
        <w:rPr>
          <w:rFonts w:cs="Times New Roman"/>
        </w:rPr>
      </w:pPr>
    </w:p>
    <w:p w14:paraId="41A1A810" w14:textId="77777777" w:rsidR="00503D53" w:rsidRDefault="00503D53" w:rsidP="001870A6">
      <w:pPr>
        <w:widowControl/>
        <w:tabs>
          <w:tab w:val="clear" w:pos="709"/>
        </w:tabs>
        <w:suppressAutoHyphens w:val="0"/>
        <w:spacing w:line="360" w:lineRule="auto"/>
        <w:ind w:firstLine="720"/>
        <w:rPr>
          <w:rFonts w:cs="Times New Roman"/>
        </w:rPr>
      </w:pPr>
    </w:p>
    <w:p w14:paraId="25AC5C08" w14:textId="77777777" w:rsidR="00427A71" w:rsidRDefault="00427A71" w:rsidP="001870A6">
      <w:pPr>
        <w:widowControl/>
        <w:tabs>
          <w:tab w:val="clear" w:pos="709"/>
        </w:tabs>
        <w:suppressAutoHyphens w:val="0"/>
        <w:spacing w:line="360" w:lineRule="auto"/>
        <w:outlineLvl w:val="0"/>
        <w:rPr>
          <w:rFonts w:cs="Times New Roman"/>
          <w:b/>
          <w:bCs/>
        </w:rPr>
      </w:pPr>
    </w:p>
    <w:p w14:paraId="31BDBEFE" w14:textId="72C8FCEA" w:rsidR="008D5305" w:rsidRDefault="00017CDC" w:rsidP="001870A6">
      <w:pPr>
        <w:widowControl/>
        <w:tabs>
          <w:tab w:val="clear" w:pos="709"/>
        </w:tabs>
        <w:suppressAutoHyphens w:val="0"/>
        <w:spacing w:line="360" w:lineRule="auto"/>
        <w:outlineLvl w:val="0"/>
        <w:rPr>
          <w:rFonts w:cs="Times New Roman"/>
          <w:b/>
          <w:bCs/>
        </w:rPr>
      </w:pPr>
      <w:r>
        <w:rPr>
          <w:rFonts w:cs="Times New Roman"/>
          <w:b/>
          <w:bCs/>
        </w:rPr>
        <w:t>Acknowledg</w:t>
      </w:r>
      <w:r w:rsidR="008D5305">
        <w:rPr>
          <w:rFonts w:cs="Times New Roman"/>
          <w:b/>
          <w:bCs/>
        </w:rPr>
        <w:t>ments</w:t>
      </w:r>
    </w:p>
    <w:p w14:paraId="26495181" w14:textId="026753E9" w:rsidR="008C5550" w:rsidRDefault="00422B93" w:rsidP="001870A6">
      <w:pPr>
        <w:widowControl/>
        <w:tabs>
          <w:tab w:val="clear" w:pos="709"/>
        </w:tabs>
        <w:suppressAutoHyphens w:val="0"/>
        <w:spacing w:line="36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235AD4">
        <w:rPr>
          <w:rFonts w:cs="Times New Roman"/>
          <w:bCs/>
        </w:rPr>
        <w:t>J.</w:t>
      </w:r>
      <w:r w:rsidR="00D56B26" w:rsidRPr="00D56B26">
        <w:rPr>
          <w:rFonts w:cs="Times New Roman"/>
          <w:bCs/>
        </w:rPr>
        <w:t xml:space="preserve"> Goodman</w:t>
      </w:r>
      <w:r w:rsidR="00235AD4">
        <w:rPr>
          <w:rFonts w:cs="Times New Roman"/>
          <w:bCs/>
        </w:rPr>
        <w:t xml:space="preserve">, and data quality assurance from the </w:t>
      </w:r>
      <w:r w:rsidR="002C0509" w:rsidRPr="00AE5E74">
        <w:rPr>
          <w:rFonts w:cs="Times New Roman"/>
          <w:bCs/>
          <w:i/>
        </w:rPr>
        <w:t>in-</w:t>
      </w:r>
      <w:r w:rsidR="00235AD4" w:rsidRPr="00AE5E74">
        <w:rPr>
          <w:rFonts w:cs="Times New Roman"/>
          <w:bCs/>
          <w:i/>
        </w:rPr>
        <w:t>situ</w:t>
      </w:r>
      <w:r w:rsidR="00235AD4">
        <w:rPr>
          <w:rFonts w:cs="Times New Roman"/>
          <w:bCs/>
        </w:rPr>
        <w:t xml:space="preserve"> sensors was provided by S. Riseman</w:t>
      </w:r>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1870A6">
      <w:pPr>
        <w:widowControl/>
        <w:tabs>
          <w:tab w:val="clear" w:pos="709"/>
        </w:tabs>
        <w:suppressAutoHyphens w:val="0"/>
        <w:spacing w:line="360" w:lineRule="auto"/>
        <w:jc w:val="both"/>
        <w:outlineLvl w:val="0"/>
        <w:rPr>
          <w:rFonts w:cs="Times New Roman"/>
          <w:b/>
          <w:bCs/>
        </w:rPr>
      </w:pPr>
      <w:r>
        <w:rPr>
          <w:rFonts w:cs="Times New Roman"/>
          <w:b/>
          <w:bCs/>
        </w:rPr>
        <w:lastRenderedPageBreak/>
        <w:t>References</w:t>
      </w:r>
    </w:p>
    <w:p w14:paraId="25B83691" w14:textId="77777777" w:rsidR="00A766CD" w:rsidRDefault="00A766CD" w:rsidP="001870A6">
      <w:pPr>
        <w:spacing w:line="360" w:lineRule="auto"/>
        <w:ind w:firstLine="288"/>
        <w:jc w:val="both"/>
      </w:pPr>
    </w:p>
    <w:p w14:paraId="76B922F9" w14:textId="51658DC0" w:rsidR="00A56CA7"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sidRPr="00BD500E">
        <w:rPr>
          <w:rFonts w:eastAsiaTheme="minorEastAsia" w:cs="Times New Roman"/>
          <w:color w:val="auto"/>
          <w:lang w:eastAsia="en-US" w:bidi="ar-SA"/>
        </w:rPr>
        <w:t>Armstrong</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F</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A</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J</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Stearns</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C</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R</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w:t>
      </w:r>
      <w:r w:rsidR="00CE50BF" w:rsidRPr="00BD500E">
        <w:rPr>
          <w:rFonts w:eastAsiaTheme="minorEastAsia" w:cs="Times New Roman"/>
          <w:color w:val="auto"/>
          <w:lang w:eastAsia="en-US" w:bidi="ar-SA"/>
        </w:rPr>
        <w:t xml:space="preserve">and </w:t>
      </w:r>
      <w:r w:rsidR="00A56CA7" w:rsidRPr="00BD500E">
        <w:rPr>
          <w:rFonts w:eastAsiaTheme="minorEastAsia" w:cs="Times New Roman"/>
          <w:color w:val="auto"/>
          <w:lang w:eastAsia="en-US" w:bidi="ar-SA"/>
        </w:rPr>
        <w:t>Strickland</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J</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D</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H</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sidRPr="00BD500E">
        <w:rPr>
          <w:rFonts w:eastAsiaTheme="minorEastAsia" w:cs="Times New Roman"/>
          <w:color w:val="auto"/>
          <w:lang w:eastAsia="en-US" w:bidi="ar-SA"/>
        </w:rPr>
        <w:t xml:space="preserve">Deep-Sea Res. Oceanogr. Abstr. </w:t>
      </w:r>
      <w:r w:rsidR="00A56CA7" w:rsidRPr="00BD500E">
        <w:rPr>
          <w:rFonts w:eastAsiaTheme="minorEastAsia" w:cs="Times New Roman"/>
          <w:color w:val="auto"/>
          <w:lang w:eastAsia="en-US" w:bidi="ar-SA"/>
        </w:rPr>
        <w:t>14</w:t>
      </w:r>
      <w:r w:rsidR="00500885"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381–389</w:t>
      </w:r>
      <w:r w:rsidR="00500885" w:rsidRPr="00BD500E">
        <w:rPr>
          <w:rFonts w:eastAsiaTheme="minorEastAsia" w:cs="Times New Roman"/>
          <w:color w:val="auto"/>
          <w:lang w:eastAsia="en-US" w:bidi="ar-SA"/>
        </w:rPr>
        <w:t>.</w:t>
      </w:r>
    </w:p>
    <w:p w14:paraId="377FAABC" w14:textId="1C33D456"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1870A6">
      <w:pPr>
        <w:tabs>
          <w:tab w:val="left" w:pos="450"/>
        </w:tabs>
        <w:autoSpaceDE w:val="0"/>
        <w:autoSpaceDN w:val="0"/>
        <w:adjustRightInd w:val="0"/>
        <w:spacing w:line="36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1870A6">
      <w:pPr>
        <w:tabs>
          <w:tab w:val="left" w:pos="450"/>
        </w:tabs>
        <w:spacing w:line="360" w:lineRule="auto"/>
        <w:ind w:left="450" w:hanging="450"/>
        <w:rPr>
          <w:rFonts w:cs="Times New Roman"/>
        </w:rPr>
      </w:pPr>
    </w:p>
    <w:p w14:paraId="1A350E9B" w14:textId="7D4AE796" w:rsidR="00D32BEB" w:rsidRDefault="0071420D" w:rsidP="001870A6">
      <w:pPr>
        <w:tabs>
          <w:tab w:val="left" w:pos="450"/>
        </w:tabs>
        <w:spacing w:line="36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64D320BD" w14:textId="77777777" w:rsidR="00BD500E" w:rsidRDefault="00BD500E" w:rsidP="001870A6">
      <w:pPr>
        <w:tabs>
          <w:tab w:val="left" w:pos="450"/>
        </w:tabs>
        <w:spacing w:line="360" w:lineRule="auto"/>
        <w:ind w:left="450" w:hanging="450"/>
        <w:rPr>
          <w:rFonts w:cs="Times New Roman"/>
        </w:rPr>
      </w:pPr>
    </w:p>
    <w:p w14:paraId="18668D67" w14:textId="214DB542" w:rsidR="0071420D" w:rsidRDefault="00D32BEB" w:rsidP="001870A6">
      <w:pPr>
        <w:tabs>
          <w:tab w:val="left" w:pos="450"/>
        </w:tabs>
        <w:spacing w:line="360" w:lineRule="auto"/>
        <w:ind w:left="450" w:hanging="450"/>
        <w:rPr>
          <w:rFonts w:cs="Times New Roman"/>
        </w:rPr>
      </w:pPr>
      <w:r>
        <w:rPr>
          <w:rFonts w:cs="Times New Roman"/>
        </w:rPr>
        <w:t>Fortunato, C. S., Herfort, L., Zuber, P., Baptista, A. M., and Crump, C. C. (2012) Spatial variability o</w:t>
      </w:r>
      <w:r w:rsidR="00BD500E">
        <w:rPr>
          <w:rFonts w:cs="Times New Roman"/>
        </w:rPr>
        <w:t>verwhelms seasonal patterns in bacterioplankton communities across a river to ocean gradient. ISME J. 6, 554-563.</w:t>
      </w:r>
    </w:p>
    <w:p w14:paraId="16AF1D44" w14:textId="77777777" w:rsidR="00BD500E" w:rsidRDefault="00BD500E" w:rsidP="001870A6">
      <w:pPr>
        <w:tabs>
          <w:tab w:val="left" w:pos="450"/>
        </w:tabs>
        <w:spacing w:line="360" w:lineRule="auto"/>
        <w:ind w:left="450" w:hanging="450"/>
        <w:rPr>
          <w:rFonts w:cs="Times New Roman"/>
        </w:rPr>
      </w:pPr>
    </w:p>
    <w:p w14:paraId="22D5C2E8" w14:textId="4012F20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ins w:id="116" w:author="Autho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(2014) Discovery of a Katablepharissp. in the Columbia </w:t>
      </w:r>
      <w:r>
        <w:rPr>
          <w:rFonts w:eastAsiaTheme="minorEastAsia" w:cs="Times New Roman"/>
          <w:color w:val="auto"/>
          <w:lang w:eastAsia="en-US" w:bidi="ar-SA"/>
        </w:rPr>
        <w:lastRenderedPageBreak/>
        <w:t>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4ED5C69A" w14:textId="3051B4C4" w:rsidR="00C502B4" w:rsidRDefault="00C502B4"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ins w:id="117" w:author="Author">
        <w:r>
          <w:rPr>
            <w:rFonts w:eastAsiaTheme="minorEastAsia" w:cs="Times New Roman"/>
            <w:color w:val="auto"/>
            <w:lang w:eastAsia="en-US" w:bidi="ar-SA"/>
          </w:rPr>
          <w:t>Karna, T., Baptista, A.M. (2016) Water age in the Columbia River estuary. Estuarine, Coastal Shelf Sci. 183, 249-259.</w:t>
        </w:r>
      </w:ins>
    </w:p>
    <w:p w14:paraId="215D17AC" w14:textId="488268B0"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1870A6">
      <w:pPr>
        <w:spacing w:line="36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4C1CCC4B" w:rsidR="008D5305" w:rsidRPr="00FE75DC" w:rsidRDefault="00E369E0" w:rsidP="001870A6">
      <w:pPr>
        <w:spacing w:line="360" w:lineRule="auto"/>
        <w:jc w:val="both"/>
        <w:rPr>
          <w:rFonts w:cs="Times New Roman"/>
        </w:rPr>
      </w:pPr>
      <w:ins w:id="118" w:author="Author">
        <w:r w:rsidRPr="00DF1873">
          <w:rPr>
            <w:rFonts w:cs="Times New Roman"/>
            <w:noProof/>
            <w:lang w:eastAsia="en-US" w:bidi="ar-SA"/>
          </w:rPr>
          <w:drawing>
            <wp:inline distT="0" distB="0" distL="0" distR="0" wp14:anchorId="49E51855" wp14:editId="7E98EF2F">
              <wp:extent cx="6328410" cy="4744085"/>
              <wp:effectExtent l="0" t="0" r="0" b="5715"/>
              <wp:docPr id="13" name="Picture 13" descr="/Users/francois/Documents/DATA/SeaFlow/CMOP/CMOP_git/manuscript/final/figures/manuscript_Rcode/Figure1_legen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final/figures/manuscript_Rcode/Figure1_legendNE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ins>
      <w:del w:id="119" w:author="Author">
        <w:r w:rsidR="007C081D" w:rsidRPr="00DF1873" w:rsidDel="00E369E0">
          <w:rPr>
            <w:rFonts w:cs="Times New Roman"/>
            <w:noProof/>
            <w:lang w:eastAsia="en-US" w:bidi="ar-SA"/>
          </w:rPr>
          <w:drawing>
            <wp:inline distT="0" distB="0" distL="0" distR="0" wp14:anchorId="58927AF2" wp14:editId="3A76889C">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del>
    </w:p>
    <w:p w14:paraId="3E0C8A7D" w14:textId="3D6E0EA3" w:rsidR="00563AD1" w:rsidRDefault="008D5305"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5261A2">
        <w:rPr>
          <w:rFonts w:cstheme="minorBidi"/>
        </w:rPr>
        <w:t>rfu</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1870A6">
      <w:pPr>
        <w:widowControl/>
        <w:tabs>
          <w:tab w:val="clear" w:pos="709"/>
        </w:tabs>
        <w:suppressAutoHyphens w:val="0"/>
        <w:spacing w:line="360" w:lineRule="auto"/>
        <w:ind w:firstLine="288"/>
        <w:rPr>
          <w:rFonts w:cs="Times New Roman"/>
        </w:rPr>
      </w:pPr>
    </w:p>
    <w:p w14:paraId="3CDF7242" w14:textId="3C15B099" w:rsidR="008D5305" w:rsidRPr="00FE75DC" w:rsidRDefault="008D5305" w:rsidP="001870A6">
      <w:pPr>
        <w:spacing w:line="360" w:lineRule="auto"/>
        <w:rPr>
          <w:rFonts w:cs="Times New Roman"/>
        </w:rPr>
      </w:pPr>
    </w:p>
    <w:p w14:paraId="54018CF7" w14:textId="01EB80FA" w:rsidR="00B936D4" w:rsidRPr="00505188" w:rsidRDefault="00A111BE" w:rsidP="001870A6">
      <w:pPr>
        <w:spacing w:line="36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89BF7D" w14:textId="567CD017" w:rsidR="00B936D4" w:rsidRPr="00760EA7" w:rsidRDefault="00B936D4" w:rsidP="001870A6">
      <w:pPr>
        <w:spacing w:line="36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097C6B4" w:rsidR="008D5305" w:rsidRDefault="00406A4B" w:rsidP="001870A6">
      <w:pPr>
        <w:spacing w:line="360" w:lineRule="auto"/>
        <w:ind w:firstLine="288"/>
        <w:rPr>
          <w:rFonts w:cs="Times New Roman"/>
        </w:rPr>
      </w:pPr>
      <w:ins w:id="120" w:author="Author">
        <w:r>
          <w:rPr>
            <w:rFonts w:cs="Times New Roman"/>
            <w:b/>
            <w:bCs/>
            <w:noProof/>
            <w:lang w:eastAsia="en-US" w:bidi="ar-SA"/>
            <w:rPrChange w:id="121" w:author="Unknown">
              <w:rPr>
                <w:noProof/>
                <w:lang w:eastAsia="en-US" w:bidi="ar-SA"/>
              </w:rPr>
            </w:rPrChange>
          </w:rPr>
          <w:lastRenderedPageBreak/>
          <w:drawing>
            <wp:inline distT="0" distB="0" distL="0" distR="0" wp14:anchorId="4100D58B" wp14:editId="27158397">
              <wp:extent cx="6329045" cy="4744720"/>
              <wp:effectExtent l="0" t="0" r="0" b="5080"/>
              <wp:docPr id="12" name="Picture 12" descr="/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francois/Desktop/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9045" cy="4744720"/>
                      </a:xfrm>
                      <a:prstGeom prst="rect">
                        <a:avLst/>
                      </a:prstGeom>
                      <a:noFill/>
                      <a:ln>
                        <a:noFill/>
                      </a:ln>
                    </pic:spPr>
                  </pic:pic>
                </a:graphicData>
              </a:graphic>
            </wp:inline>
          </w:drawing>
        </w:r>
      </w:ins>
      <w:del w:id="122" w:author="Author">
        <w:r w:rsidR="00B936D4" w:rsidRPr="00DF1873" w:rsidDel="00406A4B">
          <w:rPr>
            <w:rFonts w:cs="Times New Roman"/>
            <w:noProof/>
            <w:lang w:eastAsia="en-US" w:bidi="ar-SA"/>
          </w:rPr>
          <w:drawing>
            <wp:inline distT="0" distB="0" distL="0" distR="0" wp14:anchorId="465B5EE1" wp14:editId="19AEC055">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del>
      <w:r w:rsidR="008D5305" w:rsidRPr="00FC5E5F">
        <w:rPr>
          <w:rFonts w:cs="Times New Roman"/>
          <w:b/>
          <w:bCs/>
        </w:rPr>
        <w:t xml:space="preserve">Fig. </w:t>
      </w:r>
      <w:r w:rsidR="00B936D4">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w:t>
      </w:r>
      <w:ins w:id="123" w:author="Author">
        <w:r w:rsidR="00CE4920">
          <w:rPr>
            <w:rFonts w:cs="Times New Roman"/>
          </w:rPr>
          <w:t xml:space="preserve">Note that abundances are plotted in log scale. </w:t>
        </w:r>
      </w:ins>
      <w:r w:rsidR="008D5305">
        <w:rPr>
          <w:rFonts w:cs="Times New Roman"/>
        </w:rPr>
        <w:t xml:space="preserve">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1870A6">
      <w:pPr>
        <w:spacing w:line="36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9940DAA">
            <wp:extent cx="3718560" cy="3718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718560" cy="3718560"/>
                    </a:xfrm>
                    <a:prstGeom prst="rect">
                      <a:avLst/>
                    </a:prstGeom>
                    <a:noFill/>
                    <a:ln>
                      <a:noFill/>
                    </a:ln>
                  </pic:spPr>
                </pic:pic>
              </a:graphicData>
            </a:graphic>
          </wp:inline>
        </w:drawing>
      </w:r>
    </w:p>
    <w:p w14:paraId="52E608AB" w14:textId="4E40B5CA" w:rsidR="009D3EE8" w:rsidRPr="00FE75DC" w:rsidRDefault="009D3EE8" w:rsidP="001870A6">
      <w:pPr>
        <w:spacing w:line="36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del w:id="124" w:author="Author">
        <w:r w:rsidR="009004BF" w:rsidRPr="009004BF" w:rsidDel="00DA0EF8">
          <w:rPr>
            <w:rFonts w:cs="Times New Roman"/>
            <w:vertAlign w:val="superscript"/>
          </w:rPr>
          <w:delText>2</w:delText>
        </w:r>
      </w:del>
      <w:r w:rsidR="009004BF" w:rsidRPr="00946A19">
        <w:rPr>
          <w:rFonts w:cs="Times New Roman"/>
        </w:rPr>
        <w:t xml:space="preserve"> represents </w:t>
      </w:r>
      <w:r w:rsidR="009004BF">
        <w:rPr>
          <w:rFonts w:cs="Times New Roman"/>
        </w:rPr>
        <w:t xml:space="preserve">the coefficient of </w:t>
      </w:r>
      <w:del w:id="125" w:author="Author">
        <w:r w:rsidR="009004BF" w:rsidDel="00DA0EF8">
          <w:rPr>
            <w:rFonts w:cs="Times New Roman"/>
          </w:rPr>
          <w:delText>determination</w:delText>
        </w:r>
      </w:del>
      <w:ins w:id="126" w:author="Author">
        <w:r w:rsidR="00DA0EF8">
          <w:rPr>
            <w:rFonts w:cs="Times New Roman"/>
          </w:rPr>
          <w:t>correlation</w:t>
        </w:r>
      </w:ins>
      <w:r w:rsidR="009004BF">
        <w:rPr>
          <w:rFonts w:cs="Times New Roman"/>
        </w:rPr>
        <w:t>.</w:t>
      </w:r>
    </w:p>
    <w:p w14:paraId="6EB710E9" w14:textId="77777777" w:rsidR="009D3EE8" w:rsidRPr="00FE75DC" w:rsidRDefault="009D3EE8" w:rsidP="001870A6">
      <w:pPr>
        <w:spacing w:line="360" w:lineRule="auto"/>
        <w:ind w:firstLine="288"/>
        <w:rPr>
          <w:rFonts w:cs="Times New Roman"/>
        </w:rPr>
      </w:pPr>
    </w:p>
    <w:p w14:paraId="48AF7989" w14:textId="090DB121" w:rsidR="008D77E7" w:rsidRDefault="000B6493" w:rsidP="001870A6">
      <w:pPr>
        <w:spacing w:line="360" w:lineRule="auto"/>
        <w:rPr>
          <w:rFonts w:cs="Times New Roman"/>
          <w:b/>
        </w:rPr>
      </w:pPr>
      <w:ins w:id="127" w:author="Author">
        <w:r>
          <w:rPr>
            <w:rFonts w:cs="Times New Roman"/>
            <w:b/>
            <w:noProof/>
            <w:lang w:eastAsia="en-US" w:bidi="ar-SA"/>
            <w:rPrChange w:id="128" w:author="Unknown">
              <w:rPr>
                <w:noProof/>
                <w:lang w:eastAsia="en-US" w:bidi="ar-SA"/>
              </w:rPr>
            </w:rPrChange>
          </w:rPr>
          <w:lastRenderedPageBreak/>
          <w:drawing>
            <wp:inline distT="0" distB="0" distL="0" distR="0" wp14:anchorId="7A40109C" wp14:editId="592DEC9E">
              <wp:extent cx="6329045" cy="4312800"/>
              <wp:effectExtent l="0" t="0" r="0" b="5715"/>
              <wp:docPr id="11" name="Picture 11" descr="/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francois/Desktop/Figure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857"/>
                      <a:stretch/>
                    </pic:blipFill>
                    <pic:spPr bwMode="auto">
                      <a:xfrm>
                        <a:off x="0" y="0"/>
                        <a:ext cx="6329045" cy="4312800"/>
                      </a:xfrm>
                      <a:prstGeom prst="rect">
                        <a:avLst/>
                      </a:prstGeom>
                      <a:noFill/>
                      <a:ln>
                        <a:noFill/>
                      </a:ln>
                      <a:extLst>
                        <a:ext uri="{53640926-AAD7-44D8-BBD7-CCE9431645EC}">
                          <a14:shadowObscured xmlns:a14="http://schemas.microsoft.com/office/drawing/2010/main"/>
                        </a:ext>
                      </a:extLst>
                    </pic:spPr>
                  </pic:pic>
                </a:graphicData>
              </a:graphic>
            </wp:inline>
          </w:drawing>
        </w:r>
      </w:ins>
      <w:del w:id="129" w:author="Author">
        <w:r w:rsidR="008E00D6" w:rsidDel="00406A4B">
          <w:rPr>
            <w:rFonts w:cs="Times New Roman"/>
            <w:b/>
            <w:noProof/>
            <w:lang w:eastAsia="en-US" w:bidi="ar-SA"/>
            <w:rPrChange w:id="130" w:author="Unknown">
              <w:rPr>
                <w:noProof/>
                <w:lang w:eastAsia="en-US" w:bidi="ar-SA"/>
              </w:rPr>
            </w:rPrChange>
          </w:rPr>
          <w:drawing>
            <wp:inline distT="0" distB="0" distL="0" distR="0" wp14:anchorId="06E0067A" wp14:editId="6D510438">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0ED665AC" w14:textId="40002A75" w:rsidR="008D77E7" w:rsidRPr="00F2360F" w:rsidRDefault="008D77E7" w:rsidP="001870A6">
      <w:pPr>
        <w:spacing w:line="36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1870A6">
      <w:pPr>
        <w:widowControl/>
        <w:tabs>
          <w:tab w:val="clear" w:pos="709"/>
        </w:tabs>
        <w:suppressAutoHyphens w:val="0"/>
        <w:spacing w:line="360" w:lineRule="auto"/>
        <w:ind w:firstLine="288"/>
        <w:rPr>
          <w:rFonts w:cs="Times New Roman"/>
          <w:b/>
          <w:bCs/>
        </w:rPr>
      </w:pPr>
      <w:r>
        <w:rPr>
          <w:rFonts w:cs="Times New Roman"/>
          <w:b/>
          <w:bCs/>
        </w:rPr>
        <w:br w:type="page"/>
      </w:r>
    </w:p>
    <w:p w14:paraId="1B7C8A79" w14:textId="77777777" w:rsidR="008D5305" w:rsidRPr="00FE75DC" w:rsidRDefault="008D5305" w:rsidP="001870A6">
      <w:pPr>
        <w:spacing w:line="360" w:lineRule="auto"/>
        <w:ind w:firstLine="288"/>
        <w:rPr>
          <w:rFonts w:cs="Times New Roman"/>
        </w:rPr>
      </w:pPr>
    </w:p>
    <w:p w14:paraId="13D9024D" w14:textId="43582C41" w:rsidR="008D5305" w:rsidRPr="00FE75DC" w:rsidRDefault="00CC4C34" w:rsidP="001870A6">
      <w:pPr>
        <w:spacing w:line="36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C79388F" w14:textId="71052662" w:rsidR="008D5305" w:rsidRDefault="00563AD1" w:rsidP="001870A6">
      <w:pPr>
        <w:spacing w:line="36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1870A6">
      <w:pPr>
        <w:spacing w:line="36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C347C09">
            <wp:extent cx="6320693" cy="315976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20693" cy="3159760"/>
                    </a:xfrm>
                    <a:prstGeom prst="rect">
                      <a:avLst/>
                    </a:prstGeom>
                    <a:noFill/>
                    <a:ln>
                      <a:noFill/>
                    </a:ln>
                  </pic:spPr>
                </pic:pic>
              </a:graphicData>
            </a:graphic>
          </wp:inline>
        </w:drawing>
      </w:r>
    </w:p>
    <w:p w14:paraId="52722430" w14:textId="61C71D60" w:rsidR="00940EFD" w:rsidRDefault="00940EFD" w:rsidP="001870A6">
      <w:pPr>
        <w:spacing w:line="36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del w:id="131" w:author="Author">
        <w:r w:rsidDel="00DA0EF8">
          <w:rPr>
            <w:rFonts w:cs="Times New Roman"/>
            <w:vertAlign w:val="superscript"/>
          </w:rPr>
          <w:delText>2</w:delText>
        </w:r>
      </w:del>
      <w:r w:rsidRPr="00946A19">
        <w:rPr>
          <w:rFonts w:cs="Times New Roman"/>
        </w:rPr>
        <w:t xml:space="preserve"> represents </w:t>
      </w:r>
      <w:r>
        <w:rPr>
          <w:rFonts w:cs="Times New Roman"/>
        </w:rPr>
        <w:t xml:space="preserve">the coefficient of </w:t>
      </w:r>
      <w:del w:id="132" w:author="Author">
        <w:r w:rsidDel="00DA0EF8">
          <w:rPr>
            <w:rFonts w:cs="Times New Roman"/>
          </w:rPr>
          <w:delText>determination</w:delText>
        </w:r>
      </w:del>
      <w:ins w:id="133" w:author="Author">
        <w:r w:rsidR="00DA0EF8">
          <w:rPr>
            <w:rFonts w:cs="Times New Roman"/>
          </w:rPr>
          <w:t>correlation</w:t>
        </w:r>
      </w:ins>
      <w:r>
        <w:rPr>
          <w:rFonts w:cs="Times New Roman"/>
        </w:rPr>
        <w:t>.</w:t>
      </w:r>
    </w:p>
    <w:p w14:paraId="6A39F137" w14:textId="3F455A82" w:rsidR="00940EFD" w:rsidRDefault="00940EFD" w:rsidP="001870A6">
      <w:pPr>
        <w:widowControl/>
        <w:tabs>
          <w:tab w:val="clear" w:pos="709"/>
        </w:tabs>
        <w:suppressAutoHyphens w:val="0"/>
        <w:spacing w:line="360" w:lineRule="auto"/>
        <w:rPr>
          <w:rFonts w:cs="Times New Roman"/>
          <w:i/>
        </w:rPr>
      </w:pPr>
      <w:r>
        <w:rPr>
          <w:rFonts w:cs="Times New Roman"/>
          <w:i/>
        </w:rPr>
        <w:br w:type="page"/>
      </w:r>
    </w:p>
    <w:p w14:paraId="62ADF1B6" w14:textId="77777777" w:rsidR="00491A27" w:rsidRDefault="00491A27" w:rsidP="001870A6">
      <w:pPr>
        <w:widowControl/>
        <w:tabs>
          <w:tab w:val="clear" w:pos="709"/>
        </w:tabs>
        <w:suppressAutoHyphens w:val="0"/>
        <w:spacing w:line="360" w:lineRule="auto"/>
        <w:rPr>
          <w:rFonts w:cs="Times New Roman"/>
          <w:i/>
        </w:rPr>
      </w:pPr>
    </w:p>
    <w:p w14:paraId="20A72EEB" w14:textId="3409777E" w:rsidR="00BC5B00" w:rsidRDefault="00BC5B00" w:rsidP="001870A6">
      <w:pPr>
        <w:spacing w:line="36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1870A6">
      <w:pPr>
        <w:spacing w:line="360" w:lineRule="auto"/>
        <w:ind w:firstLine="288"/>
        <w:jc w:val="both"/>
        <w:rPr>
          <w:rFonts w:cs="Times New Roman"/>
          <w:i/>
        </w:rPr>
      </w:pPr>
    </w:p>
    <w:p w14:paraId="44E1C402" w14:textId="77777777" w:rsidR="000B3F78" w:rsidRDefault="000B3F78"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1870A6">
      <w:pPr>
        <w:spacing w:line="360" w:lineRule="auto"/>
        <w:ind w:firstLine="288"/>
        <w:jc w:val="both"/>
        <w:rPr>
          <w:rFonts w:cs="Times New Roman"/>
          <w:b/>
          <w:sz w:val="32"/>
          <w:szCs w:val="32"/>
        </w:rPr>
      </w:pPr>
    </w:p>
    <w:p w14:paraId="0B96B491" w14:textId="63C8D609" w:rsidR="00C30CC1" w:rsidRPr="000B3F78" w:rsidRDefault="00C30CC1" w:rsidP="001870A6">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1870A6">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1870A6">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9" w:history="1">
        <w:r w:rsidRPr="000F480B">
          <w:rPr>
            <w:rStyle w:val="Hyperlink"/>
            <w:rFonts w:cs="Times New Roman"/>
            <w:bCs/>
          </w:rPr>
          <w:t>ribalet@uw.edu</w:t>
        </w:r>
      </w:hyperlink>
    </w:p>
    <w:p w14:paraId="0225DFC9" w14:textId="77777777" w:rsidR="00371329" w:rsidRDefault="00371329" w:rsidP="001870A6">
      <w:pPr>
        <w:spacing w:line="360" w:lineRule="auto"/>
        <w:ind w:firstLine="288"/>
        <w:jc w:val="both"/>
        <w:outlineLvl w:val="0"/>
        <w:rPr>
          <w:i/>
          <w:iCs/>
        </w:rPr>
      </w:pPr>
    </w:p>
    <w:p w14:paraId="717B8C4E" w14:textId="6C6229D1" w:rsidR="00FF63AC" w:rsidRDefault="00C30CC1" w:rsidP="001870A6">
      <w:pPr>
        <w:spacing w:line="360" w:lineRule="auto"/>
        <w:ind w:firstLine="288"/>
        <w:jc w:val="both"/>
        <w:outlineLvl w:val="0"/>
        <w:rPr>
          <w:rFonts w:cs="Times New Roman"/>
          <w:b/>
        </w:rPr>
      </w:pPr>
      <w:r>
        <w:rPr>
          <w:rFonts w:cs="Times New Roman"/>
          <w:b/>
        </w:rPr>
        <w:t>Supplement.</w:t>
      </w:r>
    </w:p>
    <w:p w14:paraId="4B8D1235" w14:textId="2D36844A" w:rsidR="007F7D3F" w:rsidRPr="0015514D" w:rsidDel="007C6952" w:rsidRDefault="00FF63AC">
      <w:pPr>
        <w:widowControl/>
        <w:tabs>
          <w:tab w:val="clear" w:pos="709"/>
        </w:tabs>
        <w:suppressAutoHyphens w:val="0"/>
        <w:spacing w:line="360" w:lineRule="auto"/>
        <w:ind w:firstLine="288"/>
        <w:jc w:val="both"/>
        <w:outlineLvl w:val="0"/>
        <w:rPr>
          <w:del w:id="134" w:author="Author"/>
          <w:rFonts w:cs="Times New Roman"/>
          <w:b/>
          <w:bCs/>
        </w:rPr>
      </w:pPr>
      <w:r>
        <w:rPr>
          <w:rFonts w:cs="Times New Roman"/>
          <w:b/>
        </w:rPr>
        <w:br w:type="page"/>
      </w:r>
      <w:del w:id="135" w:author="Author">
        <w:r w:rsidR="007F7D3F" w:rsidRPr="0015514D" w:rsidDel="007C6952">
          <w:rPr>
            <w:rFonts w:cs="Times New Roman"/>
            <w:b/>
            <w:bCs/>
          </w:rPr>
          <w:lastRenderedPageBreak/>
          <w:delText>Table</w:delText>
        </w:r>
      </w:del>
    </w:p>
    <w:p w14:paraId="7E005457" w14:textId="1F7DDD28" w:rsidR="007F7D3F" w:rsidDel="007C6952" w:rsidRDefault="007F7D3F">
      <w:pPr>
        <w:widowControl/>
        <w:tabs>
          <w:tab w:val="clear" w:pos="709"/>
        </w:tabs>
        <w:suppressAutoHyphens w:val="0"/>
        <w:spacing w:line="360" w:lineRule="auto"/>
        <w:ind w:firstLine="288"/>
        <w:jc w:val="both"/>
        <w:outlineLvl w:val="0"/>
        <w:rPr>
          <w:del w:id="136" w:author="Author"/>
          <w:rFonts w:cs="Times New Roman"/>
          <w:bCs/>
        </w:rPr>
        <w:pPrChange w:id="137" w:author="Author">
          <w:pPr>
            <w:widowControl/>
            <w:tabs>
              <w:tab w:val="clear" w:pos="709"/>
            </w:tabs>
            <w:suppressAutoHyphens w:val="0"/>
            <w:spacing w:line="360" w:lineRule="auto"/>
            <w:ind w:firstLine="288"/>
            <w:jc w:val="both"/>
          </w:pPr>
        </w:pPrChange>
      </w:pPr>
    </w:p>
    <w:p w14:paraId="6DB08CAE" w14:textId="43DE0B31" w:rsidR="007F7D3F" w:rsidRPr="00280AF2" w:rsidDel="007C6952" w:rsidRDefault="007F7D3F">
      <w:pPr>
        <w:widowControl/>
        <w:tabs>
          <w:tab w:val="clear" w:pos="709"/>
        </w:tabs>
        <w:suppressAutoHyphens w:val="0"/>
        <w:spacing w:line="360" w:lineRule="auto"/>
        <w:ind w:firstLine="288"/>
        <w:jc w:val="both"/>
        <w:outlineLvl w:val="0"/>
        <w:rPr>
          <w:del w:id="138" w:author="Author"/>
          <w:rFonts w:cs="Times New Roman"/>
          <w:bCs/>
        </w:rPr>
        <w:pPrChange w:id="139" w:author="Author">
          <w:pPr>
            <w:widowControl/>
            <w:tabs>
              <w:tab w:val="clear" w:pos="709"/>
            </w:tabs>
            <w:suppressAutoHyphens w:val="0"/>
            <w:spacing w:line="360" w:lineRule="auto"/>
            <w:ind w:firstLine="288"/>
            <w:jc w:val="both"/>
          </w:pPr>
        </w:pPrChange>
      </w:pPr>
      <w:del w:id="140" w:author="Author">
        <w:r w:rsidRPr="00685834" w:rsidDel="007C6952">
          <w:rPr>
            <w:rFonts w:cs="Times New Roman"/>
            <w:b/>
          </w:rPr>
          <w:delText xml:space="preserve">Table </w:delText>
        </w:r>
        <w:r w:rsidDel="007C6952">
          <w:rPr>
            <w:rFonts w:cs="Times New Roman"/>
            <w:b/>
          </w:rPr>
          <w:delText>S</w:delText>
        </w:r>
        <w:r w:rsidRPr="00685834" w:rsidDel="007C6952">
          <w:rPr>
            <w:rFonts w:cs="Times New Roman"/>
            <w:b/>
          </w:rPr>
          <w:delText>1.</w:delText>
        </w:r>
        <w:r w:rsidDel="007C6952">
          <w:rPr>
            <w:rFonts w:cs="Times New Roman"/>
          </w:rPr>
          <w:delText xml:space="preserve"> Percent of </w:delText>
        </w:r>
        <w:r w:rsidDel="007C6952">
          <w:rPr>
            <w:rFonts w:cs="Times New Roman"/>
            <w:i/>
            <w:iCs/>
          </w:rPr>
          <w:delText xml:space="preserve">Teleaulax amphioxeia </w:delText>
        </w:r>
        <w:r w:rsidDel="007C6952">
          <w:rPr>
            <w:rFonts w:cs="Times New Roman"/>
          </w:rPr>
          <w:delText xml:space="preserve">to the total cryptophytes during the survey, determined from </w:delText>
        </w:r>
        <w:r w:rsidRPr="008C5550" w:rsidDel="007C6952">
          <w:rPr>
            <w:rFonts w:cs="Times New Roman"/>
          </w:rPr>
          <w:delText>the comparison of amplicons from the LSU D2 region (USE) (see Materials &amp; Methods)</w:delText>
        </w:r>
      </w:del>
    </w:p>
    <w:p w14:paraId="2911F1D0" w14:textId="38602EFE" w:rsidR="007F7D3F" w:rsidDel="007C6952" w:rsidRDefault="007F7D3F">
      <w:pPr>
        <w:widowControl/>
        <w:tabs>
          <w:tab w:val="clear" w:pos="709"/>
        </w:tabs>
        <w:suppressAutoHyphens w:val="0"/>
        <w:spacing w:line="360" w:lineRule="auto"/>
        <w:ind w:firstLine="288"/>
        <w:jc w:val="both"/>
        <w:outlineLvl w:val="0"/>
        <w:rPr>
          <w:del w:id="141" w:author="Author"/>
          <w:rFonts w:cs="Times New Roman"/>
          <w:b/>
          <w:bCs/>
        </w:rPr>
        <w:pPrChange w:id="142" w:author="Author">
          <w:pPr>
            <w:widowControl/>
            <w:tabs>
              <w:tab w:val="clear" w:pos="709"/>
            </w:tabs>
            <w:suppressAutoHyphens w:val="0"/>
            <w:spacing w:line="360" w:lineRule="auto"/>
            <w:ind w:firstLine="288"/>
            <w:jc w:val="both"/>
          </w:pPr>
        </w:pPrChange>
      </w:pPr>
    </w:p>
    <w:tbl>
      <w:tblPr>
        <w:tblStyle w:val="TableGrid"/>
        <w:tblW w:w="0" w:type="auto"/>
        <w:jc w:val="center"/>
        <w:tblLook w:val="0000" w:firstRow="0" w:lastRow="0" w:firstColumn="0" w:lastColumn="0" w:noHBand="0" w:noVBand="0"/>
      </w:tblPr>
      <w:tblGrid>
        <w:gridCol w:w="1352"/>
        <w:gridCol w:w="1080"/>
        <w:gridCol w:w="3762"/>
      </w:tblGrid>
      <w:tr w:rsidR="009F2F38" w:rsidRPr="007C081D" w:rsidDel="007C6952" w14:paraId="4AC0290D" w14:textId="531FE24B" w:rsidTr="009F2F38">
        <w:trPr>
          <w:jc w:val="center"/>
          <w:del w:id="143" w:author="Author"/>
        </w:trPr>
        <w:tc>
          <w:tcPr>
            <w:tcW w:w="1352" w:type="dxa"/>
          </w:tcPr>
          <w:p w14:paraId="3076831E" w14:textId="2192B80C" w:rsidR="00244355" w:rsidRPr="007C081D" w:rsidDel="007C6952" w:rsidRDefault="00244355">
            <w:pPr>
              <w:widowControl/>
              <w:tabs>
                <w:tab w:val="clear" w:pos="709"/>
              </w:tabs>
              <w:suppressAutoHyphens w:val="0"/>
              <w:spacing w:line="360" w:lineRule="auto"/>
              <w:ind w:firstLine="288"/>
              <w:jc w:val="both"/>
              <w:outlineLvl w:val="0"/>
              <w:rPr>
                <w:del w:id="144" w:author="Author"/>
                <w:rFonts w:cs="Times New Roman"/>
              </w:rPr>
              <w:pPrChange w:id="145" w:author="Author">
                <w:pPr>
                  <w:pStyle w:val="TableContents"/>
                  <w:spacing w:line="360" w:lineRule="auto"/>
                  <w:ind w:firstLine="288"/>
                  <w:jc w:val="both"/>
                </w:pPr>
              </w:pPrChange>
            </w:pPr>
            <w:del w:id="146" w:author="Author">
              <w:r w:rsidRPr="007C081D" w:rsidDel="007C6952">
                <w:rPr>
                  <w:rFonts w:cs="Times New Roman"/>
                </w:rPr>
                <w:delText>Date</w:delText>
              </w:r>
            </w:del>
          </w:p>
        </w:tc>
        <w:tc>
          <w:tcPr>
            <w:tcW w:w="1080" w:type="dxa"/>
          </w:tcPr>
          <w:p w14:paraId="270457CE" w14:textId="0F1B7E79" w:rsidR="00244355" w:rsidRPr="007C081D" w:rsidDel="007C6952" w:rsidRDefault="00244355">
            <w:pPr>
              <w:widowControl/>
              <w:tabs>
                <w:tab w:val="clear" w:pos="709"/>
              </w:tabs>
              <w:suppressAutoHyphens w:val="0"/>
              <w:spacing w:line="360" w:lineRule="auto"/>
              <w:ind w:firstLine="288"/>
              <w:jc w:val="both"/>
              <w:outlineLvl w:val="0"/>
              <w:rPr>
                <w:del w:id="147" w:author="Author"/>
                <w:rFonts w:cs="Times New Roman"/>
              </w:rPr>
              <w:pPrChange w:id="148" w:author="Author">
                <w:pPr>
                  <w:pStyle w:val="TableContents"/>
                  <w:spacing w:line="360" w:lineRule="auto"/>
                  <w:jc w:val="center"/>
                </w:pPr>
              </w:pPrChange>
            </w:pPr>
            <w:del w:id="149" w:author="Author">
              <w:r w:rsidDel="007C6952">
                <w:rPr>
                  <w:rFonts w:cs="Times New Roman"/>
                </w:rPr>
                <w:delText>Day</w:delText>
              </w:r>
            </w:del>
          </w:p>
        </w:tc>
        <w:tc>
          <w:tcPr>
            <w:tcW w:w="3762" w:type="dxa"/>
          </w:tcPr>
          <w:p w14:paraId="4D90E579" w14:textId="389BFC03" w:rsidR="00244355" w:rsidRPr="007C081D" w:rsidDel="007C6952" w:rsidRDefault="00244355">
            <w:pPr>
              <w:widowControl/>
              <w:tabs>
                <w:tab w:val="clear" w:pos="709"/>
              </w:tabs>
              <w:suppressAutoHyphens w:val="0"/>
              <w:spacing w:line="360" w:lineRule="auto"/>
              <w:ind w:firstLine="288"/>
              <w:jc w:val="both"/>
              <w:outlineLvl w:val="0"/>
              <w:rPr>
                <w:del w:id="150" w:author="Author"/>
                <w:rFonts w:cs="Times New Roman"/>
              </w:rPr>
              <w:pPrChange w:id="151" w:author="Author">
                <w:pPr>
                  <w:pStyle w:val="TableContents"/>
                  <w:spacing w:line="360" w:lineRule="auto"/>
                  <w:jc w:val="center"/>
                </w:pPr>
              </w:pPrChange>
            </w:pPr>
            <w:del w:id="152" w:author="Author">
              <w:r w:rsidRPr="007C081D" w:rsidDel="007C6952">
                <w:rPr>
                  <w:rFonts w:cs="Times New Roman"/>
                </w:rPr>
                <w:delText xml:space="preserve">%  </w:delText>
              </w:r>
              <w:r w:rsidRPr="007C081D" w:rsidDel="007C6952">
                <w:rPr>
                  <w:rFonts w:cs="Times New Roman"/>
                  <w:i/>
                  <w:iCs/>
                </w:rPr>
                <w:delText>T. amphioxeia</w:delText>
              </w:r>
              <w:r w:rsidRPr="007C081D" w:rsidDel="007C6952">
                <w:rPr>
                  <w:rFonts w:cs="Times New Roman"/>
                </w:rPr>
                <w:delText xml:space="preserve"> to total cryptophytes</w:delText>
              </w:r>
            </w:del>
          </w:p>
        </w:tc>
      </w:tr>
      <w:tr w:rsidR="009F2F38" w:rsidRPr="007C081D" w:rsidDel="007C6952" w14:paraId="4629D172" w14:textId="3CD8EE13" w:rsidTr="009F2F38">
        <w:trPr>
          <w:jc w:val="center"/>
          <w:del w:id="153" w:author="Author"/>
        </w:trPr>
        <w:tc>
          <w:tcPr>
            <w:tcW w:w="1352" w:type="dxa"/>
          </w:tcPr>
          <w:p w14:paraId="48F3A63F" w14:textId="74F14A12" w:rsidR="00244355" w:rsidRPr="007C081D" w:rsidDel="007C6952" w:rsidRDefault="00244355">
            <w:pPr>
              <w:widowControl/>
              <w:tabs>
                <w:tab w:val="clear" w:pos="709"/>
              </w:tabs>
              <w:suppressAutoHyphens w:val="0"/>
              <w:spacing w:line="360" w:lineRule="auto"/>
              <w:ind w:firstLine="288"/>
              <w:jc w:val="both"/>
              <w:outlineLvl w:val="0"/>
              <w:rPr>
                <w:del w:id="154" w:author="Author"/>
                <w:rFonts w:cs="Times New Roman"/>
              </w:rPr>
              <w:pPrChange w:id="155" w:author="Author">
                <w:pPr>
                  <w:pStyle w:val="TableContents"/>
                  <w:spacing w:line="360" w:lineRule="auto"/>
                  <w:ind w:firstLine="288"/>
                  <w:jc w:val="both"/>
                </w:pPr>
              </w:pPrChange>
            </w:pPr>
            <w:del w:id="156" w:author="Author">
              <w:r w:rsidRPr="007C081D" w:rsidDel="007C6952">
                <w:rPr>
                  <w:rFonts w:cs="Times New Roman"/>
                </w:rPr>
                <w:delText>9/11/13</w:delText>
              </w:r>
            </w:del>
          </w:p>
        </w:tc>
        <w:tc>
          <w:tcPr>
            <w:tcW w:w="1080" w:type="dxa"/>
          </w:tcPr>
          <w:p w14:paraId="3424A63D" w14:textId="6EDC1C84" w:rsidR="00244355" w:rsidRPr="007C081D" w:rsidDel="007C6952" w:rsidRDefault="009F2F38">
            <w:pPr>
              <w:widowControl/>
              <w:tabs>
                <w:tab w:val="clear" w:pos="709"/>
              </w:tabs>
              <w:suppressAutoHyphens w:val="0"/>
              <w:spacing w:line="360" w:lineRule="auto"/>
              <w:ind w:firstLine="288"/>
              <w:jc w:val="both"/>
              <w:outlineLvl w:val="0"/>
              <w:rPr>
                <w:del w:id="157" w:author="Author"/>
                <w:rFonts w:cs="Times New Roman"/>
              </w:rPr>
              <w:pPrChange w:id="158" w:author="Author">
                <w:pPr>
                  <w:pStyle w:val="TableContents"/>
                  <w:spacing w:line="360" w:lineRule="auto"/>
                  <w:ind w:firstLine="288"/>
                </w:pPr>
              </w:pPrChange>
            </w:pPr>
            <w:del w:id="159" w:author="Author">
              <w:r w:rsidDel="007C6952">
                <w:rPr>
                  <w:rFonts w:cs="Times New Roman"/>
                </w:rPr>
                <w:delText xml:space="preserve"> </w:delText>
              </w:r>
              <w:r w:rsidR="00037965" w:rsidDel="007C6952">
                <w:rPr>
                  <w:rFonts w:cs="Times New Roman"/>
                </w:rPr>
                <w:delText>2</w:delText>
              </w:r>
            </w:del>
          </w:p>
        </w:tc>
        <w:tc>
          <w:tcPr>
            <w:tcW w:w="3762" w:type="dxa"/>
          </w:tcPr>
          <w:p w14:paraId="463DA683" w14:textId="3E722A98" w:rsidR="00244355" w:rsidRPr="007C081D" w:rsidDel="007C6952" w:rsidRDefault="00244355">
            <w:pPr>
              <w:widowControl/>
              <w:tabs>
                <w:tab w:val="clear" w:pos="709"/>
              </w:tabs>
              <w:suppressAutoHyphens w:val="0"/>
              <w:spacing w:line="360" w:lineRule="auto"/>
              <w:ind w:firstLine="288"/>
              <w:jc w:val="both"/>
              <w:outlineLvl w:val="0"/>
              <w:rPr>
                <w:del w:id="160" w:author="Author"/>
                <w:rFonts w:cs="Times New Roman"/>
              </w:rPr>
              <w:pPrChange w:id="161" w:author="Author">
                <w:pPr>
                  <w:pStyle w:val="TableContents"/>
                  <w:spacing w:line="360" w:lineRule="auto"/>
                  <w:ind w:firstLine="288"/>
                  <w:jc w:val="center"/>
                </w:pPr>
              </w:pPrChange>
            </w:pPr>
            <w:del w:id="162" w:author="Author">
              <w:r w:rsidRPr="007C081D" w:rsidDel="007C6952">
                <w:rPr>
                  <w:rFonts w:cs="Times New Roman"/>
                </w:rPr>
                <w:delText>0.40</w:delText>
              </w:r>
            </w:del>
          </w:p>
        </w:tc>
      </w:tr>
      <w:tr w:rsidR="009F2F38" w:rsidRPr="007C081D" w:rsidDel="007C6952" w14:paraId="68EBA071" w14:textId="70952D36" w:rsidTr="009F2F38">
        <w:trPr>
          <w:jc w:val="center"/>
          <w:del w:id="163" w:author="Author"/>
        </w:trPr>
        <w:tc>
          <w:tcPr>
            <w:tcW w:w="1352" w:type="dxa"/>
          </w:tcPr>
          <w:p w14:paraId="4D54E4CB" w14:textId="4160B494" w:rsidR="00244355" w:rsidRPr="007C081D" w:rsidDel="007C6952" w:rsidRDefault="00244355">
            <w:pPr>
              <w:widowControl/>
              <w:tabs>
                <w:tab w:val="clear" w:pos="709"/>
              </w:tabs>
              <w:suppressAutoHyphens w:val="0"/>
              <w:spacing w:line="360" w:lineRule="auto"/>
              <w:ind w:firstLine="288"/>
              <w:jc w:val="both"/>
              <w:outlineLvl w:val="0"/>
              <w:rPr>
                <w:del w:id="164" w:author="Author"/>
                <w:rFonts w:cs="Times New Roman"/>
              </w:rPr>
              <w:pPrChange w:id="165" w:author="Author">
                <w:pPr>
                  <w:pStyle w:val="TableContents"/>
                  <w:spacing w:line="360" w:lineRule="auto"/>
                  <w:ind w:firstLine="288"/>
                  <w:jc w:val="both"/>
                </w:pPr>
              </w:pPrChange>
            </w:pPr>
            <w:del w:id="166" w:author="Author">
              <w:r w:rsidRPr="007C081D" w:rsidDel="007C6952">
                <w:rPr>
                  <w:rFonts w:cs="Times New Roman"/>
                </w:rPr>
                <w:delText>9/13/13</w:delText>
              </w:r>
            </w:del>
          </w:p>
        </w:tc>
        <w:tc>
          <w:tcPr>
            <w:tcW w:w="1080" w:type="dxa"/>
          </w:tcPr>
          <w:p w14:paraId="1009A28E" w14:textId="2ECF9924" w:rsidR="00244355" w:rsidRPr="007C081D" w:rsidDel="007C6952" w:rsidRDefault="009F2F38">
            <w:pPr>
              <w:widowControl/>
              <w:tabs>
                <w:tab w:val="clear" w:pos="709"/>
              </w:tabs>
              <w:suppressAutoHyphens w:val="0"/>
              <w:spacing w:line="360" w:lineRule="auto"/>
              <w:ind w:firstLine="288"/>
              <w:jc w:val="both"/>
              <w:outlineLvl w:val="0"/>
              <w:rPr>
                <w:del w:id="167" w:author="Author"/>
                <w:rFonts w:cs="Times New Roman"/>
              </w:rPr>
              <w:pPrChange w:id="168" w:author="Author">
                <w:pPr>
                  <w:pStyle w:val="TableContents"/>
                  <w:spacing w:line="360" w:lineRule="auto"/>
                  <w:ind w:firstLine="288"/>
                </w:pPr>
              </w:pPrChange>
            </w:pPr>
            <w:del w:id="169" w:author="Author">
              <w:r w:rsidDel="007C6952">
                <w:rPr>
                  <w:rFonts w:cs="Times New Roman"/>
                </w:rPr>
                <w:delText xml:space="preserve"> </w:delText>
              </w:r>
              <w:r w:rsidR="00037965" w:rsidDel="007C6952">
                <w:rPr>
                  <w:rFonts w:cs="Times New Roman"/>
                </w:rPr>
                <w:delText>3</w:delText>
              </w:r>
            </w:del>
          </w:p>
        </w:tc>
        <w:tc>
          <w:tcPr>
            <w:tcW w:w="3762" w:type="dxa"/>
          </w:tcPr>
          <w:p w14:paraId="4CDA2C8B" w14:textId="4E4CBA55" w:rsidR="00244355" w:rsidRPr="007C081D" w:rsidDel="007C6952" w:rsidRDefault="00244355">
            <w:pPr>
              <w:widowControl/>
              <w:tabs>
                <w:tab w:val="clear" w:pos="709"/>
              </w:tabs>
              <w:suppressAutoHyphens w:val="0"/>
              <w:spacing w:line="360" w:lineRule="auto"/>
              <w:ind w:firstLine="288"/>
              <w:jc w:val="both"/>
              <w:outlineLvl w:val="0"/>
              <w:rPr>
                <w:del w:id="170" w:author="Author"/>
                <w:rFonts w:cs="Times New Roman"/>
              </w:rPr>
              <w:pPrChange w:id="171" w:author="Author">
                <w:pPr>
                  <w:pStyle w:val="TableContents"/>
                  <w:spacing w:line="360" w:lineRule="auto"/>
                  <w:ind w:firstLine="288"/>
                  <w:jc w:val="center"/>
                </w:pPr>
              </w:pPrChange>
            </w:pPr>
            <w:del w:id="172" w:author="Author">
              <w:r w:rsidRPr="007C081D" w:rsidDel="007C6952">
                <w:rPr>
                  <w:rFonts w:cs="Times New Roman"/>
                </w:rPr>
                <w:delText>0.18</w:delText>
              </w:r>
            </w:del>
          </w:p>
        </w:tc>
      </w:tr>
      <w:tr w:rsidR="009F2F38" w:rsidRPr="007C081D" w:rsidDel="007C6952" w14:paraId="39636484" w14:textId="1A3659B4" w:rsidTr="009F2F38">
        <w:trPr>
          <w:jc w:val="center"/>
          <w:del w:id="173" w:author="Author"/>
        </w:trPr>
        <w:tc>
          <w:tcPr>
            <w:tcW w:w="1352" w:type="dxa"/>
          </w:tcPr>
          <w:p w14:paraId="327707FC" w14:textId="2BCA2EEF" w:rsidR="00244355" w:rsidRPr="007C081D" w:rsidDel="007C6952" w:rsidRDefault="00244355">
            <w:pPr>
              <w:widowControl/>
              <w:tabs>
                <w:tab w:val="clear" w:pos="709"/>
              </w:tabs>
              <w:suppressAutoHyphens w:val="0"/>
              <w:spacing w:line="360" w:lineRule="auto"/>
              <w:ind w:firstLine="288"/>
              <w:jc w:val="both"/>
              <w:outlineLvl w:val="0"/>
              <w:rPr>
                <w:del w:id="174" w:author="Author"/>
                <w:rFonts w:cs="Times New Roman"/>
              </w:rPr>
              <w:pPrChange w:id="175" w:author="Author">
                <w:pPr>
                  <w:pStyle w:val="TableContents"/>
                  <w:spacing w:line="360" w:lineRule="auto"/>
                  <w:ind w:firstLine="288"/>
                  <w:jc w:val="both"/>
                </w:pPr>
              </w:pPrChange>
            </w:pPr>
            <w:del w:id="176" w:author="Author">
              <w:r w:rsidRPr="007C081D" w:rsidDel="007C6952">
                <w:rPr>
                  <w:rFonts w:cs="Times New Roman"/>
                </w:rPr>
                <w:delText>9/20/13</w:delText>
              </w:r>
            </w:del>
          </w:p>
        </w:tc>
        <w:tc>
          <w:tcPr>
            <w:tcW w:w="1080" w:type="dxa"/>
          </w:tcPr>
          <w:p w14:paraId="1263A90B" w14:textId="2ABBE2D7" w:rsidR="00244355" w:rsidRPr="007C081D" w:rsidDel="007C6952" w:rsidRDefault="009F2F38">
            <w:pPr>
              <w:widowControl/>
              <w:tabs>
                <w:tab w:val="clear" w:pos="709"/>
              </w:tabs>
              <w:suppressAutoHyphens w:val="0"/>
              <w:spacing w:line="360" w:lineRule="auto"/>
              <w:ind w:firstLine="288"/>
              <w:jc w:val="both"/>
              <w:outlineLvl w:val="0"/>
              <w:rPr>
                <w:del w:id="177" w:author="Author"/>
                <w:rFonts w:cs="Times New Roman"/>
              </w:rPr>
              <w:pPrChange w:id="178" w:author="Author">
                <w:pPr>
                  <w:pStyle w:val="TableContents"/>
                  <w:spacing w:line="360" w:lineRule="auto"/>
                  <w:ind w:firstLine="288"/>
                </w:pPr>
              </w:pPrChange>
            </w:pPr>
            <w:del w:id="179" w:author="Author">
              <w:r w:rsidDel="007C6952">
                <w:rPr>
                  <w:rFonts w:cs="Times New Roman"/>
                </w:rPr>
                <w:delText>11</w:delText>
              </w:r>
            </w:del>
          </w:p>
        </w:tc>
        <w:tc>
          <w:tcPr>
            <w:tcW w:w="3762" w:type="dxa"/>
          </w:tcPr>
          <w:p w14:paraId="1B7A2ED5" w14:textId="09303A39" w:rsidR="00244355" w:rsidRPr="007C081D" w:rsidDel="007C6952" w:rsidRDefault="00244355">
            <w:pPr>
              <w:widowControl/>
              <w:tabs>
                <w:tab w:val="clear" w:pos="709"/>
              </w:tabs>
              <w:suppressAutoHyphens w:val="0"/>
              <w:spacing w:line="360" w:lineRule="auto"/>
              <w:ind w:firstLine="288"/>
              <w:jc w:val="both"/>
              <w:outlineLvl w:val="0"/>
              <w:rPr>
                <w:del w:id="180" w:author="Author"/>
                <w:rFonts w:cs="Times New Roman"/>
              </w:rPr>
              <w:pPrChange w:id="181" w:author="Author">
                <w:pPr>
                  <w:pStyle w:val="TableContents"/>
                  <w:spacing w:line="360" w:lineRule="auto"/>
                  <w:ind w:firstLine="288"/>
                  <w:jc w:val="center"/>
                </w:pPr>
              </w:pPrChange>
            </w:pPr>
            <w:del w:id="182" w:author="Author">
              <w:r w:rsidRPr="007C081D" w:rsidDel="007C6952">
                <w:rPr>
                  <w:rFonts w:cs="Times New Roman"/>
                </w:rPr>
                <w:delText>0.06</w:delText>
              </w:r>
            </w:del>
          </w:p>
        </w:tc>
      </w:tr>
      <w:tr w:rsidR="009F2F38" w:rsidRPr="007C081D" w:rsidDel="007C6952" w14:paraId="75377641" w14:textId="21B65BB3" w:rsidTr="009F2F38">
        <w:trPr>
          <w:jc w:val="center"/>
          <w:del w:id="183" w:author="Author"/>
        </w:trPr>
        <w:tc>
          <w:tcPr>
            <w:tcW w:w="1352" w:type="dxa"/>
          </w:tcPr>
          <w:p w14:paraId="3513EC34" w14:textId="76ABBCE3" w:rsidR="00244355" w:rsidRPr="007C081D" w:rsidDel="007C6952" w:rsidRDefault="00244355">
            <w:pPr>
              <w:widowControl/>
              <w:tabs>
                <w:tab w:val="clear" w:pos="709"/>
              </w:tabs>
              <w:suppressAutoHyphens w:val="0"/>
              <w:spacing w:line="360" w:lineRule="auto"/>
              <w:ind w:firstLine="288"/>
              <w:jc w:val="both"/>
              <w:outlineLvl w:val="0"/>
              <w:rPr>
                <w:del w:id="184" w:author="Author"/>
                <w:rFonts w:cs="Times New Roman"/>
              </w:rPr>
              <w:pPrChange w:id="185" w:author="Author">
                <w:pPr>
                  <w:pStyle w:val="TableContents"/>
                  <w:spacing w:line="360" w:lineRule="auto"/>
                  <w:ind w:firstLine="288"/>
                  <w:jc w:val="both"/>
                </w:pPr>
              </w:pPrChange>
            </w:pPr>
            <w:del w:id="186" w:author="Author">
              <w:r w:rsidRPr="007C081D" w:rsidDel="007C6952">
                <w:rPr>
                  <w:rFonts w:cs="Times New Roman"/>
                </w:rPr>
                <w:delText>9/24/13</w:delText>
              </w:r>
            </w:del>
          </w:p>
        </w:tc>
        <w:tc>
          <w:tcPr>
            <w:tcW w:w="1080" w:type="dxa"/>
          </w:tcPr>
          <w:p w14:paraId="2A0ECAF6" w14:textId="30198602" w:rsidR="00244355" w:rsidRPr="007C081D" w:rsidDel="007C6952" w:rsidRDefault="009F2F38">
            <w:pPr>
              <w:widowControl/>
              <w:tabs>
                <w:tab w:val="clear" w:pos="709"/>
              </w:tabs>
              <w:suppressAutoHyphens w:val="0"/>
              <w:spacing w:line="360" w:lineRule="auto"/>
              <w:ind w:firstLine="288"/>
              <w:jc w:val="both"/>
              <w:outlineLvl w:val="0"/>
              <w:rPr>
                <w:del w:id="187" w:author="Author"/>
                <w:rFonts w:cs="Times New Roman"/>
              </w:rPr>
              <w:pPrChange w:id="188" w:author="Author">
                <w:pPr>
                  <w:pStyle w:val="TableContents"/>
                  <w:spacing w:line="360" w:lineRule="auto"/>
                  <w:ind w:firstLine="288"/>
                </w:pPr>
              </w:pPrChange>
            </w:pPr>
            <w:del w:id="189" w:author="Author">
              <w:r w:rsidDel="007C6952">
                <w:rPr>
                  <w:rFonts w:cs="Times New Roman"/>
                </w:rPr>
                <w:delText>15</w:delText>
              </w:r>
            </w:del>
          </w:p>
        </w:tc>
        <w:tc>
          <w:tcPr>
            <w:tcW w:w="3762" w:type="dxa"/>
          </w:tcPr>
          <w:p w14:paraId="58594EF8" w14:textId="7643CA57" w:rsidR="00244355" w:rsidRPr="007C081D" w:rsidDel="007C6952" w:rsidRDefault="00244355">
            <w:pPr>
              <w:widowControl/>
              <w:tabs>
                <w:tab w:val="clear" w:pos="709"/>
              </w:tabs>
              <w:suppressAutoHyphens w:val="0"/>
              <w:spacing w:line="360" w:lineRule="auto"/>
              <w:ind w:firstLine="288"/>
              <w:jc w:val="both"/>
              <w:outlineLvl w:val="0"/>
              <w:rPr>
                <w:del w:id="190" w:author="Author"/>
                <w:rFonts w:cs="Times New Roman"/>
              </w:rPr>
              <w:pPrChange w:id="191" w:author="Author">
                <w:pPr>
                  <w:pStyle w:val="TableContents"/>
                  <w:spacing w:line="360" w:lineRule="auto"/>
                  <w:ind w:firstLine="288"/>
                  <w:jc w:val="center"/>
                </w:pPr>
              </w:pPrChange>
            </w:pPr>
            <w:del w:id="192" w:author="Author">
              <w:r w:rsidRPr="007C081D" w:rsidDel="007C6952">
                <w:rPr>
                  <w:rFonts w:cs="Times New Roman"/>
                </w:rPr>
                <w:delText>0.08</w:delText>
              </w:r>
            </w:del>
          </w:p>
        </w:tc>
      </w:tr>
      <w:tr w:rsidR="009F2F38" w:rsidRPr="007C081D" w:rsidDel="007C6952" w14:paraId="113021FE" w14:textId="7AC35AA7" w:rsidTr="009F2F38">
        <w:trPr>
          <w:jc w:val="center"/>
          <w:del w:id="193" w:author="Author"/>
        </w:trPr>
        <w:tc>
          <w:tcPr>
            <w:tcW w:w="1352" w:type="dxa"/>
          </w:tcPr>
          <w:p w14:paraId="6BC0869C" w14:textId="58F516E8" w:rsidR="00244355" w:rsidRPr="007C081D" w:rsidDel="007C6952" w:rsidRDefault="00244355">
            <w:pPr>
              <w:widowControl/>
              <w:tabs>
                <w:tab w:val="clear" w:pos="709"/>
              </w:tabs>
              <w:suppressAutoHyphens w:val="0"/>
              <w:spacing w:line="360" w:lineRule="auto"/>
              <w:ind w:firstLine="288"/>
              <w:jc w:val="both"/>
              <w:outlineLvl w:val="0"/>
              <w:rPr>
                <w:del w:id="194" w:author="Author"/>
                <w:rFonts w:cs="Times New Roman"/>
              </w:rPr>
              <w:pPrChange w:id="195" w:author="Author">
                <w:pPr>
                  <w:pStyle w:val="TableContents"/>
                  <w:spacing w:line="360" w:lineRule="auto"/>
                  <w:ind w:firstLine="288"/>
                  <w:jc w:val="both"/>
                </w:pPr>
              </w:pPrChange>
            </w:pPr>
            <w:del w:id="196" w:author="Author">
              <w:r w:rsidRPr="007C081D" w:rsidDel="007C6952">
                <w:rPr>
                  <w:rFonts w:cs="Times New Roman"/>
                </w:rPr>
                <w:delText>10/1/13</w:delText>
              </w:r>
            </w:del>
          </w:p>
        </w:tc>
        <w:tc>
          <w:tcPr>
            <w:tcW w:w="1080" w:type="dxa"/>
          </w:tcPr>
          <w:p w14:paraId="008080CC" w14:textId="43F37B1A" w:rsidR="00244355" w:rsidRPr="007C081D" w:rsidDel="007C6952" w:rsidRDefault="009F2F38">
            <w:pPr>
              <w:widowControl/>
              <w:tabs>
                <w:tab w:val="clear" w:pos="709"/>
              </w:tabs>
              <w:suppressAutoHyphens w:val="0"/>
              <w:spacing w:line="360" w:lineRule="auto"/>
              <w:ind w:firstLine="288"/>
              <w:jc w:val="both"/>
              <w:outlineLvl w:val="0"/>
              <w:rPr>
                <w:del w:id="197" w:author="Author"/>
                <w:rFonts w:cs="Times New Roman"/>
              </w:rPr>
              <w:pPrChange w:id="198" w:author="Author">
                <w:pPr>
                  <w:pStyle w:val="TableContents"/>
                  <w:spacing w:line="360" w:lineRule="auto"/>
                  <w:ind w:firstLine="288"/>
                </w:pPr>
              </w:pPrChange>
            </w:pPr>
            <w:del w:id="199" w:author="Author">
              <w:r w:rsidDel="007C6952">
                <w:rPr>
                  <w:rFonts w:cs="Times New Roman"/>
                </w:rPr>
                <w:delText>22</w:delText>
              </w:r>
            </w:del>
          </w:p>
        </w:tc>
        <w:tc>
          <w:tcPr>
            <w:tcW w:w="3762" w:type="dxa"/>
          </w:tcPr>
          <w:p w14:paraId="53F8F732" w14:textId="4CF1FEA8" w:rsidR="00244355" w:rsidRPr="007C081D" w:rsidDel="007C6952" w:rsidRDefault="00244355">
            <w:pPr>
              <w:widowControl/>
              <w:tabs>
                <w:tab w:val="clear" w:pos="709"/>
              </w:tabs>
              <w:suppressAutoHyphens w:val="0"/>
              <w:spacing w:line="360" w:lineRule="auto"/>
              <w:ind w:firstLine="288"/>
              <w:jc w:val="both"/>
              <w:outlineLvl w:val="0"/>
              <w:rPr>
                <w:del w:id="200" w:author="Author"/>
                <w:rFonts w:cs="Times New Roman"/>
              </w:rPr>
              <w:pPrChange w:id="201" w:author="Author">
                <w:pPr>
                  <w:pStyle w:val="TableContents"/>
                  <w:spacing w:line="360" w:lineRule="auto"/>
                  <w:ind w:firstLine="288"/>
                  <w:jc w:val="center"/>
                </w:pPr>
              </w:pPrChange>
            </w:pPr>
            <w:del w:id="202" w:author="Author">
              <w:r w:rsidRPr="007C081D" w:rsidDel="007C6952">
                <w:rPr>
                  <w:rFonts w:cs="Times New Roman"/>
                </w:rPr>
                <w:delText>0.23</w:delText>
              </w:r>
            </w:del>
          </w:p>
        </w:tc>
      </w:tr>
    </w:tbl>
    <w:p w14:paraId="7E94C52B" w14:textId="3379C0E4" w:rsidR="007F7D3F" w:rsidDel="007C6952" w:rsidRDefault="007F7D3F">
      <w:pPr>
        <w:widowControl/>
        <w:tabs>
          <w:tab w:val="clear" w:pos="709"/>
        </w:tabs>
        <w:suppressAutoHyphens w:val="0"/>
        <w:spacing w:line="360" w:lineRule="auto"/>
        <w:ind w:firstLine="288"/>
        <w:jc w:val="both"/>
        <w:outlineLvl w:val="0"/>
        <w:rPr>
          <w:del w:id="203" w:author="Author"/>
          <w:rFonts w:cs="Times New Roman"/>
          <w:b/>
          <w:bCs/>
        </w:rPr>
        <w:pPrChange w:id="204" w:author="Author">
          <w:pPr>
            <w:widowControl/>
            <w:tabs>
              <w:tab w:val="clear" w:pos="709"/>
            </w:tabs>
            <w:suppressAutoHyphens w:val="0"/>
            <w:spacing w:line="360" w:lineRule="auto"/>
            <w:ind w:firstLine="288"/>
            <w:jc w:val="both"/>
          </w:pPr>
        </w:pPrChange>
      </w:pPr>
    </w:p>
    <w:p w14:paraId="2C5CEFCB" w14:textId="60E9A6FE" w:rsidR="007F7D3F" w:rsidDel="007C6952" w:rsidRDefault="007F7D3F">
      <w:pPr>
        <w:widowControl/>
        <w:tabs>
          <w:tab w:val="clear" w:pos="709"/>
        </w:tabs>
        <w:suppressAutoHyphens w:val="0"/>
        <w:spacing w:line="360" w:lineRule="auto"/>
        <w:ind w:firstLine="288"/>
        <w:jc w:val="both"/>
        <w:outlineLvl w:val="0"/>
        <w:rPr>
          <w:del w:id="205" w:author="Author"/>
          <w:rFonts w:cs="Times New Roman"/>
          <w:b/>
          <w:bCs/>
        </w:rPr>
        <w:pPrChange w:id="206" w:author="Author">
          <w:pPr>
            <w:widowControl/>
            <w:tabs>
              <w:tab w:val="clear" w:pos="709"/>
            </w:tabs>
            <w:suppressAutoHyphens w:val="0"/>
            <w:spacing w:line="360" w:lineRule="auto"/>
            <w:ind w:firstLine="288"/>
            <w:jc w:val="both"/>
          </w:pPr>
        </w:pPrChange>
      </w:pPr>
    </w:p>
    <w:p w14:paraId="0CEB206E" w14:textId="44E0DFCD" w:rsidR="007F7D3F" w:rsidDel="007C6952" w:rsidRDefault="007F7D3F">
      <w:pPr>
        <w:widowControl/>
        <w:tabs>
          <w:tab w:val="clear" w:pos="709"/>
        </w:tabs>
        <w:suppressAutoHyphens w:val="0"/>
        <w:spacing w:line="360" w:lineRule="auto"/>
        <w:ind w:firstLine="288"/>
        <w:jc w:val="both"/>
        <w:outlineLvl w:val="0"/>
        <w:rPr>
          <w:del w:id="207" w:author="Author"/>
          <w:rFonts w:cs="Times New Roman"/>
          <w:b/>
        </w:rPr>
        <w:pPrChange w:id="208" w:author="Author">
          <w:pPr>
            <w:widowControl/>
            <w:tabs>
              <w:tab w:val="clear" w:pos="709"/>
            </w:tabs>
            <w:suppressAutoHyphens w:val="0"/>
            <w:spacing w:line="360" w:lineRule="auto"/>
          </w:pPr>
        </w:pPrChange>
      </w:pPr>
      <w:del w:id="209" w:author="Author">
        <w:r w:rsidDel="007C6952">
          <w:rPr>
            <w:rFonts w:cs="Times New Roman"/>
            <w:b/>
          </w:rPr>
          <w:br w:type="page"/>
        </w:r>
      </w:del>
    </w:p>
    <w:p w14:paraId="0383A51E" w14:textId="77777777" w:rsidR="008D5305" w:rsidRDefault="008D5305">
      <w:pPr>
        <w:widowControl/>
        <w:tabs>
          <w:tab w:val="clear" w:pos="709"/>
        </w:tabs>
        <w:suppressAutoHyphens w:val="0"/>
        <w:spacing w:line="360" w:lineRule="auto"/>
        <w:ind w:firstLine="288"/>
        <w:jc w:val="both"/>
        <w:outlineLvl w:val="0"/>
        <w:rPr>
          <w:rFonts w:cs="Times New Roman"/>
          <w:b/>
        </w:rPr>
        <w:pPrChange w:id="210" w:author="Author">
          <w:pPr>
            <w:spacing w:line="360" w:lineRule="auto"/>
            <w:ind w:firstLine="288"/>
            <w:jc w:val="both"/>
            <w:outlineLvl w:val="0"/>
          </w:pPr>
        </w:pPrChange>
      </w:pPr>
    </w:p>
    <w:p w14:paraId="513189DF" w14:textId="1225C190" w:rsidR="00563AD1" w:rsidRPr="00FE75DC" w:rsidRDefault="007C081D" w:rsidP="001870A6">
      <w:pPr>
        <w:spacing w:line="36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1870A6">
      <w:pPr>
        <w:spacing w:line="36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70A5D23A" w14:textId="77777777" w:rsidR="007666EE" w:rsidRDefault="007666EE">
      <w:pPr>
        <w:widowControl/>
        <w:tabs>
          <w:tab w:val="clear" w:pos="709"/>
        </w:tabs>
        <w:suppressAutoHyphens w:val="0"/>
        <w:rPr>
          <w:ins w:id="211" w:author="Author"/>
          <w:rFonts w:cs="Times New Roman"/>
          <w:b/>
        </w:rPr>
      </w:pPr>
      <w:ins w:id="212" w:author="Author">
        <w:r>
          <w:rPr>
            <w:rFonts w:cs="Times New Roman"/>
            <w:b/>
          </w:rPr>
          <w:br w:type="page"/>
        </w:r>
      </w:ins>
    </w:p>
    <w:p w14:paraId="26955162" w14:textId="619DB85E" w:rsidR="00B560AE" w:rsidRDefault="00D26AD9" w:rsidP="007666EE">
      <w:pPr>
        <w:widowControl/>
        <w:tabs>
          <w:tab w:val="clear" w:pos="709"/>
        </w:tabs>
        <w:suppressAutoHyphens w:val="0"/>
        <w:spacing w:line="360" w:lineRule="auto"/>
        <w:rPr>
          <w:ins w:id="213" w:author="Author"/>
          <w:rFonts w:cstheme="minorBidi"/>
          <w:b/>
        </w:rPr>
      </w:pPr>
      <w:ins w:id="214" w:author="Author">
        <w:r>
          <w:rPr>
            <w:rFonts w:cstheme="minorBidi"/>
            <w:b/>
            <w:noProof/>
            <w:lang w:eastAsia="en-US" w:bidi="ar-SA"/>
            <w:rPrChange w:id="215" w:author="Unknown">
              <w:rPr>
                <w:noProof/>
                <w:lang w:eastAsia="en-US" w:bidi="ar-SA"/>
              </w:rPr>
            </w:rPrChange>
          </w:rPr>
          <w:lastRenderedPageBreak/>
          <w:drawing>
            <wp:inline distT="0" distB="0" distL="0" distR="0" wp14:anchorId="7E4B461A" wp14:editId="069F74F5">
              <wp:extent cx="7442458" cy="530015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esktop/FigureS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28785"/>
                      <a:stretch/>
                    </pic:blipFill>
                    <pic:spPr bwMode="auto">
                      <a:xfrm>
                        <a:off x="0" y="0"/>
                        <a:ext cx="7447439" cy="5303699"/>
                      </a:xfrm>
                      <a:prstGeom prst="rect">
                        <a:avLst/>
                      </a:prstGeom>
                      <a:noFill/>
                      <a:ln>
                        <a:noFill/>
                      </a:ln>
                      <a:extLst>
                        <a:ext uri="{53640926-AAD7-44D8-BBD7-CCE9431645EC}">
                          <a14:shadowObscured xmlns:a14="http://schemas.microsoft.com/office/drawing/2010/main"/>
                        </a:ext>
                      </a:extLst>
                    </pic:spPr>
                  </pic:pic>
                </a:graphicData>
              </a:graphic>
            </wp:inline>
          </w:drawing>
        </w:r>
      </w:ins>
    </w:p>
    <w:p w14:paraId="364F771B" w14:textId="6B867C97" w:rsidR="007666EE" w:rsidRDefault="007666EE" w:rsidP="00D26AD9">
      <w:pPr>
        <w:widowControl/>
        <w:tabs>
          <w:tab w:val="clear" w:pos="709"/>
        </w:tabs>
        <w:suppressAutoHyphens w:val="0"/>
        <w:spacing w:line="360" w:lineRule="auto"/>
        <w:ind w:firstLine="360"/>
        <w:rPr>
          <w:ins w:id="216" w:author="Author"/>
          <w:rFonts w:ascii="Times" w:eastAsiaTheme="minorEastAsia" w:hAnsi="Times" w:cstheme="minorBidi"/>
          <w:color w:val="auto"/>
          <w:sz w:val="20"/>
          <w:szCs w:val="20"/>
          <w:lang w:eastAsia="en-US" w:bidi="ar-SA"/>
        </w:rPr>
      </w:pPr>
      <w:ins w:id="217" w:author="Author">
        <w:r w:rsidRPr="007666EE">
          <w:rPr>
            <w:rFonts w:cstheme="minorBidi"/>
            <w:b/>
            <w:rPrChange w:id="218" w:author="Author">
              <w:rPr>
                <w:rFonts w:cstheme="minorBidi"/>
              </w:rPr>
            </w:rPrChange>
          </w:rPr>
          <w:t>Fig. S2</w:t>
        </w:r>
        <w:r>
          <w:rPr>
            <w:rFonts w:cstheme="minorBidi"/>
          </w:rPr>
          <w:t>. Hydrographic conditions prior</w:t>
        </w:r>
        <w:r w:rsidR="008D7005">
          <w:rPr>
            <w:rFonts w:cstheme="minorBidi"/>
          </w:rPr>
          <w:t xml:space="preserve"> and during</w:t>
        </w:r>
        <w:r>
          <w:rPr>
            <w:rFonts w:cstheme="minorBidi"/>
          </w:rPr>
          <w:t xml:space="preserve"> the 4 week-survey in the</w:t>
        </w:r>
        <w:r>
          <w:rPr>
            <w:rFonts w:cs="Times New Roman"/>
          </w:rPr>
          <w:t xml:space="preserve"> Columbia River estuary</w:t>
        </w:r>
        <w:r w:rsidRPr="000C1147">
          <w:rPr>
            <w:rFonts w:cstheme="minorBidi"/>
          </w:rPr>
          <w:t xml:space="preserve"> </w:t>
        </w:r>
        <w:r>
          <w:rPr>
            <w:rFonts w:cstheme="minorBidi"/>
          </w:rPr>
          <w:t xml:space="preserve">at 2.4 m depth. A) Chlorophyll </w:t>
        </w:r>
        <w:r w:rsidRPr="00887726">
          <w:rPr>
            <w:rFonts w:cstheme="minorBidi"/>
            <w:i/>
          </w:rPr>
          <w:t>a</w:t>
        </w:r>
        <w:r>
          <w:rPr>
            <w:rFonts w:cstheme="minorBidi"/>
          </w:rPr>
          <w:t xml:space="preserve"> fluorescence (rfu</w:t>
        </w:r>
        <w:r w:rsidR="001415DD">
          <w:rPr>
            <w:rFonts w:cstheme="minorBidi"/>
          </w:rPr>
          <w:t>, relative fluorescence units</w:t>
        </w:r>
        <w:r>
          <w:rPr>
            <w:rFonts w:cstheme="minorBidi"/>
          </w:rPr>
          <w:t>) and B) phycoerythrin fluorescence (rfu</w:t>
        </w:r>
        <w:r w:rsidR="001415DD">
          <w:rPr>
            <w:rFonts w:cstheme="minorBidi"/>
          </w:rPr>
          <w:t>,</w:t>
        </w:r>
        <w:r w:rsidR="001415DD" w:rsidRPr="001415DD">
          <w:rPr>
            <w:rFonts w:cstheme="minorBidi"/>
          </w:rPr>
          <w:t xml:space="preserve"> </w:t>
        </w:r>
        <w:r w:rsidR="001415DD">
          <w:rPr>
            <w:rFonts w:cstheme="minorBidi"/>
          </w:rPr>
          <w:t>relative fluorescence units</w:t>
        </w:r>
        <w:r>
          <w:rPr>
            <w:rFonts w:cstheme="minorBidi"/>
          </w:rPr>
          <w:t>). The grey region represents the week prior the start of the survey.</w:t>
        </w:r>
      </w:ins>
    </w:p>
    <w:p w14:paraId="588E261A" w14:textId="0B810B94" w:rsidR="006852D0" w:rsidRPr="005735C1" w:rsidRDefault="002506F0" w:rsidP="001870A6">
      <w:pPr>
        <w:widowControl/>
        <w:tabs>
          <w:tab w:val="clear" w:pos="709"/>
        </w:tabs>
        <w:suppressAutoHyphens w:val="0"/>
        <w:spacing w:line="360" w:lineRule="auto"/>
        <w:rPr>
          <w:rFonts w:cs="Times New Roman"/>
          <w:b/>
        </w:rPr>
      </w:pPr>
      <w:r>
        <w:rPr>
          <w:rFonts w:cs="Times New Roman"/>
          <w:b/>
        </w:rPr>
        <w:br w:type="page"/>
      </w:r>
    </w:p>
    <w:p w14:paraId="4E1F972B" w14:textId="2D264AB2" w:rsidR="000B08CC" w:rsidRDefault="00205CE2" w:rsidP="001870A6">
      <w:pPr>
        <w:spacing w:line="360" w:lineRule="auto"/>
        <w:ind w:firstLine="288"/>
        <w:jc w:val="center"/>
        <w:rPr>
          <w:rFonts w:cs="Times New Roman"/>
        </w:rPr>
      </w:pPr>
      <w:r>
        <w:rPr>
          <w:rFonts w:cs="Times New Roman"/>
          <w:noProof/>
          <w:lang w:eastAsia="en-US" w:bidi="ar-SA"/>
        </w:rPr>
        <w:lastRenderedPageBreak/>
        <w:drawing>
          <wp:inline distT="0" distB="0" distL="0" distR="0" wp14:anchorId="1A10541D" wp14:editId="296934BC">
            <wp:extent cx="6328410" cy="6328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28410" cy="6328410"/>
                    </a:xfrm>
                    <a:prstGeom prst="rect">
                      <a:avLst/>
                    </a:prstGeom>
                    <a:noFill/>
                    <a:ln>
                      <a:noFill/>
                    </a:ln>
                  </pic:spPr>
                </pic:pic>
              </a:graphicData>
            </a:graphic>
          </wp:inline>
        </w:drawing>
      </w:r>
    </w:p>
    <w:p w14:paraId="518DCE8B" w14:textId="7689E7B5" w:rsidR="008D5305" w:rsidRDefault="000B08CC" w:rsidP="001870A6">
      <w:pPr>
        <w:spacing w:line="360" w:lineRule="auto"/>
        <w:ind w:firstLine="288"/>
        <w:rPr>
          <w:rFonts w:cs="Times New Roman"/>
        </w:rPr>
      </w:pPr>
      <w:r w:rsidRPr="007A2CF9">
        <w:rPr>
          <w:rFonts w:cs="Times New Roman"/>
          <w:b/>
        </w:rPr>
        <w:t>Fig. S</w:t>
      </w:r>
      <w:ins w:id="219" w:author="Author">
        <w:r w:rsidR="007666EE">
          <w:rPr>
            <w:rFonts w:cs="Times New Roman"/>
            <w:b/>
          </w:rPr>
          <w:t>3</w:t>
        </w:r>
      </w:ins>
      <w:del w:id="220" w:author="Author">
        <w:r w:rsidR="00B936D4" w:rsidDel="007666EE">
          <w:rPr>
            <w:rFonts w:cs="Times New Roman"/>
            <w:b/>
          </w:rPr>
          <w:delText>2</w:delText>
        </w:r>
      </w:del>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1870A6">
      <w:pPr>
        <w:spacing w:line="360" w:lineRule="auto"/>
        <w:ind w:firstLine="288"/>
        <w:jc w:val="center"/>
        <w:rPr>
          <w:rFonts w:cs="Times New Roman"/>
        </w:rPr>
      </w:pPr>
    </w:p>
    <w:p w14:paraId="6DC1DD32" w14:textId="77777777" w:rsidR="00F5705B" w:rsidRDefault="00F5705B" w:rsidP="001870A6">
      <w:pPr>
        <w:spacing w:line="360" w:lineRule="auto"/>
        <w:ind w:firstLine="288"/>
        <w:jc w:val="center"/>
        <w:rPr>
          <w:rFonts w:cs="Times New Roman"/>
          <w:b/>
        </w:rPr>
      </w:pPr>
      <w:r>
        <w:rPr>
          <w:rFonts w:cs="Times New Roman"/>
          <w:b/>
          <w:noProof/>
          <w:lang w:eastAsia="en-US" w:bidi="ar-SA"/>
        </w:rPr>
        <w:lastRenderedPageBreak/>
        <w:drawing>
          <wp:inline distT="0" distB="0" distL="0" distR="0" wp14:anchorId="1201D73E" wp14:editId="1E3628BC">
            <wp:extent cx="3604658" cy="3604658"/>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604658" cy="3604658"/>
                    </a:xfrm>
                    <a:prstGeom prst="rect">
                      <a:avLst/>
                    </a:prstGeom>
                    <a:noFill/>
                    <a:ln>
                      <a:noFill/>
                    </a:ln>
                  </pic:spPr>
                </pic:pic>
              </a:graphicData>
            </a:graphic>
          </wp:inline>
        </w:drawing>
      </w:r>
    </w:p>
    <w:p w14:paraId="60A6AB63" w14:textId="145FC8F4" w:rsidR="00090513" w:rsidRPr="00940EFD" w:rsidRDefault="008D5305" w:rsidP="001870A6">
      <w:pPr>
        <w:spacing w:line="360" w:lineRule="auto"/>
        <w:ind w:firstLine="288"/>
        <w:rPr>
          <w:rFonts w:cs="Times New Roman"/>
        </w:rPr>
      </w:pPr>
      <w:r w:rsidRPr="00F2360F">
        <w:rPr>
          <w:rFonts w:cs="Times New Roman"/>
          <w:b/>
        </w:rPr>
        <w:t xml:space="preserve">Fig. </w:t>
      </w:r>
      <w:del w:id="221" w:author="Author">
        <w:r w:rsidRPr="00F2360F" w:rsidDel="007666EE">
          <w:rPr>
            <w:rFonts w:cs="Times New Roman"/>
            <w:b/>
          </w:rPr>
          <w:delText>S</w:delText>
        </w:r>
        <w:r w:rsidR="00B936D4" w:rsidDel="007666EE">
          <w:rPr>
            <w:rFonts w:cs="Times New Roman"/>
            <w:b/>
          </w:rPr>
          <w:delText>3</w:delText>
        </w:r>
      </w:del>
      <w:ins w:id="222" w:author="Author">
        <w:r w:rsidR="007666EE" w:rsidRPr="00F2360F">
          <w:rPr>
            <w:rFonts w:cs="Times New Roman"/>
            <w:b/>
          </w:rPr>
          <w:t>S</w:t>
        </w:r>
        <w:r w:rsidR="007666EE">
          <w:rPr>
            <w:rFonts w:cs="Times New Roman"/>
            <w:b/>
          </w:rPr>
          <w:t>4</w:t>
        </w:r>
      </w:ins>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4"/>
      <w:footerReference w:type="even" r:id="rId25"/>
      <w:footerReference w:type="default" r:id="rId26"/>
      <w:pgSz w:w="12240" w:h="15840"/>
      <w:pgMar w:top="1138" w:right="1138" w:bottom="1138" w:left="1138" w:header="0" w:footer="0" w:gutter="0"/>
      <w:lnNumType w:countBy="1" w:restart="continuous"/>
      <w:cols w:space="720"/>
      <w:formProt w:val="0"/>
      <w:titlePg/>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426C17" w14:textId="77777777" w:rsidR="00123CFC" w:rsidRDefault="00123CFC" w:rsidP="006824CD">
      <w:r>
        <w:separator/>
      </w:r>
    </w:p>
  </w:endnote>
  <w:endnote w:type="continuationSeparator" w:id="0">
    <w:p w14:paraId="4B166D3B" w14:textId="77777777" w:rsidR="00123CFC" w:rsidRDefault="00123CFC"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5D76B9" w:rsidRDefault="005D76B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F1873">
      <w:rPr>
        <w:rStyle w:val="PageNumber"/>
        <w:noProof/>
      </w:rPr>
      <w:t>28</w:t>
    </w:r>
    <w:r>
      <w:rPr>
        <w:rStyle w:val="PageNumber"/>
      </w:rPr>
      <w:fldChar w:fldCharType="end"/>
    </w:r>
  </w:p>
  <w:p w14:paraId="3E0CB4DF" w14:textId="77777777" w:rsidR="005D76B9" w:rsidRDefault="005D76B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137EFB" w14:textId="77777777" w:rsidR="00123CFC" w:rsidRDefault="00123CFC" w:rsidP="006824CD">
      <w:r>
        <w:separator/>
      </w:r>
    </w:p>
  </w:footnote>
  <w:footnote w:type="continuationSeparator" w:id="0">
    <w:p w14:paraId="65752B74" w14:textId="77777777" w:rsidR="00123CFC" w:rsidRDefault="00123CFC"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5D76B9" w:rsidRDefault="005D76B9"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activeWritingStyle w:appName="MSWord" w:lang="en-US" w:vendorID="64" w:dllVersion="131078" w:nlCheck="1" w:checkStyle="0"/>
  <w:activeWritingStyle w:appName="MSWord" w:lang="de-DE" w:vendorID="64" w:dllVersion="131078" w:nlCheck="1" w:checkStyle="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B51"/>
    <w:rsid w:val="00001A5C"/>
    <w:rsid w:val="00003838"/>
    <w:rsid w:val="00003EFF"/>
    <w:rsid w:val="00005878"/>
    <w:rsid w:val="00005C0C"/>
    <w:rsid w:val="00011F47"/>
    <w:rsid w:val="00013C98"/>
    <w:rsid w:val="00017BD5"/>
    <w:rsid w:val="00017CDC"/>
    <w:rsid w:val="00020692"/>
    <w:rsid w:val="00021075"/>
    <w:rsid w:val="000254AD"/>
    <w:rsid w:val="000340F4"/>
    <w:rsid w:val="00035A1F"/>
    <w:rsid w:val="00037965"/>
    <w:rsid w:val="0004344B"/>
    <w:rsid w:val="0004504F"/>
    <w:rsid w:val="000463DE"/>
    <w:rsid w:val="00046D1A"/>
    <w:rsid w:val="0005396A"/>
    <w:rsid w:val="00053BF6"/>
    <w:rsid w:val="00056A49"/>
    <w:rsid w:val="00057641"/>
    <w:rsid w:val="00057AFB"/>
    <w:rsid w:val="00057C59"/>
    <w:rsid w:val="00061D7C"/>
    <w:rsid w:val="00066A4C"/>
    <w:rsid w:val="00072244"/>
    <w:rsid w:val="00074038"/>
    <w:rsid w:val="00076FFA"/>
    <w:rsid w:val="00080032"/>
    <w:rsid w:val="00080649"/>
    <w:rsid w:val="0008325E"/>
    <w:rsid w:val="0008449F"/>
    <w:rsid w:val="00090513"/>
    <w:rsid w:val="0009327B"/>
    <w:rsid w:val="00094720"/>
    <w:rsid w:val="000A4BDE"/>
    <w:rsid w:val="000A6D6E"/>
    <w:rsid w:val="000A74F3"/>
    <w:rsid w:val="000B08CC"/>
    <w:rsid w:val="000B0D2D"/>
    <w:rsid w:val="000B1E7D"/>
    <w:rsid w:val="000B2858"/>
    <w:rsid w:val="000B2881"/>
    <w:rsid w:val="000B2BAB"/>
    <w:rsid w:val="000B3F0C"/>
    <w:rsid w:val="000B3F78"/>
    <w:rsid w:val="000B5375"/>
    <w:rsid w:val="000B6493"/>
    <w:rsid w:val="000C0978"/>
    <w:rsid w:val="000C1147"/>
    <w:rsid w:val="000C5FCC"/>
    <w:rsid w:val="000D0503"/>
    <w:rsid w:val="000D2E2F"/>
    <w:rsid w:val="000D458D"/>
    <w:rsid w:val="000E003B"/>
    <w:rsid w:val="000E13FD"/>
    <w:rsid w:val="000E6568"/>
    <w:rsid w:val="000F00FE"/>
    <w:rsid w:val="000F0ADB"/>
    <w:rsid w:val="000F0FCD"/>
    <w:rsid w:val="000F2FA3"/>
    <w:rsid w:val="000F317F"/>
    <w:rsid w:val="000F796D"/>
    <w:rsid w:val="00101237"/>
    <w:rsid w:val="0010331A"/>
    <w:rsid w:val="00103DC5"/>
    <w:rsid w:val="001064E6"/>
    <w:rsid w:val="001113C6"/>
    <w:rsid w:val="00112478"/>
    <w:rsid w:val="0011279F"/>
    <w:rsid w:val="00113002"/>
    <w:rsid w:val="00114307"/>
    <w:rsid w:val="00114CA7"/>
    <w:rsid w:val="00115578"/>
    <w:rsid w:val="00115802"/>
    <w:rsid w:val="0011583F"/>
    <w:rsid w:val="001160D3"/>
    <w:rsid w:val="001235F6"/>
    <w:rsid w:val="001238E5"/>
    <w:rsid w:val="00123CFC"/>
    <w:rsid w:val="0012451E"/>
    <w:rsid w:val="00134430"/>
    <w:rsid w:val="00136ED5"/>
    <w:rsid w:val="00136FF4"/>
    <w:rsid w:val="00137B76"/>
    <w:rsid w:val="00140BF8"/>
    <w:rsid w:val="001415DD"/>
    <w:rsid w:val="00143C7A"/>
    <w:rsid w:val="0014423B"/>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861DC"/>
    <w:rsid w:val="001870A6"/>
    <w:rsid w:val="001905FB"/>
    <w:rsid w:val="00194CA4"/>
    <w:rsid w:val="00195245"/>
    <w:rsid w:val="0019538C"/>
    <w:rsid w:val="001A1F56"/>
    <w:rsid w:val="001A3350"/>
    <w:rsid w:val="001A37C8"/>
    <w:rsid w:val="001A39BD"/>
    <w:rsid w:val="001A6393"/>
    <w:rsid w:val="001A64E7"/>
    <w:rsid w:val="001A6A78"/>
    <w:rsid w:val="001B1096"/>
    <w:rsid w:val="001B6646"/>
    <w:rsid w:val="001C2CE5"/>
    <w:rsid w:val="001C412D"/>
    <w:rsid w:val="001C68B4"/>
    <w:rsid w:val="001C7694"/>
    <w:rsid w:val="001D7FA2"/>
    <w:rsid w:val="001E078C"/>
    <w:rsid w:val="001E5066"/>
    <w:rsid w:val="001E6AB1"/>
    <w:rsid w:val="001F02BC"/>
    <w:rsid w:val="001F595D"/>
    <w:rsid w:val="001F5A8D"/>
    <w:rsid w:val="001F71AD"/>
    <w:rsid w:val="0020455B"/>
    <w:rsid w:val="00204DFE"/>
    <w:rsid w:val="00204E38"/>
    <w:rsid w:val="00205CE2"/>
    <w:rsid w:val="00213FD4"/>
    <w:rsid w:val="00216D4C"/>
    <w:rsid w:val="00217383"/>
    <w:rsid w:val="002211A8"/>
    <w:rsid w:val="00222090"/>
    <w:rsid w:val="00222506"/>
    <w:rsid w:val="00224B79"/>
    <w:rsid w:val="00226BB9"/>
    <w:rsid w:val="00226D81"/>
    <w:rsid w:val="0023289E"/>
    <w:rsid w:val="00235AD4"/>
    <w:rsid w:val="00240D9B"/>
    <w:rsid w:val="00244355"/>
    <w:rsid w:val="002448DE"/>
    <w:rsid w:val="002459C5"/>
    <w:rsid w:val="002506F0"/>
    <w:rsid w:val="002512CF"/>
    <w:rsid w:val="00252B96"/>
    <w:rsid w:val="00252E46"/>
    <w:rsid w:val="002537EA"/>
    <w:rsid w:val="00253FC2"/>
    <w:rsid w:val="00255A18"/>
    <w:rsid w:val="00255CC9"/>
    <w:rsid w:val="00261B51"/>
    <w:rsid w:val="00261C3E"/>
    <w:rsid w:val="002621C4"/>
    <w:rsid w:val="00266137"/>
    <w:rsid w:val="00266E8F"/>
    <w:rsid w:val="00271A38"/>
    <w:rsid w:val="00272F6A"/>
    <w:rsid w:val="00273CDB"/>
    <w:rsid w:val="00280AF2"/>
    <w:rsid w:val="0028101C"/>
    <w:rsid w:val="002821F1"/>
    <w:rsid w:val="00290CCD"/>
    <w:rsid w:val="002919A4"/>
    <w:rsid w:val="00294B07"/>
    <w:rsid w:val="0029761C"/>
    <w:rsid w:val="002A6859"/>
    <w:rsid w:val="002B3135"/>
    <w:rsid w:val="002B4B61"/>
    <w:rsid w:val="002B63F7"/>
    <w:rsid w:val="002B709D"/>
    <w:rsid w:val="002B7DFE"/>
    <w:rsid w:val="002C0509"/>
    <w:rsid w:val="002C4D0A"/>
    <w:rsid w:val="002D0CAB"/>
    <w:rsid w:val="002D1B2E"/>
    <w:rsid w:val="002D3F6A"/>
    <w:rsid w:val="002D52FC"/>
    <w:rsid w:val="002E23DA"/>
    <w:rsid w:val="002E5921"/>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0DBC"/>
    <w:rsid w:val="003434CD"/>
    <w:rsid w:val="00344BA2"/>
    <w:rsid w:val="003471DD"/>
    <w:rsid w:val="003519E7"/>
    <w:rsid w:val="003537E3"/>
    <w:rsid w:val="003557FE"/>
    <w:rsid w:val="00355CA5"/>
    <w:rsid w:val="00355EF7"/>
    <w:rsid w:val="00362A4E"/>
    <w:rsid w:val="00363615"/>
    <w:rsid w:val="00363D68"/>
    <w:rsid w:val="00364417"/>
    <w:rsid w:val="00371329"/>
    <w:rsid w:val="00371CC4"/>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05B"/>
    <w:rsid w:val="003C6127"/>
    <w:rsid w:val="003E3DB1"/>
    <w:rsid w:val="003E5297"/>
    <w:rsid w:val="003E5420"/>
    <w:rsid w:val="003E6430"/>
    <w:rsid w:val="003F11CC"/>
    <w:rsid w:val="003F4FD7"/>
    <w:rsid w:val="003F52B4"/>
    <w:rsid w:val="0040014C"/>
    <w:rsid w:val="004008F0"/>
    <w:rsid w:val="0040242A"/>
    <w:rsid w:val="00402A36"/>
    <w:rsid w:val="00405224"/>
    <w:rsid w:val="00406A4B"/>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470B"/>
    <w:rsid w:val="004568E4"/>
    <w:rsid w:val="00456D26"/>
    <w:rsid w:val="00457786"/>
    <w:rsid w:val="004645A0"/>
    <w:rsid w:val="00466025"/>
    <w:rsid w:val="004673D1"/>
    <w:rsid w:val="00467801"/>
    <w:rsid w:val="00470709"/>
    <w:rsid w:val="00472585"/>
    <w:rsid w:val="004739AE"/>
    <w:rsid w:val="00474047"/>
    <w:rsid w:val="00477B07"/>
    <w:rsid w:val="00477BCF"/>
    <w:rsid w:val="00481B81"/>
    <w:rsid w:val="00483236"/>
    <w:rsid w:val="00484B33"/>
    <w:rsid w:val="00485104"/>
    <w:rsid w:val="00485EA4"/>
    <w:rsid w:val="00491A27"/>
    <w:rsid w:val="00493498"/>
    <w:rsid w:val="004A2F07"/>
    <w:rsid w:val="004A6809"/>
    <w:rsid w:val="004A6E09"/>
    <w:rsid w:val="004B3E05"/>
    <w:rsid w:val="004B52B9"/>
    <w:rsid w:val="004B5D5B"/>
    <w:rsid w:val="004B5FA3"/>
    <w:rsid w:val="004B7D5B"/>
    <w:rsid w:val="004C525B"/>
    <w:rsid w:val="004D249F"/>
    <w:rsid w:val="004D2603"/>
    <w:rsid w:val="004D7399"/>
    <w:rsid w:val="004E0BFA"/>
    <w:rsid w:val="004E3978"/>
    <w:rsid w:val="004E50B4"/>
    <w:rsid w:val="004E547E"/>
    <w:rsid w:val="004E5E1F"/>
    <w:rsid w:val="004E6B15"/>
    <w:rsid w:val="004F035C"/>
    <w:rsid w:val="004F2AEA"/>
    <w:rsid w:val="004F438B"/>
    <w:rsid w:val="00500885"/>
    <w:rsid w:val="00501D7F"/>
    <w:rsid w:val="00503D53"/>
    <w:rsid w:val="00505188"/>
    <w:rsid w:val="00506ED4"/>
    <w:rsid w:val="0050750D"/>
    <w:rsid w:val="005121FB"/>
    <w:rsid w:val="005146EB"/>
    <w:rsid w:val="00516AA3"/>
    <w:rsid w:val="005171A8"/>
    <w:rsid w:val="00517613"/>
    <w:rsid w:val="00521127"/>
    <w:rsid w:val="00521A7C"/>
    <w:rsid w:val="005221E8"/>
    <w:rsid w:val="005228AD"/>
    <w:rsid w:val="00523136"/>
    <w:rsid w:val="00524304"/>
    <w:rsid w:val="005261A2"/>
    <w:rsid w:val="00530F17"/>
    <w:rsid w:val="00532A48"/>
    <w:rsid w:val="00535C29"/>
    <w:rsid w:val="00537FB1"/>
    <w:rsid w:val="0055317F"/>
    <w:rsid w:val="005552E4"/>
    <w:rsid w:val="0055687E"/>
    <w:rsid w:val="00556A59"/>
    <w:rsid w:val="00557814"/>
    <w:rsid w:val="00557C3B"/>
    <w:rsid w:val="00563AD1"/>
    <w:rsid w:val="0056760B"/>
    <w:rsid w:val="005735C1"/>
    <w:rsid w:val="00581365"/>
    <w:rsid w:val="005814E4"/>
    <w:rsid w:val="005858B6"/>
    <w:rsid w:val="00587F57"/>
    <w:rsid w:val="00592E3B"/>
    <w:rsid w:val="0059780D"/>
    <w:rsid w:val="005A2D88"/>
    <w:rsid w:val="005A39A9"/>
    <w:rsid w:val="005B2226"/>
    <w:rsid w:val="005B34BA"/>
    <w:rsid w:val="005B3DC4"/>
    <w:rsid w:val="005B459F"/>
    <w:rsid w:val="005B5926"/>
    <w:rsid w:val="005B7744"/>
    <w:rsid w:val="005C0D5A"/>
    <w:rsid w:val="005C18E0"/>
    <w:rsid w:val="005C5FFF"/>
    <w:rsid w:val="005C69F9"/>
    <w:rsid w:val="005D1B72"/>
    <w:rsid w:val="005D449D"/>
    <w:rsid w:val="005D67D8"/>
    <w:rsid w:val="005D76B9"/>
    <w:rsid w:val="005E2A0B"/>
    <w:rsid w:val="005E3B87"/>
    <w:rsid w:val="005E4016"/>
    <w:rsid w:val="005E46BA"/>
    <w:rsid w:val="005E7931"/>
    <w:rsid w:val="005F094A"/>
    <w:rsid w:val="006015AD"/>
    <w:rsid w:val="00604802"/>
    <w:rsid w:val="0060593F"/>
    <w:rsid w:val="00606228"/>
    <w:rsid w:val="006077AA"/>
    <w:rsid w:val="006125FD"/>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06A"/>
    <w:rsid w:val="006852D0"/>
    <w:rsid w:val="00685834"/>
    <w:rsid w:val="00693D9F"/>
    <w:rsid w:val="00694E2B"/>
    <w:rsid w:val="00695C2B"/>
    <w:rsid w:val="00696794"/>
    <w:rsid w:val="0069766C"/>
    <w:rsid w:val="006A7E3D"/>
    <w:rsid w:val="006B01F7"/>
    <w:rsid w:val="006B431A"/>
    <w:rsid w:val="006B7F4A"/>
    <w:rsid w:val="006C1DBB"/>
    <w:rsid w:val="006C24BE"/>
    <w:rsid w:val="006C479E"/>
    <w:rsid w:val="006C617F"/>
    <w:rsid w:val="006D1BFD"/>
    <w:rsid w:val="006D2932"/>
    <w:rsid w:val="006D3118"/>
    <w:rsid w:val="006D3A4E"/>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0890"/>
    <w:rsid w:val="00741C62"/>
    <w:rsid w:val="007425C9"/>
    <w:rsid w:val="0074314C"/>
    <w:rsid w:val="007438E7"/>
    <w:rsid w:val="0074522D"/>
    <w:rsid w:val="00746209"/>
    <w:rsid w:val="0074646E"/>
    <w:rsid w:val="00746CD0"/>
    <w:rsid w:val="00746D5E"/>
    <w:rsid w:val="00747652"/>
    <w:rsid w:val="00754A70"/>
    <w:rsid w:val="00754A9D"/>
    <w:rsid w:val="00756A5E"/>
    <w:rsid w:val="00760EA7"/>
    <w:rsid w:val="00765B34"/>
    <w:rsid w:val="007666EE"/>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C6952"/>
    <w:rsid w:val="007D020D"/>
    <w:rsid w:val="007D1762"/>
    <w:rsid w:val="007D1E2D"/>
    <w:rsid w:val="007D3FAC"/>
    <w:rsid w:val="007D7861"/>
    <w:rsid w:val="007D7E9E"/>
    <w:rsid w:val="007E3D0E"/>
    <w:rsid w:val="007F063D"/>
    <w:rsid w:val="007F0CD1"/>
    <w:rsid w:val="007F1BDE"/>
    <w:rsid w:val="007F6CB7"/>
    <w:rsid w:val="007F721D"/>
    <w:rsid w:val="007F7D3F"/>
    <w:rsid w:val="00801A94"/>
    <w:rsid w:val="008039C0"/>
    <w:rsid w:val="0081074C"/>
    <w:rsid w:val="00810CB0"/>
    <w:rsid w:val="008136A1"/>
    <w:rsid w:val="008149A1"/>
    <w:rsid w:val="00816599"/>
    <w:rsid w:val="00817379"/>
    <w:rsid w:val="00823C72"/>
    <w:rsid w:val="00827B3F"/>
    <w:rsid w:val="00827D29"/>
    <w:rsid w:val="00834FDA"/>
    <w:rsid w:val="0083552D"/>
    <w:rsid w:val="00840E11"/>
    <w:rsid w:val="008427F0"/>
    <w:rsid w:val="008449C0"/>
    <w:rsid w:val="008449CB"/>
    <w:rsid w:val="008452B4"/>
    <w:rsid w:val="00847084"/>
    <w:rsid w:val="00850842"/>
    <w:rsid w:val="008509E7"/>
    <w:rsid w:val="00857715"/>
    <w:rsid w:val="0086149A"/>
    <w:rsid w:val="00863AE1"/>
    <w:rsid w:val="00863D09"/>
    <w:rsid w:val="00864BE5"/>
    <w:rsid w:val="00864F94"/>
    <w:rsid w:val="00865D87"/>
    <w:rsid w:val="00866479"/>
    <w:rsid w:val="008676B4"/>
    <w:rsid w:val="008713E5"/>
    <w:rsid w:val="00871A04"/>
    <w:rsid w:val="00883782"/>
    <w:rsid w:val="00887726"/>
    <w:rsid w:val="008879DF"/>
    <w:rsid w:val="008951B1"/>
    <w:rsid w:val="00897208"/>
    <w:rsid w:val="008A0282"/>
    <w:rsid w:val="008A201D"/>
    <w:rsid w:val="008A238C"/>
    <w:rsid w:val="008A5B24"/>
    <w:rsid w:val="008A7064"/>
    <w:rsid w:val="008B0C65"/>
    <w:rsid w:val="008B3F92"/>
    <w:rsid w:val="008B77AE"/>
    <w:rsid w:val="008C01DB"/>
    <w:rsid w:val="008C066D"/>
    <w:rsid w:val="008C2912"/>
    <w:rsid w:val="008C5550"/>
    <w:rsid w:val="008C5A09"/>
    <w:rsid w:val="008C64E5"/>
    <w:rsid w:val="008C6CCD"/>
    <w:rsid w:val="008C7A4F"/>
    <w:rsid w:val="008D1C35"/>
    <w:rsid w:val="008D2FE4"/>
    <w:rsid w:val="008D33B6"/>
    <w:rsid w:val="008D4B36"/>
    <w:rsid w:val="008D4BAD"/>
    <w:rsid w:val="008D4DDE"/>
    <w:rsid w:val="008D5305"/>
    <w:rsid w:val="008D7005"/>
    <w:rsid w:val="008D77E7"/>
    <w:rsid w:val="008E00D6"/>
    <w:rsid w:val="008E62A6"/>
    <w:rsid w:val="008E6F29"/>
    <w:rsid w:val="008F67AB"/>
    <w:rsid w:val="009004BF"/>
    <w:rsid w:val="00900785"/>
    <w:rsid w:val="00903232"/>
    <w:rsid w:val="00904BEF"/>
    <w:rsid w:val="00905C3B"/>
    <w:rsid w:val="00907BBE"/>
    <w:rsid w:val="0091553D"/>
    <w:rsid w:val="00915B32"/>
    <w:rsid w:val="00917CA0"/>
    <w:rsid w:val="00922D6A"/>
    <w:rsid w:val="00927820"/>
    <w:rsid w:val="009311B0"/>
    <w:rsid w:val="009337D9"/>
    <w:rsid w:val="00933F5B"/>
    <w:rsid w:val="00936B6D"/>
    <w:rsid w:val="00936EAA"/>
    <w:rsid w:val="00937CFA"/>
    <w:rsid w:val="00940EFD"/>
    <w:rsid w:val="00946A19"/>
    <w:rsid w:val="009561CF"/>
    <w:rsid w:val="0095654B"/>
    <w:rsid w:val="009607C1"/>
    <w:rsid w:val="00961AD3"/>
    <w:rsid w:val="00962DC5"/>
    <w:rsid w:val="009639A1"/>
    <w:rsid w:val="009705B5"/>
    <w:rsid w:val="009724C9"/>
    <w:rsid w:val="0098043F"/>
    <w:rsid w:val="00981583"/>
    <w:rsid w:val="00983208"/>
    <w:rsid w:val="00983E56"/>
    <w:rsid w:val="00984FD1"/>
    <w:rsid w:val="00985F04"/>
    <w:rsid w:val="009878ED"/>
    <w:rsid w:val="00990FED"/>
    <w:rsid w:val="00992F08"/>
    <w:rsid w:val="00996752"/>
    <w:rsid w:val="00996FCD"/>
    <w:rsid w:val="009977B7"/>
    <w:rsid w:val="009A22DB"/>
    <w:rsid w:val="009A2BF9"/>
    <w:rsid w:val="009A46E9"/>
    <w:rsid w:val="009A6BC6"/>
    <w:rsid w:val="009C0520"/>
    <w:rsid w:val="009C34BF"/>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2FFD"/>
    <w:rsid w:val="009F31C4"/>
    <w:rsid w:val="009F4F8A"/>
    <w:rsid w:val="009F551E"/>
    <w:rsid w:val="009F7598"/>
    <w:rsid w:val="00A02FD0"/>
    <w:rsid w:val="00A037AF"/>
    <w:rsid w:val="00A0463D"/>
    <w:rsid w:val="00A056BE"/>
    <w:rsid w:val="00A111BE"/>
    <w:rsid w:val="00A11718"/>
    <w:rsid w:val="00A1186D"/>
    <w:rsid w:val="00A12580"/>
    <w:rsid w:val="00A12EEC"/>
    <w:rsid w:val="00A13124"/>
    <w:rsid w:val="00A143EF"/>
    <w:rsid w:val="00A156CD"/>
    <w:rsid w:val="00A208D9"/>
    <w:rsid w:val="00A24569"/>
    <w:rsid w:val="00A316EB"/>
    <w:rsid w:val="00A3269A"/>
    <w:rsid w:val="00A33782"/>
    <w:rsid w:val="00A357F5"/>
    <w:rsid w:val="00A4404F"/>
    <w:rsid w:val="00A45AC4"/>
    <w:rsid w:val="00A4749E"/>
    <w:rsid w:val="00A55063"/>
    <w:rsid w:val="00A56CA7"/>
    <w:rsid w:val="00A577F1"/>
    <w:rsid w:val="00A62B51"/>
    <w:rsid w:val="00A656B8"/>
    <w:rsid w:val="00A65C83"/>
    <w:rsid w:val="00A714F8"/>
    <w:rsid w:val="00A723E8"/>
    <w:rsid w:val="00A72595"/>
    <w:rsid w:val="00A73EAE"/>
    <w:rsid w:val="00A75405"/>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1025"/>
    <w:rsid w:val="00AD46DE"/>
    <w:rsid w:val="00AD70B9"/>
    <w:rsid w:val="00AE182B"/>
    <w:rsid w:val="00AE42DC"/>
    <w:rsid w:val="00AE5E74"/>
    <w:rsid w:val="00AE7CE9"/>
    <w:rsid w:val="00AF130B"/>
    <w:rsid w:val="00AF1C90"/>
    <w:rsid w:val="00AF3FE9"/>
    <w:rsid w:val="00B0094F"/>
    <w:rsid w:val="00B00F1E"/>
    <w:rsid w:val="00B0285E"/>
    <w:rsid w:val="00B03CF1"/>
    <w:rsid w:val="00B04482"/>
    <w:rsid w:val="00B0485F"/>
    <w:rsid w:val="00B051A1"/>
    <w:rsid w:val="00B068AD"/>
    <w:rsid w:val="00B076DB"/>
    <w:rsid w:val="00B113BF"/>
    <w:rsid w:val="00B11CA4"/>
    <w:rsid w:val="00B147AC"/>
    <w:rsid w:val="00B16C07"/>
    <w:rsid w:val="00B24DB8"/>
    <w:rsid w:val="00B26D80"/>
    <w:rsid w:val="00B27D96"/>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0AE"/>
    <w:rsid w:val="00B56497"/>
    <w:rsid w:val="00B62C2A"/>
    <w:rsid w:val="00B63D44"/>
    <w:rsid w:val="00B63E78"/>
    <w:rsid w:val="00B648CB"/>
    <w:rsid w:val="00B6644D"/>
    <w:rsid w:val="00B70031"/>
    <w:rsid w:val="00B7274E"/>
    <w:rsid w:val="00B72A56"/>
    <w:rsid w:val="00B73BD9"/>
    <w:rsid w:val="00B757D9"/>
    <w:rsid w:val="00B81B5B"/>
    <w:rsid w:val="00B8291A"/>
    <w:rsid w:val="00B83984"/>
    <w:rsid w:val="00B84008"/>
    <w:rsid w:val="00B843DF"/>
    <w:rsid w:val="00B862D8"/>
    <w:rsid w:val="00B91A98"/>
    <w:rsid w:val="00B936D4"/>
    <w:rsid w:val="00B94BFB"/>
    <w:rsid w:val="00B95B4A"/>
    <w:rsid w:val="00BA009A"/>
    <w:rsid w:val="00BA3565"/>
    <w:rsid w:val="00BA7753"/>
    <w:rsid w:val="00BB3A50"/>
    <w:rsid w:val="00BB7D28"/>
    <w:rsid w:val="00BC121A"/>
    <w:rsid w:val="00BC345E"/>
    <w:rsid w:val="00BC5B00"/>
    <w:rsid w:val="00BD1F07"/>
    <w:rsid w:val="00BD2C01"/>
    <w:rsid w:val="00BD500E"/>
    <w:rsid w:val="00BE122B"/>
    <w:rsid w:val="00BE71EF"/>
    <w:rsid w:val="00BF117E"/>
    <w:rsid w:val="00BF2D72"/>
    <w:rsid w:val="00BF5F93"/>
    <w:rsid w:val="00C01879"/>
    <w:rsid w:val="00C0187D"/>
    <w:rsid w:val="00C03055"/>
    <w:rsid w:val="00C030A6"/>
    <w:rsid w:val="00C04FD6"/>
    <w:rsid w:val="00C0691D"/>
    <w:rsid w:val="00C07F60"/>
    <w:rsid w:val="00C1327B"/>
    <w:rsid w:val="00C14C84"/>
    <w:rsid w:val="00C20035"/>
    <w:rsid w:val="00C2308E"/>
    <w:rsid w:val="00C2367B"/>
    <w:rsid w:val="00C27D7F"/>
    <w:rsid w:val="00C300E1"/>
    <w:rsid w:val="00C30CC1"/>
    <w:rsid w:val="00C31FD2"/>
    <w:rsid w:val="00C3227F"/>
    <w:rsid w:val="00C331FB"/>
    <w:rsid w:val="00C34300"/>
    <w:rsid w:val="00C343D4"/>
    <w:rsid w:val="00C3513E"/>
    <w:rsid w:val="00C41434"/>
    <w:rsid w:val="00C4165B"/>
    <w:rsid w:val="00C416E1"/>
    <w:rsid w:val="00C44A8A"/>
    <w:rsid w:val="00C45596"/>
    <w:rsid w:val="00C502B4"/>
    <w:rsid w:val="00C50A83"/>
    <w:rsid w:val="00C51C18"/>
    <w:rsid w:val="00C51F9A"/>
    <w:rsid w:val="00C52B21"/>
    <w:rsid w:val="00C55DCE"/>
    <w:rsid w:val="00C56B8B"/>
    <w:rsid w:val="00C60771"/>
    <w:rsid w:val="00C60A90"/>
    <w:rsid w:val="00C619A6"/>
    <w:rsid w:val="00C62B0D"/>
    <w:rsid w:val="00C67DAC"/>
    <w:rsid w:val="00C77C0D"/>
    <w:rsid w:val="00C80EC9"/>
    <w:rsid w:val="00C82428"/>
    <w:rsid w:val="00C84D8E"/>
    <w:rsid w:val="00C95D59"/>
    <w:rsid w:val="00C9702F"/>
    <w:rsid w:val="00C97CBC"/>
    <w:rsid w:val="00CA09C8"/>
    <w:rsid w:val="00CA1BE1"/>
    <w:rsid w:val="00CA2EC6"/>
    <w:rsid w:val="00CA5519"/>
    <w:rsid w:val="00CB0005"/>
    <w:rsid w:val="00CB2E04"/>
    <w:rsid w:val="00CB598E"/>
    <w:rsid w:val="00CB692E"/>
    <w:rsid w:val="00CC139D"/>
    <w:rsid w:val="00CC13BB"/>
    <w:rsid w:val="00CC43C8"/>
    <w:rsid w:val="00CC4909"/>
    <w:rsid w:val="00CC4C34"/>
    <w:rsid w:val="00CC70CE"/>
    <w:rsid w:val="00CD0181"/>
    <w:rsid w:val="00CD3544"/>
    <w:rsid w:val="00CD3F55"/>
    <w:rsid w:val="00CD5C61"/>
    <w:rsid w:val="00CE0AD6"/>
    <w:rsid w:val="00CE4920"/>
    <w:rsid w:val="00CE50BF"/>
    <w:rsid w:val="00CE5585"/>
    <w:rsid w:val="00CE6D1A"/>
    <w:rsid w:val="00CE7585"/>
    <w:rsid w:val="00CF4912"/>
    <w:rsid w:val="00CF6B35"/>
    <w:rsid w:val="00CF78A8"/>
    <w:rsid w:val="00CF7F49"/>
    <w:rsid w:val="00D00863"/>
    <w:rsid w:val="00D009E1"/>
    <w:rsid w:val="00D06AC5"/>
    <w:rsid w:val="00D1190F"/>
    <w:rsid w:val="00D1239B"/>
    <w:rsid w:val="00D1328A"/>
    <w:rsid w:val="00D14451"/>
    <w:rsid w:val="00D1546B"/>
    <w:rsid w:val="00D155A6"/>
    <w:rsid w:val="00D165DD"/>
    <w:rsid w:val="00D20E0E"/>
    <w:rsid w:val="00D26490"/>
    <w:rsid w:val="00D26658"/>
    <w:rsid w:val="00D26AD9"/>
    <w:rsid w:val="00D279E8"/>
    <w:rsid w:val="00D300D1"/>
    <w:rsid w:val="00D30635"/>
    <w:rsid w:val="00D30B11"/>
    <w:rsid w:val="00D319F2"/>
    <w:rsid w:val="00D32BEB"/>
    <w:rsid w:val="00D348BA"/>
    <w:rsid w:val="00D34BDB"/>
    <w:rsid w:val="00D35B3C"/>
    <w:rsid w:val="00D36109"/>
    <w:rsid w:val="00D44D22"/>
    <w:rsid w:val="00D46BB5"/>
    <w:rsid w:val="00D46BCF"/>
    <w:rsid w:val="00D51DF4"/>
    <w:rsid w:val="00D5290E"/>
    <w:rsid w:val="00D5420F"/>
    <w:rsid w:val="00D56B26"/>
    <w:rsid w:val="00D5727B"/>
    <w:rsid w:val="00D61688"/>
    <w:rsid w:val="00D64DBC"/>
    <w:rsid w:val="00D71B00"/>
    <w:rsid w:val="00D72125"/>
    <w:rsid w:val="00D75488"/>
    <w:rsid w:val="00D75F3A"/>
    <w:rsid w:val="00D80EC5"/>
    <w:rsid w:val="00D81B04"/>
    <w:rsid w:val="00D84A40"/>
    <w:rsid w:val="00D84EB5"/>
    <w:rsid w:val="00D87D65"/>
    <w:rsid w:val="00D91022"/>
    <w:rsid w:val="00D9146C"/>
    <w:rsid w:val="00D926F3"/>
    <w:rsid w:val="00D959C7"/>
    <w:rsid w:val="00D96531"/>
    <w:rsid w:val="00DA0EF8"/>
    <w:rsid w:val="00DA3657"/>
    <w:rsid w:val="00DA3C76"/>
    <w:rsid w:val="00DA4076"/>
    <w:rsid w:val="00DA6191"/>
    <w:rsid w:val="00DB249C"/>
    <w:rsid w:val="00DB5161"/>
    <w:rsid w:val="00DB5962"/>
    <w:rsid w:val="00DB5EE7"/>
    <w:rsid w:val="00DC1015"/>
    <w:rsid w:val="00DC5E98"/>
    <w:rsid w:val="00DD0524"/>
    <w:rsid w:val="00DD3854"/>
    <w:rsid w:val="00DD5193"/>
    <w:rsid w:val="00DD6FB1"/>
    <w:rsid w:val="00DE40E0"/>
    <w:rsid w:val="00DE4DBA"/>
    <w:rsid w:val="00DE6FA7"/>
    <w:rsid w:val="00DF1873"/>
    <w:rsid w:val="00DF4A30"/>
    <w:rsid w:val="00DF4EC7"/>
    <w:rsid w:val="00DF5132"/>
    <w:rsid w:val="00DF5739"/>
    <w:rsid w:val="00E11168"/>
    <w:rsid w:val="00E127C8"/>
    <w:rsid w:val="00E2395E"/>
    <w:rsid w:val="00E25D9C"/>
    <w:rsid w:val="00E30123"/>
    <w:rsid w:val="00E30C10"/>
    <w:rsid w:val="00E33748"/>
    <w:rsid w:val="00E369E0"/>
    <w:rsid w:val="00E42125"/>
    <w:rsid w:val="00E51027"/>
    <w:rsid w:val="00E53A87"/>
    <w:rsid w:val="00E546DF"/>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559C"/>
    <w:rsid w:val="00ED6CD6"/>
    <w:rsid w:val="00ED6F43"/>
    <w:rsid w:val="00EE10B2"/>
    <w:rsid w:val="00EE2ABB"/>
    <w:rsid w:val="00EE4A55"/>
    <w:rsid w:val="00EE72F9"/>
    <w:rsid w:val="00EE79F3"/>
    <w:rsid w:val="00EE7A93"/>
    <w:rsid w:val="00EF07EF"/>
    <w:rsid w:val="00EF0ED1"/>
    <w:rsid w:val="00EF2A67"/>
    <w:rsid w:val="00F0271A"/>
    <w:rsid w:val="00F04E69"/>
    <w:rsid w:val="00F1350A"/>
    <w:rsid w:val="00F14310"/>
    <w:rsid w:val="00F2360F"/>
    <w:rsid w:val="00F31AB3"/>
    <w:rsid w:val="00F32825"/>
    <w:rsid w:val="00F34B51"/>
    <w:rsid w:val="00F35AB6"/>
    <w:rsid w:val="00F35E55"/>
    <w:rsid w:val="00F36BD8"/>
    <w:rsid w:val="00F379B9"/>
    <w:rsid w:val="00F4169A"/>
    <w:rsid w:val="00F45E8C"/>
    <w:rsid w:val="00F46ED8"/>
    <w:rsid w:val="00F51FF4"/>
    <w:rsid w:val="00F526BF"/>
    <w:rsid w:val="00F562D2"/>
    <w:rsid w:val="00F5705B"/>
    <w:rsid w:val="00F65601"/>
    <w:rsid w:val="00F65A6A"/>
    <w:rsid w:val="00F672A2"/>
    <w:rsid w:val="00F67738"/>
    <w:rsid w:val="00F70D8D"/>
    <w:rsid w:val="00F7224C"/>
    <w:rsid w:val="00F72444"/>
    <w:rsid w:val="00F72E73"/>
    <w:rsid w:val="00F73392"/>
    <w:rsid w:val="00F861DA"/>
    <w:rsid w:val="00F869F5"/>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mailto:ribalet@uw.ed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EFB308-3F77-9E43-BA93-49C6B966E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13773</Words>
  <Characters>78508</Characters>
  <Application>Microsoft Macintosh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92097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2017-02-04T00:25:00Z</dcterms:created>
  <dcterms:modified xsi:type="dcterms:W3CDTF">2017-03-21T18:09:00Z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