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1ABB8746"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w:t>
      </w:r>
      <w:del w:id="0"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1"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bookmarkStart w:id="2" w:name="_GoBack"/>
      <w:bookmarkEnd w:id="2"/>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58BBD0D6"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15525333"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w:t>
      </w:r>
      <w:r w:rsidR="00ED559C">
        <w:rPr>
          <w:rFonts w:cs="Times New Roman"/>
          <w:bCs/>
        </w:rPr>
        <w:t xml:space="preserve">employing </w:t>
      </w:r>
      <w:r w:rsidRPr="00FC5E5F">
        <w:rPr>
          <w:rFonts w:cs="Times New Roman"/>
          <w:bCs/>
        </w:rPr>
        <w:t xml:space="preserve">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sidRPr="008449C0">
        <w:rPr>
          <w:rFonts w:cs="Times New Roman"/>
          <w:bCs/>
          <w:highlight w:val="yellow"/>
          <w:rPrChange w:id="3" w:author="Author">
            <w:rPr>
              <w:rFonts w:cs="Times New Roman"/>
              <w:bCs/>
            </w:rPr>
          </w:rPrChange>
        </w:rPr>
        <w:t>and the retention of actively replicating endosymbionts (“</w:t>
      </w:r>
      <w:r w:rsidR="004E547E" w:rsidRPr="008449C0">
        <w:rPr>
          <w:rFonts w:cs="Times New Roman"/>
          <w:bCs/>
          <w:i/>
          <w:highlight w:val="yellow"/>
          <w:rPrChange w:id="4" w:author="Author">
            <w:rPr>
              <w:rFonts w:cs="Times New Roman"/>
              <w:bCs/>
              <w:i/>
            </w:rPr>
          </w:rPrChange>
        </w:rPr>
        <w:t>Mesodinium</w:t>
      </w:r>
      <w:r w:rsidR="004E547E" w:rsidRPr="008449C0">
        <w:rPr>
          <w:rFonts w:cs="Times New Roman"/>
          <w:bCs/>
          <w:highlight w:val="yellow"/>
          <w:rPrChange w:id="5" w:author="Author">
            <w:rPr>
              <w:rFonts w:cs="Times New Roman"/>
              <w:bCs/>
            </w:rPr>
          </w:rPrChange>
        </w:rPr>
        <w:t>-farming-</w:t>
      </w:r>
      <w:r w:rsidR="004E547E" w:rsidRPr="008449C0">
        <w:rPr>
          <w:rFonts w:cs="Times New Roman"/>
          <w:bCs/>
          <w:i/>
          <w:highlight w:val="yellow"/>
          <w:rPrChange w:id="6" w:author="Author">
            <w:rPr>
              <w:rFonts w:cs="Times New Roman"/>
              <w:bCs/>
              <w:i/>
            </w:rPr>
          </w:rPrChange>
        </w:rPr>
        <w:t>Teleaulax</w:t>
      </w:r>
      <w:r w:rsidR="004E547E" w:rsidRPr="008449C0">
        <w:rPr>
          <w:rFonts w:cs="Times New Roman"/>
          <w:bCs/>
          <w:highlight w:val="yellow"/>
          <w:rPrChange w:id="7" w:author="Author">
            <w:rPr>
              <w:rFonts w:cs="Times New Roman"/>
              <w:bCs/>
            </w:rPr>
          </w:rPrChange>
        </w:rPr>
        <w:t>”) (</w:t>
      </w:r>
      <w:proofErr w:type="spellStart"/>
      <w:r w:rsidR="004E547E" w:rsidRPr="008449C0">
        <w:rPr>
          <w:rFonts w:cs="Times New Roman"/>
          <w:bCs/>
          <w:highlight w:val="yellow"/>
          <w:rPrChange w:id="8" w:author="Author">
            <w:rPr>
              <w:rFonts w:cs="Times New Roman"/>
              <w:bCs/>
            </w:rPr>
          </w:rPrChange>
        </w:rPr>
        <w:t>Qiu</w:t>
      </w:r>
      <w:proofErr w:type="spellEnd"/>
      <w:r w:rsidR="004E547E" w:rsidRPr="008449C0">
        <w:rPr>
          <w:rFonts w:cs="Times New Roman"/>
          <w:bCs/>
          <w:highlight w:val="yellow"/>
          <w:rPrChange w:id="9" w:author="Author">
            <w:rPr>
              <w:rFonts w:cs="Times New Roman"/>
              <w:bCs/>
            </w:rPr>
          </w:rPrChange>
        </w:rPr>
        <w:t xml:space="preserve">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w:t>
      </w:r>
      <w:proofErr w:type="gramStart"/>
      <w:r w:rsidR="008427F0">
        <w:rPr>
          <w:rFonts w:cs="Times New Roman"/>
        </w:rPr>
        <w:lastRenderedPageBreak/>
        <w:t>system</w:t>
      </w:r>
      <w:proofErr w:type="gramEnd"/>
      <w:r w:rsidR="008427F0">
        <w:rPr>
          <w:rFonts w:cs="Times New Roman"/>
        </w:rPr>
        <w:t xml:space="preserve">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70DAC96C"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w:t>
      </w:r>
      <w:ins w:id="10" w:author="Author">
        <w:r w:rsidR="007E3D0E">
          <w:rPr>
            <w:rFonts w:cs="Times New Roman"/>
            <w:bCs/>
          </w:rPr>
          <w:t xml:space="preserve">coupled with a </w:t>
        </w:r>
        <w:r w:rsidR="007E3D0E">
          <w:rPr>
            <w:rFonts w:cs="Times New Roman"/>
            <w:bCs/>
          </w:rPr>
          <w:t xml:space="preserve">chlorophyll </w:t>
        </w:r>
        <w:proofErr w:type="spellStart"/>
        <w:r w:rsidR="007E3D0E">
          <w:rPr>
            <w:rFonts w:cs="Times New Roman"/>
            <w:bCs/>
          </w:rPr>
          <w:t>fluorometer</w:t>
        </w:r>
        <w:proofErr w:type="spellEnd"/>
        <w:r w:rsidR="007E3D0E">
          <w:rPr>
            <w:rFonts w:cs="Times New Roman"/>
            <w:bCs/>
          </w:rPr>
          <w:t xml:space="preserve"> (Turner designs)</w:t>
        </w:r>
        <w:r w:rsidR="007E3D0E">
          <w:rPr>
            <w:rFonts w:cs="Times New Roman"/>
            <w:bCs/>
          </w:rPr>
          <w:t xml:space="preserve">,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w:t>
      </w:r>
      <w:proofErr w:type="spellStart"/>
      <w:r w:rsidR="00ED559C">
        <w:rPr>
          <w:rFonts w:cs="Times New Roman"/>
          <w:bCs/>
        </w:rPr>
        <w:t>Baptista</w:t>
      </w:r>
      <w:proofErr w:type="spellEnd"/>
      <w:r w:rsidR="00ED559C">
        <w:rPr>
          <w:rFonts w:cs="Times New Roman"/>
          <w:bCs/>
        </w:rPr>
        <w:t xml:space="preserve"> et al (2015) for description)</w:t>
      </w:r>
      <w:r>
        <w:rPr>
          <w:rFonts w:cs="Times New Roman"/>
          <w:bCs/>
        </w:rPr>
        <w:t xml:space="preserve">. </w:t>
      </w:r>
      <w:r w:rsidR="008D33B6">
        <w:rPr>
          <w:rFonts w:cs="Times New Roman"/>
          <w:bCs/>
        </w:rPr>
        <w:t>W</w:t>
      </w:r>
      <w:r>
        <w:rPr>
          <w:rFonts w:cs="Times New Roman"/>
          <w:bCs/>
        </w:rPr>
        <w:t xml:space="preserve">ater measurements were extracted for the 2.4-m depth corresponding to the </w:t>
      </w:r>
      <w:r>
        <w:rPr>
          <w:rFonts w:cs="Times New Roman"/>
          <w:bCs/>
        </w:rPr>
        <w:lastRenderedPageBreak/>
        <w:t>flow cytomet</w:t>
      </w:r>
      <w:r w:rsidR="00DE40E0">
        <w:rPr>
          <w:rFonts w:cs="Times New Roman"/>
          <w:bCs/>
        </w:rPr>
        <w:t>ry</w:t>
      </w:r>
      <w:r>
        <w:rPr>
          <w:rFonts w:cs="Times New Roman"/>
          <w:bCs/>
        </w:rPr>
        <w:t xml:space="preserve"> sampling described below. </w:t>
      </w:r>
      <w:del w:id="11"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proofErr w:type="spellStart"/>
      <w:r w:rsidR="004E50B4">
        <w:rPr>
          <w:rFonts w:cs="Times New Roman"/>
        </w:rPr>
        <w:t>phycoerythrin</w:t>
      </w:r>
      <w:proofErr w:type="spellEnd"/>
      <w:r w:rsidR="004E50B4">
        <w:rPr>
          <w:rFonts w:cs="Times New Roman"/>
        </w:rPr>
        <w:t xml:space="preserve">-containing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w:t>
      </w:r>
      <w:r w:rsidRPr="00FC5E5F">
        <w:rPr>
          <w:rFonts w:cs="Times New Roman"/>
        </w:rPr>
        <w:lastRenderedPageBreak/>
        <w:t>collected once a day during slack tide</w:t>
      </w:r>
      <w:r w:rsidR="00B26D80">
        <w:rPr>
          <w:rFonts w:cs="Times New Roman"/>
        </w:rPr>
        <w:t xml:space="preserve">.  Flow cytometry samples were </w:t>
      </w:r>
      <w:r w:rsidRPr="00FC5E5F">
        <w:rPr>
          <w:rFonts w:cs="Times New Roman"/>
        </w:rPr>
        <w:t>fixed with 0.</w:t>
      </w:r>
      <w:del w:id="12"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1870A6">
      <w:pPr>
        <w:spacing w:line="36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3" w:name="__DdeLink__1831_1098803516"/>
      <w:bookmarkStart w:id="14" w:name="__DdeLink__1936_918047637"/>
      <w:r w:rsidRPr="00FC5E5F">
        <w:rPr>
          <w:rFonts w:cs="Times New Roman"/>
        </w:rPr>
        <w:t>°C</w:t>
      </w:r>
      <w:bookmarkEnd w:id="13"/>
      <w:bookmarkEnd w:id="14"/>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15" w:author="Author">
        <w:r w:rsidRPr="00FC5E5F" w:rsidDel="00936EAA">
          <w:rPr>
            <w:rFonts w:cs="Times New Roman"/>
          </w:rPr>
          <w:delText>01</w:delText>
        </w:r>
      </w:del>
      <w:ins w:id="16"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1870A6">
      <w:pPr>
        <w:spacing w:line="360" w:lineRule="auto"/>
        <w:rPr>
          <w:rFonts w:eastAsiaTheme="minorEastAsia" w:cs="Times New Roman"/>
          <w:lang w:eastAsia="ja-JP"/>
        </w:rPr>
      </w:pP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lastRenderedPageBreak/>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proofErr w:type="spellStart"/>
      <w:r w:rsidR="00BF2D72">
        <w:rPr>
          <w:rFonts w:cs="Times New Roman"/>
        </w:rPr>
        <w:t>Sosik</w:t>
      </w:r>
      <w:proofErr w:type="spellEnd"/>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5C3ACCB"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 xml:space="preserve">m </w:t>
      </w:r>
      <w:proofErr w:type="gramStart"/>
      <w:r w:rsidR="00B56497">
        <w:rPr>
          <w:rFonts w:cs="Times New Roman"/>
        </w:rPr>
        <w:t>w</w:t>
      </w:r>
      <w:r w:rsidR="005D76B9">
        <w:rPr>
          <w:rFonts w:cs="Times New Roman"/>
        </w:rPr>
        <w:t>ere</w:t>
      </w:r>
      <w:proofErr w:type="gramEnd"/>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w:t>
      </w:r>
      <w:proofErr w:type="gramStart"/>
      <w:r w:rsidR="00B56497">
        <w:rPr>
          <w:rFonts w:cs="Times New Roman"/>
        </w:rPr>
        <w:t xml:space="preserve">Those resembling </w:t>
      </w:r>
      <w:r w:rsidR="00D87D65">
        <w:rPr>
          <w:rFonts w:cs="Times New Roman"/>
          <w:i/>
        </w:rPr>
        <w:t>M</w:t>
      </w:r>
      <w:r w:rsidR="00483236">
        <w:rPr>
          <w:rFonts w:cs="Times New Roman"/>
          <w:i/>
        </w:rPr>
        <w:t>. rubrum</w:t>
      </w:r>
      <w:proofErr w:type="gramEnd"/>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1870A6">
      <w:pPr>
        <w:spacing w:line="36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lastRenderedPageBreak/>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9A5F053" w:rsidR="008E6F29" w:rsidRDefault="00716206" w:rsidP="001870A6">
      <w:pPr>
        <w:spacing w:line="36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 xml:space="preserve">and decreased </w:t>
      </w:r>
      <w:proofErr w:type="gramStart"/>
      <w:r w:rsidRPr="00B62C2A">
        <w:rPr>
          <w:rFonts w:cs="Times New Roman"/>
        </w:rPr>
        <w:t>later on</w:t>
      </w:r>
      <w:proofErr w:type="gramEnd"/>
      <w:r w:rsidRPr="00B62C2A">
        <w:rPr>
          <w:rFonts w:cs="Times New Roman"/>
        </w:rPr>
        <w:t xml:space="preserve">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425C2B56" w:rsidR="00DE6FA7" w:rsidRDefault="00FB0F11" w:rsidP="001870A6">
      <w:pPr>
        <w:spacing w:line="36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1870A6">
      <w:pPr>
        <w:spacing w:line="360" w:lineRule="auto"/>
        <w:ind w:firstLine="288"/>
        <w:rPr>
          <w:rFonts w:cs="Times New Roman"/>
        </w:rPr>
      </w:pPr>
    </w:p>
    <w:p w14:paraId="274F234E" w14:textId="77777777" w:rsidR="008D5305" w:rsidRPr="00FE75DC" w:rsidRDefault="008D5305" w:rsidP="001870A6">
      <w:pPr>
        <w:spacing w:line="36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0FFB87AD" w14:textId="3B1E940B" w:rsidR="00A65C83" w:rsidRPr="005B459F" w:rsidRDefault="00D72125" w:rsidP="001870A6">
      <w:pPr>
        <w:spacing w:line="36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1870A6">
      <w:pPr>
        <w:spacing w:line="360" w:lineRule="auto"/>
        <w:ind w:firstLine="288"/>
        <w:rPr>
          <w:rFonts w:eastAsia="Calibri" w:cs="Times New Roman"/>
        </w:rPr>
      </w:pPr>
      <w:r>
        <w:rPr>
          <w:rFonts w:cs="Times New Roman"/>
        </w:rPr>
        <w:lastRenderedPageBreak/>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7902250D"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18A5EA7C"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w:t>
      </w:r>
      <w:ins w:id="17" w:author="Author">
        <w:r w:rsidR="00F4169A">
          <w:rPr>
            <w:rFonts w:cs="Times New Roman"/>
          </w:rPr>
          <w:t xml:space="preserve">cell </w:t>
        </w:r>
      </w:ins>
      <w:r w:rsidR="008D5305">
        <w:rPr>
          <w:rFonts w:cs="Times New Roman"/>
        </w:rPr>
        <w:t>division per day, respectively</w:t>
      </w:r>
      <w:r w:rsidR="00927820">
        <w:rPr>
          <w:rFonts w:cs="Times New Roman"/>
        </w:rPr>
        <w:t>, with t</w:t>
      </w:r>
      <w:r w:rsidR="003746BA">
        <w:rPr>
          <w:rFonts w:cs="Times New Roman"/>
        </w:rPr>
        <w:t xml:space="preserve">he highest </w:t>
      </w:r>
      <w:del w:id="18"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lastRenderedPageBreak/>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79FCF8FF" w:rsidR="000F2FA3" w:rsidRDefault="008D5305" w:rsidP="001870A6">
      <w:pPr>
        <w:spacing w:line="36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 xml:space="preserve">within the estuary </w:t>
      </w:r>
      <w:r w:rsidR="00D279E8">
        <w:rPr>
          <w:rFonts w:cs="Times New Roman"/>
        </w:rPr>
        <w:t xml:space="preserve">and </w:t>
      </w:r>
      <w:r w:rsidR="00816599">
        <w:rPr>
          <w:rFonts w:cs="Times New Roman"/>
        </w:rPr>
        <w:t>likely due</w:t>
      </w:r>
      <w:r w:rsidR="00235AD4">
        <w:rPr>
          <w:rFonts w:cs="Times New Roman"/>
        </w:rPr>
        <w:t xml:space="preserve"> to</w:t>
      </w:r>
      <w:r w:rsidR="00816599">
        <w:rPr>
          <w:rFonts w:cs="Times New Roman"/>
        </w:rPr>
        <w:t xml:space="preserve">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w:t>
      </w:r>
      <w:proofErr w:type="gramStart"/>
      <w:r>
        <w:rPr>
          <w:rFonts w:cs="Times New Roman"/>
        </w:rPr>
        <w:t>abundances  not</w:t>
      </w:r>
      <w:proofErr w:type="gramEnd"/>
      <w:r>
        <w:rPr>
          <w:rFonts w:cs="Times New Roman"/>
        </w:rPr>
        <w:t xml:space="preserve">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235AD4">
        <w:rPr>
          <w:rFonts w:cs="Times New Roman"/>
        </w:rPr>
        <w:t xml:space="preserve"> concentrations</w:t>
      </w:r>
      <w:proofErr w:type="gramEnd"/>
      <w:r w:rsidR="00235AD4">
        <w:rPr>
          <w:rFonts w:cs="Times New Roman"/>
        </w:rPr>
        <w:t xml:space="preserve">,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5BF295D1"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 xml:space="preserve">(Peterson et al. </w:t>
      </w:r>
      <w:r w:rsidR="00D56B26">
        <w:rPr>
          <w:rFonts w:eastAsiaTheme="minorEastAsia" w:cs="Times New Roman"/>
          <w:color w:val="auto"/>
          <w:lang w:eastAsia="en-US" w:bidi="ar-SA"/>
        </w:rPr>
        <w:lastRenderedPageBreak/>
        <w:t>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15AA7F1"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proofErr w:type="gramStart"/>
      <w:r w:rsidR="00622416">
        <w:rPr>
          <w:rFonts w:cs="Times New Roman"/>
        </w:rPr>
        <w:t>similar</w:t>
      </w:r>
      <w:r w:rsidR="000A6D6E">
        <w:rPr>
          <w:rFonts w:cs="Times New Roman"/>
        </w:rPr>
        <w:t xml:space="preserve"> to</w:t>
      </w:r>
      <w:proofErr w:type="gramEnd"/>
      <w:r w:rsidR="000A6D6E">
        <w:rPr>
          <w:rFonts w:cs="Times New Roman"/>
        </w:rPr>
        <w:t xml:space="preserve">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109E9F21"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proofErr w:type="spellStart"/>
      <w:r w:rsidR="008039C0" w:rsidRPr="008449C0">
        <w:rPr>
          <w:rFonts w:cs="Times New Roman"/>
          <w:highlight w:val="yellow"/>
          <w:rPrChange w:id="19" w:author="Author">
            <w:rPr>
              <w:rFonts w:cs="Times New Roman"/>
            </w:rPr>
          </w:rPrChange>
        </w:rPr>
        <w:t>Qiu</w:t>
      </w:r>
      <w:proofErr w:type="spellEnd"/>
      <w:r w:rsidR="008039C0" w:rsidRPr="008449C0">
        <w:rPr>
          <w:rFonts w:cs="Times New Roman"/>
          <w:highlight w:val="yellow"/>
          <w:rPrChange w:id="20" w:author="Author">
            <w:rPr>
              <w:rFonts w:cs="Times New Roman"/>
            </w:rPr>
          </w:rPrChange>
        </w:rPr>
        <w:t xml:space="preserve"> et al. 2016</w:t>
      </w:r>
      <w:r w:rsidR="008039C0">
        <w:rPr>
          <w:rFonts w:cs="Times New Roman"/>
        </w:rPr>
        <w:t>)</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21" w:author="Author">
        <w:r w:rsidR="00061D7C" w:rsidDel="008449C0">
          <w:rPr>
            <w:rFonts w:cs="Times New Roman"/>
          </w:rPr>
          <w:delText>It is clear that, w</w:delText>
        </w:r>
      </w:del>
      <w:ins w:id="22"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23" w:author="Author">
        <w:r w:rsidR="008449C0">
          <w:rPr>
            <w:rFonts w:cs="Times New Roman"/>
          </w:rPr>
          <w:t xml:space="preserve">it is very likely that </w:t>
        </w:r>
      </w:ins>
      <w:r w:rsidR="00061D7C">
        <w:rPr>
          <w:rFonts w:cs="Times New Roman"/>
        </w:rPr>
        <w:t>the unique interaction</w:t>
      </w:r>
      <w:del w:id="24"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77DA53F2" w:rsidR="00631174" w:rsidRDefault="00B36865" w:rsidP="001870A6">
      <w:pPr>
        <w:widowControl/>
        <w:tabs>
          <w:tab w:val="clear" w:pos="709"/>
        </w:tabs>
        <w:suppressAutoHyphens w:val="0"/>
        <w:spacing w:line="360" w:lineRule="auto"/>
        <w:ind w:firstLine="720"/>
        <w:rPr>
          <w:rFonts w:cs="Times New Roman"/>
        </w:rPr>
      </w:pPr>
      <w:r>
        <w:rPr>
          <w:rFonts w:cs="Times New Roman"/>
        </w:rPr>
        <w:lastRenderedPageBreak/>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w:t>
      </w:r>
      <w:proofErr w:type="spellStart"/>
      <w:r w:rsidR="00235AD4">
        <w:rPr>
          <w:rFonts w:cs="Times New Roman"/>
          <w:bCs/>
        </w:rPr>
        <w:t>Riseman</w:t>
      </w:r>
      <w:proofErr w:type="spellEnd"/>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1870A6">
      <w:pPr>
        <w:spacing w:line="36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1870A6">
      <w:pPr>
        <w:spacing w:line="36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1870A6">
      <w:pPr>
        <w:spacing w:line="360" w:lineRule="auto"/>
        <w:ind w:firstLine="288"/>
        <w:rPr>
          <w:rFonts w:cs="Times New Roman"/>
        </w:rPr>
      </w:pPr>
    </w:p>
    <w:p w14:paraId="48AF7989" w14:textId="1B9AC0BF" w:rsidR="008D77E7" w:rsidRDefault="008E00D6" w:rsidP="001870A6">
      <w:pPr>
        <w:spacing w:line="36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rsidP="007C6952">
      <w:pPr>
        <w:widowControl/>
        <w:tabs>
          <w:tab w:val="clear" w:pos="709"/>
        </w:tabs>
        <w:suppressAutoHyphens w:val="0"/>
        <w:spacing w:line="360" w:lineRule="auto"/>
        <w:ind w:firstLine="288"/>
        <w:jc w:val="both"/>
        <w:outlineLvl w:val="0"/>
        <w:rPr>
          <w:del w:id="25" w:author="Author"/>
          <w:rFonts w:cs="Times New Roman"/>
          <w:b/>
          <w:bCs/>
        </w:rPr>
        <w:pPrChange w:id="26" w:author="Author">
          <w:pPr>
            <w:widowControl/>
            <w:tabs>
              <w:tab w:val="clear" w:pos="709"/>
            </w:tabs>
            <w:suppressAutoHyphens w:val="0"/>
            <w:spacing w:line="360" w:lineRule="auto"/>
            <w:ind w:firstLine="288"/>
            <w:jc w:val="both"/>
            <w:outlineLvl w:val="0"/>
          </w:pPr>
        </w:pPrChange>
      </w:pPr>
      <w:r>
        <w:rPr>
          <w:rFonts w:cs="Times New Roman"/>
          <w:b/>
        </w:rPr>
        <w:br w:type="page"/>
      </w:r>
      <w:del w:id="27" w:author="Author">
        <w:r w:rsidR="007F7D3F" w:rsidRPr="0015514D" w:rsidDel="007C6952">
          <w:rPr>
            <w:rFonts w:cs="Times New Roman"/>
            <w:b/>
            <w:bCs/>
          </w:rPr>
          <w:lastRenderedPageBreak/>
          <w:delText>Table</w:delText>
        </w:r>
      </w:del>
    </w:p>
    <w:p w14:paraId="7E005457" w14:textId="1F7DDD28" w:rsidR="007F7D3F" w:rsidDel="007C6952" w:rsidRDefault="007F7D3F" w:rsidP="007C6952">
      <w:pPr>
        <w:widowControl/>
        <w:tabs>
          <w:tab w:val="clear" w:pos="709"/>
        </w:tabs>
        <w:suppressAutoHyphens w:val="0"/>
        <w:spacing w:line="360" w:lineRule="auto"/>
        <w:ind w:firstLine="288"/>
        <w:jc w:val="both"/>
        <w:outlineLvl w:val="0"/>
        <w:rPr>
          <w:del w:id="28" w:author="Author"/>
          <w:rFonts w:cs="Times New Roman"/>
          <w:bCs/>
        </w:rPr>
        <w:pPrChange w:id="29"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rsidP="007C6952">
      <w:pPr>
        <w:widowControl/>
        <w:tabs>
          <w:tab w:val="clear" w:pos="709"/>
        </w:tabs>
        <w:suppressAutoHyphens w:val="0"/>
        <w:spacing w:line="360" w:lineRule="auto"/>
        <w:ind w:firstLine="288"/>
        <w:jc w:val="both"/>
        <w:outlineLvl w:val="0"/>
        <w:rPr>
          <w:del w:id="30" w:author="Author"/>
          <w:rFonts w:cs="Times New Roman"/>
          <w:bCs/>
        </w:rPr>
        <w:pPrChange w:id="31" w:author="Author">
          <w:pPr>
            <w:widowControl/>
            <w:tabs>
              <w:tab w:val="clear" w:pos="709"/>
            </w:tabs>
            <w:suppressAutoHyphens w:val="0"/>
            <w:spacing w:line="360" w:lineRule="auto"/>
            <w:ind w:firstLine="288"/>
            <w:jc w:val="both"/>
          </w:pPr>
        </w:pPrChange>
      </w:pPr>
      <w:del w:id="32"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rsidP="007C6952">
      <w:pPr>
        <w:widowControl/>
        <w:tabs>
          <w:tab w:val="clear" w:pos="709"/>
        </w:tabs>
        <w:suppressAutoHyphens w:val="0"/>
        <w:spacing w:line="360" w:lineRule="auto"/>
        <w:ind w:firstLine="288"/>
        <w:jc w:val="both"/>
        <w:outlineLvl w:val="0"/>
        <w:rPr>
          <w:del w:id="33" w:author="Author"/>
          <w:rFonts w:cs="Times New Roman"/>
          <w:b/>
          <w:bCs/>
        </w:rPr>
        <w:pPrChange w:id="34"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35" w:author="Author"/>
        </w:trPr>
        <w:tc>
          <w:tcPr>
            <w:tcW w:w="1352" w:type="dxa"/>
          </w:tcPr>
          <w:p w14:paraId="3076831E" w14:textId="2192B80C" w:rsidR="00244355" w:rsidRPr="007C081D" w:rsidDel="007C6952" w:rsidRDefault="00244355" w:rsidP="007C6952">
            <w:pPr>
              <w:widowControl/>
              <w:tabs>
                <w:tab w:val="clear" w:pos="709"/>
              </w:tabs>
              <w:suppressAutoHyphens w:val="0"/>
              <w:spacing w:line="360" w:lineRule="auto"/>
              <w:ind w:firstLine="288"/>
              <w:jc w:val="both"/>
              <w:outlineLvl w:val="0"/>
              <w:rPr>
                <w:del w:id="36" w:author="Author"/>
                <w:rFonts w:cs="Times New Roman"/>
              </w:rPr>
              <w:pPrChange w:id="37" w:author="Author">
                <w:pPr>
                  <w:pStyle w:val="TableContents"/>
                  <w:spacing w:line="360" w:lineRule="auto"/>
                  <w:ind w:firstLine="288"/>
                  <w:jc w:val="both"/>
                </w:pPr>
              </w:pPrChange>
            </w:pPr>
            <w:del w:id="38" w:author="Author">
              <w:r w:rsidRPr="007C081D" w:rsidDel="007C6952">
                <w:rPr>
                  <w:rFonts w:cs="Times New Roman"/>
                </w:rPr>
                <w:delText>Date</w:delText>
              </w:r>
            </w:del>
          </w:p>
        </w:tc>
        <w:tc>
          <w:tcPr>
            <w:tcW w:w="1080" w:type="dxa"/>
          </w:tcPr>
          <w:p w14:paraId="270457CE" w14:textId="0F1B7E79" w:rsidR="00244355" w:rsidRPr="007C081D" w:rsidDel="007C6952" w:rsidRDefault="00244355" w:rsidP="007C6952">
            <w:pPr>
              <w:widowControl/>
              <w:tabs>
                <w:tab w:val="clear" w:pos="709"/>
              </w:tabs>
              <w:suppressAutoHyphens w:val="0"/>
              <w:spacing w:line="360" w:lineRule="auto"/>
              <w:ind w:firstLine="288"/>
              <w:jc w:val="both"/>
              <w:outlineLvl w:val="0"/>
              <w:rPr>
                <w:del w:id="39" w:author="Author"/>
                <w:rFonts w:cs="Times New Roman"/>
              </w:rPr>
              <w:pPrChange w:id="40" w:author="Author">
                <w:pPr>
                  <w:pStyle w:val="TableContents"/>
                  <w:spacing w:line="360" w:lineRule="auto"/>
                  <w:jc w:val="center"/>
                </w:pPr>
              </w:pPrChange>
            </w:pPr>
            <w:del w:id="41" w:author="Author">
              <w:r w:rsidDel="007C6952">
                <w:rPr>
                  <w:rFonts w:cs="Times New Roman"/>
                </w:rPr>
                <w:delText>Day</w:delText>
              </w:r>
            </w:del>
          </w:p>
        </w:tc>
        <w:tc>
          <w:tcPr>
            <w:tcW w:w="3762" w:type="dxa"/>
          </w:tcPr>
          <w:p w14:paraId="4D90E579" w14:textId="389BFC03" w:rsidR="00244355" w:rsidRPr="007C081D" w:rsidDel="007C6952" w:rsidRDefault="00244355" w:rsidP="007C6952">
            <w:pPr>
              <w:widowControl/>
              <w:tabs>
                <w:tab w:val="clear" w:pos="709"/>
              </w:tabs>
              <w:suppressAutoHyphens w:val="0"/>
              <w:spacing w:line="360" w:lineRule="auto"/>
              <w:ind w:firstLine="288"/>
              <w:jc w:val="both"/>
              <w:outlineLvl w:val="0"/>
              <w:rPr>
                <w:del w:id="42" w:author="Author"/>
                <w:rFonts w:cs="Times New Roman"/>
              </w:rPr>
              <w:pPrChange w:id="43" w:author="Author">
                <w:pPr>
                  <w:pStyle w:val="TableContents"/>
                  <w:spacing w:line="360" w:lineRule="auto"/>
                  <w:jc w:val="center"/>
                </w:pPr>
              </w:pPrChange>
            </w:pPr>
            <w:del w:id="44"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45" w:author="Author"/>
        </w:trPr>
        <w:tc>
          <w:tcPr>
            <w:tcW w:w="1352" w:type="dxa"/>
          </w:tcPr>
          <w:p w14:paraId="48F3A63F" w14:textId="74F14A12" w:rsidR="00244355" w:rsidRPr="007C081D" w:rsidDel="007C6952" w:rsidRDefault="00244355" w:rsidP="007C6952">
            <w:pPr>
              <w:widowControl/>
              <w:tabs>
                <w:tab w:val="clear" w:pos="709"/>
              </w:tabs>
              <w:suppressAutoHyphens w:val="0"/>
              <w:spacing w:line="360" w:lineRule="auto"/>
              <w:ind w:firstLine="288"/>
              <w:jc w:val="both"/>
              <w:outlineLvl w:val="0"/>
              <w:rPr>
                <w:del w:id="46" w:author="Author"/>
                <w:rFonts w:cs="Times New Roman"/>
              </w:rPr>
              <w:pPrChange w:id="47" w:author="Author">
                <w:pPr>
                  <w:pStyle w:val="TableContents"/>
                  <w:spacing w:line="360" w:lineRule="auto"/>
                  <w:ind w:firstLine="288"/>
                  <w:jc w:val="both"/>
                </w:pPr>
              </w:pPrChange>
            </w:pPr>
            <w:del w:id="48" w:author="Author">
              <w:r w:rsidRPr="007C081D" w:rsidDel="007C6952">
                <w:rPr>
                  <w:rFonts w:cs="Times New Roman"/>
                </w:rPr>
                <w:delText>9/11/13</w:delText>
              </w:r>
            </w:del>
          </w:p>
        </w:tc>
        <w:tc>
          <w:tcPr>
            <w:tcW w:w="1080" w:type="dxa"/>
          </w:tcPr>
          <w:p w14:paraId="3424A63D" w14:textId="6EDC1C84" w:rsidR="00244355" w:rsidRPr="007C081D" w:rsidDel="007C6952" w:rsidRDefault="009F2F38" w:rsidP="007C6952">
            <w:pPr>
              <w:widowControl/>
              <w:tabs>
                <w:tab w:val="clear" w:pos="709"/>
              </w:tabs>
              <w:suppressAutoHyphens w:val="0"/>
              <w:spacing w:line="360" w:lineRule="auto"/>
              <w:ind w:firstLine="288"/>
              <w:jc w:val="both"/>
              <w:outlineLvl w:val="0"/>
              <w:rPr>
                <w:del w:id="49" w:author="Author"/>
                <w:rFonts w:cs="Times New Roman"/>
              </w:rPr>
              <w:pPrChange w:id="50" w:author="Author">
                <w:pPr>
                  <w:pStyle w:val="TableContents"/>
                  <w:spacing w:line="360" w:lineRule="auto"/>
                  <w:ind w:firstLine="288"/>
                </w:pPr>
              </w:pPrChange>
            </w:pPr>
            <w:del w:id="51"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rsidP="007C6952">
            <w:pPr>
              <w:widowControl/>
              <w:tabs>
                <w:tab w:val="clear" w:pos="709"/>
              </w:tabs>
              <w:suppressAutoHyphens w:val="0"/>
              <w:spacing w:line="360" w:lineRule="auto"/>
              <w:ind w:firstLine="288"/>
              <w:jc w:val="both"/>
              <w:outlineLvl w:val="0"/>
              <w:rPr>
                <w:del w:id="52" w:author="Author"/>
                <w:rFonts w:cs="Times New Roman"/>
              </w:rPr>
              <w:pPrChange w:id="53" w:author="Author">
                <w:pPr>
                  <w:pStyle w:val="TableContents"/>
                  <w:spacing w:line="360" w:lineRule="auto"/>
                  <w:ind w:firstLine="288"/>
                  <w:jc w:val="center"/>
                </w:pPr>
              </w:pPrChange>
            </w:pPr>
            <w:del w:id="54" w:author="Author">
              <w:r w:rsidRPr="007C081D" w:rsidDel="007C6952">
                <w:rPr>
                  <w:rFonts w:cs="Times New Roman"/>
                </w:rPr>
                <w:delText>0.40</w:delText>
              </w:r>
            </w:del>
          </w:p>
        </w:tc>
      </w:tr>
      <w:tr w:rsidR="009F2F38" w:rsidRPr="007C081D" w:rsidDel="007C6952" w14:paraId="68EBA071" w14:textId="70952D36" w:rsidTr="009F2F38">
        <w:trPr>
          <w:jc w:val="center"/>
          <w:del w:id="55" w:author="Author"/>
        </w:trPr>
        <w:tc>
          <w:tcPr>
            <w:tcW w:w="1352" w:type="dxa"/>
          </w:tcPr>
          <w:p w14:paraId="4D54E4CB" w14:textId="4160B494" w:rsidR="00244355" w:rsidRPr="007C081D" w:rsidDel="007C6952" w:rsidRDefault="00244355" w:rsidP="007C6952">
            <w:pPr>
              <w:widowControl/>
              <w:tabs>
                <w:tab w:val="clear" w:pos="709"/>
              </w:tabs>
              <w:suppressAutoHyphens w:val="0"/>
              <w:spacing w:line="360" w:lineRule="auto"/>
              <w:ind w:firstLine="288"/>
              <w:jc w:val="both"/>
              <w:outlineLvl w:val="0"/>
              <w:rPr>
                <w:del w:id="56" w:author="Author"/>
                <w:rFonts w:cs="Times New Roman"/>
              </w:rPr>
              <w:pPrChange w:id="57" w:author="Author">
                <w:pPr>
                  <w:pStyle w:val="TableContents"/>
                  <w:spacing w:line="360" w:lineRule="auto"/>
                  <w:ind w:firstLine="288"/>
                  <w:jc w:val="both"/>
                </w:pPr>
              </w:pPrChange>
            </w:pPr>
            <w:del w:id="58" w:author="Author">
              <w:r w:rsidRPr="007C081D" w:rsidDel="007C6952">
                <w:rPr>
                  <w:rFonts w:cs="Times New Roman"/>
                </w:rPr>
                <w:delText>9/13/13</w:delText>
              </w:r>
            </w:del>
          </w:p>
        </w:tc>
        <w:tc>
          <w:tcPr>
            <w:tcW w:w="1080" w:type="dxa"/>
          </w:tcPr>
          <w:p w14:paraId="1009A28E" w14:textId="2ECF9924" w:rsidR="00244355" w:rsidRPr="007C081D" w:rsidDel="007C6952" w:rsidRDefault="009F2F38" w:rsidP="007C6952">
            <w:pPr>
              <w:widowControl/>
              <w:tabs>
                <w:tab w:val="clear" w:pos="709"/>
              </w:tabs>
              <w:suppressAutoHyphens w:val="0"/>
              <w:spacing w:line="360" w:lineRule="auto"/>
              <w:ind w:firstLine="288"/>
              <w:jc w:val="both"/>
              <w:outlineLvl w:val="0"/>
              <w:rPr>
                <w:del w:id="59" w:author="Author"/>
                <w:rFonts w:cs="Times New Roman"/>
              </w:rPr>
              <w:pPrChange w:id="60" w:author="Author">
                <w:pPr>
                  <w:pStyle w:val="TableContents"/>
                  <w:spacing w:line="360" w:lineRule="auto"/>
                  <w:ind w:firstLine="288"/>
                </w:pPr>
              </w:pPrChange>
            </w:pPr>
            <w:del w:id="61"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rsidP="007C6952">
            <w:pPr>
              <w:widowControl/>
              <w:tabs>
                <w:tab w:val="clear" w:pos="709"/>
              </w:tabs>
              <w:suppressAutoHyphens w:val="0"/>
              <w:spacing w:line="360" w:lineRule="auto"/>
              <w:ind w:firstLine="288"/>
              <w:jc w:val="both"/>
              <w:outlineLvl w:val="0"/>
              <w:rPr>
                <w:del w:id="62" w:author="Author"/>
                <w:rFonts w:cs="Times New Roman"/>
              </w:rPr>
              <w:pPrChange w:id="63" w:author="Author">
                <w:pPr>
                  <w:pStyle w:val="TableContents"/>
                  <w:spacing w:line="360" w:lineRule="auto"/>
                  <w:ind w:firstLine="288"/>
                  <w:jc w:val="center"/>
                </w:pPr>
              </w:pPrChange>
            </w:pPr>
            <w:del w:id="64" w:author="Author">
              <w:r w:rsidRPr="007C081D" w:rsidDel="007C6952">
                <w:rPr>
                  <w:rFonts w:cs="Times New Roman"/>
                </w:rPr>
                <w:delText>0.18</w:delText>
              </w:r>
            </w:del>
          </w:p>
        </w:tc>
      </w:tr>
      <w:tr w:rsidR="009F2F38" w:rsidRPr="007C081D" w:rsidDel="007C6952" w14:paraId="39636484" w14:textId="1A3659B4" w:rsidTr="009F2F38">
        <w:trPr>
          <w:jc w:val="center"/>
          <w:del w:id="65" w:author="Author"/>
        </w:trPr>
        <w:tc>
          <w:tcPr>
            <w:tcW w:w="1352" w:type="dxa"/>
          </w:tcPr>
          <w:p w14:paraId="327707FC" w14:textId="2BCA2EEF" w:rsidR="00244355" w:rsidRPr="007C081D" w:rsidDel="007C6952" w:rsidRDefault="00244355" w:rsidP="007C6952">
            <w:pPr>
              <w:widowControl/>
              <w:tabs>
                <w:tab w:val="clear" w:pos="709"/>
              </w:tabs>
              <w:suppressAutoHyphens w:val="0"/>
              <w:spacing w:line="360" w:lineRule="auto"/>
              <w:ind w:firstLine="288"/>
              <w:jc w:val="both"/>
              <w:outlineLvl w:val="0"/>
              <w:rPr>
                <w:del w:id="66" w:author="Author"/>
                <w:rFonts w:cs="Times New Roman"/>
              </w:rPr>
              <w:pPrChange w:id="67" w:author="Author">
                <w:pPr>
                  <w:pStyle w:val="TableContents"/>
                  <w:spacing w:line="360" w:lineRule="auto"/>
                  <w:ind w:firstLine="288"/>
                  <w:jc w:val="both"/>
                </w:pPr>
              </w:pPrChange>
            </w:pPr>
            <w:del w:id="68" w:author="Author">
              <w:r w:rsidRPr="007C081D" w:rsidDel="007C6952">
                <w:rPr>
                  <w:rFonts w:cs="Times New Roman"/>
                </w:rPr>
                <w:delText>9/20/13</w:delText>
              </w:r>
            </w:del>
          </w:p>
        </w:tc>
        <w:tc>
          <w:tcPr>
            <w:tcW w:w="1080" w:type="dxa"/>
          </w:tcPr>
          <w:p w14:paraId="1263A90B" w14:textId="2ABBE2D7" w:rsidR="00244355" w:rsidRPr="007C081D" w:rsidDel="007C6952" w:rsidRDefault="009F2F38" w:rsidP="007C6952">
            <w:pPr>
              <w:widowControl/>
              <w:tabs>
                <w:tab w:val="clear" w:pos="709"/>
              </w:tabs>
              <w:suppressAutoHyphens w:val="0"/>
              <w:spacing w:line="360" w:lineRule="auto"/>
              <w:ind w:firstLine="288"/>
              <w:jc w:val="both"/>
              <w:outlineLvl w:val="0"/>
              <w:rPr>
                <w:del w:id="69" w:author="Author"/>
                <w:rFonts w:cs="Times New Roman"/>
              </w:rPr>
              <w:pPrChange w:id="70" w:author="Author">
                <w:pPr>
                  <w:pStyle w:val="TableContents"/>
                  <w:spacing w:line="360" w:lineRule="auto"/>
                  <w:ind w:firstLine="288"/>
                </w:pPr>
              </w:pPrChange>
            </w:pPr>
            <w:del w:id="71" w:author="Author">
              <w:r w:rsidDel="007C6952">
                <w:rPr>
                  <w:rFonts w:cs="Times New Roman"/>
                </w:rPr>
                <w:delText>11</w:delText>
              </w:r>
            </w:del>
          </w:p>
        </w:tc>
        <w:tc>
          <w:tcPr>
            <w:tcW w:w="3762" w:type="dxa"/>
          </w:tcPr>
          <w:p w14:paraId="1B7A2ED5" w14:textId="09303A39" w:rsidR="00244355" w:rsidRPr="007C081D" w:rsidDel="007C6952" w:rsidRDefault="00244355" w:rsidP="007C6952">
            <w:pPr>
              <w:widowControl/>
              <w:tabs>
                <w:tab w:val="clear" w:pos="709"/>
              </w:tabs>
              <w:suppressAutoHyphens w:val="0"/>
              <w:spacing w:line="360" w:lineRule="auto"/>
              <w:ind w:firstLine="288"/>
              <w:jc w:val="both"/>
              <w:outlineLvl w:val="0"/>
              <w:rPr>
                <w:del w:id="72" w:author="Author"/>
                <w:rFonts w:cs="Times New Roman"/>
              </w:rPr>
              <w:pPrChange w:id="73" w:author="Author">
                <w:pPr>
                  <w:pStyle w:val="TableContents"/>
                  <w:spacing w:line="360" w:lineRule="auto"/>
                  <w:ind w:firstLine="288"/>
                  <w:jc w:val="center"/>
                </w:pPr>
              </w:pPrChange>
            </w:pPr>
            <w:del w:id="74" w:author="Author">
              <w:r w:rsidRPr="007C081D" w:rsidDel="007C6952">
                <w:rPr>
                  <w:rFonts w:cs="Times New Roman"/>
                </w:rPr>
                <w:delText>0.06</w:delText>
              </w:r>
            </w:del>
          </w:p>
        </w:tc>
      </w:tr>
      <w:tr w:rsidR="009F2F38" w:rsidRPr="007C081D" w:rsidDel="007C6952" w14:paraId="75377641" w14:textId="21B65BB3" w:rsidTr="009F2F38">
        <w:trPr>
          <w:jc w:val="center"/>
          <w:del w:id="75" w:author="Author"/>
        </w:trPr>
        <w:tc>
          <w:tcPr>
            <w:tcW w:w="1352" w:type="dxa"/>
          </w:tcPr>
          <w:p w14:paraId="3513EC34" w14:textId="76ABBCE3" w:rsidR="00244355" w:rsidRPr="007C081D" w:rsidDel="007C6952" w:rsidRDefault="00244355" w:rsidP="007C6952">
            <w:pPr>
              <w:widowControl/>
              <w:tabs>
                <w:tab w:val="clear" w:pos="709"/>
              </w:tabs>
              <w:suppressAutoHyphens w:val="0"/>
              <w:spacing w:line="360" w:lineRule="auto"/>
              <w:ind w:firstLine="288"/>
              <w:jc w:val="both"/>
              <w:outlineLvl w:val="0"/>
              <w:rPr>
                <w:del w:id="76" w:author="Author"/>
                <w:rFonts w:cs="Times New Roman"/>
              </w:rPr>
              <w:pPrChange w:id="77" w:author="Author">
                <w:pPr>
                  <w:pStyle w:val="TableContents"/>
                  <w:spacing w:line="360" w:lineRule="auto"/>
                  <w:ind w:firstLine="288"/>
                  <w:jc w:val="both"/>
                </w:pPr>
              </w:pPrChange>
            </w:pPr>
            <w:del w:id="78" w:author="Author">
              <w:r w:rsidRPr="007C081D" w:rsidDel="007C6952">
                <w:rPr>
                  <w:rFonts w:cs="Times New Roman"/>
                </w:rPr>
                <w:delText>9/24/13</w:delText>
              </w:r>
            </w:del>
          </w:p>
        </w:tc>
        <w:tc>
          <w:tcPr>
            <w:tcW w:w="1080" w:type="dxa"/>
          </w:tcPr>
          <w:p w14:paraId="2A0ECAF6" w14:textId="30198602" w:rsidR="00244355" w:rsidRPr="007C081D" w:rsidDel="007C6952" w:rsidRDefault="009F2F38" w:rsidP="007C6952">
            <w:pPr>
              <w:widowControl/>
              <w:tabs>
                <w:tab w:val="clear" w:pos="709"/>
              </w:tabs>
              <w:suppressAutoHyphens w:val="0"/>
              <w:spacing w:line="360" w:lineRule="auto"/>
              <w:ind w:firstLine="288"/>
              <w:jc w:val="both"/>
              <w:outlineLvl w:val="0"/>
              <w:rPr>
                <w:del w:id="79" w:author="Author"/>
                <w:rFonts w:cs="Times New Roman"/>
              </w:rPr>
              <w:pPrChange w:id="80" w:author="Author">
                <w:pPr>
                  <w:pStyle w:val="TableContents"/>
                  <w:spacing w:line="360" w:lineRule="auto"/>
                  <w:ind w:firstLine="288"/>
                </w:pPr>
              </w:pPrChange>
            </w:pPr>
            <w:del w:id="81" w:author="Author">
              <w:r w:rsidDel="007C6952">
                <w:rPr>
                  <w:rFonts w:cs="Times New Roman"/>
                </w:rPr>
                <w:delText>15</w:delText>
              </w:r>
            </w:del>
          </w:p>
        </w:tc>
        <w:tc>
          <w:tcPr>
            <w:tcW w:w="3762" w:type="dxa"/>
          </w:tcPr>
          <w:p w14:paraId="58594EF8" w14:textId="7643CA57" w:rsidR="00244355" w:rsidRPr="007C081D" w:rsidDel="007C6952" w:rsidRDefault="00244355" w:rsidP="007C6952">
            <w:pPr>
              <w:widowControl/>
              <w:tabs>
                <w:tab w:val="clear" w:pos="709"/>
              </w:tabs>
              <w:suppressAutoHyphens w:val="0"/>
              <w:spacing w:line="360" w:lineRule="auto"/>
              <w:ind w:firstLine="288"/>
              <w:jc w:val="both"/>
              <w:outlineLvl w:val="0"/>
              <w:rPr>
                <w:del w:id="82" w:author="Author"/>
                <w:rFonts w:cs="Times New Roman"/>
              </w:rPr>
              <w:pPrChange w:id="83" w:author="Author">
                <w:pPr>
                  <w:pStyle w:val="TableContents"/>
                  <w:spacing w:line="360" w:lineRule="auto"/>
                  <w:ind w:firstLine="288"/>
                  <w:jc w:val="center"/>
                </w:pPr>
              </w:pPrChange>
            </w:pPr>
            <w:del w:id="84" w:author="Author">
              <w:r w:rsidRPr="007C081D" w:rsidDel="007C6952">
                <w:rPr>
                  <w:rFonts w:cs="Times New Roman"/>
                </w:rPr>
                <w:delText>0.08</w:delText>
              </w:r>
            </w:del>
          </w:p>
        </w:tc>
      </w:tr>
      <w:tr w:rsidR="009F2F38" w:rsidRPr="007C081D" w:rsidDel="007C6952" w14:paraId="113021FE" w14:textId="7AC35AA7" w:rsidTr="009F2F38">
        <w:trPr>
          <w:jc w:val="center"/>
          <w:del w:id="85" w:author="Author"/>
        </w:trPr>
        <w:tc>
          <w:tcPr>
            <w:tcW w:w="1352" w:type="dxa"/>
          </w:tcPr>
          <w:p w14:paraId="6BC0869C" w14:textId="58F516E8" w:rsidR="00244355" w:rsidRPr="007C081D" w:rsidDel="007C6952" w:rsidRDefault="00244355" w:rsidP="007C6952">
            <w:pPr>
              <w:widowControl/>
              <w:tabs>
                <w:tab w:val="clear" w:pos="709"/>
              </w:tabs>
              <w:suppressAutoHyphens w:val="0"/>
              <w:spacing w:line="360" w:lineRule="auto"/>
              <w:ind w:firstLine="288"/>
              <w:jc w:val="both"/>
              <w:outlineLvl w:val="0"/>
              <w:rPr>
                <w:del w:id="86" w:author="Author"/>
                <w:rFonts w:cs="Times New Roman"/>
              </w:rPr>
              <w:pPrChange w:id="87" w:author="Author">
                <w:pPr>
                  <w:pStyle w:val="TableContents"/>
                  <w:spacing w:line="360" w:lineRule="auto"/>
                  <w:ind w:firstLine="288"/>
                  <w:jc w:val="both"/>
                </w:pPr>
              </w:pPrChange>
            </w:pPr>
            <w:del w:id="88" w:author="Author">
              <w:r w:rsidRPr="007C081D" w:rsidDel="007C6952">
                <w:rPr>
                  <w:rFonts w:cs="Times New Roman"/>
                </w:rPr>
                <w:delText>10/1/13</w:delText>
              </w:r>
            </w:del>
          </w:p>
        </w:tc>
        <w:tc>
          <w:tcPr>
            <w:tcW w:w="1080" w:type="dxa"/>
          </w:tcPr>
          <w:p w14:paraId="008080CC" w14:textId="43F37B1A" w:rsidR="00244355" w:rsidRPr="007C081D" w:rsidDel="007C6952" w:rsidRDefault="009F2F38" w:rsidP="007C6952">
            <w:pPr>
              <w:widowControl/>
              <w:tabs>
                <w:tab w:val="clear" w:pos="709"/>
              </w:tabs>
              <w:suppressAutoHyphens w:val="0"/>
              <w:spacing w:line="360" w:lineRule="auto"/>
              <w:ind w:firstLine="288"/>
              <w:jc w:val="both"/>
              <w:outlineLvl w:val="0"/>
              <w:rPr>
                <w:del w:id="89" w:author="Author"/>
                <w:rFonts w:cs="Times New Roman"/>
              </w:rPr>
              <w:pPrChange w:id="90" w:author="Author">
                <w:pPr>
                  <w:pStyle w:val="TableContents"/>
                  <w:spacing w:line="360" w:lineRule="auto"/>
                  <w:ind w:firstLine="288"/>
                </w:pPr>
              </w:pPrChange>
            </w:pPr>
            <w:del w:id="91" w:author="Author">
              <w:r w:rsidDel="007C6952">
                <w:rPr>
                  <w:rFonts w:cs="Times New Roman"/>
                </w:rPr>
                <w:delText>22</w:delText>
              </w:r>
            </w:del>
          </w:p>
        </w:tc>
        <w:tc>
          <w:tcPr>
            <w:tcW w:w="3762" w:type="dxa"/>
          </w:tcPr>
          <w:p w14:paraId="53F8F732" w14:textId="4CF1FEA8" w:rsidR="00244355" w:rsidRPr="007C081D" w:rsidDel="007C6952" w:rsidRDefault="00244355" w:rsidP="007C6952">
            <w:pPr>
              <w:widowControl/>
              <w:tabs>
                <w:tab w:val="clear" w:pos="709"/>
              </w:tabs>
              <w:suppressAutoHyphens w:val="0"/>
              <w:spacing w:line="360" w:lineRule="auto"/>
              <w:ind w:firstLine="288"/>
              <w:jc w:val="both"/>
              <w:outlineLvl w:val="0"/>
              <w:rPr>
                <w:del w:id="92" w:author="Author"/>
                <w:rFonts w:cs="Times New Roman"/>
              </w:rPr>
              <w:pPrChange w:id="93" w:author="Author">
                <w:pPr>
                  <w:pStyle w:val="TableContents"/>
                  <w:spacing w:line="360" w:lineRule="auto"/>
                  <w:ind w:firstLine="288"/>
                  <w:jc w:val="center"/>
                </w:pPr>
              </w:pPrChange>
            </w:pPr>
            <w:del w:id="94" w:author="Author">
              <w:r w:rsidRPr="007C081D" w:rsidDel="007C6952">
                <w:rPr>
                  <w:rFonts w:cs="Times New Roman"/>
                </w:rPr>
                <w:delText>0.23</w:delText>
              </w:r>
            </w:del>
          </w:p>
        </w:tc>
      </w:tr>
    </w:tbl>
    <w:p w14:paraId="7E94C52B" w14:textId="3379C0E4" w:rsidR="007F7D3F" w:rsidDel="007C6952" w:rsidRDefault="007F7D3F" w:rsidP="007C6952">
      <w:pPr>
        <w:widowControl/>
        <w:tabs>
          <w:tab w:val="clear" w:pos="709"/>
        </w:tabs>
        <w:suppressAutoHyphens w:val="0"/>
        <w:spacing w:line="360" w:lineRule="auto"/>
        <w:ind w:firstLine="288"/>
        <w:jc w:val="both"/>
        <w:outlineLvl w:val="0"/>
        <w:rPr>
          <w:del w:id="95" w:author="Author"/>
          <w:rFonts w:cs="Times New Roman"/>
          <w:b/>
          <w:bCs/>
        </w:rPr>
        <w:pPrChange w:id="96" w:author="Author">
          <w:pPr>
            <w:widowControl/>
            <w:tabs>
              <w:tab w:val="clear" w:pos="709"/>
            </w:tabs>
            <w:suppressAutoHyphens w:val="0"/>
            <w:spacing w:line="360" w:lineRule="auto"/>
            <w:ind w:firstLine="288"/>
            <w:jc w:val="both"/>
          </w:pPr>
        </w:pPrChange>
      </w:pPr>
    </w:p>
    <w:p w14:paraId="2C5CEFCB" w14:textId="60E9A6FE" w:rsidR="007F7D3F" w:rsidDel="007C6952" w:rsidRDefault="007F7D3F" w:rsidP="007C6952">
      <w:pPr>
        <w:widowControl/>
        <w:tabs>
          <w:tab w:val="clear" w:pos="709"/>
        </w:tabs>
        <w:suppressAutoHyphens w:val="0"/>
        <w:spacing w:line="360" w:lineRule="auto"/>
        <w:ind w:firstLine="288"/>
        <w:jc w:val="both"/>
        <w:outlineLvl w:val="0"/>
        <w:rPr>
          <w:del w:id="97" w:author="Author"/>
          <w:rFonts w:cs="Times New Roman"/>
          <w:b/>
          <w:bCs/>
        </w:rPr>
        <w:pPrChange w:id="98" w:author="Author">
          <w:pPr>
            <w:widowControl/>
            <w:tabs>
              <w:tab w:val="clear" w:pos="709"/>
            </w:tabs>
            <w:suppressAutoHyphens w:val="0"/>
            <w:spacing w:line="360" w:lineRule="auto"/>
            <w:ind w:firstLine="288"/>
            <w:jc w:val="both"/>
          </w:pPr>
        </w:pPrChange>
      </w:pPr>
    </w:p>
    <w:p w14:paraId="0CEB206E" w14:textId="44E0DFCD" w:rsidR="007F7D3F" w:rsidDel="007C6952" w:rsidRDefault="007F7D3F" w:rsidP="007C6952">
      <w:pPr>
        <w:widowControl/>
        <w:tabs>
          <w:tab w:val="clear" w:pos="709"/>
        </w:tabs>
        <w:suppressAutoHyphens w:val="0"/>
        <w:spacing w:line="360" w:lineRule="auto"/>
        <w:ind w:firstLine="288"/>
        <w:jc w:val="both"/>
        <w:outlineLvl w:val="0"/>
        <w:rPr>
          <w:del w:id="99" w:author="Author"/>
          <w:rFonts w:cs="Times New Roman"/>
          <w:b/>
        </w:rPr>
        <w:pPrChange w:id="100" w:author="Author">
          <w:pPr>
            <w:widowControl/>
            <w:tabs>
              <w:tab w:val="clear" w:pos="709"/>
            </w:tabs>
            <w:suppressAutoHyphens w:val="0"/>
            <w:spacing w:line="360" w:lineRule="auto"/>
          </w:pPr>
        </w:pPrChange>
      </w:pPr>
      <w:del w:id="101" w:author="Author">
        <w:r w:rsidDel="007C6952">
          <w:rPr>
            <w:rFonts w:cs="Times New Roman"/>
            <w:b/>
          </w:rPr>
          <w:br w:type="page"/>
        </w:r>
      </w:del>
    </w:p>
    <w:p w14:paraId="0383A51E" w14:textId="77777777" w:rsidR="008D5305" w:rsidRDefault="008D5305" w:rsidP="007C6952">
      <w:pPr>
        <w:widowControl/>
        <w:tabs>
          <w:tab w:val="clear" w:pos="709"/>
        </w:tabs>
        <w:suppressAutoHyphens w:val="0"/>
        <w:spacing w:line="360" w:lineRule="auto"/>
        <w:ind w:firstLine="288"/>
        <w:jc w:val="both"/>
        <w:outlineLvl w:val="0"/>
        <w:rPr>
          <w:rFonts w:cs="Times New Roman"/>
          <w:b/>
        </w:rPr>
        <w:pPrChange w:id="102"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1870A6">
      <w:pPr>
        <w:spacing w:line="36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1870A6">
      <w:pPr>
        <w:spacing w:line="36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0"/>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40421A" w14:textId="77777777" w:rsidR="00740890" w:rsidRDefault="00740890" w:rsidP="006824CD">
      <w:r>
        <w:separator/>
      </w:r>
    </w:p>
  </w:endnote>
  <w:endnote w:type="continuationSeparator" w:id="0">
    <w:p w14:paraId="0B9A3EE2" w14:textId="77777777" w:rsidR="00740890" w:rsidRDefault="00740890"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C6952">
      <w:rPr>
        <w:rStyle w:val="PageNumber"/>
        <w:noProof/>
      </w:rPr>
      <w:t>27</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D9C3208" w14:textId="77777777" w:rsidR="00740890" w:rsidRDefault="00740890" w:rsidP="006824CD">
      <w:r>
        <w:separator/>
      </w:r>
    </w:p>
  </w:footnote>
  <w:footnote w:type="continuationSeparator" w:id="0">
    <w:p w14:paraId="744E26E8" w14:textId="77777777" w:rsidR="00740890" w:rsidRDefault="00740890"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6"/>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0C"/>
    <w:rsid w:val="000B3F78"/>
    <w:rsid w:val="000B5375"/>
    <w:rsid w:val="000C0978"/>
    <w:rsid w:val="000C1147"/>
    <w:rsid w:val="000C5FCC"/>
    <w:rsid w:val="000D0503"/>
    <w:rsid w:val="000D2E2F"/>
    <w:rsid w:val="000D458D"/>
    <w:rsid w:val="000E003B"/>
    <w:rsid w:val="000E13FD"/>
    <w:rsid w:val="000E6568"/>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70A6"/>
    <w:rsid w:val="001905FB"/>
    <w:rsid w:val="00194CA4"/>
    <w:rsid w:val="00195245"/>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FC2"/>
    <w:rsid w:val="00255A18"/>
    <w:rsid w:val="00255CC9"/>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37E3"/>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40014C"/>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6AA3"/>
    <w:rsid w:val="005171A8"/>
    <w:rsid w:val="00517613"/>
    <w:rsid w:val="00521127"/>
    <w:rsid w:val="00521A7C"/>
    <w:rsid w:val="005221E8"/>
    <w:rsid w:val="005228AD"/>
    <w:rsid w:val="00523136"/>
    <w:rsid w:val="005261A2"/>
    <w:rsid w:val="00530F17"/>
    <w:rsid w:val="00535C29"/>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D76B9"/>
    <w:rsid w:val="005E2A0B"/>
    <w:rsid w:val="005E3B87"/>
    <w:rsid w:val="005E4016"/>
    <w:rsid w:val="005E46BA"/>
    <w:rsid w:val="005E7931"/>
    <w:rsid w:val="005F094A"/>
    <w:rsid w:val="006015AD"/>
    <w:rsid w:val="00604802"/>
    <w:rsid w:val="0060593F"/>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25C9"/>
    <w:rsid w:val="0074314C"/>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1762"/>
    <w:rsid w:val="007D1E2D"/>
    <w:rsid w:val="007D3FAC"/>
    <w:rsid w:val="007D7861"/>
    <w:rsid w:val="007D7E9E"/>
    <w:rsid w:val="007E3D0E"/>
    <w:rsid w:val="007F063D"/>
    <w:rsid w:val="007F0CD1"/>
    <w:rsid w:val="007F1BDE"/>
    <w:rsid w:val="007F6CB7"/>
    <w:rsid w:val="007F721D"/>
    <w:rsid w:val="007F7D3F"/>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6149A"/>
    <w:rsid w:val="00863AE1"/>
    <w:rsid w:val="00863D09"/>
    <w:rsid w:val="00864BE5"/>
    <w:rsid w:val="00864F94"/>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607C1"/>
    <w:rsid w:val="00961AD3"/>
    <w:rsid w:val="00962DC5"/>
    <w:rsid w:val="009639A1"/>
    <w:rsid w:val="009705B5"/>
    <w:rsid w:val="009724C9"/>
    <w:rsid w:val="0098043F"/>
    <w:rsid w:val="00981583"/>
    <w:rsid w:val="00983208"/>
    <w:rsid w:val="00983E56"/>
    <w:rsid w:val="00984FD1"/>
    <w:rsid w:val="009878ED"/>
    <w:rsid w:val="00990FED"/>
    <w:rsid w:val="00992F08"/>
    <w:rsid w:val="00996752"/>
    <w:rsid w:val="00996FCD"/>
    <w:rsid w:val="009977B7"/>
    <w:rsid w:val="009A2BF9"/>
    <w:rsid w:val="009A46E9"/>
    <w:rsid w:val="009A6BC6"/>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3EAE"/>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42DC"/>
    <w:rsid w:val="00AE5E74"/>
    <w:rsid w:val="00AE7CE9"/>
    <w:rsid w:val="00AF130B"/>
    <w:rsid w:val="00AF3FE9"/>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95B4A"/>
    <w:rsid w:val="00BA009A"/>
    <w:rsid w:val="00BA3565"/>
    <w:rsid w:val="00BA7753"/>
    <w:rsid w:val="00BB3A50"/>
    <w:rsid w:val="00BC121A"/>
    <w:rsid w:val="00BC345E"/>
    <w:rsid w:val="00BC5B00"/>
    <w:rsid w:val="00BD1F07"/>
    <w:rsid w:val="00BD2C01"/>
    <w:rsid w:val="00BD500E"/>
    <w:rsid w:val="00BE122B"/>
    <w:rsid w:val="00BE71EF"/>
    <w:rsid w:val="00BF117E"/>
    <w:rsid w:val="00BF2D72"/>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31FB"/>
    <w:rsid w:val="00C34300"/>
    <w:rsid w:val="00C343D4"/>
    <w:rsid w:val="00C3513E"/>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77C0D"/>
    <w:rsid w:val="00C80EC9"/>
    <w:rsid w:val="00C82428"/>
    <w:rsid w:val="00C84D8E"/>
    <w:rsid w:val="00C95D59"/>
    <w:rsid w:val="00C9702F"/>
    <w:rsid w:val="00C97CBC"/>
    <w:rsid w:val="00CA1BE1"/>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79E8"/>
    <w:rsid w:val="00D300D1"/>
    <w:rsid w:val="00D30635"/>
    <w:rsid w:val="00D30B11"/>
    <w:rsid w:val="00D319F2"/>
    <w:rsid w:val="00D32BEB"/>
    <w:rsid w:val="00D348BA"/>
    <w:rsid w:val="00D34BDB"/>
    <w:rsid w:val="00D35B3C"/>
    <w:rsid w:val="00D36109"/>
    <w:rsid w:val="00D44D22"/>
    <w:rsid w:val="00D46BB5"/>
    <w:rsid w:val="00D51DF4"/>
    <w:rsid w:val="00D5290E"/>
    <w:rsid w:val="00D5420F"/>
    <w:rsid w:val="00D56B26"/>
    <w:rsid w:val="00D5727B"/>
    <w:rsid w:val="00D61688"/>
    <w:rsid w:val="00D64DBC"/>
    <w:rsid w:val="00D71B00"/>
    <w:rsid w:val="00D72125"/>
    <w:rsid w:val="00D75F3A"/>
    <w:rsid w:val="00D80EC5"/>
    <w:rsid w:val="00D81B04"/>
    <w:rsid w:val="00D84EB5"/>
    <w:rsid w:val="00D87D65"/>
    <w:rsid w:val="00D91022"/>
    <w:rsid w:val="00D9146C"/>
    <w:rsid w:val="00D926F3"/>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51FF4"/>
    <w:rsid w:val="00F526BF"/>
    <w:rsid w:val="00F562D2"/>
    <w:rsid w:val="00F5705B"/>
    <w:rsid w:val="00F65601"/>
    <w:rsid w:val="00F65A6A"/>
    <w:rsid w:val="00F672A2"/>
    <w:rsid w:val="00F67738"/>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mailto:ribalet@uw.edu"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6FBBA-791B-6345-AF18-00D7940947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13464</Words>
  <Characters>76749</Characters>
  <Application>Microsoft Macintosh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90033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2017-02-04T00:25:00Z</dcterms:created>
  <dcterms:modified xsi:type="dcterms:W3CDTF">2017-02-04T00:46:00Z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