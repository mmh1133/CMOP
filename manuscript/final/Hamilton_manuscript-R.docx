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A7B8072"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2" w:author="Author">
        <w:r w:rsidR="00134430">
          <w:rPr>
            <w:rFonts w:cs="Times New Roman"/>
            <w:b/>
            <w:sz w:val="28"/>
            <w:szCs w:val="28"/>
          </w:rPr>
          <w:t>s</w:t>
        </w:r>
      </w:ins>
      <w:r w:rsidR="004B52B9">
        <w:rPr>
          <w:rFonts w:cs="Times New Roman"/>
          <w:b/>
          <w:sz w:val="28"/>
          <w:szCs w:val="28"/>
        </w:rPr>
        <w:t xml:space="preserve"> </w:t>
      </w:r>
      <w:del w:id="3"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4"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5" w:author="Author">
        <w:r w:rsidRPr="003A70CE" w:rsidDel="007D020D">
          <w:rPr>
            <w:rFonts w:cs="Times New Roman"/>
            <w:bCs/>
          </w:rPr>
          <w:delText>growth</w:delText>
        </w:r>
        <w:r w:rsidDel="007D020D">
          <w:rPr>
            <w:rFonts w:cs="Times New Roman"/>
            <w:bCs/>
          </w:rPr>
          <w:delText xml:space="preserve"> </w:delText>
        </w:r>
      </w:del>
      <w:ins w:id="6"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7" w:author="Author">
        <w:r w:rsidR="004D2603">
          <w:rPr>
            <w:rFonts w:cs="Times New Roman"/>
            <w:bCs/>
          </w:rPr>
          <w:t xml:space="preserve">. </w:t>
        </w:r>
      </w:ins>
      <w:del w:id="8"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w:t>
      </w:r>
      <w:ins w:id="9" w:author="Author">
        <w:r w:rsidR="0019538C">
          <w:rPr>
            <w:rFonts w:cs="Times New Roman"/>
            <w:bCs/>
          </w:rPr>
          <w:t>,</w:t>
        </w:r>
      </w:ins>
      <w:r>
        <w:rPr>
          <w:rFonts w:cs="Times New Roman"/>
          <w:bCs/>
        </w:rPr>
        <w:t xml:space="preserve"> </w:t>
      </w:r>
      <w:ins w:id="10" w:author="Author">
        <w:r w:rsidR="007E3D0E">
          <w:rPr>
            <w:rFonts w:cs="Times New Roman"/>
            <w:bCs/>
          </w:rPr>
          <w:t>coupled with</w:t>
        </w:r>
        <w:del w:id="11"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2"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3" w:author="Author">
          <w:r w:rsidR="0019538C" w:rsidDel="0005396A">
            <w:rPr>
              <w:rFonts w:cs="Times New Roman"/>
              <w:bCs/>
            </w:rPr>
            <w:delText>y</w:delText>
          </w:r>
        </w:del>
        <w:r w:rsidR="0005396A">
          <w:rPr>
            <w:rFonts w:cs="Times New Roman"/>
            <w:bCs/>
          </w:rPr>
          <w:t>i</w:t>
        </w:r>
        <w:r w:rsidR="0019538C">
          <w:rPr>
            <w:rFonts w:cs="Times New Roman"/>
            <w:bCs/>
          </w:rPr>
          <w:t xml:space="preserve">n </w:t>
        </w:r>
        <w:r w:rsidR="007E3D0E">
          <w:rPr>
            <w:rFonts w:cs="Times New Roman"/>
            <w:bCs/>
          </w:rPr>
          <w:t xml:space="preserve">fluorometer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4"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5"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6" w:name="__DdeLink__1831_1098803516"/>
      <w:bookmarkStart w:id="17" w:name="__DdeLink__1936_918047637"/>
      <w:r w:rsidRPr="00FC5E5F">
        <w:rPr>
          <w:rFonts w:cs="Times New Roman"/>
        </w:rPr>
        <w:t>°C</w:t>
      </w:r>
      <w:bookmarkEnd w:id="16"/>
      <w:bookmarkEnd w:id="17"/>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18" w:author="Author">
        <w:r w:rsidRPr="00FC5E5F" w:rsidDel="00936EAA">
          <w:rPr>
            <w:rFonts w:cs="Times New Roman"/>
          </w:rPr>
          <w:delText>01</w:delText>
        </w:r>
      </w:del>
      <w:ins w:id="19"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1870A6">
      <w:pPr>
        <w:spacing w:line="360" w:lineRule="auto"/>
        <w:rPr>
          <w:rFonts w:eastAsiaTheme="minorEastAsia" w:cs="Times New Roman"/>
          <w:lang w:eastAsia="ja-JP"/>
        </w:rPr>
      </w:pP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lastRenderedPageBreak/>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5C3ACCB"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4AA5A58A" w:rsidR="00900785" w:rsidRDefault="00AD46DE" w:rsidP="001870A6">
      <w:pPr>
        <w:spacing w:line="360" w:lineRule="auto"/>
        <w:rPr>
          <w:ins w:id="20"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lastRenderedPageBreak/>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04135487" w:rsidR="0040242A" w:rsidDel="006C24BE" w:rsidRDefault="000F00FE" w:rsidP="006077AA">
      <w:pPr>
        <w:spacing w:line="360" w:lineRule="auto"/>
        <w:ind w:firstLine="720"/>
        <w:rPr>
          <w:del w:id="21" w:author="Author"/>
          <w:rFonts w:cs="Times New Roman"/>
        </w:rPr>
      </w:pPr>
      <w:ins w:id="22" w:author="Author">
        <w:r>
          <w:rPr>
            <w:rFonts w:cs="Times New Roman"/>
          </w:rPr>
          <w:t xml:space="preserve">Orange fluorescence, used as a proxy for </w:t>
        </w:r>
        <w:r w:rsidR="005C69F9">
          <w:rPr>
            <w:rFonts w:cs="Times New Roman"/>
          </w:rPr>
          <w:t xml:space="preserve">biomass of </w:t>
        </w:r>
        <w:r>
          <w:rPr>
            <w:rFonts w:cs="Times New Roman"/>
          </w:rPr>
          <w:t>phycoerythrin-containing cells, was high the week before the start of the survey and decreased below the detection limit during the survey (</w:t>
        </w:r>
        <w:r w:rsidRPr="001E40CD">
          <w:rPr>
            <w:rFonts w:cs="Times New Roman"/>
            <w:b/>
          </w:rPr>
          <w:t>Fig. S2</w:t>
        </w:r>
        <w:r>
          <w:rPr>
            <w:rFonts w:cs="Times New Roman"/>
          </w:rPr>
          <w:t>).</w:t>
        </w:r>
        <w:r w:rsidR="00524304">
          <w:rPr>
            <w:rFonts w:cs="Times New Roman"/>
          </w:rPr>
          <w:t xml:space="preserve"> </w:t>
        </w:r>
        <w:del w:id="23" w:author="Author">
          <w:r w:rsidDel="00524304">
            <w:rPr>
              <w:rFonts w:cs="Times New Roman"/>
            </w:rPr>
            <w:delText xml:space="preserve"> </w:delText>
          </w:r>
        </w:del>
      </w:ins>
    </w:p>
    <w:p w14:paraId="37CD7C2C" w14:textId="3F8D2B7A" w:rsidR="008E6F29" w:rsidRDefault="00716206">
      <w:pPr>
        <w:spacing w:line="360" w:lineRule="auto"/>
        <w:ind w:firstLine="720"/>
        <w:rPr>
          <w:rFonts w:cs="Times New Roman"/>
        </w:rPr>
        <w:pPrChange w:id="24"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25" w:author="Author">
        <w:r w:rsidRPr="00B62C2A" w:rsidDel="009A22DB">
          <w:rPr>
            <w:rFonts w:cs="Times New Roman"/>
          </w:rPr>
          <w:delText>concentration</w:delText>
        </w:r>
      </w:del>
      <w:ins w:id="26" w:author="Author">
        <w:r w:rsidR="009A22DB">
          <w:rPr>
            <w:rFonts w:cs="Times New Roman"/>
          </w:rPr>
          <w:t>fluorescence</w:t>
        </w:r>
      </w:ins>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del w:id="27"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28" w:author="Author">
        <w:r w:rsidR="009A22DB">
          <w:rPr>
            <w:rFonts w:cs="Times New Roman"/>
          </w:rPr>
          <w:t>fluorescence</w:t>
        </w:r>
      </w:ins>
      <w:del w:id="29"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0" w:author="Author">
        <w:r w:rsidR="009A22DB">
          <w:rPr>
            <w:rFonts w:cs="Times New Roman"/>
          </w:rPr>
          <w:t>fluorescence</w:t>
        </w:r>
      </w:ins>
      <w:del w:id="31"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32" w:author="Author">
        <w:r w:rsidR="006C24BE">
          <w:rPr>
            <w:rFonts w:cs="Times New Roman"/>
          </w:rPr>
          <w:t xml:space="preserve"> </w:t>
        </w:r>
      </w:ins>
    </w:p>
    <w:p w14:paraId="69F2F4DE" w14:textId="425C2B56"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33"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57E4D036"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34" w:author="Author">
        <w:r w:rsidR="005C0D5A" w:rsidDel="00C030A6">
          <w:rPr>
            <w:rFonts w:cs="Times New Roman"/>
          </w:rPr>
          <w:delText xml:space="preserve">the </w:delText>
        </w:r>
      </w:del>
      <w:ins w:id="35"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36" w:author="Author">
        <w:r w:rsidR="008D5305" w:rsidRPr="00D06AC5" w:rsidDel="007666EE">
          <w:rPr>
            <w:rFonts w:cs="Times New Roman"/>
            <w:b/>
          </w:rPr>
          <w:delText>S</w:delText>
        </w:r>
        <w:r w:rsidR="00C67DAC" w:rsidDel="007666EE">
          <w:rPr>
            <w:rFonts w:cs="Times New Roman"/>
            <w:b/>
          </w:rPr>
          <w:delText>2</w:delText>
        </w:r>
      </w:del>
      <w:ins w:id="37"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A2219BC" w:rsidR="000B5375" w:rsidRDefault="00114CA7" w:rsidP="006077AA">
      <w:pPr>
        <w:spacing w:line="360" w:lineRule="auto"/>
        <w:ind w:firstLine="720"/>
        <w:rPr>
          <w:rFonts w:eastAsia="Calibri" w:cs="Times New Roman"/>
        </w:rPr>
      </w:pPr>
      <w:r>
        <w:rPr>
          <w:rFonts w:cs="Times New Roman"/>
        </w:rPr>
        <w:lastRenderedPageBreak/>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38" w:author="Author">
        <w:r w:rsidR="00057AFB" w:rsidRPr="00E9004E" w:rsidDel="007666EE">
          <w:rPr>
            <w:rFonts w:cs="Times New Roman"/>
            <w:b/>
          </w:rPr>
          <w:delText>S</w:delText>
        </w:r>
        <w:r w:rsidR="00C67DAC" w:rsidDel="007666EE">
          <w:rPr>
            <w:rFonts w:cs="Times New Roman"/>
            <w:b/>
          </w:rPr>
          <w:delText>3</w:delText>
        </w:r>
      </w:del>
      <w:ins w:id="39"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48C618E6"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ins w:id="40" w:author="Author">
        <w:r w:rsidR="001C2CE5">
          <w:rPr>
            <w:rFonts w:cs="Times New Roman"/>
          </w:rPr>
          <w:t xml:space="preserve">a doubling rate of </w:t>
        </w:r>
      </w:ins>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w:t>
      </w:r>
      <w:ins w:id="41" w:author="Author">
        <w:del w:id="42" w:author="Author">
          <w:r w:rsidR="00F4169A" w:rsidDel="001C2CE5">
            <w:rPr>
              <w:rFonts w:cs="Times New Roman"/>
            </w:rPr>
            <w:delText xml:space="preserve">cell </w:delText>
          </w:r>
        </w:del>
      </w:ins>
      <w:del w:id="43" w:author="Author">
        <w:r w:rsidR="008D5305" w:rsidDel="001C2CE5">
          <w:rPr>
            <w:rFonts w:cs="Times New Roman"/>
          </w:rPr>
          <w:delText>division per day</w:delText>
        </w:r>
      </w:del>
      <w:ins w:id="44" w:author="Author">
        <w:r w:rsidR="001C2CE5">
          <w:rPr>
            <w:rFonts w:cs="Times New Roman"/>
          </w:rPr>
          <w:t>d</w:t>
        </w:r>
        <w:r w:rsidR="001C2CE5" w:rsidRPr="00801A94">
          <w:rPr>
            <w:rFonts w:cs="Times New Roman"/>
            <w:vertAlign w:val="superscript"/>
            <w:rPrChange w:id="45" w:author="Author">
              <w:rPr>
                <w:rFonts w:cs="Times New Roman"/>
              </w:rPr>
            </w:rPrChange>
          </w:rPr>
          <w:t>-1</w:t>
        </w:r>
      </w:ins>
      <w:r w:rsidR="008D5305">
        <w:rPr>
          <w:rFonts w:cs="Times New Roman"/>
        </w:rPr>
        <w:t>, respectively</w:t>
      </w:r>
      <w:r w:rsidR="00927820">
        <w:rPr>
          <w:rFonts w:cs="Times New Roman"/>
        </w:rPr>
        <w:t>, with t</w:t>
      </w:r>
      <w:r w:rsidR="003746BA">
        <w:rPr>
          <w:rFonts w:cs="Times New Roman"/>
        </w:rPr>
        <w:t xml:space="preserve">he highest </w:t>
      </w:r>
      <w:del w:id="46"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lastRenderedPageBreak/>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67804788" w:rsidR="000F2FA3" w:rsidRDefault="008D5305" w:rsidP="001870A6">
      <w:pPr>
        <w:spacing w:line="36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47" w:author="Author">
        <w:r w:rsidR="00816599" w:rsidDel="00857715">
          <w:rPr>
            <w:rFonts w:cs="Times New Roman"/>
          </w:rPr>
          <w:delText xml:space="preserve">within the estuary </w:delText>
        </w:r>
      </w:del>
      <w:r w:rsidR="00D279E8">
        <w:rPr>
          <w:rFonts w:cs="Times New Roman"/>
        </w:rPr>
        <w:t xml:space="preserve">and </w:t>
      </w:r>
      <w:ins w:id="48"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physical transport</w:t>
      </w:r>
      <w:ins w:id="49" w:author="Author">
        <w:r w:rsidR="00857715">
          <w:rPr>
            <w:rFonts w:cs="Times New Roman"/>
          </w:rPr>
          <w:t>, as the estuary is typically characterized as a fast-flushing system with a tidal excursion on the order of 3 days (Karma and Baptista 2016)</w:t>
        </w:r>
      </w:ins>
      <w:r w:rsidR="00816599">
        <w:rPr>
          <w:rFonts w:cs="Times New Roman"/>
        </w:rPr>
        <w:t>.</w:t>
      </w:r>
      <w:ins w:id="50" w:author="Author">
        <w:r w:rsidR="00C03055">
          <w:rPr>
            <w:rFonts w:cs="Times New Roman"/>
          </w:rPr>
          <w:t xml:space="preserve"> </w:t>
        </w:r>
      </w:ins>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51"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w:t>
      </w:r>
      <w:r w:rsidR="0098043F">
        <w:rPr>
          <w:rFonts w:cs="Times New Roman"/>
        </w:rPr>
        <w:lastRenderedPageBreak/>
        <w:t xml:space="preserve">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52" w:author="Author">
        <w:r w:rsidR="00B27D96">
          <w:rPr>
            <w:rFonts w:eastAsia="Calibri" w:cs="Times New Roman"/>
          </w:rPr>
          <w:t xml:space="preserve">and </w:t>
        </w:r>
      </w:ins>
      <w:del w:id="53"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54" w:author="Author">
        <w:del w:id="55"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56"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57"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ins w:id="58"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59" w:author="Author">
        <w:r w:rsidR="001905FB" w:rsidDel="0045470B">
          <w:rPr>
            <w:rFonts w:eastAsia="Calibri" w:cs="Times New Roman"/>
          </w:rPr>
          <w:delText xml:space="preserve">concentrations </w:delText>
        </w:r>
      </w:del>
      <w:ins w:id="60"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5858915"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61" w:author="Author">
        <w:r w:rsidR="00340DBC">
          <w:rPr>
            <w:rFonts w:eastAsia="Calibri" w:cs="Times New Roman"/>
          </w:rPr>
          <w:t>.</w:t>
        </w:r>
        <w:r w:rsidR="00340DBC">
          <w:rPr>
            <w:rFonts w:eastAsia="Calibri" w:cs="Times New Roman"/>
            <w:color w:val="FF0000"/>
          </w:rPr>
          <w:t xml:space="preserve"> While it has been speculated that advec</w:t>
        </w:r>
        <w:bookmarkStart w:id="62" w:name="_GoBack"/>
        <w:bookmarkEnd w:id="62"/>
        <w:r w:rsidR="00340DBC">
          <w:rPr>
            <w:rFonts w:eastAsia="Calibri" w:cs="Times New Roman"/>
            <w:color w:val="FF0000"/>
          </w:rPr>
          <w:t>tive mechanisms may contribute to the initiation of the bloom (</w:t>
        </w:r>
        <w:r w:rsidR="00340DBC">
          <w:rPr>
            <w:rFonts w:eastAsiaTheme="minorEastAsia" w:cs="Times New Roman"/>
            <w:color w:val="auto"/>
            <w:lang w:eastAsia="en-US" w:bidi="ar-SA"/>
          </w:rPr>
          <w:t>Herfort et al. 2011</w:t>
        </w:r>
        <w:r w:rsidR="00340DBC">
          <w:rPr>
            <w:rFonts w:eastAsiaTheme="minorEastAsia" w:cs="Times New Roman"/>
            <w:color w:val="auto"/>
            <w:lang w:eastAsia="en-US" w:bidi="ar-SA"/>
          </w:rPr>
          <w:t>)</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083591C2"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63" w:author="Author">
        <w:r w:rsidR="00C31FD2">
          <w:rPr>
            <w:rFonts w:cs="Times New Roman"/>
          </w:rPr>
          <w:t>The</w:t>
        </w:r>
        <w:r w:rsidR="00907BBE">
          <w:rPr>
            <w:rFonts w:cs="Times New Roman"/>
          </w:rPr>
          <w:t xml:space="preserve"> growth of the </w:t>
        </w:r>
        <w:r w:rsidR="00907BBE" w:rsidRPr="009F2FFD">
          <w:rPr>
            <w:rFonts w:cs="Times New Roman"/>
            <w:i/>
            <w:rPrChange w:id="64"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65" w:author="Author">
          <w:r w:rsidR="00907BBE" w:rsidDel="00C31FD2">
            <w:rPr>
              <w:rFonts w:cs="Times New Roman"/>
            </w:rPr>
            <w:delText>lso</w:delText>
          </w:r>
        </w:del>
        <w:r w:rsidR="00907BBE">
          <w:rPr>
            <w:rFonts w:cs="Times New Roman"/>
          </w:rPr>
          <w:t xml:space="preserve"> be sustained by the</w:t>
        </w:r>
      </w:ins>
      <w:del w:id="66"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67"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68"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55DCE">
          <w:rPr>
            <w:rFonts w:cs="Times New Roman"/>
          </w:rPr>
          <w:t>,</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69"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(Qiu et al. 2016)</w:t>
        </w:r>
        <w:r w:rsidR="00606228">
          <w:rPr>
            <w:rFonts w:cs="Times New Roman"/>
          </w:rPr>
          <w:t xml:space="preserve">, but </w:t>
        </w:r>
        <w:r w:rsidR="00C55DCE">
          <w:rPr>
            <w:rFonts w:cs="Times New Roman"/>
          </w:rPr>
          <w:t xml:space="preserve">the results of this investigation are rather 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w:t>
      </w:r>
      <w:r w:rsidR="00D5727B">
        <w:rPr>
          <w:rFonts w:cs="Times New Roman"/>
        </w:rPr>
        <w:lastRenderedPageBreak/>
        <w:t xml:space="preserve">River estuary </w:t>
      </w:r>
      <w:r w:rsidR="00061D7C">
        <w:rPr>
          <w:rFonts w:cs="Times New Roman"/>
        </w:rPr>
        <w:t xml:space="preserve">remain speculative. </w:t>
      </w:r>
      <w:del w:id="70" w:author="Author">
        <w:r w:rsidR="00061D7C" w:rsidDel="008449C0">
          <w:rPr>
            <w:rFonts w:cs="Times New Roman"/>
          </w:rPr>
          <w:delText>It is clear that, w</w:delText>
        </w:r>
      </w:del>
      <w:ins w:id="71"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72" w:author="Author">
        <w:r w:rsidR="008449C0">
          <w:rPr>
            <w:rFonts w:cs="Times New Roman"/>
          </w:rPr>
          <w:t xml:space="preserve">it is very likely that </w:t>
        </w:r>
      </w:ins>
      <w:r w:rsidR="00061D7C">
        <w:rPr>
          <w:rFonts w:cs="Times New Roman"/>
        </w:rPr>
        <w:t>the unique interaction</w:t>
      </w:r>
      <w:del w:id="73"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77DA53F2"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1870A6">
      <w:pPr>
        <w:spacing w:line="36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74" w:author="Author">
        <w:r>
          <w:rPr>
            <w:rFonts w:cs="Times New Roman"/>
            <w:b/>
            <w:bCs/>
            <w:noProof/>
            <w:lang w:eastAsia="en-US" w:bidi="ar-SA"/>
            <w:rPrChange w:id="75" w:author="Unknown">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76" w:author="Author">
        <w:r w:rsidR="00B936D4" w:rsidRPr="00134430"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77"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78" w:author="Author">
        <w:r>
          <w:rPr>
            <w:rFonts w:cs="Times New Roman"/>
            <w:b/>
            <w:noProof/>
            <w:lang w:eastAsia="en-US" w:bidi="ar-SA"/>
            <w:rPrChange w:id="79" w:author="Unknown">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80" w:author="Author">
        <w:r w:rsidR="008E00D6" w:rsidDel="00406A4B">
          <w:rPr>
            <w:rFonts w:cs="Times New Roman"/>
            <w:b/>
            <w:noProof/>
            <w:lang w:eastAsia="en-US" w:bidi="ar-SA"/>
            <w:rPrChange w:id="81" w:author="Unknown">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82" w:author="Author"/>
          <w:rFonts w:cs="Times New Roman"/>
          <w:b/>
          <w:bCs/>
        </w:rPr>
      </w:pPr>
      <w:r>
        <w:rPr>
          <w:rFonts w:cs="Times New Roman"/>
          <w:b/>
        </w:rPr>
        <w:br w:type="page"/>
      </w:r>
      <w:del w:id="83"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84" w:author="Author"/>
          <w:rFonts w:cs="Times New Roman"/>
          <w:bCs/>
        </w:rPr>
        <w:pPrChange w:id="85"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86" w:author="Author"/>
          <w:rFonts w:cs="Times New Roman"/>
          <w:bCs/>
        </w:rPr>
        <w:pPrChange w:id="87" w:author="Author">
          <w:pPr>
            <w:widowControl/>
            <w:tabs>
              <w:tab w:val="clear" w:pos="709"/>
            </w:tabs>
            <w:suppressAutoHyphens w:val="0"/>
            <w:spacing w:line="360" w:lineRule="auto"/>
            <w:ind w:firstLine="288"/>
            <w:jc w:val="both"/>
          </w:pPr>
        </w:pPrChange>
      </w:pPr>
      <w:del w:id="88"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89" w:author="Author"/>
          <w:rFonts w:cs="Times New Roman"/>
          <w:b/>
          <w:bCs/>
        </w:rPr>
        <w:pPrChange w:id="90"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91"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92" w:author="Author"/>
                <w:rFonts w:cs="Times New Roman"/>
              </w:rPr>
              <w:pPrChange w:id="93" w:author="Author">
                <w:pPr>
                  <w:pStyle w:val="TableContents"/>
                  <w:spacing w:line="360" w:lineRule="auto"/>
                  <w:ind w:firstLine="288"/>
                  <w:jc w:val="both"/>
                </w:pPr>
              </w:pPrChange>
            </w:pPr>
            <w:del w:id="94"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95" w:author="Author"/>
                <w:rFonts w:cs="Times New Roman"/>
              </w:rPr>
              <w:pPrChange w:id="96" w:author="Author">
                <w:pPr>
                  <w:pStyle w:val="TableContents"/>
                  <w:spacing w:line="360" w:lineRule="auto"/>
                  <w:jc w:val="center"/>
                </w:pPr>
              </w:pPrChange>
            </w:pPr>
            <w:del w:id="97"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98" w:author="Author"/>
                <w:rFonts w:cs="Times New Roman"/>
              </w:rPr>
              <w:pPrChange w:id="99" w:author="Author">
                <w:pPr>
                  <w:pStyle w:val="TableContents"/>
                  <w:spacing w:line="360" w:lineRule="auto"/>
                  <w:jc w:val="center"/>
                </w:pPr>
              </w:pPrChange>
            </w:pPr>
            <w:del w:id="100"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101"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102" w:author="Author"/>
                <w:rFonts w:cs="Times New Roman"/>
              </w:rPr>
              <w:pPrChange w:id="103" w:author="Author">
                <w:pPr>
                  <w:pStyle w:val="TableContents"/>
                  <w:spacing w:line="360" w:lineRule="auto"/>
                  <w:ind w:firstLine="288"/>
                  <w:jc w:val="both"/>
                </w:pPr>
              </w:pPrChange>
            </w:pPr>
            <w:del w:id="104"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105" w:author="Author"/>
                <w:rFonts w:cs="Times New Roman"/>
              </w:rPr>
              <w:pPrChange w:id="106" w:author="Author">
                <w:pPr>
                  <w:pStyle w:val="TableContents"/>
                  <w:spacing w:line="360" w:lineRule="auto"/>
                  <w:ind w:firstLine="288"/>
                </w:pPr>
              </w:pPrChange>
            </w:pPr>
            <w:del w:id="107"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108" w:author="Author"/>
                <w:rFonts w:cs="Times New Roman"/>
              </w:rPr>
              <w:pPrChange w:id="109" w:author="Author">
                <w:pPr>
                  <w:pStyle w:val="TableContents"/>
                  <w:spacing w:line="360" w:lineRule="auto"/>
                  <w:ind w:firstLine="288"/>
                  <w:jc w:val="center"/>
                </w:pPr>
              </w:pPrChange>
            </w:pPr>
            <w:del w:id="110" w:author="Author">
              <w:r w:rsidRPr="007C081D" w:rsidDel="007C6952">
                <w:rPr>
                  <w:rFonts w:cs="Times New Roman"/>
                </w:rPr>
                <w:delText>0.40</w:delText>
              </w:r>
            </w:del>
          </w:p>
        </w:tc>
      </w:tr>
      <w:tr w:rsidR="009F2F38" w:rsidRPr="007C081D" w:rsidDel="007C6952" w14:paraId="68EBA071" w14:textId="70952D36" w:rsidTr="009F2F38">
        <w:trPr>
          <w:jc w:val="center"/>
          <w:del w:id="111"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112" w:author="Author"/>
                <w:rFonts w:cs="Times New Roman"/>
              </w:rPr>
              <w:pPrChange w:id="113" w:author="Author">
                <w:pPr>
                  <w:pStyle w:val="TableContents"/>
                  <w:spacing w:line="360" w:lineRule="auto"/>
                  <w:ind w:firstLine="288"/>
                  <w:jc w:val="both"/>
                </w:pPr>
              </w:pPrChange>
            </w:pPr>
            <w:del w:id="114"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115" w:author="Author"/>
                <w:rFonts w:cs="Times New Roman"/>
              </w:rPr>
              <w:pPrChange w:id="116" w:author="Author">
                <w:pPr>
                  <w:pStyle w:val="TableContents"/>
                  <w:spacing w:line="360" w:lineRule="auto"/>
                  <w:ind w:firstLine="288"/>
                </w:pPr>
              </w:pPrChange>
            </w:pPr>
            <w:del w:id="117"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118" w:author="Author"/>
                <w:rFonts w:cs="Times New Roman"/>
              </w:rPr>
              <w:pPrChange w:id="119" w:author="Author">
                <w:pPr>
                  <w:pStyle w:val="TableContents"/>
                  <w:spacing w:line="360" w:lineRule="auto"/>
                  <w:ind w:firstLine="288"/>
                  <w:jc w:val="center"/>
                </w:pPr>
              </w:pPrChange>
            </w:pPr>
            <w:del w:id="120" w:author="Author">
              <w:r w:rsidRPr="007C081D" w:rsidDel="007C6952">
                <w:rPr>
                  <w:rFonts w:cs="Times New Roman"/>
                </w:rPr>
                <w:delText>0.18</w:delText>
              </w:r>
            </w:del>
          </w:p>
        </w:tc>
      </w:tr>
      <w:tr w:rsidR="009F2F38" w:rsidRPr="007C081D" w:rsidDel="007C6952" w14:paraId="39636484" w14:textId="1A3659B4" w:rsidTr="009F2F38">
        <w:trPr>
          <w:jc w:val="center"/>
          <w:del w:id="121"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122" w:author="Author"/>
                <w:rFonts w:cs="Times New Roman"/>
              </w:rPr>
              <w:pPrChange w:id="123" w:author="Author">
                <w:pPr>
                  <w:pStyle w:val="TableContents"/>
                  <w:spacing w:line="360" w:lineRule="auto"/>
                  <w:ind w:firstLine="288"/>
                  <w:jc w:val="both"/>
                </w:pPr>
              </w:pPrChange>
            </w:pPr>
            <w:del w:id="124"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125" w:author="Author"/>
                <w:rFonts w:cs="Times New Roman"/>
              </w:rPr>
              <w:pPrChange w:id="126" w:author="Author">
                <w:pPr>
                  <w:pStyle w:val="TableContents"/>
                  <w:spacing w:line="360" w:lineRule="auto"/>
                  <w:ind w:firstLine="288"/>
                </w:pPr>
              </w:pPrChange>
            </w:pPr>
            <w:del w:id="127"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128" w:author="Author"/>
                <w:rFonts w:cs="Times New Roman"/>
              </w:rPr>
              <w:pPrChange w:id="129" w:author="Author">
                <w:pPr>
                  <w:pStyle w:val="TableContents"/>
                  <w:spacing w:line="360" w:lineRule="auto"/>
                  <w:ind w:firstLine="288"/>
                  <w:jc w:val="center"/>
                </w:pPr>
              </w:pPrChange>
            </w:pPr>
            <w:del w:id="130" w:author="Author">
              <w:r w:rsidRPr="007C081D" w:rsidDel="007C6952">
                <w:rPr>
                  <w:rFonts w:cs="Times New Roman"/>
                </w:rPr>
                <w:delText>0.06</w:delText>
              </w:r>
            </w:del>
          </w:p>
        </w:tc>
      </w:tr>
      <w:tr w:rsidR="009F2F38" w:rsidRPr="007C081D" w:rsidDel="007C6952" w14:paraId="75377641" w14:textId="21B65BB3" w:rsidTr="009F2F38">
        <w:trPr>
          <w:jc w:val="center"/>
          <w:del w:id="131"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132" w:author="Author"/>
                <w:rFonts w:cs="Times New Roman"/>
              </w:rPr>
              <w:pPrChange w:id="133" w:author="Author">
                <w:pPr>
                  <w:pStyle w:val="TableContents"/>
                  <w:spacing w:line="360" w:lineRule="auto"/>
                  <w:ind w:firstLine="288"/>
                  <w:jc w:val="both"/>
                </w:pPr>
              </w:pPrChange>
            </w:pPr>
            <w:del w:id="134"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135" w:author="Author"/>
                <w:rFonts w:cs="Times New Roman"/>
              </w:rPr>
              <w:pPrChange w:id="136" w:author="Author">
                <w:pPr>
                  <w:pStyle w:val="TableContents"/>
                  <w:spacing w:line="360" w:lineRule="auto"/>
                  <w:ind w:firstLine="288"/>
                </w:pPr>
              </w:pPrChange>
            </w:pPr>
            <w:del w:id="137"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138" w:author="Author"/>
                <w:rFonts w:cs="Times New Roman"/>
              </w:rPr>
              <w:pPrChange w:id="139" w:author="Author">
                <w:pPr>
                  <w:pStyle w:val="TableContents"/>
                  <w:spacing w:line="360" w:lineRule="auto"/>
                  <w:ind w:firstLine="288"/>
                  <w:jc w:val="center"/>
                </w:pPr>
              </w:pPrChange>
            </w:pPr>
            <w:del w:id="140" w:author="Author">
              <w:r w:rsidRPr="007C081D" w:rsidDel="007C6952">
                <w:rPr>
                  <w:rFonts w:cs="Times New Roman"/>
                </w:rPr>
                <w:delText>0.08</w:delText>
              </w:r>
            </w:del>
          </w:p>
        </w:tc>
      </w:tr>
      <w:tr w:rsidR="009F2F38" w:rsidRPr="007C081D" w:rsidDel="007C6952" w14:paraId="113021FE" w14:textId="7AC35AA7" w:rsidTr="009F2F38">
        <w:trPr>
          <w:jc w:val="center"/>
          <w:del w:id="141"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142" w:author="Author"/>
                <w:rFonts w:cs="Times New Roman"/>
              </w:rPr>
              <w:pPrChange w:id="143" w:author="Author">
                <w:pPr>
                  <w:pStyle w:val="TableContents"/>
                  <w:spacing w:line="360" w:lineRule="auto"/>
                  <w:ind w:firstLine="288"/>
                  <w:jc w:val="both"/>
                </w:pPr>
              </w:pPrChange>
            </w:pPr>
            <w:del w:id="144"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145" w:author="Author"/>
                <w:rFonts w:cs="Times New Roman"/>
              </w:rPr>
              <w:pPrChange w:id="146" w:author="Author">
                <w:pPr>
                  <w:pStyle w:val="TableContents"/>
                  <w:spacing w:line="360" w:lineRule="auto"/>
                  <w:ind w:firstLine="288"/>
                </w:pPr>
              </w:pPrChange>
            </w:pPr>
            <w:del w:id="147"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148" w:author="Author"/>
                <w:rFonts w:cs="Times New Roman"/>
              </w:rPr>
              <w:pPrChange w:id="149" w:author="Author">
                <w:pPr>
                  <w:pStyle w:val="TableContents"/>
                  <w:spacing w:line="360" w:lineRule="auto"/>
                  <w:ind w:firstLine="288"/>
                  <w:jc w:val="center"/>
                </w:pPr>
              </w:pPrChange>
            </w:pPr>
            <w:del w:id="150"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151" w:author="Author"/>
          <w:rFonts w:cs="Times New Roman"/>
          <w:b/>
          <w:bCs/>
        </w:rPr>
        <w:pPrChange w:id="152"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153" w:author="Author"/>
          <w:rFonts w:cs="Times New Roman"/>
          <w:b/>
          <w:bCs/>
        </w:rPr>
        <w:pPrChange w:id="154"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155" w:author="Author"/>
          <w:rFonts w:cs="Times New Roman"/>
          <w:b/>
        </w:rPr>
        <w:pPrChange w:id="156" w:author="Author">
          <w:pPr>
            <w:widowControl/>
            <w:tabs>
              <w:tab w:val="clear" w:pos="709"/>
            </w:tabs>
            <w:suppressAutoHyphens w:val="0"/>
            <w:spacing w:line="360" w:lineRule="auto"/>
          </w:pPr>
        </w:pPrChange>
      </w:pPr>
      <w:del w:id="157"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158"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159" w:author="Author"/>
          <w:rFonts w:cs="Times New Roman"/>
          <w:b/>
        </w:rPr>
      </w:pPr>
      <w:ins w:id="160"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161" w:author="Author"/>
          <w:rFonts w:cstheme="minorBidi"/>
          <w:b/>
        </w:rPr>
      </w:pPr>
      <w:ins w:id="162" w:author="Author">
        <w:r>
          <w:rPr>
            <w:rFonts w:cstheme="minorBidi"/>
            <w:b/>
            <w:noProof/>
            <w:lang w:eastAsia="en-US" w:bidi="ar-SA"/>
            <w:rPrChange w:id="163" w:author="Unknown">
              <w:rPr>
                <w:noProof/>
                <w:lang w:eastAsia="en-US" w:bidi="ar-SA"/>
              </w:rPr>
            </w:rPrChange>
          </w:rPr>
          <w:lastRenderedPageBreak/>
          <w:drawing>
            <wp:inline distT="0" distB="0" distL="0" distR="0" wp14:anchorId="7E4B461A" wp14:editId="5B109544">
              <wp:extent cx="6329045" cy="4399200"/>
              <wp:effectExtent l="0" t="0" r="0" b="0"/>
              <wp:docPr id="7" name="Picture 7" descr="/Users/francois/Desktop/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0492"/>
                      <a:stretch/>
                    </pic:blipFill>
                    <pic:spPr bwMode="auto">
                      <a:xfrm>
                        <a:off x="0" y="0"/>
                        <a:ext cx="6329045" cy="43992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1EEDFD5E" w:rsidR="007666EE" w:rsidRDefault="007666EE" w:rsidP="00D26AD9">
      <w:pPr>
        <w:widowControl/>
        <w:tabs>
          <w:tab w:val="clear" w:pos="709"/>
        </w:tabs>
        <w:suppressAutoHyphens w:val="0"/>
        <w:spacing w:line="360" w:lineRule="auto"/>
        <w:ind w:firstLine="360"/>
        <w:rPr>
          <w:ins w:id="164" w:author="Author"/>
          <w:rFonts w:ascii="Times" w:eastAsiaTheme="minorEastAsia" w:hAnsi="Times" w:cstheme="minorBidi"/>
          <w:color w:val="auto"/>
          <w:sz w:val="20"/>
          <w:szCs w:val="20"/>
          <w:lang w:eastAsia="en-US" w:bidi="ar-SA"/>
        </w:rPr>
      </w:pPr>
      <w:ins w:id="165" w:author="Author">
        <w:r w:rsidRPr="007666EE">
          <w:rPr>
            <w:rFonts w:cstheme="minorBidi"/>
            <w:b/>
            <w:rPrChange w:id="166" w:author="Author">
              <w:rPr>
                <w:rFonts w:cstheme="minorBidi"/>
              </w:rPr>
            </w:rPrChange>
          </w:rPr>
          <w:t>Fig. S2</w:t>
        </w:r>
        <w:r>
          <w:rPr>
            <w:rFonts w:cstheme="minorBidi"/>
          </w:rPr>
          <w:t>. Hydrographic conditions prior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(rfu) and B) phycoerythrin fluorescence (rfu).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167" w:author="Author">
        <w:r w:rsidR="007666EE">
          <w:rPr>
            <w:rFonts w:cs="Times New Roman"/>
            <w:b/>
          </w:rPr>
          <w:t>3</w:t>
        </w:r>
      </w:ins>
      <w:del w:id="168"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169" w:author="Author">
        <w:r w:rsidRPr="00F2360F" w:rsidDel="007666EE">
          <w:rPr>
            <w:rFonts w:cs="Times New Roman"/>
            <w:b/>
          </w:rPr>
          <w:delText>S</w:delText>
        </w:r>
        <w:r w:rsidR="00B936D4" w:rsidDel="007666EE">
          <w:rPr>
            <w:rFonts w:cs="Times New Roman"/>
            <w:b/>
          </w:rPr>
          <w:delText>3</w:delText>
        </w:r>
      </w:del>
      <w:ins w:id="170"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3"/>
      <w:footerReference w:type="even" r:id="rId24"/>
      <w:footerReference w:type="default" r:id="rId25"/>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5407F8" w14:textId="77777777" w:rsidR="00581365" w:rsidRDefault="00581365" w:rsidP="006824CD">
      <w:r>
        <w:separator/>
      </w:r>
    </w:p>
  </w:endnote>
  <w:endnote w:type="continuationSeparator" w:id="0">
    <w:p w14:paraId="506DD2EF" w14:textId="77777777" w:rsidR="00581365" w:rsidRDefault="00581365"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B5D5B">
      <w:rPr>
        <w:rStyle w:val="PageNumber"/>
        <w:noProof/>
      </w:rPr>
      <w:t>9</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D3C55D" w14:textId="77777777" w:rsidR="00581365" w:rsidRDefault="00581365" w:rsidP="006824CD">
      <w:r>
        <w:separator/>
      </w:r>
    </w:p>
  </w:footnote>
  <w:footnote w:type="continuationSeparator" w:id="0">
    <w:p w14:paraId="142AB7CB" w14:textId="77777777" w:rsidR="00581365" w:rsidRDefault="00581365"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3C98"/>
    <w:rsid w:val="00017CDC"/>
    <w:rsid w:val="00020692"/>
    <w:rsid w:val="000254AD"/>
    <w:rsid w:val="000340F4"/>
    <w:rsid w:val="00035A1F"/>
    <w:rsid w:val="0003796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4430"/>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6646"/>
    <w:rsid w:val="001C2CE5"/>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FC2"/>
    <w:rsid w:val="00255A18"/>
    <w:rsid w:val="00255CC9"/>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4B61"/>
    <w:rsid w:val="002B63F7"/>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0DBC"/>
    <w:rsid w:val="003434CD"/>
    <w:rsid w:val="00344BA2"/>
    <w:rsid w:val="003471DD"/>
    <w:rsid w:val="003519E7"/>
    <w:rsid w:val="003537E3"/>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470B"/>
    <w:rsid w:val="004568E4"/>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D5B"/>
    <w:rsid w:val="004B5FA3"/>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5C29"/>
    <w:rsid w:val="00537FB1"/>
    <w:rsid w:val="005552E4"/>
    <w:rsid w:val="0055687E"/>
    <w:rsid w:val="00556A59"/>
    <w:rsid w:val="00557814"/>
    <w:rsid w:val="00557C3B"/>
    <w:rsid w:val="00563AD1"/>
    <w:rsid w:val="0056760B"/>
    <w:rsid w:val="005735C1"/>
    <w:rsid w:val="00581365"/>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93D9F"/>
    <w:rsid w:val="00694E2B"/>
    <w:rsid w:val="00695C2B"/>
    <w:rsid w:val="00696794"/>
    <w:rsid w:val="0069766C"/>
    <w:rsid w:val="006A7E3D"/>
    <w:rsid w:val="006B01F7"/>
    <w:rsid w:val="006B431A"/>
    <w:rsid w:val="006B7F4A"/>
    <w:rsid w:val="006C1DBB"/>
    <w:rsid w:val="006C24BE"/>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607C1"/>
    <w:rsid w:val="00961AD3"/>
    <w:rsid w:val="00962DC5"/>
    <w:rsid w:val="009639A1"/>
    <w:rsid w:val="009705B5"/>
    <w:rsid w:val="009724C9"/>
    <w:rsid w:val="0098043F"/>
    <w:rsid w:val="00981583"/>
    <w:rsid w:val="00983208"/>
    <w:rsid w:val="00983E56"/>
    <w:rsid w:val="00984FD1"/>
    <w:rsid w:val="009878ED"/>
    <w:rsid w:val="00990FED"/>
    <w:rsid w:val="00992F08"/>
    <w:rsid w:val="00996752"/>
    <w:rsid w:val="00996FCD"/>
    <w:rsid w:val="009977B7"/>
    <w:rsid w:val="009A22DB"/>
    <w:rsid w:val="009A2BF9"/>
    <w:rsid w:val="009A46E9"/>
    <w:rsid w:val="009A6BC6"/>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3FE9"/>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7753"/>
    <w:rsid w:val="00BB3A50"/>
    <w:rsid w:val="00BC121A"/>
    <w:rsid w:val="00BC345E"/>
    <w:rsid w:val="00BC5B00"/>
    <w:rsid w:val="00BD1F07"/>
    <w:rsid w:val="00BD2C01"/>
    <w:rsid w:val="00BD500E"/>
    <w:rsid w:val="00BE122B"/>
    <w:rsid w:val="00BE71EF"/>
    <w:rsid w:val="00BF117E"/>
    <w:rsid w:val="00BF2D72"/>
    <w:rsid w:val="00BF5F93"/>
    <w:rsid w:val="00C01879"/>
    <w:rsid w:val="00C0187D"/>
    <w:rsid w:val="00C03055"/>
    <w:rsid w:val="00C030A6"/>
    <w:rsid w:val="00C04FD6"/>
    <w:rsid w:val="00C0691D"/>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D00863"/>
    <w:rsid w:val="00D009E1"/>
    <w:rsid w:val="00D06AC5"/>
    <w:rsid w:val="00D1190F"/>
    <w:rsid w:val="00D1328A"/>
    <w:rsid w:val="00D14451"/>
    <w:rsid w:val="00D1546B"/>
    <w:rsid w:val="00D155A6"/>
    <w:rsid w:val="00D165DD"/>
    <w:rsid w:val="00D20E0E"/>
    <w:rsid w:val="00D26490"/>
    <w:rsid w:val="00D26AD9"/>
    <w:rsid w:val="00D279E8"/>
    <w:rsid w:val="00D300D1"/>
    <w:rsid w:val="00D30635"/>
    <w:rsid w:val="00D30B11"/>
    <w:rsid w:val="00D319F2"/>
    <w:rsid w:val="00D32BEB"/>
    <w:rsid w:val="00D348BA"/>
    <w:rsid w:val="00D34BDB"/>
    <w:rsid w:val="00D35B3C"/>
    <w:rsid w:val="00D36109"/>
    <w:rsid w:val="00D44D22"/>
    <w:rsid w:val="00D46BB5"/>
    <w:rsid w:val="00D51DF4"/>
    <w:rsid w:val="00D5290E"/>
    <w:rsid w:val="00D5420F"/>
    <w:rsid w:val="00D56B26"/>
    <w:rsid w:val="00D5727B"/>
    <w:rsid w:val="00D61688"/>
    <w:rsid w:val="00D64DBC"/>
    <w:rsid w:val="00D71B00"/>
    <w:rsid w:val="00D72125"/>
    <w:rsid w:val="00D75488"/>
    <w:rsid w:val="00D75F3A"/>
    <w:rsid w:val="00D80EC5"/>
    <w:rsid w:val="00D81B04"/>
    <w:rsid w:val="00D84EB5"/>
    <w:rsid w:val="00D87D65"/>
    <w:rsid w:val="00D91022"/>
    <w:rsid w:val="00D9146C"/>
    <w:rsid w:val="00D926F3"/>
    <w:rsid w:val="00D959C7"/>
    <w:rsid w:val="00D96531"/>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42125"/>
    <w:rsid w:val="00E51027"/>
    <w:rsid w:val="00E53A87"/>
    <w:rsid w:val="00E546DF"/>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mailto:ribalet@uw.edu" TargetMode="External"/><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5FDEF1-5790-F748-850B-EFFE316D7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13720</Words>
  <Characters>78208</Characters>
  <Application>Microsoft Macintosh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91745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2017-02-04T00:25:00Z</dcterms:created>
  <dcterms:modified xsi:type="dcterms:W3CDTF">2017-02-13T23:52:00Z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