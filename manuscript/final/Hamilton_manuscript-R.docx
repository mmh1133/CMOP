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16560EAB"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ins w:id="0" w:author="Author">
        <w:r w:rsidR="004568E4" w:rsidRPr="00801A94">
          <w:rPr>
            <w:rFonts w:cs="Times New Roman"/>
            <w:b/>
            <w:sz w:val="28"/>
            <w:szCs w:val="28"/>
            <w:rPrChange w:id="1" w:author="Author">
              <w:rPr>
                <w:rFonts w:cs="Times New Roman"/>
                <w:b/>
                <w:i/>
                <w:sz w:val="28"/>
                <w:szCs w:val="28"/>
              </w:rPr>
            </w:rPrChange>
          </w:rPr>
          <w:t>-like</w:t>
        </w:r>
      </w:ins>
      <w:r w:rsidRPr="004568E4">
        <w:rPr>
          <w:rFonts w:cs="Times New Roman"/>
          <w:b/>
          <w:sz w:val="28"/>
          <w:szCs w:val="28"/>
        </w:rPr>
        <w:t xml:space="preserve"> </w:t>
      </w:r>
      <w:r w:rsidRPr="00412412">
        <w:rPr>
          <w:rFonts w:cs="Times New Roman"/>
          <w:b/>
          <w:sz w:val="28"/>
          <w:szCs w:val="28"/>
        </w:rPr>
        <w:t>cryptophyte</w:t>
      </w:r>
      <w:r w:rsidR="004B52B9">
        <w:rPr>
          <w:rFonts w:cs="Times New Roman"/>
          <w:b/>
          <w:sz w:val="28"/>
          <w:szCs w:val="28"/>
        </w:rPr>
        <w:t xml:space="preserve"> </w:t>
      </w:r>
      <w:del w:id="2"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3"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3C0C0DA1"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del w:id="4" w:author="Author">
        <w:r w:rsidRPr="003A70CE" w:rsidDel="007D020D">
          <w:rPr>
            <w:rFonts w:cs="Times New Roman"/>
            <w:bCs/>
          </w:rPr>
          <w:delText>growth</w:delText>
        </w:r>
        <w:r w:rsidDel="007D020D">
          <w:rPr>
            <w:rFonts w:cs="Times New Roman"/>
            <w:bCs/>
          </w:rPr>
          <w:delText xml:space="preserve"> </w:delText>
        </w:r>
      </w:del>
      <w:ins w:id="5" w:author="Author">
        <w:r w:rsidR="007D020D">
          <w:rPr>
            <w:rFonts w:cs="Times New Roman"/>
            <w:bCs/>
          </w:rPr>
          <w:t>division</w:t>
        </w:r>
        <w:r w:rsidR="007D020D">
          <w:rPr>
            <w:rFonts w:cs="Times New Roman"/>
            <w:bCs/>
          </w:rPr>
          <w:t xml:space="preserve"> </w:t>
        </w:r>
      </w:ins>
      <w:r>
        <w:rPr>
          <w:rFonts w:cs="Times New Roman"/>
          <w:bCs/>
        </w:rPr>
        <w:t>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15525333"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mixotroph, capable of </w:t>
      </w:r>
      <w:r w:rsidR="00ED559C">
        <w:rPr>
          <w:rFonts w:cs="Times New Roman"/>
          <w:bCs/>
        </w:rPr>
        <w:t xml:space="preserve">employing </w:t>
      </w:r>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sidRPr="008449C0">
        <w:rPr>
          <w:rFonts w:cs="Times New Roman"/>
          <w:bCs/>
          <w:highlight w:val="yellow"/>
          <w:rPrChange w:id="6" w:author="Author">
            <w:rPr>
              <w:rFonts w:cs="Times New Roman"/>
              <w:bCs/>
            </w:rPr>
          </w:rPrChange>
        </w:rPr>
        <w:t>and the retention of actively replicating endosymbionts (“</w:t>
      </w:r>
      <w:r w:rsidR="004E547E" w:rsidRPr="008449C0">
        <w:rPr>
          <w:rFonts w:cs="Times New Roman"/>
          <w:bCs/>
          <w:i/>
          <w:highlight w:val="yellow"/>
          <w:rPrChange w:id="7" w:author="Author">
            <w:rPr>
              <w:rFonts w:cs="Times New Roman"/>
              <w:bCs/>
              <w:i/>
            </w:rPr>
          </w:rPrChange>
        </w:rPr>
        <w:t>Mesodinium</w:t>
      </w:r>
      <w:r w:rsidR="004E547E" w:rsidRPr="008449C0">
        <w:rPr>
          <w:rFonts w:cs="Times New Roman"/>
          <w:bCs/>
          <w:highlight w:val="yellow"/>
          <w:rPrChange w:id="8" w:author="Author">
            <w:rPr>
              <w:rFonts w:cs="Times New Roman"/>
              <w:bCs/>
            </w:rPr>
          </w:rPrChange>
        </w:rPr>
        <w:t>-farming-</w:t>
      </w:r>
      <w:r w:rsidR="004E547E" w:rsidRPr="008449C0">
        <w:rPr>
          <w:rFonts w:cs="Times New Roman"/>
          <w:bCs/>
          <w:i/>
          <w:highlight w:val="yellow"/>
          <w:rPrChange w:id="9" w:author="Author">
            <w:rPr>
              <w:rFonts w:cs="Times New Roman"/>
              <w:bCs/>
              <w:i/>
            </w:rPr>
          </w:rPrChange>
        </w:rPr>
        <w:t>Teleaulax</w:t>
      </w:r>
      <w:r w:rsidR="004E547E" w:rsidRPr="008449C0">
        <w:rPr>
          <w:rFonts w:cs="Times New Roman"/>
          <w:bCs/>
          <w:highlight w:val="yellow"/>
          <w:rPrChange w:id="10" w:author="Author">
            <w:rPr>
              <w:rFonts w:cs="Times New Roman"/>
              <w:bCs/>
            </w:rPr>
          </w:rPrChange>
        </w:rPr>
        <w:t>”) (Qiu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w:t>
      </w:r>
      <w:r w:rsidR="008427F0">
        <w:rPr>
          <w:rFonts w:cs="Times New Roman"/>
        </w:rPr>
        <w:lastRenderedPageBreak/>
        <w:t xml:space="preserve">system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6A4348C1"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w:t>
      </w:r>
      <w:ins w:id="11" w:author="Author">
        <w:r w:rsidR="0019538C">
          <w:rPr>
            <w:rFonts w:cs="Times New Roman"/>
            <w:bCs/>
          </w:rPr>
          <w:t>,</w:t>
        </w:r>
      </w:ins>
      <w:r>
        <w:rPr>
          <w:rFonts w:cs="Times New Roman"/>
          <w:bCs/>
        </w:rPr>
        <w:t xml:space="preserve"> </w:t>
      </w:r>
      <w:ins w:id="12" w:author="Author">
        <w:r w:rsidR="007E3D0E">
          <w:rPr>
            <w:rFonts w:cs="Times New Roman"/>
            <w:bCs/>
          </w:rPr>
          <w:t>coupled with</w:t>
        </w:r>
        <w:del w:id="13" w:author="Author">
          <w:r w:rsidR="007E3D0E" w:rsidDel="0005396A">
            <w:rPr>
              <w:rFonts w:cs="Times New Roman"/>
              <w:bCs/>
            </w:rPr>
            <w:delText xml:space="preserve"> a</w:delText>
          </w:r>
        </w:del>
        <w:r w:rsidR="007E3D0E">
          <w:rPr>
            <w:rFonts w:cs="Times New Roman"/>
            <w:bCs/>
          </w:rPr>
          <w:t xml:space="preserve"> </w:t>
        </w:r>
        <w:r w:rsidR="0005396A">
          <w:rPr>
            <w:rFonts w:cs="Times New Roman"/>
            <w:bCs/>
          </w:rPr>
          <w:t xml:space="preserve">a </w:t>
        </w:r>
        <w:r w:rsidR="007E3D0E">
          <w:rPr>
            <w:rFonts w:cs="Times New Roman"/>
            <w:bCs/>
          </w:rPr>
          <w:t xml:space="preserve">chlorophyll </w:t>
        </w:r>
        <w:r w:rsidR="0019538C">
          <w:rPr>
            <w:rFonts w:cs="Times New Roman"/>
            <w:bCs/>
          </w:rPr>
          <w:t>and</w:t>
        </w:r>
        <w:del w:id="14" w:author="Author">
          <w:r w:rsidR="0019538C" w:rsidDel="005D67D8">
            <w:rPr>
              <w:rFonts w:cs="Times New Roman"/>
              <w:bCs/>
            </w:rPr>
            <w:delText xml:space="preserve"> </w:delText>
          </w:r>
          <w:r w:rsidR="0005396A" w:rsidDel="005D67D8">
            <w:rPr>
              <w:rFonts w:cs="Times New Roman"/>
              <w:bCs/>
            </w:rPr>
            <w:delText>a</w:delText>
          </w:r>
        </w:del>
        <w:r w:rsidR="0005396A">
          <w:rPr>
            <w:rFonts w:cs="Times New Roman"/>
            <w:bCs/>
          </w:rPr>
          <w:t xml:space="preserve"> </w:t>
        </w:r>
        <w:r w:rsidR="0019538C">
          <w:rPr>
            <w:rFonts w:cs="Times New Roman"/>
            <w:bCs/>
          </w:rPr>
          <w:t>phycoerythr</w:t>
        </w:r>
        <w:del w:id="15" w:author="Author">
          <w:r w:rsidR="0019538C" w:rsidDel="0005396A">
            <w:rPr>
              <w:rFonts w:cs="Times New Roman"/>
              <w:bCs/>
            </w:rPr>
            <w:delText>y</w:delText>
          </w:r>
        </w:del>
        <w:r w:rsidR="0005396A">
          <w:rPr>
            <w:rFonts w:cs="Times New Roman"/>
            <w:bCs/>
          </w:rPr>
          <w:t>i</w:t>
        </w:r>
        <w:r w:rsidR="0019538C">
          <w:rPr>
            <w:rFonts w:cs="Times New Roman"/>
            <w:bCs/>
          </w:rPr>
          <w:t>n</w:t>
        </w:r>
        <w:r w:rsidR="0019538C">
          <w:rPr>
            <w:rFonts w:cs="Times New Roman"/>
            <w:bCs/>
          </w:rPr>
          <w:t xml:space="preserve"> </w:t>
        </w:r>
        <w:r w:rsidR="007E3D0E">
          <w:rPr>
            <w:rFonts w:cs="Times New Roman"/>
            <w:bCs/>
          </w:rPr>
          <w:t xml:space="preserve">fluorometer (Turner designs),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Baptista et al (2015) for description)</w:t>
      </w:r>
      <w:r>
        <w:rPr>
          <w:rFonts w:cs="Times New Roman"/>
          <w:bCs/>
        </w:rPr>
        <w:t xml:space="preserve">. </w:t>
      </w:r>
      <w:r w:rsidR="008D33B6">
        <w:rPr>
          <w:rFonts w:cs="Times New Roman"/>
          <w:bCs/>
        </w:rPr>
        <w:t>W</w:t>
      </w:r>
      <w:r>
        <w:rPr>
          <w:rFonts w:cs="Times New Roman"/>
          <w:bCs/>
        </w:rPr>
        <w:t xml:space="preserve">ater measurements were extracted for the 2.4-m depth </w:t>
      </w:r>
      <w:r>
        <w:rPr>
          <w:rFonts w:cs="Times New Roman"/>
          <w:bCs/>
        </w:rPr>
        <w:lastRenderedPageBreak/>
        <w:t>corresponding to the flow cytomet</w:t>
      </w:r>
      <w:r w:rsidR="00DE40E0">
        <w:rPr>
          <w:rFonts w:cs="Times New Roman"/>
          <w:bCs/>
        </w:rPr>
        <w:t>ry</w:t>
      </w:r>
      <w:r>
        <w:rPr>
          <w:rFonts w:cs="Times New Roman"/>
          <w:bCs/>
        </w:rPr>
        <w:t xml:space="preserve"> sampling described below. </w:t>
      </w:r>
      <w:del w:id="16"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Swinnex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0A30FA98"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w:t>
      </w:r>
      <w:r w:rsidRPr="00FC5E5F">
        <w:rPr>
          <w:rFonts w:cs="Times New Roman"/>
        </w:rPr>
        <w:lastRenderedPageBreak/>
        <w:t>collected once a day during slack tide</w:t>
      </w:r>
      <w:r w:rsidR="00B26D80">
        <w:rPr>
          <w:rFonts w:cs="Times New Roman"/>
        </w:rPr>
        <w:t xml:space="preserve">.  Flow cytometry samples were </w:t>
      </w:r>
      <w:r w:rsidRPr="00FC5E5F">
        <w:rPr>
          <w:rFonts w:cs="Times New Roman"/>
        </w:rPr>
        <w:t>fixed with 0.</w:t>
      </w:r>
      <w:del w:id="17"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Qimaging MicroPublisher 3.3 RTV camera. </w:t>
      </w:r>
    </w:p>
    <w:p w14:paraId="4E491A41" w14:textId="6004E096" w:rsidR="008D5305" w:rsidRDefault="00521A7C" w:rsidP="001861DC">
      <w:pPr>
        <w:spacing w:line="360" w:lineRule="auto"/>
        <w:ind w:firstLine="720"/>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8" w:name="__DdeLink__1831_1098803516"/>
      <w:bookmarkStart w:id="19" w:name="__DdeLink__1936_918047637"/>
      <w:r w:rsidRPr="00FC5E5F">
        <w:rPr>
          <w:rFonts w:cs="Times New Roman"/>
        </w:rPr>
        <w:t>°C</w:t>
      </w:r>
      <w:bookmarkEnd w:id="18"/>
      <w:bookmarkEnd w:id="19"/>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20" w:author="Author">
        <w:r w:rsidRPr="00FC5E5F" w:rsidDel="00936EAA">
          <w:rPr>
            <w:rFonts w:cs="Times New Roman"/>
          </w:rPr>
          <w:delText>01</w:delText>
        </w:r>
      </w:del>
      <w:ins w:id="21"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1870A6">
      <w:pPr>
        <w:spacing w:line="360" w:lineRule="auto"/>
        <w:rPr>
          <w:rFonts w:eastAsiaTheme="minorEastAsia" w:cs="Times New Roman"/>
          <w:lang w:eastAsia="ja-JP"/>
        </w:rPr>
      </w:pP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lastRenderedPageBreak/>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r w:rsidR="00BF2D72">
        <w:rPr>
          <w:rFonts w:cs="Times New Roman"/>
        </w:rPr>
        <w:t>Sosik</w:t>
      </w:r>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5C3ACCB"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5D76B9">
        <w:rPr>
          <w:rFonts w:cs="Times New Roman"/>
        </w:rPr>
        <w:t>ere</w:t>
      </w:r>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4AA5A58A" w:rsidR="00900785" w:rsidRDefault="00AD46DE" w:rsidP="001870A6">
      <w:pPr>
        <w:spacing w:line="360" w:lineRule="auto"/>
        <w:rPr>
          <w:ins w:id="22" w:author="Autho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lastRenderedPageBreak/>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07B26C3A" w14:textId="04135487" w:rsidR="0040242A" w:rsidDel="006C24BE" w:rsidRDefault="000F00FE" w:rsidP="006077AA">
      <w:pPr>
        <w:spacing w:line="360" w:lineRule="auto"/>
        <w:ind w:firstLine="720"/>
        <w:rPr>
          <w:del w:id="23" w:author="Author"/>
          <w:rFonts w:cs="Times New Roman"/>
        </w:rPr>
      </w:pPr>
      <w:ins w:id="24" w:author="Author">
        <w:r>
          <w:rPr>
            <w:rFonts w:cs="Times New Roman"/>
          </w:rPr>
          <w:t xml:space="preserve">Orange fluorescence, used as a proxy for </w:t>
        </w:r>
        <w:r w:rsidR="005C69F9">
          <w:rPr>
            <w:rFonts w:cs="Times New Roman"/>
          </w:rPr>
          <w:t xml:space="preserve">biomass of </w:t>
        </w:r>
        <w:r>
          <w:rPr>
            <w:rFonts w:cs="Times New Roman"/>
          </w:rPr>
          <w:t>phycoerythrin-containing cells, was high the week before the start of the survey and decreased below the detection limit during the survey (</w:t>
        </w:r>
        <w:r w:rsidRPr="001E40CD">
          <w:rPr>
            <w:rFonts w:cs="Times New Roman"/>
            <w:b/>
          </w:rPr>
          <w:t>Fig. S2</w:t>
        </w:r>
        <w:r>
          <w:rPr>
            <w:rFonts w:cs="Times New Roman"/>
          </w:rPr>
          <w:t>).</w:t>
        </w:r>
        <w:r w:rsidR="00524304">
          <w:rPr>
            <w:rFonts w:cs="Times New Roman"/>
          </w:rPr>
          <w:t xml:space="preserve"> </w:t>
        </w:r>
        <w:del w:id="25" w:author="Author">
          <w:r w:rsidDel="00524304">
            <w:rPr>
              <w:rFonts w:cs="Times New Roman"/>
            </w:rPr>
            <w:delText xml:space="preserve"> </w:delText>
          </w:r>
        </w:del>
      </w:ins>
    </w:p>
    <w:p w14:paraId="37CD7C2C" w14:textId="3F8D2B7A" w:rsidR="008E6F29" w:rsidRDefault="00716206" w:rsidP="006077AA">
      <w:pPr>
        <w:spacing w:line="360" w:lineRule="auto"/>
        <w:ind w:firstLine="720"/>
        <w:rPr>
          <w:rFonts w:cs="Times New Roman"/>
        </w:rPr>
        <w:pPrChange w:id="26" w:author="Author">
          <w:pPr>
            <w:spacing w:line="360" w:lineRule="auto"/>
            <w:ind w:firstLine="288"/>
          </w:pPr>
        </w:pPrChange>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w:t>
      </w:r>
      <w:del w:id="27" w:author="Author">
        <w:r w:rsidRPr="00B62C2A" w:rsidDel="009A22DB">
          <w:rPr>
            <w:rFonts w:cs="Times New Roman"/>
          </w:rPr>
          <w:delText>concentration</w:delText>
        </w:r>
      </w:del>
      <w:ins w:id="28" w:author="Author">
        <w:r w:rsidR="009A22DB">
          <w:rPr>
            <w:rFonts w:cs="Times New Roman"/>
          </w:rPr>
          <w:t>fluorescence</w:t>
        </w:r>
      </w:ins>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del w:id="29" w:author="Author">
        <w:r w:rsidR="00B62C2A" w:rsidRPr="00B62C2A" w:rsidDel="009F7598">
          <w:rPr>
            <w:rFonts w:cs="Times New Roman"/>
          </w:rPr>
          <w:delText>(&gt;2 µg L</w:delText>
        </w:r>
        <w:r w:rsidR="00B62C2A" w:rsidRPr="00B62C2A" w:rsidDel="009F7598">
          <w:rPr>
            <w:rFonts w:cs="Times New Roman"/>
            <w:vertAlign w:val="superscript"/>
          </w:rPr>
          <w:delText>-1</w:delText>
        </w:r>
        <w:r w:rsidR="00B62C2A" w:rsidRPr="00B62C2A" w:rsidDel="009F7598">
          <w:rPr>
            <w:rFonts w:cs="Times New Roman"/>
          </w:rPr>
          <w:delText xml:space="preserve">) </w:delText>
        </w:r>
      </w:del>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ins w:id="30" w:author="Author">
        <w:r w:rsidR="009A22DB">
          <w:rPr>
            <w:rFonts w:cs="Times New Roman"/>
          </w:rPr>
          <w:t>fluorescence</w:t>
        </w:r>
      </w:ins>
      <w:del w:id="31" w:author="Author">
        <w:r w:rsidRPr="00B62C2A" w:rsidDel="009A22DB">
          <w:rPr>
            <w:rFonts w:cs="Times New Roman"/>
          </w:rPr>
          <w:delText>concentrations</w:delText>
        </w:r>
      </w:del>
      <w:r w:rsidRPr="00B62C2A">
        <w:rPr>
          <w:rFonts w:cs="Times New Roman"/>
        </w:rPr>
        <w:t xml:space="preserve">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w:t>
      </w:r>
      <w:ins w:id="32" w:author="Author">
        <w:r w:rsidR="009A22DB">
          <w:rPr>
            <w:rFonts w:cs="Times New Roman"/>
          </w:rPr>
          <w:t>fluorescence</w:t>
        </w:r>
      </w:ins>
      <w:del w:id="33" w:author="Author">
        <w:r w:rsidR="00B62C2A" w:rsidRPr="00B62C2A" w:rsidDel="009A22DB">
          <w:rPr>
            <w:rFonts w:cs="Times New Roman"/>
          </w:rPr>
          <w:delText>concentration</w:delText>
        </w:r>
        <w:r w:rsidR="008E6F29" w:rsidDel="009A22DB">
          <w:rPr>
            <w:rFonts w:cs="Times New Roman"/>
          </w:rPr>
          <w:delText>s</w:delText>
        </w:r>
      </w:del>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ins w:id="34" w:author="Author">
        <w:r w:rsidR="006C24BE">
          <w:rPr>
            <w:rFonts w:cs="Times New Roman"/>
          </w:rPr>
          <w:t xml:space="preserve"> </w:t>
        </w:r>
      </w:ins>
    </w:p>
    <w:p w14:paraId="69F2F4DE" w14:textId="425C2B56" w:rsidR="00DE6FA7" w:rsidRDefault="00FB0F11" w:rsidP="006077AA">
      <w:pPr>
        <w:spacing w:line="360" w:lineRule="auto"/>
        <w:ind w:firstLine="720"/>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for DIN and DIP, respectively), with the highest values observed at day 7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6077AA">
      <w:pPr>
        <w:spacing w:line="360" w:lineRule="auto"/>
        <w:ind w:firstLine="720"/>
        <w:rPr>
          <w:rFonts w:cs="Times New Roman"/>
        </w:rPr>
      </w:pPr>
    </w:p>
    <w:p w14:paraId="274F234E" w14:textId="77777777" w:rsidR="008D5305" w:rsidRPr="00FE75DC" w:rsidRDefault="008D5305" w:rsidP="006077AA">
      <w:pPr>
        <w:tabs>
          <w:tab w:val="clear" w:pos="709"/>
          <w:tab w:val="left" w:pos="720"/>
        </w:tabs>
        <w:spacing w:line="360" w:lineRule="auto"/>
        <w:outlineLvl w:val="0"/>
        <w:rPr>
          <w:rFonts w:cs="Times New Roman"/>
        </w:rPr>
        <w:pPrChange w:id="35" w:author="Author">
          <w:pPr>
            <w:spacing w:line="360" w:lineRule="auto"/>
            <w:ind w:firstLine="720"/>
            <w:outlineLvl w:val="0"/>
          </w:pPr>
        </w:pPrChange>
      </w:pPr>
      <w:r>
        <w:rPr>
          <w:rFonts w:cs="Times New Roman"/>
          <w:b/>
          <w:bCs/>
        </w:rPr>
        <w:t>Cell a</w:t>
      </w:r>
      <w:r w:rsidRPr="00FC5E5F">
        <w:rPr>
          <w:rFonts w:cs="Times New Roman"/>
          <w:b/>
          <w:bCs/>
        </w:rPr>
        <w:t>bundances</w:t>
      </w:r>
      <w:r>
        <w:rPr>
          <w:rFonts w:cs="Times New Roman"/>
          <w:b/>
          <w:bCs/>
        </w:rPr>
        <w:t xml:space="preserve"> </w:t>
      </w:r>
    </w:p>
    <w:p w14:paraId="0FFB87AD" w14:textId="57E4D036" w:rsidR="00A65C83" w:rsidRPr="005B459F" w:rsidRDefault="00D72125" w:rsidP="006077AA">
      <w:pPr>
        <w:spacing w:line="360" w:lineRule="auto"/>
        <w:ind w:firstLine="720"/>
        <w:rPr>
          <w:rFonts w:cs="Times New Roman"/>
        </w:rPr>
      </w:pPr>
      <w:r>
        <w:rPr>
          <w:rFonts w:cstheme="minorBidi"/>
        </w:rPr>
        <w:t>Fixed samples o</w:t>
      </w:r>
      <w:r w:rsidR="00AD46DE">
        <w:rPr>
          <w:rFonts w:cstheme="minorBidi"/>
        </w:rPr>
        <w:t xml:space="preserve">f </w:t>
      </w:r>
      <w:r>
        <w:rPr>
          <w:rFonts w:cstheme="minorBidi"/>
        </w:rPr>
        <w:t xml:space="preserve">putative cryptophyte populations with </w:t>
      </w:r>
      <w:r w:rsidR="00371CC4">
        <w:rPr>
          <w:rFonts w:cstheme="minorBidi"/>
        </w:rPr>
        <w:t xml:space="preserve">forward scatter </w:t>
      </w:r>
      <w:r>
        <w:rPr>
          <w:rFonts w:cstheme="minorBidi"/>
        </w:rPr>
        <w:t>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w:t>
      </w:r>
      <w:del w:id="36" w:author="Author">
        <w:r w:rsidR="005C0D5A" w:rsidDel="00C030A6">
          <w:rPr>
            <w:rFonts w:cs="Times New Roman"/>
          </w:rPr>
          <w:delText xml:space="preserve">the </w:delText>
        </w:r>
      </w:del>
      <w:ins w:id="37" w:author="Author">
        <w:r w:rsidR="00C030A6">
          <w:rPr>
            <w:rFonts w:cs="Times New Roman"/>
          </w:rPr>
          <w:t>most</w:t>
        </w:r>
        <w:bookmarkStart w:id="38" w:name="_GoBack"/>
        <w:bookmarkEnd w:id="38"/>
        <w:r w:rsidR="00C030A6">
          <w:rPr>
            <w:rFonts w:cs="Times New Roman"/>
          </w:rPr>
          <w:t xml:space="preserve"> </w:t>
        </w:r>
      </w:ins>
      <w:r w:rsidR="005C0D5A">
        <w:rPr>
          <w:rFonts w:cs="Times New Roman"/>
        </w:rPr>
        <w:t xml:space="preserve">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 xml:space="preserve">Fig. </w:t>
      </w:r>
      <w:del w:id="39" w:author="Author">
        <w:r w:rsidR="008D5305" w:rsidRPr="00D06AC5" w:rsidDel="007666EE">
          <w:rPr>
            <w:rFonts w:cs="Times New Roman"/>
            <w:b/>
          </w:rPr>
          <w:delText>S</w:delText>
        </w:r>
        <w:r w:rsidR="00C67DAC" w:rsidDel="007666EE">
          <w:rPr>
            <w:rFonts w:cs="Times New Roman"/>
            <w:b/>
          </w:rPr>
          <w:delText>2</w:delText>
        </w:r>
      </w:del>
      <w:ins w:id="40" w:author="Author">
        <w:r w:rsidR="007666EE" w:rsidRPr="00D06AC5">
          <w:rPr>
            <w:rFonts w:cs="Times New Roman"/>
            <w:b/>
          </w:rPr>
          <w:t>S</w:t>
        </w:r>
        <w:r w:rsidR="007666EE">
          <w:rPr>
            <w:rFonts w:cs="Times New Roman"/>
            <w:b/>
          </w:rPr>
          <w:t>3</w:t>
        </w:r>
      </w:ins>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lastRenderedPageBreak/>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0A2219BC" w:rsidR="000B5375" w:rsidRDefault="00114CA7" w:rsidP="006077AA">
      <w:pPr>
        <w:spacing w:line="360" w:lineRule="auto"/>
        <w:ind w:firstLine="720"/>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2D2BA35A"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del w:id="41" w:author="Author">
        <w:r w:rsidR="00057AFB" w:rsidRPr="00E9004E" w:rsidDel="007666EE">
          <w:rPr>
            <w:rFonts w:cs="Times New Roman"/>
            <w:b/>
          </w:rPr>
          <w:delText>S</w:delText>
        </w:r>
        <w:r w:rsidR="00C67DAC" w:rsidDel="007666EE">
          <w:rPr>
            <w:rFonts w:cs="Times New Roman"/>
            <w:b/>
          </w:rPr>
          <w:delText>3</w:delText>
        </w:r>
      </w:del>
      <w:ins w:id="42" w:author="Author">
        <w:r w:rsidR="007666EE" w:rsidRPr="00E9004E">
          <w:rPr>
            <w:rFonts w:cs="Times New Roman"/>
            <w:b/>
          </w:rPr>
          <w:t>S</w:t>
        </w:r>
        <w:r w:rsidR="007666EE">
          <w:rPr>
            <w:rFonts w:cs="Times New Roman"/>
            <w:b/>
          </w:rPr>
          <w:t>4</w:t>
        </w:r>
      </w:ins>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48C618E6"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ins w:id="43" w:author="Author">
        <w:r w:rsidR="001C2CE5">
          <w:rPr>
            <w:rFonts w:cs="Times New Roman"/>
          </w:rPr>
          <w:t xml:space="preserve">a doubling rate of </w:t>
        </w:r>
      </w:ins>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w:t>
      </w:r>
      <w:ins w:id="44" w:author="Author">
        <w:del w:id="45" w:author="Author">
          <w:r w:rsidR="00F4169A" w:rsidDel="001C2CE5">
            <w:rPr>
              <w:rFonts w:cs="Times New Roman"/>
            </w:rPr>
            <w:delText xml:space="preserve">cell </w:delText>
          </w:r>
        </w:del>
      </w:ins>
      <w:del w:id="46" w:author="Author">
        <w:r w:rsidR="008D5305" w:rsidDel="001C2CE5">
          <w:rPr>
            <w:rFonts w:cs="Times New Roman"/>
          </w:rPr>
          <w:delText>division per day</w:delText>
        </w:r>
      </w:del>
      <w:ins w:id="47" w:author="Author">
        <w:r w:rsidR="001C2CE5">
          <w:rPr>
            <w:rFonts w:cs="Times New Roman"/>
          </w:rPr>
          <w:t>d</w:t>
        </w:r>
        <w:r w:rsidR="001C2CE5" w:rsidRPr="00801A94">
          <w:rPr>
            <w:rFonts w:cs="Times New Roman"/>
            <w:vertAlign w:val="superscript"/>
            <w:rPrChange w:id="48" w:author="Author">
              <w:rPr>
                <w:rFonts w:cs="Times New Roman"/>
              </w:rPr>
            </w:rPrChange>
          </w:rPr>
          <w:t>-1</w:t>
        </w:r>
      </w:ins>
      <w:r w:rsidR="008D5305">
        <w:rPr>
          <w:rFonts w:cs="Times New Roman"/>
        </w:rPr>
        <w:t>, respectively</w:t>
      </w:r>
      <w:r w:rsidR="00927820">
        <w:rPr>
          <w:rFonts w:cs="Times New Roman"/>
        </w:rPr>
        <w:t>, with t</w:t>
      </w:r>
      <w:r w:rsidR="003746BA">
        <w:rPr>
          <w:rFonts w:cs="Times New Roman"/>
        </w:rPr>
        <w:t xml:space="preserve">he highest </w:t>
      </w:r>
      <w:del w:id="49"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1FC80255" w:rsidR="000F2FA3" w:rsidRDefault="008D5305" w:rsidP="001870A6">
      <w:pPr>
        <w:spacing w:line="36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 xml:space="preserve">within the estuary </w:t>
      </w:r>
      <w:r w:rsidR="00D279E8">
        <w:rPr>
          <w:rFonts w:cs="Times New Roman"/>
        </w:rPr>
        <w:t xml:space="preserve">and </w:t>
      </w:r>
      <w:r w:rsidR="00816599">
        <w:rPr>
          <w:rFonts w:cs="Times New Roman"/>
        </w:rPr>
        <w:t>likely due</w:t>
      </w:r>
      <w:r w:rsidR="00235AD4">
        <w:rPr>
          <w:rFonts w:cs="Times New Roman"/>
        </w:rPr>
        <w:t xml:space="preserve"> to</w:t>
      </w:r>
      <w:r w:rsidR="00816599">
        <w:rPr>
          <w:rFonts w:cs="Times New Roman"/>
        </w:rPr>
        <w:t xml:space="preserve">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w:t>
      </w:r>
      <w:del w:id="50" w:author="Author">
        <w:r w:rsidDel="00E546DF">
          <w:rPr>
            <w:rFonts w:cs="Times New Roman"/>
          </w:rPr>
          <w:delText xml:space="preserve"> </w:delText>
        </w:r>
      </w:del>
      <w:r>
        <w:rPr>
          <w:rFonts w:cs="Times New Roman"/>
        </w:rPr>
        <w:t xml:space="preserve">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235AD4">
        <w:rPr>
          <w:rFonts w:cs="Times New Roman"/>
        </w:rPr>
        <w:t xml:space="preserve"> concentrations,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24C25585"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26978080"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 xml:space="preserve">(Peterson et al. </w:t>
      </w:r>
      <w:r>
        <w:rPr>
          <w:rFonts w:eastAsiaTheme="minorEastAsia" w:cs="Times New Roman"/>
          <w:color w:val="auto"/>
          <w:lang w:eastAsia="en-US" w:bidi="ar-SA"/>
        </w:rPr>
        <w:lastRenderedPageBreak/>
        <w:t>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w:t>
      </w:r>
      <w:ins w:id="51" w:author="Author">
        <w:r w:rsidR="00B27D96">
          <w:rPr>
            <w:rFonts w:eastAsia="Calibri" w:cs="Times New Roman"/>
          </w:rPr>
          <w:t xml:space="preserve">and </w:t>
        </w:r>
      </w:ins>
      <w:del w:id="52" w:author="Author">
        <w:r w:rsidR="001905FB" w:rsidDel="00B27D96">
          <w:rPr>
            <w:rFonts w:eastAsia="Calibri" w:cs="Times New Roman"/>
          </w:rPr>
          <w:delText xml:space="preserve">concentrations </w:delText>
        </w:r>
        <w:r w:rsidR="002459C5" w:rsidDel="00B27D96">
          <w:rPr>
            <w:rFonts w:eastAsia="Calibri" w:cs="Times New Roman"/>
          </w:rPr>
          <w:delText xml:space="preserve">in </w:delText>
        </w:r>
        <w:r w:rsidR="00005878" w:rsidDel="00B27D96">
          <w:rPr>
            <w:rFonts w:eastAsia="Calibri" w:cs="Times New Roman"/>
          </w:rPr>
          <w:delText>autumn</w:delText>
        </w:r>
        <w:r w:rsidR="002459C5" w:rsidDel="00B27D96">
          <w:rPr>
            <w:rFonts w:eastAsia="Calibri" w:cs="Times New Roman"/>
          </w:rPr>
          <w:delText xml:space="preserve"> </w:delText>
        </w:r>
        <w:r w:rsidR="00C27D7F" w:rsidDel="00B27D96">
          <w:rPr>
            <w:rFonts w:eastAsia="Calibri" w:cs="Times New Roman"/>
          </w:rPr>
          <w:delText>(&gt; 2 µg L</w:delText>
        </w:r>
        <w:r w:rsidR="00C27D7F" w:rsidRPr="00C27D7F" w:rsidDel="00B27D96">
          <w:rPr>
            <w:rFonts w:eastAsia="Calibri" w:cs="Times New Roman"/>
            <w:vertAlign w:val="superscript"/>
          </w:rPr>
          <w:delText>-1</w:delText>
        </w:r>
        <w:r w:rsidR="00C27D7F" w:rsidDel="00B27D96">
          <w:rPr>
            <w:rFonts w:eastAsia="Calibri" w:cs="Times New Roman"/>
          </w:rPr>
          <w:delText>)</w:delText>
        </w:r>
      </w:del>
      <w:ins w:id="53" w:author="Author">
        <w:del w:id="54" w:author="Author">
          <w:r w:rsidR="006C24BE" w:rsidDel="00B27D96">
            <w:rPr>
              <w:rFonts w:eastAsia="Calibri" w:cs="Times New Roman"/>
            </w:rPr>
            <w:delText>,</w:delText>
          </w:r>
          <w:r w:rsidR="00E546DF" w:rsidDel="00B27D96">
            <w:rPr>
              <w:rFonts w:eastAsia="Calibri" w:cs="Times New Roman"/>
            </w:rPr>
            <w:delText xml:space="preserve"> along with </w:delText>
          </w:r>
          <w:r w:rsidR="00AD1025" w:rsidDel="00B27D96">
            <w:rPr>
              <w:rFonts w:eastAsia="Calibri" w:cs="Times New Roman"/>
            </w:rPr>
            <w:delText>elevated</w:delText>
          </w:r>
          <w:r w:rsidR="00E546DF" w:rsidDel="00B27D96">
            <w:rPr>
              <w:rFonts w:eastAsia="Calibri" w:cs="Times New Roman"/>
            </w:rPr>
            <w:delText xml:space="preserve"> </w:delText>
          </w:r>
        </w:del>
        <w:r w:rsidR="00E546DF">
          <w:rPr>
            <w:rFonts w:eastAsia="Calibri" w:cs="Times New Roman"/>
          </w:rPr>
          <w:t>phycoerythr</w:t>
        </w:r>
        <w:del w:id="55" w:author="Author">
          <w:r w:rsidR="00E546DF" w:rsidDel="005D67D8">
            <w:rPr>
              <w:rFonts w:eastAsia="Calibri" w:cs="Times New Roman"/>
            </w:rPr>
            <w:delText>y</w:delText>
          </w:r>
        </w:del>
        <w:r w:rsidR="005D67D8">
          <w:rPr>
            <w:rFonts w:eastAsia="Calibri" w:cs="Times New Roman"/>
          </w:rPr>
          <w:t>i</w:t>
        </w:r>
        <w:r w:rsidR="00E546DF">
          <w:rPr>
            <w:rFonts w:eastAsia="Calibri" w:cs="Times New Roman"/>
          </w:rPr>
          <w:t xml:space="preserve">n </w:t>
        </w:r>
        <w:del w:id="56" w:author="Author">
          <w:r w:rsidR="00AD1025" w:rsidDel="00CC70CE">
            <w:rPr>
              <w:rFonts w:eastAsia="Calibri" w:cs="Times New Roman"/>
            </w:rPr>
            <w:delText>fluorescence</w:delText>
          </w:r>
          <w:r w:rsidR="00E546DF" w:rsidDel="00CC70CE">
            <w:rPr>
              <w:rFonts w:eastAsia="Calibri" w:cs="Times New Roman"/>
            </w:rPr>
            <w:delText xml:space="preserve"> (&gt;</w:delText>
          </w:r>
          <w:r w:rsidR="00AD1025" w:rsidDel="00CC70CE">
            <w:rPr>
              <w:rFonts w:eastAsia="Calibri" w:cs="Times New Roman"/>
            </w:rPr>
            <w:delText xml:space="preserve"> 0.</w:delText>
          </w:r>
          <w:r w:rsidR="005146EB" w:rsidDel="00CC70CE">
            <w:rPr>
              <w:rFonts w:eastAsia="Calibri" w:cs="Times New Roman"/>
            </w:rPr>
            <w:delText>4</w:delText>
          </w:r>
          <w:r w:rsidR="00AD1025" w:rsidDel="00CC70CE">
            <w:rPr>
              <w:rFonts w:eastAsia="Calibri" w:cs="Times New Roman"/>
            </w:rPr>
            <w:delText xml:space="preserve"> rfu</w:delText>
          </w:r>
          <w:r w:rsidR="00E546DF" w:rsidDel="00CC70CE">
            <w:rPr>
              <w:rFonts w:eastAsia="Calibri" w:cs="Times New Roman"/>
            </w:rPr>
            <w:delText>)</w:delText>
          </w:r>
        </w:del>
        <w:r w:rsidR="00CC70CE">
          <w:rPr>
            <w:rFonts w:eastAsia="Calibri" w:cs="Times New Roman"/>
          </w:rPr>
          <w:t>concentrations</w:t>
        </w:r>
        <w:r w:rsidR="00B27D96">
          <w:rPr>
            <w:rFonts w:eastAsia="Calibri" w:cs="Times New Roman"/>
          </w:rPr>
          <w:t xml:space="preserve"> in autumn</w:t>
        </w:r>
      </w:ins>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ins w:id="57" w:author="Author">
        <w:r w:rsidR="00AD1025">
          <w:rPr>
            <w:rFonts w:eastAsia="Calibri" w:cs="Times New Roman"/>
            <w:b/>
          </w:rPr>
          <w:t xml:space="preserve"> and Fig. S2</w:t>
        </w:r>
      </w:ins>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w:t>
      </w:r>
      <w:del w:id="58" w:author="Author">
        <w:r w:rsidR="001905FB" w:rsidDel="0045470B">
          <w:rPr>
            <w:rFonts w:eastAsia="Calibri" w:cs="Times New Roman"/>
          </w:rPr>
          <w:delText xml:space="preserve">concentrations </w:delText>
        </w:r>
      </w:del>
      <w:ins w:id="59" w:author="Author">
        <w:r w:rsidR="0045470B">
          <w:rPr>
            <w:rFonts w:eastAsia="Calibri" w:cs="Times New Roman"/>
          </w:rPr>
          <w:t>and phycoerythrin fluorescence</w:t>
        </w:r>
        <w:r w:rsidR="0045470B">
          <w:rPr>
            <w:rFonts w:eastAsia="Calibri" w:cs="Times New Roman"/>
          </w:rPr>
          <w:t xml:space="preserve"> </w:t>
        </w:r>
      </w:ins>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1ECDE33F"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w:t>
      </w:r>
      <w:r w:rsidRPr="00D75488">
        <w:rPr>
          <w:rFonts w:eastAsia="Calibri" w:cs="Times New Roman"/>
          <w:color w:val="FF0000"/>
          <w:highlight w:val="yellow"/>
          <w:rPrChange w:id="60" w:author="Author">
            <w:rPr>
              <w:rFonts w:eastAsia="Calibri" w:cs="Times New Roman"/>
            </w:rPr>
          </w:rPrChange>
        </w:rPr>
        <w:t xml:space="preserve">. </w:t>
      </w:r>
      <w:ins w:id="61" w:author="Author">
        <w:r w:rsidR="00D75488" w:rsidRPr="00D75488">
          <w:rPr>
            <w:rFonts w:eastAsia="Calibri" w:cs="Times New Roman"/>
            <w:color w:val="FF0000"/>
            <w:highlight w:val="yellow"/>
            <w:rPrChange w:id="62" w:author="Author">
              <w:rPr>
                <w:rFonts w:eastAsia="Calibri" w:cs="Times New Roman"/>
              </w:rPr>
            </w:rPrChange>
          </w:rPr>
          <w:t xml:space="preserve">HERE MENTION </w:t>
        </w:r>
        <w:r w:rsidR="00D75488">
          <w:rPr>
            <w:rFonts w:eastAsia="Calibri" w:cs="Times New Roman"/>
            <w:color w:val="FF0000"/>
            <w:highlight w:val="yellow"/>
          </w:rPr>
          <w:t xml:space="preserve"> BRIEFLY </w:t>
        </w:r>
        <w:r w:rsidR="00D75488" w:rsidRPr="00D75488">
          <w:rPr>
            <w:rFonts w:eastAsia="Calibri" w:cs="Times New Roman"/>
            <w:color w:val="FF0000"/>
            <w:highlight w:val="yellow"/>
            <w:rPrChange w:id="63" w:author="Author">
              <w:rPr>
                <w:rFonts w:eastAsia="Calibri" w:cs="Times New Roman"/>
              </w:rPr>
            </w:rPrChange>
          </w:rPr>
          <w:t>THE POT</w:t>
        </w:r>
        <w:r w:rsidR="00D75488">
          <w:rPr>
            <w:rFonts w:eastAsia="Calibri" w:cs="Times New Roman"/>
            <w:color w:val="FF0000"/>
            <w:highlight w:val="yellow"/>
          </w:rPr>
          <w:t>EN</w:t>
        </w:r>
        <w:r w:rsidR="00D75488" w:rsidRPr="00D75488">
          <w:rPr>
            <w:rFonts w:eastAsia="Calibri" w:cs="Times New Roman"/>
            <w:color w:val="FF0000"/>
            <w:highlight w:val="yellow"/>
            <w:rPrChange w:id="64" w:author="Author">
              <w:rPr>
                <w:rFonts w:eastAsia="Calibri" w:cs="Times New Roman"/>
              </w:rPr>
            </w:rPrChange>
          </w:rPr>
          <w:t>TIAL ROLE OF PHYSICAL PROCESSES IN BLOOM DECLINE</w:t>
        </w:r>
        <w:r w:rsidR="00D75488">
          <w:rPr>
            <w:rFonts w:eastAsia="Calibri" w:cs="Times New Roman"/>
            <w:color w:val="FF0000"/>
            <w:highlight w:val="yellow"/>
          </w:rPr>
          <w:t xml:space="preserve"> (1-2 sentences)</w:t>
        </w:r>
        <w:r w:rsidR="00D75488" w:rsidRPr="00D75488">
          <w:rPr>
            <w:rFonts w:eastAsia="Calibri" w:cs="Times New Roman"/>
            <w:color w:val="FF0000"/>
            <w:highlight w:val="yellow"/>
            <w:rPrChange w:id="65" w:author="Author">
              <w:rPr>
                <w:rFonts w:eastAsia="Calibri" w:cs="Times New Roman"/>
              </w:rPr>
            </w:rPrChange>
          </w:rPr>
          <w:t>.</w:t>
        </w:r>
        <w:r w:rsidR="00D75488">
          <w:rPr>
            <w:rFonts w:eastAsia="Calibri" w:cs="Times New Roman"/>
            <w:color w:val="FF0000"/>
          </w:rPr>
          <w:t xml:space="preserve"> Transition. </w:t>
        </w:r>
      </w:ins>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109E9F21"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w:t>
      </w:r>
      <w:r w:rsidR="008039C0" w:rsidRPr="008449C0">
        <w:rPr>
          <w:rFonts w:cs="Times New Roman"/>
          <w:highlight w:val="yellow"/>
          <w:rPrChange w:id="66" w:author="Author">
            <w:rPr>
              <w:rFonts w:cs="Times New Roman"/>
            </w:rPr>
          </w:rPrChange>
        </w:rPr>
        <w:t>Qiu et al. 2016</w:t>
      </w:r>
      <w:r w:rsidR="008039C0">
        <w:rPr>
          <w:rFonts w:cs="Times New Roman"/>
        </w:rPr>
        <w:t>)</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w:t>
      </w:r>
      <w:del w:id="67" w:author="Author">
        <w:r w:rsidR="00061D7C" w:rsidDel="008449C0">
          <w:rPr>
            <w:rFonts w:cs="Times New Roman"/>
          </w:rPr>
          <w:delText>It is clear that, w</w:delText>
        </w:r>
      </w:del>
      <w:ins w:id="68" w:author="Author">
        <w:r w:rsidR="008449C0">
          <w:rPr>
            <w:rFonts w:cs="Times New Roman"/>
          </w:rPr>
          <w:t>W</w:t>
        </w:r>
      </w:ins>
      <w:r w:rsidR="00061D7C">
        <w:rPr>
          <w:rFonts w:cs="Times New Roman"/>
        </w:rPr>
        <w:t xml:space="preserve">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w:t>
      </w:r>
      <w:r w:rsidR="00061D7C">
        <w:rPr>
          <w:rFonts w:cs="Times New Roman"/>
        </w:rPr>
        <w:lastRenderedPageBreak/>
        <w:t xml:space="preserve">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69" w:author="Author">
        <w:r w:rsidR="008449C0">
          <w:rPr>
            <w:rFonts w:cs="Times New Roman"/>
          </w:rPr>
          <w:t xml:space="preserve">it is very likely that </w:t>
        </w:r>
      </w:ins>
      <w:r w:rsidR="00061D7C">
        <w:rPr>
          <w:rFonts w:cs="Times New Roman"/>
        </w:rPr>
        <w:t>the unique interaction</w:t>
      </w:r>
      <w:del w:id="70"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77DA53F2"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r w:rsidR="007B77D0" w:rsidRPr="00DD5193">
        <w:rPr>
          <w:rFonts w:cs="Times New Roman"/>
          <w:i/>
        </w:rPr>
        <w:t>M.rubrum</w:t>
      </w:r>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Riseman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BD500E">
        <w:rPr>
          <w:rFonts w:eastAsiaTheme="minorEastAsia" w:cs="Times New Roman"/>
          <w:color w:val="auto"/>
          <w:lang w:eastAsia="en-US" w:bidi="ar-SA"/>
        </w:rPr>
        <w:t xml:space="preserve">Deep-Sea Res. Oceanogr. Abstr. </w:t>
      </w:r>
      <w:r w:rsidR="00A56CA7" w:rsidRPr="00BD500E">
        <w:rPr>
          <w:rFonts w:eastAsiaTheme="minorEastAsia" w:cs="Times New Roman"/>
          <w:color w:val="auto"/>
          <w:lang w:eastAsia="en-US" w:bidi="ar-SA"/>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1C33D45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verwhelms seasonal patterns in bacterioplankton communities across a river to ocean gradient. ISME J. 6,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(2014) Discovery of a Katablepharissp. in the Columbia </w:t>
      </w:r>
      <w:r>
        <w:rPr>
          <w:rFonts w:eastAsiaTheme="minorEastAsia" w:cs="Times New Roman"/>
          <w:color w:val="auto"/>
          <w:lang w:eastAsia="en-US" w:bidi="ar-SA"/>
        </w:rPr>
        <w:lastRenderedPageBreak/>
        <w:t>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1870A6">
      <w:pPr>
        <w:spacing w:line="36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097C6B4" w:rsidR="008D5305" w:rsidRDefault="00406A4B" w:rsidP="001870A6">
      <w:pPr>
        <w:spacing w:line="360" w:lineRule="auto"/>
        <w:ind w:firstLine="288"/>
        <w:rPr>
          <w:rFonts w:cs="Times New Roman"/>
        </w:rPr>
      </w:pPr>
      <w:ins w:id="71" w:author="Author">
        <w:r>
          <w:rPr>
            <w:rFonts w:cs="Times New Roman"/>
            <w:b/>
            <w:bCs/>
            <w:noProof/>
            <w:lang w:eastAsia="en-US" w:bidi="ar-SA"/>
          </w:rPr>
          <w:lastRenderedPageBreak/>
          <w:drawing>
            <wp:inline distT="0" distB="0" distL="0" distR="0" wp14:anchorId="4100D58B" wp14:editId="27158397">
              <wp:extent cx="6329045" cy="4744720"/>
              <wp:effectExtent l="0" t="0" r="0" b="5080"/>
              <wp:docPr id="12" name="Picture 12" descr="/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9045" cy="4744720"/>
                      </a:xfrm>
                      <a:prstGeom prst="rect">
                        <a:avLst/>
                      </a:prstGeom>
                      <a:noFill/>
                      <a:ln>
                        <a:noFill/>
                      </a:ln>
                    </pic:spPr>
                  </pic:pic>
                </a:graphicData>
              </a:graphic>
            </wp:inline>
          </w:drawing>
        </w:r>
      </w:ins>
      <w:del w:id="72" w:author="Author">
        <w:r w:rsidR="00B936D4" w:rsidDel="00406A4B">
          <w:rPr>
            <w:rFonts w:cs="Times New Roman"/>
            <w:noProof/>
            <w:lang w:eastAsia="en-US" w:bidi="ar-SA"/>
          </w:rPr>
          <w:drawing>
            <wp:inline distT="0" distB="0" distL="0" distR="0" wp14:anchorId="465B5EE1" wp14:editId="19AEC055">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del>
      <w:r w:rsidR="008D5305" w:rsidRPr="00FC5E5F">
        <w:rPr>
          <w:rFonts w:cs="Times New Roman"/>
          <w:b/>
          <w:bCs/>
        </w:rPr>
        <w:t xml:space="preserve">Fig. </w:t>
      </w:r>
      <w:r w:rsidR="00B936D4">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w:t>
      </w:r>
      <w:ins w:id="73" w:author="Author">
        <w:r w:rsidR="00CE4920">
          <w:rPr>
            <w:rFonts w:cs="Times New Roman"/>
          </w:rPr>
          <w:t xml:space="preserve">Note that abundances are plotted in log scale. </w:t>
        </w:r>
      </w:ins>
      <w:r w:rsidR="008D5305">
        <w:rPr>
          <w:rFonts w:cs="Times New Roman"/>
        </w:rPr>
        <w:t xml:space="preserve">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1870A6">
      <w:pPr>
        <w:spacing w:line="360" w:lineRule="auto"/>
        <w:ind w:firstLine="288"/>
        <w:rPr>
          <w:rFonts w:cs="Times New Roman"/>
        </w:rPr>
      </w:pPr>
    </w:p>
    <w:p w14:paraId="48AF7989" w14:textId="090DB121" w:rsidR="008D77E7" w:rsidRDefault="000B6493" w:rsidP="001870A6">
      <w:pPr>
        <w:spacing w:line="360" w:lineRule="auto"/>
        <w:rPr>
          <w:rFonts w:cs="Times New Roman"/>
          <w:b/>
        </w:rPr>
      </w:pPr>
      <w:ins w:id="74" w:author="Author">
        <w:r>
          <w:rPr>
            <w:rFonts w:cs="Times New Roman"/>
            <w:b/>
            <w:noProof/>
            <w:lang w:eastAsia="en-US" w:bidi="ar-SA"/>
          </w:rPr>
          <w:lastRenderedPageBreak/>
          <w:drawing>
            <wp:inline distT="0" distB="0" distL="0" distR="0" wp14:anchorId="7A40109C" wp14:editId="592DEC9E">
              <wp:extent cx="6329045" cy="4312800"/>
              <wp:effectExtent l="0" t="0" r="0" b="5715"/>
              <wp:docPr id="11" name="Picture 11" descr="/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rancois/Desktop/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57"/>
                      <a:stretch/>
                    </pic:blipFill>
                    <pic:spPr bwMode="auto">
                      <a:xfrm>
                        <a:off x="0" y="0"/>
                        <a:ext cx="6329045" cy="4312800"/>
                      </a:xfrm>
                      <a:prstGeom prst="rect">
                        <a:avLst/>
                      </a:prstGeom>
                      <a:noFill/>
                      <a:ln>
                        <a:noFill/>
                      </a:ln>
                      <a:extLst>
                        <a:ext uri="{53640926-AAD7-44D8-BBD7-CCE9431645EC}">
                          <a14:shadowObscured xmlns:a14="http://schemas.microsoft.com/office/drawing/2010/main"/>
                        </a:ext>
                      </a:extLst>
                    </pic:spPr>
                  </pic:pic>
                </a:graphicData>
              </a:graphic>
            </wp:inline>
          </w:drawing>
        </w:r>
      </w:ins>
      <w:del w:id="75" w:author="Author">
        <w:r w:rsidR="008E00D6" w:rsidDel="00406A4B">
          <w:rPr>
            <w:rFonts w:cs="Times New Roman"/>
            <w:b/>
            <w:noProof/>
            <w:lang w:eastAsia="en-US" w:bidi="ar-SA"/>
          </w:rPr>
          <w:drawing>
            <wp:inline distT="0" distB="0" distL="0" distR="0" wp14:anchorId="06E0067A" wp14:editId="6D510438">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pPr>
        <w:widowControl/>
        <w:tabs>
          <w:tab w:val="clear" w:pos="709"/>
        </w:tabs>
        <w:suppressAutoHyphens w:val="0"/>
        <w:spacing w:line="360" w:lineRule="auto"/>
        <w:ind w:firstLine="288"/>
        <w:jc w:val="both"/>
        <w:outlineLvl w:val="0"/>
        <w:rPr>
          <w:del w:id="76" w:author="Author"/>
          <w:rFonts w:cs="Times New Roman"/>
          <w:b/>
          <w:bCs/>
        </w:rPr>
      </w:pPr>
      <w:r>
        <w:rPr>
          <w:rFonts w:cs="Times New Roman"/>
          <w:b/>
        </w:rPr>
        <w:br w:type="page"/>
      </w:r>
      <w:del w:id="77" w:author="Author">
        <w:r w:rsidR="007F7D3F" w:rsidRPr="0015514D" w:rsidDel="007C6952">
          <w:rPr>
            <w:rFonts w:cs="Times New Roman"/>
            <w:b/>
            <w:bCs/>
          </w:rPr>
          <w:lastRenderedPageBreak/>
          <w:delText>Table</w:delText>
        </w:r>
      </w:del>
    </w:p>
    <w:p w14:paraId="7E005457" w14:textId="1F7DDD28" w:rsidR="007F7D3F" w:rsidDel="007C6952" w:rsidRDefault="007F7D3F">
      <w:pPr>
        <w:widowControl/>
        <w:tabs>
          <w:tab w:val="clear" w:pos="709"/>
        </w:tabs>
        <w:suppressAutoHyphens w:val="0"/>
        <w:spacing w:line="360" w:lineRule="auto"/>
        <w:ind w:firstLine="288"/>
        <w:jc w:val="both"/>
        <w:outlineLvl w:val="0"/>
        <w:rPr>
          <w:del w:id="78" w:author="Author"/>
          <w:rFonts w:cs="Times New Roman"/>
          <w:bCs/>
        </w:rPr>
        <w:pPrChange w:id="79"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pPr>
        <w:widowControl/>
        <w:tabs>
          <w:tab w:val="clear" w:pos="709"/>
        </w:tabs>
        <w:suppressAutoHyphens w:val="0"/>
        <w:spacing w:line="360" w:lineRule="auto"/>
        <w:ind w:firstLine="288"/>
        <w:jc w:val="both"/>
        <w:outlineLvl w:val="0"/>
        <w:rPr>
          <w:del w:id="80" w:author="Author"/>
          <w:rFonts w:cs="Times New Roman"/>
          <w:bCs/>
        </w:rPr>
        <w:pPrChange w:id="81" w:author="Author">
          <w:pPr>
            <w:widowControl/>
            <w:tabs>
              <w:tab w:val="clear" w:pos="709"/>
            </w:tabs>
            <w:suppressAutoHyphens w:val="0"/>
            <w:spacing w:line="360" w:lineRule="auto"/>
            <w:ind w:firstLine="288"/>
            <w:jc w:val="both"/>
          </w:pPr>
        </w:pPrChange>
      </w:pPr>
      <w:del w:id="82"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pPr>
        <w:widowControl/>
        <w:tabs>
          <w:tab w:val="clear" w:pos="709"/>
        </w:tabs>
        <w:suppressAutoHyphens w:val="0"/>
        <w:spacing w:line="360" w:lineRule="auto"/>
        <w:ind w:firstLine="288"/>
        <w:jc w:val="both"/>
        <w:outlineLvl w:val="0"/>
        <w:rPr>
          <w:del w:id="83" w:author="Author"/>
          <w:rFonts w:cs="Times New Roman"/>
          <w:b/>
          <w:bCs/>
        </w:rPr>
        <w:pPrChange w:id="84"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85" w:author="Author"/>
        </w:trPr>
        <w:tc>
          <w:tcPr>
            <w:tcW w:w="1352" w:type="dxa"/>
          </w:tcPr>
          <w:p w14:paraId="3076831E" w14:textId="2192B80C" w:rsidR="00244355" w:rsidRPr="007C081D" w:rsidDel="007C6952" w:rsidRDefault="00244355">
            <w:pPr>
              <w:widowControl/>
              <w:tabs>
                <w:tab w:val="clear" w:pos="709"/>
              </w:tabs>
              <w:suppressAutoHyphens w:val="0"/>
              <w:spacing w:line="360" w:lineRule="auto"/>
              <w:ind w:firstLine="288"/>
              <w:jc w:val="both"/>
              <w:outlineLvl w:val="0"/>
              <w:rPr>
                <w:del w:id="86" w:author="Author"/>
                <w:rFonts w:cs="Times New Roman"/>
              </w:rPr>
              <w:pPrChange w:id="87" w:author="Author">
                <w:pPr>
                  <w:pStyle w:val="TableContents"/>
                  <w:spacing w:line="360" w:lineRule="auto"/>
                  <w:ind w:firstLine="288"/>
                  <w:jc w:val="both"/>
                </w:pPr>
              </w:pPrChange>
            </w:pPr>
            <w:del w:id="88" w:author="Author">
              <w:r w:rsidRPr="007C081D" w:rsidDel="007C6952">
                <w:rPr>
                  <w:rFonts w:cs="Times New Roman"/>
                </w:rPr>
                <w:delText>Date</w:delText>
              </w:r>
            </w:del>
          </w:p>
        </w:tc>
        <w:tc>
          <w:tcPr>
            <w:tcW w:w="1080" w:type="dxa"/>
          </w:tcPr>
          <w:p w14:paraId="270457CE" w14:textId="0F1B7E79" w:rsidR="00244355" w:rsidRPr="007C081D" w:rsidDel="007C6952" w:rsidRDefault="00244355">
            <w:pPr>
              <w:widowControl/>
              <w:tabs>
                <w:tab w:val="clear" w:pos="709"/>
              </w:tabs>
              <w:suppressAutoHyphens w:val="0"/>
              <w:spacing w:line="360" w:lineRule="auto"/>
              <w:ind w:firstLine="288"/>
              <w:jc w:val="both"/>
              <w:outlineLvl w:val="0"/>
              <w:rPr>
                <w:del w:id="89" w:author="Author"/>
                <w:rFonts w:cs="Times New Roman"/>
              </w:rPr>
              <w:pPrChange w:id="90" w:author="Author">
                <w:pPr>
                  <w:pStyle w:val="TableContents"/>
                  <w:spacing w:line="360" w:lineRule="auto"/>
                  <w:jc w:val="center"/>
                </w:pPr>
              </w:pPrChange>
            </w:pPr>
            <w:del w:id="91" w:author="Author">
              <w:r w:rsidDel="007C6952">
                <w:rPr>
                  <w:rFonts w:cs="Times New Roman"/>
                </w:rPr>
                <w:delText>Day</w:delText>
              </w:r>
            </w:del>
          </w:p>
        </w:tc>
        <w:tc>
          <w:tcPr>
            <w:tcW w:w="3762" w:type="dxa"/>
          </w:tcPr>
          <w:p w14:paraId="4D90E579" w14:textId="389BFC03" w:rsidR="00244355" w:rsidRPr="007C081D" w:rsidDel="007C6952" w:rsidRDefault="00244355">
            <w:pPr>
              <w:widowControl/>
              <w:tabs>
                <w:tab w:val="clear" w:pos="709"/>
              </w:tabs>
              <w:suppressAutoHyphens w:val="0"/>
              <w:spacing w:line="360" w:lineRule="auto"/>
              <w:ind w:firstLine="288"/>
              <w:jc w:val="both"/>
              <w:outlineLvl w:val="0"/>
              <w:rPr>
                <w:del w:id="92" w:author="Author"/>
                <w:rFonts w:cs="Times New Roman"/>
              </w:rPr>
              <w:pPrChange w:id="93" w:author="Author">
                <w:pPr>
                  <w:pStyle w:val="TableContents"/>
                  <w:spacing w:line="360" w:lineRule="auto"/>
                  <w:jc w:val="center"/>
                </w:pPr>
              </w:pPrChange>
            </w:pPr>
            <w:del w:id="94"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95" w:author="Author"/>
        </w:trPr>
        <w:tc>
          <w:tcPr>
            <w:tcW w:w="1352" w:type="dxa"/>
          </w:tcPr>
          <w:p w14:paraId="48F3A63F" w14:textId="74F14A12" w:rsidR="00244355" w:rsidRPr="007C081D" w:rsidDel="007C6952" w:rsidRDefault="00244355">
            <w:pPr>
              <w:widowControl/>
              <w:tabs>
                <w:tab w:val="clear" w:pos="709"/>
              </w:tabs>
              <w:suppressAutoHyphens w:val="0"/>
              <w:spacing w:line="360" w:lineRule="auto"/>
              <w:ind w:firstLine="288"/>
              <w:jc w:val="both"/>
              <w:outlineLvl w:val="0"/>
              <w:rPr>
                <w:del w:id="96" w:author="Author"/>
                <w:rFonts w:cs="Times New Roman"/>
              </w:rPr>
              <w:pPrChange w:id="97" w:author="Author">
                <w:pPr>
                  <w:pStyle w:val="TableContents"/>
                  <w:spacing w:line="360" w:lineRule="auto"/>
                  <w:ind w:firstLine="288"/>
                  <w:jc w:val="both"/>
                </w:pPr>
              </w:pPrChange>
            </w:pPr>
            <w:del w:id="98" w:author="Author">
              <w:r w:rsidRPr="007C081D" w:rsidDel="007C6952">
                <w:rPr>
                  <w:rFonts w:cs="Times New Roman"/>
                </w:rPr>
                <w:delText>9/11/13</w:delText>
              </w:r>
            </w:del>
          </w:p>
        </w:tc>
        <w:tc>
          <w:tcPr>
            <w:tcW w:w="1080" w:type="dxa"/>
          </w:tcPr>
          <w:p w14:paraId="3424A63D" w14:textId="6EDC1C84" w:rsidR="00244355" w:rsidRPr="007C081D" w:rsidDel="007C6952" w:rsidRDefault="009F2F38">
            <w:pPr>
              <w:widowControl/>
              <w:tabs>
                <w:tab w:val="clear" w:pos="709"/>
              </w:tabs>
              <w:suppressAutoHyphens w:val="0"/>
              <w:spacing w:line="360" w:lineRule="auto"/>
              <w:ind w:firstLine="288"/>
              <w:jc w:val="both"/>
              <w:outlineLvl w:val="0"/>
              <w:rPr>
                <w:del w:id="99" w:author="Author"/>
                <w:rFonts w:cs="Times New Roman"/>
              </w:rPr>
              <w:pPrChange w:id="100" w:author="Author">
                <w:pPr>
                  <w:pStyle w:val="TableContents"/>
                  <w:spacing w:line="360" w:lineRule="auto"/>
                  <w:ind w:firstLine="288"/>
                </w:pPr>
              </w:pPrChange>
            </w:pPr>
            <w:del w:id="101"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pPr>
              <w:widowControl/>
              <w:tabs>
                <w:tab w:val="clear" w:pos="709"/>
              </w:tabs>
              <w:suppressAutoHyphens w:val="0"/>
              <w:spacing w:line="360" w:lineRule="auto"/>
              <w:ind w:firstLine="288"/>
              <w:jc w:val="both"/>
              <w:outlineLvl w:val="0"/>
              <w:rPr>
                <w:del w:id="102" w:author="Author"/>
                <w:rFonts w:cs="Times New Roman"/>
              </w:rPr>
              <w:pPrChange w:id="103" w:author="Author">
                <w:pPr>
                  <w:pStyle w:val="TableContents"/>
                  <w:spacing w:line="360" w:lineRule="auto"/>
                  <w:ind w:firstLine="288"/>
                  <w:jc w:val="center"/>
                </w:pPr>
              </w:pPrChange>
            </w:pPr>
            <w:del w:id="104" w:author="Author">
              <w:r w:rsidRPr="007C081D" w:rsidDel="007C6952">
                <w:rPr>
                  <w:rFonts w:cs="Times New Roman"/>
                </w:rPr>
                <w:delText>0.40</w:delText>
              </w:r>
            </w:del>
          </w:p>
        </w:tc>
      </w:tr>
      <w:tr w:rsidR="009F2F38" w:rsidRPr="007C081D" w:rsidDel="007C6952" w14:paraId="68EBA071" w14:textId="70952D36" w:rsidTr="009F2F38">
        <w:trPr>
          <w:jc w:val="center"/>
          <w:del w:id="105" w:author="Author"/>
        </w:trPr>
        <w:tc>
          <w:tcPr>
            <w:tcW w:w="1352" w:type="dxa"/>
          </w:tcPr>
          <w:p w14:paraId="4D54E4CB" w14:textId="4160B494" w:rsidR="00244355" w:rsidRPr="007C081D" w:rsidDel="007C6952" w:rsidRDefault="00244355">
            <w:pPr>
              <w:widowControl/>
              <w:tabs>
                <w:tab w:val="clear" w:pos="709"/>
              </w:tabs>
              <w:suppressAutoHyphens w:val="0"/>
              <w:spacing w:line="360" w:lineRule="auto"/>
              <w:ind w:firstLine="288"/>
              <w:jc w:val="both"/>
              <w:outlineLvl w:val="0"/>
              <w:rPr>
                <w:del w:id="106" w:author="Author"/>
                <w:rFonts w:cs="Times New Roman"/>
              </w:rPr>
              <w:pPrChange w:id="107" w:author="Author">
                <w:pPr>
                  <w:pStyle w:val="TableContents"/>
                  <w:spacing w:line="360" w:lineRule="auto"/>
                  <w:ind w:firstLine="288"/>
                  <w:jc w:val="both"/>
                </w:pPr>
              </w:pPrChange>
            </w:pPr>
            <w:del w:id="108" w:author="Author">
              <w:r w:rsidRPr="007C081D" w:rsidDel="007C6952">
                <w:rPr>
                  <w:rFonts w:cs="Times New Roman"/>
                </w:rPr>
                <w:delText>9/13/13</w:delText>
              </w:r>
            </w:del>
          </w:p>
        </w:tc>
        <w:tc>
          <w:tcPr>
            <w:tcW w:w="1080" w:type="dxa"/>
          </w:tcPr>
          <w:p w14:paraId="1009A28E" w14:textId="2ECF9924" w:rsidR="00244355" w:rsidRPr="007C081D" w:rsidDel="007C6952" w:rsidRDefault="009F2F38">
            <w:pPr>
              <w:widowControl/>
              <w:tabs>
                <w:tab w:val="clear" w:pos="709"/>
              </w:tabs>
              <w:suppressAutoHyphens w:val="0"/>
              <w:spacing w:line="360" w:lineRule="auto"/>
              <w:ind w:firstLine="288"/>
              <w:jc w:val="both"/>
              <w:outlineLvl w:val="0"/>
              <w:rPr>
                <w:del w:id="109" w:author="Author"/>
                <w:rFonts w:cs="Times New Roman"/>
              </w:rPr>
              <w:pPrChange w:id="110" w:author="Author">
                <w:pPr>
                  <w:pStyle w:val="TableContents"/>
                  <w:spacing w:line="360" w:lineRule="auto"/>
                  <w:ind w:firstLine="288"/>
                </w:pPr>
              </w:pPrChange>
            </w:pPr>
            <w:del w:id="111"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pPr>
              <w:widowControl/>
              <w:tabs>
                <w:tab w:val="clear" w:pos="709"/>
              </w:tabs>
              <w:suppressAutoHyphens w:val="0"/>
              <w:spacing w:line="360" w:lineRule="auto"/>
              <w:ind w:firstLine="288"/>
              <w:jc w:val="both"/>
              <w:outlineLvl w:val="0"/>
              <w:rPr>
                <w:del w:id="112" w:author="Author"/>
                <w:rFonts w:cs="Times New Roman"/>
              </w:rPr>
              <w:pPrChange w:id="113" w:author="Author">
                <w:pPr>
                  <w:pStyle w:val="TableContents"/>
                  <w:spacing w:line="360" w:lineRule="auto"/>
                  <w:ind w:firstLine="288"/>
                  <w:jc w:val="center"/>
                </w:pPr>
              </w:pPrChange>
            </w:pPr>
            <w:del w:id="114" w:author="Author">
              <w:r w:rsidRPr="007C081D" w:rsidDel="007C6952">
                <w:rPr>
                  <w:rFonts w:cs="Times New Roman"/>
                </w:rPr>
                <w:delText>0.18</w:delText>
              </w:r>
            </w:del>
          </w:p>
        </w:tc>
      </w:tr>
      <w:tr w:rsidR="009F2F38" w:rsidRPr="007C081D" w:rsidDel="007C6952" w14:paraId="39636484" w14:textId="1A3659B4" w:rsidTr="009F2F38">
        <w:trPr>
          <w:jc w:val="center"/>
          <w:del w:id="115" w:author="Author"/>
        </w:trPr>
        <w:tc>
          <w:tcPr>
            <w:tcW w:w="1352" w:type="dxa"/>
          </w:tcPr>
          <w:p w14:paraId="327707FC" w14:textId="2BCA2EEF" w:rsidR="00244355" w:rsidRPr="007C081D" w:rsidDel="007C6952" w:rsidRDefault="00244355">
            <w:pPr>
              <w:widowControl/>
              <w:tabs>
                <w:tab w:val="clear" w:pos="709"/>
              </w:tabs>
              <w:suppressAutoHyphens w:val="0"/>
              <w:spacing w:line="360" w:lineRule="auto"/>
              <w:ind w:firstLine="288"/>
              <w:jc w:val="both"/>
              <w:outlineLvl w:val="0"/>
              <w:rPr>
                <w:del w:id="116" w:author="Author"/>
                <w:rFonts w:cs="Times New Roman"/>
              </w:rPr>
              <w:pPrChange w:id="117" w:author="Author">
                <w:pPr>
                  <w:pStyle w:val="TableContents"/>
                  <w:spacing w:line="360" w:lineRule="auto"/>
                  <w:ind w:firstLine="288"/>
                  <w:jc w:val="both"/>
                </w:pPr>
              </w:pPrChange>
            </w:pPr>
            <w:del w:id="118" w:author="Author">
              <w:r w:rsidRPr="007C081D" w:rsidDel="007C6952">
                <w:rPr>
                  <w:rFonts w:cs="Times New Roman"/>
                </w:rPr>
                <w:delText>9/20/13</w:delText>
              </w:r>
            </w:del>
          </w:p>
        </w:tc>
        <w:tc>
          <w:tcPr>
            <w:tcW w:w="1080" w:type="dxa"/>
          </w:tcPr>
          <w:p w14:paraId="1263A90B" w14:textId="2ABBE2D7" w:rsidR="00244355" w:rsidRPr="007C081D" w:rsidDel="007C6952" w:rsidRDefault="009F2F38">
            <w:pPr>
              <w:widowControl/>
              <w:tabs>
                <w:tab w:val="clear" w:pos="709"/>
              </w:tabs>
              <w:suppressAutoHyphens w:val="0"/>
              <w:spacing w:line="360" w:lineRule="auto"/>
              <w:ind w:firstLine="288"/>
              <w:jc w:val="both"/>
              <w:outlineLvl w:val="0"/>
              <w:rPr>
                <w:del w:id="119" w:author="Author"/>
                <w:rFonts w:cs="Times New Roman"/>
              </w:rPr>
              <w:pPrChange w:id="120" w:author="Author">
                <w:pPr>
                  <w:pStyle w:val="TableContents"/>
                  <w:spacing w:line="360" w:lineRule="auto"/>
                  <w:ind w:firstLine="288"/>
                </w:pPr>
              </w:pPrChange>
            </w:pPr>
            <w:del w:id="121" w:author="Author">
              <w:r w:rsidDel="007C6952">
                <w:rPr>
                  <w:rFonts w:cs="Times New Roman"/>
                </w:rPr>
                <w:delText>11</w:delText>
              </w:r>
            </w:del>
          </w:p>
        </w:tc>
        <w:tc>
          <w:tcPr>
            <w:tcW w:w="3762" w:type="dxa"/>
          </w:tcPr>
          <w:p w14:paraId="1B7A2ED5" w14:textId="09303A39" w:rsidR="00244355" w:rsidRPr="007C081D" w:rsidDel="007C6952" w:rsidRDefault="00244355">
            <w:pPr>
              <w:widowControl/>
              <w:tabs>
                <w:tab w:val="clear" w:pos="709"/>
              </w:tabs>
              <w:suppressAutoHyphens w:val="0"/>
              <w:spacing w:line="360" w:lineRule="auto"/>
              <w:ind w:firstLine="288"/>
              <w:jc w:val="both"/>
              <w:outlineLvl w:val="0"/>
              <w:rPr>
                <w:del w:id="122" w:author="Author"/>
                <w:rFonts w:cs="Times New Roman"/>
              </w:rPr>
              <w:pPrChange w:id="123" w:author="Author">
                <w:pPr>
                  <w:pStyle w:val="TableContents"/>
                  <w:spacing w:line="360" w:lineRule="auto"/>
                  <w:ind w:firstLine="288"/>
                  <w:jc w:val="center"/>
                </w:pPr>
              </w:pPrChange>
            </w:pPr>
            <w:del w:id="124" w:author="Author">
              <w:r w:rsidRPr="007C081D" w:rsidDel="007C6952">
                <w:rPr>
                  <w:rFonts w:cs="Times New Roman"/>
                </w:rPr>
                <w:delText>0.06</w:delText>
              </w:r>
            </w:del>
          </w:p>
        </w:tc>
      </w:tr>
      <w:tr w:rsidR="009F2F38" w:rsidRPr="007C081D" w:rsidDel="007C6952" w14:paraId="75377641" w14:textId="21B65BB3" w:rsidTr="009F2F38">
        <w:trPr>
          <w:jc w:val="center"/>
          <w:del w:id="125" w:author="Author"/>
        </w:trPr>
        <w:tc>
          <w:tcPr>
            <w:tcW w:w="1352" w:type="dxa"/>
          </w:tcPr>
          <w:p w14:paraId="3513EC34" w14:textId="76ABBCE3" w:rsidR="00244355" w:rsidRPr="007C081D" w:rsidDel="007C6952" w:rsidRDefault="00244355">
            <w:pPr>
              <w:widowControl/>
              <w:tabs>
                <w:tab w:val="clear" w:pos="709"/>
              </w:tabs>
              <w:suppressAutoHyphens w:val="0"/>
              <w:spacing w:line="360" w:lineRule="auto"/>
              <w:ind w:firstLine="288"/>
              <w:jc w:val="both"/>
              <w:outlineLvl w:val="0"/>
              <w:rPr>
                <w:del w:id="126" w:author="Author"/>
                <w:rFonts w:cs="Times New Roman"/>
              </w:rPr>
              <w:pPrChange w:id="127" w:author="Author">
                <w:pPr>
                  <w:pStyle w:val="TableContents"/>
                  <w:spacing w:line="360" w:lineRule="auto"/>
                  <w:ind w:firstLine="288"/>
                  <w:jc w:val="both"/>
                </w:pPr>
              </w:pPrChange>
            </w:pPr>
            <w:del w:id="128" w:author="Author">
              <w:r w:rsidRPr="007C081D" w:rsidDel="007C6952">
                <w:rPr>
                  <w:rFonts w:cs="Times New Roman"/>
                </w:rPr>
                <w:delText>9/24/13</w:delText>
              </w:r>
            </w:del>
          </w:p>
        </w:tc>
        <w:tc>
          <w:tcPr>
            <w:tcW w:w="1080" w:type="dxa"/>
          </w:tcPr>
          <w:p w14:paraId="2A0ECAF6" w14:textId="30198602" w:rsidR="00244355" w:rsidRPr="007C081D" w:rsidDel="007C6952" w:rsidRDefault="009F2F38">
            <w:pPr>
              <w:widowControl/>
              <w:tabs>
                <w:tab w:val="clear" w:pos="709"/>
              </w:tabs>
              <w:suppressAutoHyphens w:val="0"/>
              <w:spacing w:line="360" w:lineRule="auto"/>
              <w:ind w:firstLine="288"/>
              <w:jc w:val="both"/>
              <w:outlineLvl w:val="0"/>
              <w:rPr>
                <w:del w:id="129" w:author="Author"/>
                <w:rFonts w:cs="Times New Roman"/>
              </w:rPr>
              <w:pPrChange w:id="130" w:author="Author">
                <w:pPr>
                  <w:pStyle w:val="TableContents"/>
                  <w:spacing w:line="360" w:lineRule="auto"/>
                  <w:ind w:firstLine="288"/>
                </w:pPr>
              </w:pPrChange>
            </w:pPr>
            <w:del w:id="131" w:author="Author">
              <w:r w:rsidDel="007C6952">
                <w:rPr>
                  <w:rFonts w:cs="Times New Roman"/>
                </w:rPr>
                <w:delText>15</w:delText>
              </w:r>
            </w:del>
          </w:p>
        </w:tc>
        <w:tc>
          <w:tcPr>
            <w:tcW w:w="3762" w:type="dxa"/>
          </w:tcPr>
          <w:p w14:paraId="58594EF8" w14:textId="7643CA57" w:rsidR="00244355" w:rsidRPr="007C081D" w:rsidDel="007C6952" w:rsidRDefault="00244355">
            <w:pPr>
              <w:widowControl/>
              <w:tabs>
                <w:tab w:val="clear" w:pos="709"/>
              </w:tabs>
              <w:suppressAutoHyphens w:val="0"/>
              <w:spacing w:line="360" w:lineRule="auto"/>
              <w:ind w:firstLine="288"/>
              <w:jc w:val="both"/>
              <w:outlineLvl w:val="0"/>
              <w:rPr>
                <w:del w:id="132" w:author="Author"/>
                <w:rFonts w:cs="Times New Roman"/>
              </w:rPr>
              <w:pPrChange w:id="133" w:author="Author">
                <w:pPr>
                  <w:pStyle w:val="TableContents"/>
                  <w:spacing w:line="360" w:lineRule="auto"/>
                  <w:ind w:firstLine="288"/>
                  <w:jc w:val="center"/>
                </w:pPr>
              </w:pPrChange>
            </w:pPr>
            <w:del w:id="134" w:author="Author">
              <w:r w:rsidRPr="007C081D" w:rsidDel="007C6952">
                <w:rPr>
                  <w:rFonts w:cs="Times New Roman"/>
                </w:rPr>
                <w:delText>0.08</w:delText>
              </w:r>
            </w:del>
          </w:p>
        </w:tc>
      </w:tr>
      <w:tr w:rsidR="009F2F38" w:rsidRPr="007C081D" w:rsidDel="007C6952" w14:paraId="113021FE" w14:textId="7AC35AA7" w:rsidTr="009F2F38">
        <w:trPr>
          <w:jc w:val="center"/>
          <w:del w:id="135" w:author="Author"/>
        </w:trPr>
        <w:tc>
          <w:tcPr>
            <w:tcW w:w="1352" w:type="dxa"/>
          </w:tcPr>
          <w:p w14:paraId="6BC0869C" w14:textId="58F516E8" w:rsidR="00244355" w:rsidRPr="007C081D" w:rsidDel="007C6952" w:rsidRDefault="00244355">
            <w:pPr>
              <w:widowControl/>
              <w:tabs>
                <w:tab w:val="clear" w:pos="709"/>
              </w:tabs>
              <w:suppressAutoHyphens w:val="0"/>
              <w:spacing w:line="360" w:lineRule="auto"/>
              <w:ind w:firstLine="288"/>
              <w:jc w:val="both"/>
              <w:outlineLvl w:val="0"/>
              <w:rPr>
                <w:del w:id="136" w:author="Author"/>
                <w:rFonts w:cs="Times New Roman"/>
              </w:rPr>
              <w:pPrChange w:id="137" w:author="Author">
                <w:pPr>
                  <w:pStyle w:val="TableContents"/>
                  <w:spacing w:line="360" w:lineRule="auto"/>
                  <w:ind w:firstLine="288"/>
                  <w:jc w:val="both"/>
                </w:pPr>
              </w:pPrChange>
            </w:pPr>
            <w:del w:id="138" w:author="Author">
              <w:r w:rsidRPr="007C081D" w:rsidDel="007C6952">
                <w:rPr>
                  <w:rFonts w:cs="Times New Roman"/>
                </w:rPr>
                <w:delText>10/1/13</w:delText>
              </w:r>
            </w:del>
          </w:p>
        </w:tc>
        <w:tc>
          <w:tcPr>
            <w:tcW w:w="1080" w:type="dxa"/>
          </w:tcPr>
          <w:p w14:paraId="008080CC" w14:textId="43F37B1A" w:rsidR="00244355" w:rsidRPr="007C081D" w:rsidDel="007C6952" w:rsidRDefault="009F2F38">
            <w:pPr>
              <w:widowControl/>
              <w:tabs>
                <w:tab w:val="clear" w:pos="709"/>
              </w:tabs>
              <w:suppressAutoHyphens w:val="0"/>
              <w:spacing w:line="360" w:lineRule="auto"/>
              <w:ind w:firstLine="288"/>
              <w:jc w:val="both"/>
              <w:outlineLvl w:val="0"/>
              <w:rPr>
                <w:del w:id="139" w:author="Author"/>
                <w:rFonts w:cs="Times New Roman"/>
              </w:rPr>
              <w:pPrChange w:id="140" w:author="Author">
                <w:pPr>
                  <w:pStyle w:val="TableContents"/>
                  <w:spacing w:line="360" w:lineRule="auto"/>
                  <w:ind w:firstLine="288"/>
                </w:pPr>
              </w:pPrChange>
            </w:pPr>
            <w:del w:id="141" w:author="Author">
              <w:r w:rsidDel="007C6952">
                <w:rPr>
                  <w:rFonts w:cs="Times New Roman"/>
                </w:rPr>
                <w:delText>22</w:delText>
              </w:r>
            </w:del>
          </w:p>
        </w:tc>
        <w:tc>
          <w:tcPr>
            <w:tcW w:w="3762" w:type="dxa"/>
          </w:tcPr>
          <w:p w14:paraId="53F8F732" w14:textId="4CF1FEA8" w:rsidR="00244355" w:rsidRPr="007C081D" w:rsidDel="007C6952" w:rsidRDefault="00244355">
            <w:pPr>
              <w:widowControl/>
              <w:tabs>
                <w:tab w:val="clear" w:pos="709"/>
              </w:tabs>
              <w:suppressAutoHyphens w:val="0"/>
              <w:spacing w:line="360" w:lineRule="auto"/>
              <w:ind w:firstLine="288"/>
              <w:jc w:val="both"/>
              <w:outlineLvl w:val="0"/>
              <w:rPr>
                <w:del w:id="142" w:author="Author"/>
                <w:rFonts w:cs="Times New Roman"/>
              </w:rPr>
              <w:pPrChange w:id="143" w:author="Author">
                <w:pPr>
                  <w:pStyle w:val="TableContents"/>
                  <w:spacing w:line="360" w:lineRule="auto"/>
                  <w:ind w:firstLine="288"/>
                  <w:jc w:val="center"/>
                </w:pPr>
              </w:pPrChange>
            </w:pPr>
            <w:del w:id="144" w:author="Author">
              <w:r w:rsidRPr="007C081D" w:rsidDel="007C6952">
                <w:rPr>
                  <w:rFonts w:cs="Times New Roman"/>
                </w:rPr>
                <w:delText>0.23</w:delText>
              </w:r>
            </w:del>
          </w:p>
        </w:tc>
      </w:tr>
    </w:tbl>
    <w:p w14:paraId="7E94C52B" w14:textId="3379C0E4" w:rsidR="007F7D3F" w:rsidDel="007C6952" w:rsidRDefault="007F7D3F">
      <w:pPr>
        <w:widowControl/>
        <w:tabs>
          <w:tab w:val="clear" w:pos="709"/>
        </w:tabs>
        <w:suppressAutoHyphens w:val="0"/>
        <w:spacing w:line="360" w:lineRule="auto"/>
        <w:ind w:firstLine="288"/>
        <w:jc w:val="both"/>
        <w:outlineLvl w:val="0"/>
        <w:rPr>
          <w:del w:id="145" w:author="Author"/>
          <w:rFonts w:cs="Times New Roman"/>
          <w:b/>
          <w:bCs/>
        </w:rPr>
        <w:pPrChange w:id="146" w:author="Author">
          <w:pPr>
            <w:widowControl/>
            <w:tabs>
              <w:tab w:val="clear" w:pos="709"/>
            </w:tabs>
            <w:suppressAutoHyphens w:val="0"/>
            <w:spacing w:line="360" w:lineRule="auto"/>
            <w:ind w:firstLine="288"/>
            <w:jc w:val="both"/>
          </w:pPr>
        </w:pPrChange>
      </w:pPr>
    </w:p>
    <w:p w14:paraId="2C5CEFCB" w14:textId="60E9A6FE" w:rsidR="007F7D3F" w:rsidDel="007C6952" w:rsidRDefault="007F7D3F">
      <w:pPr>
        <w:widowControl/>
        <w:tabs>
          <w:tab w:val="clear" w:pos="709"/>
        </w:tabs>
        <w:suppressAutoHyphens w:val="0"/>
        <w:spacing w:line="360" w:lineRule="auto"/>
        <w:ind w:firstLine="288"/>
        <w:jc w:val="both"/>
        <w:outlineLvl w:val="0"/>
        <w:rPr>
          <w:del w:id="147" w:author="Author"/>
          <w:rFonts w:cs="Times New Roman"/>
          <w:b/>
          <w:bCs/>
        </w:rPr>
        <w:pPrChange w:id="148" w:author="Author">
          <w:pPr>
            <w:widowControl/>
            <w:tabs>
              <w:tab w:val="clear" w:pos="709"/>
            </w:tabs>
            <w:suppressAutoHyphens w:val="0"/>
            <w:spacing w:line="360" w:lineRule="auto"/>
            <w:ind w:firstLine="288"/>
            <w:jc w:val="both"/>
          </w:pPr>
        </w:pPrChange>
      </w:pPr>
    </w:p>
    <w:p w14:paraId="0CEB206E" w14:textId="44E0DFCD" w:rsidR="007F7D3F" w:rsidDel="007C6952" w:rsidRDefault="007F7D3F">
      <w:pPr>
        <w:widowControl/>
        <w:tabs>
          <w:tab w:val="clear" w:pos="709"/>
        </w:tabs>
        <w:suppressAutoHyphens w:val="0"/>
        <w:spacing w:line="360" w:lineRule="auto"/>
        <w:ind w:firstLine="288"/>
        <w:jc w:val="both"/>
        <w:outlineLvl w:val="0"/>
        <w:rPr>
          <w:del w:id="149" w:author="Author"/>
          <w:rFonts w:cs="Times New Roman"/>
          <w:b/>
        </w:rPr>
        <w:pPrChange w:id="150" w:author="Author">
          <w:pPr>
            <w:widowControl/>
            <w:tabs>
              <w:tab w:val="clear" w:pos="709"/>
            </w:tabs>
            <w:suppressAutoHyphens w:val="0"/>
            <w:spacing w:line="360" w:lineRule="auto"/>
          </w:pPr>
        </w:pPrChange>
      </w:pPr>
      <w:del w:id="151" w:author="Author">
        <w:r w:rsidDel="007C6952">
          <w:rPr>
            <w:rFonts w:cs="Times New Roman"/>
            <w:b/>
          </w:rPr>
          <w:br w:type="page"/>
        </w:r>
      </w:del>
    </w:p>
    <w:p w14:paraId="0383A51E" w14:textId="77777777" w:rsidR="008D5305" w:rsidRDefault="008D5305">
      <w:pPr>
        <w:widowControl/>
        <w:tabs>
          <w:tab w:val="clear" w:pos="709"/>
        </w:tabs>
        <w:suppressAutoHyphens w:val="0"/>
        <w:spacing w:line="360" w:lineRule="auto"/>
        <w:ind w:firstLine="288"/>
        <w:jc w:val="both"/>
        <w:outlineLvl w:val="0"/>
        <w:rPr>
          <w:rFonts w:cs="Times New Roman"/>
          <w:b/>
        </w:rPr>
        <w:pPrChange w:id="152"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70A5D23A" w14:textId="77777777" w:rsidR="007666EE" w:rsidRDefault="007666EE">
      <w:pPr>
        <w:widowControl/>
        <w:tabs>
          <w:tab w:val="clear" w:pos="709"/>
        </w:tabs>
        <w:suppressAutoHyphens w:val="0"/>
        <w:rPr>
          <w:ins w:id="153" w:author="Author"/>
          <w:rFonts w:cs="Times New Roman"/>
          <w:b/>
        </w:rPr>
      </w:pPr>
      <w:ins w:id="154" w:author="Author">
        <w:r>
          <w:rPr>
            <w:rFonts w:cs="Times New Roman"/>
            <w:b/>
          </w:rPr>
          <w:br w:type="page"/>
        </w:r>
      </w:ins>
    </w:p>
    <w:p w14:paraId="26955162" w14:textId="619DB85E" w:rsidR="00B560AE" w:rsidRDefault="00D26AD9" w:rsidP="007666EE">
      <w:pPr>
        <w:widowControl/>
        <w:tabs>
          <w:tab w:val="clear" w:pos="709"/>
        </w:tabs>
        <w:suppressAutoHyphens w:val="0"/>
        <w:spacing w:line="360" w:lineRule="auto"/>
        <w:rPr>
          <w:ins w:id="155" w:author="Author"/>
          <w:rFonts w:cstheme="minorBidi"/>
          <w:b/>
        </w:rPr>
      </w:pPr>
      <w:ins w:id="156" w:author="Author">
        <w:r>
          <w:rPr>
            <w:rFonts w:cstheme="minorBidi"/>
            <w:b/>
            <w:noProof/>
            <w:lang w:eastAsia="en-US" w:bidi="ar-SA"/>
          </w:rPr>
          <w:lastRenderedPageBreak/>
          <w:drawing>
            <wp:inline distT="0" distB="0" distL="0" distR="0" wp14:anchorId="7E4B461A" wp14:editId="5B109544">
              <wp:extent cx="6329045" cy="4399200"/>
              <wp:effectExtent l="0" t="0" r="0" b="0"/>
              <wp:docPr id="7" name="Picture 7" descr="/Users/francois/Desktop/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esktop/FigureS2.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30492"/>
                      <a:stretch/>
                    </pic:blipFill>
                    <pic:spPr bwMode="auto">
                      <a:xfrm>
                        <a:off x="0" y="0"/>
                        <a:ext cx="6329045" cy="4399200"/>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F771B" w14:textId="1EEDFD5E" w:rsidR="007666EE" w:rsidRDefault="007666EE" w:rsidP="00D26AD9">
      <w:pPr>
        <w:widowControl/>
        <w:tabs>
          <w:tab w:val="clear" w:pos="709"/>
        </w:tabs>
        <w:suppressAutoHyphens w:val="0"/>
        <w:spacing w:line="360" w:lineRule="auto"/>
        <w:ind w:firstLine="360"/>
        <w:rPr>
          <w:ins w:id="157" w:author="Author"/>
          <w:rFonts w:ascii="Times" w:eastAsiaTheme="minorEastAsia" w:hAnsi="Times" w:cstheme="minorBidi"/>
          <w:color w:val="auto"/>
          <w:sz w:val="20"/>
          <w:szCs w:val="20"/>
          <w:lang w:eastAsia="en-US" w:bidi="ar-SA"/>
        </w:rPr>
      </w:pPr>
      <w:ins w:id="158" w:author="Author">
        <w:r w:rsidRPr="007666EE">
          <w:rPr>
            <w:rFonts w:cstheme="minorBidi"/>
            <w:b/>
            <w:rPrChange w:id="159" w:author="Author">
              <w:rPr>
                <w:rFonts w:cstheme="minorBidi"/>
              </w:rPr>
            </w:rPrChange>
          </w:rPr>
          <w:t>Fig. S2</w:t>
        </w:r>
        <w:r>
          <w:rPr>
            <w:rFonts w:cstheme="minorBidi"/>
          </w:rPr>
          <w:t xml:space="preserve">. </w:t>
        </w:r>
        <w:r>
          <w:rPr>
            <w:rFonts w:cstheme="minorBidi"/>
          </w:rPr>
          <w:t>Hydrographic conditions prior the 4 week-survey in the</w:t>
        </w:r>
        <w:r>
          <w:rPr>
            <w:rFonts w:cs="Times New Roman"/>
          </w:rPr>
          <w:t xml:space="preserve"> Columbia River estuary</w:t>
        </w:r>
        <w:r w:rsidRPr="000C1147">
          <w:rPr>
            <w:rFonts w:cstheme="minorBidi"/>
          </w:rPr>
          <w:t xml:space="preserve"> </w:t>
        </w:r>
        <w:r>
          <w:rPr>
            <w:rFonts w:cstheme="minorBidi"/>
          </w:rPr>
          <w:t>at 2.4 m depth</w:t>
        </w:r>
        <w:r>
          <w:rPr>
            <w:rFonts w:cstheme="minorBidi"/>
          </w:rPr>
          <w:t>. A)</w:t>
        </w:r>
        <w:r>
          <w:rPr>
            <w:rFonts w:cstheme="minorBidi"/>
          </w:rPr>
          <w:t xml:space="preserve"> Chlorophyll </w:t>
        </w:r>
        <w:r w:rsidRPr="00887726">
          <w:rPr>
            <w:rFonts w:cstheme="minorBidi"/>
            <w:i/>
          </w:rPr>
          <w:t>a</w:t>
        </w:r>
        <w:r>
          <w:rPr>
            <w:rFonts w:cstheme="minorBidi"/>
          </w:rPr>
          <w:t xml:space="preserve"> </w:t>
        </w:r>
        <w:r>
          <w:rPr>
            <w:rFonts w:cstheme="minorBidi"/>
          </w:rPr>
          <w:t>fluorescence</w:t>
        </w:r>
        <w:r>
          <w:rPr>
            <w:rFonts w:cstheme="minorBidi"/>
          </w:rPr>
          <w:t xml:space="preserve"> (rfu) and </w:t>
        </w:r>
        <w:r>
          <w:rPr>
            <w:rFonts w:cstheme="minorBidi"/>
          </w:rPr>
          <w:t>B) phycoerythrin fluorescence (rfu)</w:t>
        </w:r>
        <w:r>
          <w:rPr>
            <w:rFonts w:cstheme="minorBidi"/>
          </w:rPr>
          <w:t>. The grey region represents the week prior the start of the survey.</w:t>
        </w:r>
      </w:ins>
    </w:p>
    <w:p w14:paraId="588E261A" w14:textId="0B810B94"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7689E7B5" w:rsidR="008D5305" w:rsidRDefault="000B08CC" w:rsidP="001870A6">
      <w:pPr>
        <w:spacing w:line="360" w:lineRule="auto"/>
        <w:ind w:firstLine="288"/>
        <w:rPr>
          <w:rFonts w:cs="Times New Roman"/>
        </w:rPr>
      </w:pPr>
      <w:r w:rsidRPr="007A2CF9">
        <w:rPr>
          <w:rFonts w:cs="Times New Roman"/>
          <w:b/>
        </w:rPr>
        <w:t>Fig. S</w:t>
      </w:r>
      <w:ins w:id="160" w:author="Author">
        <w:r w:rsidR="007666EE">
          <w:rPr>
            <w:rFonts w:cs="Times New Roman"/>
            <w:b/>
          </w:rPr>
          <w:t>3</w:t>
        </w:r>
      </w:ins>
      <w:del w:id="161" w:author="Author">
        <w:r w:rsidR="00B936D4" w:rsidDel="007666EE">
          <w:rPr>
            <w:rFonts w:cs="Times New Roman"/>
            <w:b/>
          </w:rPr>
          <w:delText>2</w:delText>
        </w:r>
      </w:del>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145FC8F4" w:rsidR="00090513" w:rsidRPr="00940EFD" w:rsidRDefault="008D5305" w:rsidP="001870A6">
      <w:pPr>
        <w:spacing w:line="360" w:lineRule="auto"/>
        <w:ind w:firstLine="288"/>
        <w:rPr>
          <w:rFonts w:cs="Times New Roman"/>
        </w:rPr>
      </w:pPr>
      <w:r w:rsidRPr="00F2360F">
        <w:rPr>
          <w:rFonts w:cs="Times New Roman"/>
          <w:b/>
        </w:rPr>
        <w:t xml:space="preserve">Fig. </w:t>
      </w:r>
      <w:del w:id="162" w:author="Author">
        <w:r w:rsidRPr="00F2360F" w:rsidDel="007666EE">
          <w:rPr>
            <w:rFonts w:cs="Times New Roman"/>
            <w:b/>
          </w:rPr>
          <w:delText>S</w:delText>
        </w:r>
        <w:r w:rsidR="00B936D4" w:rsidDel="007666EE">
          <w:rPr>
            <w:rFonts w:cs="Times New Roman"/>
            <w:b/>
          </w:rPr>
          <w:delText>3</w:delText>
        </w:r>
      </w:del>
      <w:ins w:id="163" w:author="Author">
        <w:r w:rsidR="007666EE" w:rsidRPr="00F2360F">
          <w:rPr>
            <w:rFonts w:cs="Times New Roman"/>
            <w:b/>
          </w:rPr>
          <w:t>S</w:t>
        </w:r>
        <w:r w:rsidR="007666EE">
          <w:rPr>
            <w:rFonts w:cs="Times New Roman"/>
            <w:b/>
          </w:rPr>
          <w:t>4</w:t>
        </w:r>
      </w:ins>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3"/>
      <w:footerReference w:type="even" r:id="rId24"/>
      <w:footerReference w:type="default" r:id="rId25"/>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50DCBF" w14:textId="77777777" w:rsidR="003F52B4" w:rsidRDefault="003F52B4" w:rsidP="006824CD">
      <w:r>
        <w:separator/>
      </w:r>
    </w:p>
  </w:endnote>
  <w:endnote w:type="continuationSeparator" w:id="0">
    <w:p w14:paraId="40CBB654" w14:textId="77777777" w:rsidR="003F52B4" w:rsidRDefault="003F52B4"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030A6">
      <w:rPr>
        <w:rStyle w:val="PageNumber"/>
        <w:noProof/>
      </w:rPr>
      <w:t>8</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961B5E" w14:textId="77777777" w:rsidR="003F52B4" w:rsidRDefault="003F52B4" w:rsidP="006824CD">
      <w:r>
        <w:separator/>
      </w:r>
    </w:p>
  </w:footnote>
  <w:footnote w:type="continuationSeparator" w:id="0">
    <w:p w14:paraId="5225604A" w14:textId="77777777" w:rsidR="003F52B4" w:rsidRDefault="003F52B4"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removePersonalInformation/>
  <w:removeDateAndTime/>
  <w:activeWritingStyle w:appName="MSWord" w:lang="en-US" w:vendorID="64" w:dllVersion="131078" w:nlCheck="1" w:checkStyle="0"/>
  <w:activeWritingStyle w:appName="MSWord" w:lang="de-DE" w:vendorID="64" w:dllVersion="131078" w:nlCheck="1" w:checkStyle="0"/>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3C98"/>
    <w:rsid w:val="00017CDC"/>
    <w:rsid w:val="00020692"/>
    <w:rsid w:val="000254AD"/>
    <w:rsid w:val="000340F4"/>
    <w:rsid w:val="00035A1F"/>
    <w:rsid w:val="00037965"/>
    <w:rsid w:val="0004344B"/>
    <w:rsid w:val="0004504F"/>
    <w:rsid w:val="000463DE"/>
    <w:rsid w:val="00046D1A"/>
    <w:rsid w:val="0005396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0C"/>
    <w:rsid w:val="000B3F78"/>
    <w:rsid w:val="000B5375"/>
    <w:rsid w:val="000B6493"/>
    <w:rsid w:val="000C0978"/>
    <w:rsid w:val="000C1147"/>
    <w:rsid w:val="000C5FCC"/>
    <w:rsid w:val="000D0503"/>
    <w:rsid w:val="000D2E2F"/>
    <w:rsid w:val="000D458D"/>
    <w:rsid w:val="000E003B"/>
    <w:rsid w:val="000E13FD"/>
    <w:rsid w:val="000E6568"/>
    <w:rsid w:val="000F00FE"/>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61DC"/>
    <w:rsid w:val="001870A6"/>
    <w:rsid w:val="001905FB"/>
    <w:rsid w:val="00194CA4"/>
    <w:rsid w:val="00195245"/>
    <w:rsid w:val="0019538C"/>
    <w:rsid w:val="001A1F56"/>
    <w:rsid w:val="001A3350"/>
    <w:rsid w:val="001A37C8"/>
    <w:rsid w:val="001A39BD"/>
    <w:rsid w:val="001A6393"/>
    <w:rsid w:val="001A64E7"/>
    <w:rsid w:val="001A6A78"/>
    <w:rsid w:val="001B1096"/>
    <w:rsid w:val="001B6646"/>
    <w:rsid w:val="001C2CE5"/>
    <w:rsid w:val="001C412D"/>
    <w:rsid w:val="001C68B4"/>
    <w:rsid w:val="001C7694"/>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FC2"/>
    <w:rsid w:val="00255A18"/>
    <w:rsid w:val="00255CC9"/>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4B61"/>
    <w:rsid w:val="002B63F7"/>
    <w:rsid w:val="002B7DFE"/>
    <w:rsid w:val="002C0509"/>
    <w:rsid w:val="002C4D0A"/>
    <w:rsid w:val="002D0CAB"/>
    <w:rsid w:val="002D1B2E"/>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37E3"/>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3F52B4"/>
    <w:rsid w:val="0040014C"/>
    <w:rsid w:val="004008F0"/>
    <w:rsid w:val="0040242A"/>
    <w:rsid w:val="00402A36"/>
    <w:rsid w:val="00405224"/>
    <w:rsid w:val="00406A4B"/>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470B"/>
    <w:rsid w:val="004568E4"/>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46EB"/>
    <w:rsid w:val="00516AA3"/>
    <w:rsid w:val="005171A8"/>
    <w:rsid w:val="00517613"/>
    <w:rsid w:val="00521127"/>
    <w:rsid w:val="00521A7C"/>
    <w:rsid w:val="005221E8"/>
    <w:rsid w:val="005228AD"/>
    <w:rsid w:val="00523136"/>
    <w:rsid w:val="00524304"/>
    <w:rsid w:val="005261A2"/>
    <w:rsid w:val="00530F17"/>
    <w:rsid w:val="00535C29"/>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C69F9"/>
    <w:rsid w:val="005D1B72"/>
    <w:rsid w:val="005D449D"/>
    <w:rsid w:val="005D67D8"/>
    <w:rsid w:val="005D76B9"/>
    <w:rsid w:val="005E2A0B"/>
    <w:rsid w:val="005E3B87"/>
    <w:rsid w:val="005E4016"/>
    <w:rsid w:val="005E46BA"/>
    <w:rsid w:val="005E7931"/>
    <w:rsid w:val="005F094A"/>
    <w:rsid w:val="006015AD"/>
    <w:rsid w:val="00604802"/>
    <w:rsid w:val="0060593F"/>
    <w:rsid w:val="006077AA"/>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06A"/>
    <w:rsid w:val="006852D0"/>
    <w:rsid w:val="00685834"/>
    <w:rsid w:val="00693D9F"/>
    <w:rsid w:val="00694E2B"/>
    <w:rsid w:val="00695C2B"/>
    <w:rsid w:val="00696794"/>
    <w:rsid w:val="0069766C"/>
    <w:rsid w:val="006A7E3D"/>
    <w:rsid w:val="006B01F7"/>
    <w:rsid w:val="006B431A"/>
    <w:rsid w:val="006C1DBB"/>
    <w:rsid w:val="006C24BE"/>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25C9"/>
    <w:rsid w:val="0074314C"/>
    <w:rsid w:val="007438E7"/>
    <w:rsid w:val="00746209"/>
    <w:rsid w:val="0074646E"/>
    <w:rsid w:val="00746CD0"/>
    <w:rsid w:val="00746D5E"/>
    <w:rsid w:val="00747652"/>
    <w:rsid w:val="00754A70"/>
    <w:rsid w:val="00754A9D"/>
    <w:rsid w:val="00756A5E"/>
    <w:rsid w:val="00760EA7"/>
    <w:rsid w:val="00765B34"/>
    <w:rsid w:val="007666EE"/>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C6952"/>
    <w:rsid w:val="007D020D"/>
    <w:rsid w:val="007D1762"/>
    <w:rsid w:val="007D1E2D"/>
    <w:rsid w:val="007D3FAC"/>
    <w:rsid w:val="007D7861"/>
    <w:rsid w:val="007D7E9E"/>
    <w:rsid w:val="007E3D0E"/>
    <w:rsid w:val="007F063D"/>
    <w:rsid w:val="007F0CD1"/>
    <w:rsid w:val="007F1BDE"/>
    <w:rsid w:val="007F6CB7"/>
    <w:rsid w:val="007F721D"/>
    <w:rsid w:val="007F7D3F"/>
    <w:rsid w:val="00801A94"/>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0"/>
    <w:rsid w:val="008449CB"/>
    <w:rsid w:val="008452B4"/>
    <w:rsid w:val="00847084"/>
    <w:rsid w:val="00850842"/>
    <w:rsid w:val="008509E7"/>
    <w:rsid w:val="0086149A"/>
    <w:rsid w:val="00863AE1"/>
    <w:rsid w:val="00863D09"/>
    <w:rsid w:val="00864BE5"/>
    <w:rsid w:val="00864F94"/>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B77AE"/>
    <w:rsid w:val="008C01DB"/>
    <w:rsid w:val="008C066D"/>
    <w:rsid w:val="008C2912"/>
    <w:rsid w:val="008C5550"/>
    <w:rsid w:val="008C5A09"/>
    <w:rsid w:val="008C64E5"/>
    <w:rsid w:val="008C6CCD"/>
    <w:rsid w:val="008C7A4F"/>
    <w:rsid w:val="008D1C35"/>
    <w:rsid w:val="008D2FE4"/>
    <w:rsid w:val="008D33B6"/>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607C1"/>
    <w:rsid w:val="00961AD3"/>
    <w:rsid w:val="00962DC5"/>
    <w:rsid w:val="009639A1"/>
    <w:rsid w:val="009705B5"/>
    <w:rsid w:val="009724C9"/>
    <w:rsid w:val="0098043F"/>
    <w:rsid w:val="00981583"/>
    <w:rsid w:val="00983208"/>
    <w:rsid w:val="00983E56"/>
    <w:rsid w:val="00984FD1"/>
    <w:rsid w:val="009878ED"/>
    <w:rsid w:val="00990FED"/>
    <w:rsid w:val="00992F08"/>
    <w:rsid w:val="00996752"/>
    <w:rsid w:val="00996FCD"/>
    <w:rsid w:val="009977B7"/>
    <w:rsid w:val="009A22DB"/>
    <w:rsid w:val="009A2BF9"/>
    <w:rsid w:val="009A46E9"/>
    <w:rsid w:val="009A6BC6"/>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9F7598"/>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3EAE"/>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1025"/>
    <w:rsid w:val="00AD46DE"/>
    <w:rsid w:val="00AD70B9"/>
    <w:rsid w:val="00AE182B"/>
    <w:rsid w:val="00AE42DC"/>
    <w:rsid w:val="00AE5E74"/>
    <w:rsid w:val="00AE7CE9"/>
    <w:rsid w:val="00AF130B"/>
    <w:rsid w:val="00AF3FE9"/>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27D96"/>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0AE"/>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95B4A"/>
    <w:rsid w:val="00BA009A"/>
    <w:rsid w:val="00BA3565"/>
    <w:rsid w:val="00BA7753"/>
    <w:rsid w:val="00BB3A50"/>
    <w:rsid w:val="00BC121A"/>
    <w:rsid w:val="00BC345E"/>
    <w:rsid w:val="00BC5B00"/>
    <w:rsid w:val="00BD1F07"/>
    <w:rsid w:val="00BD2C01"/>
    <w:rsid w:val="00BD500E"/>
    <w:rsid w:val="00BE122B"/>
    <w:rsid w:val="00BE71EF"/>
    <w:rsid w:val="00BF117E"/>
    <w:rsid w:val="00BF2D72"/>
    <w:rsid w:val="00BF5F93"/>
    <w:rsid w:val="00C01879"/>
    <w:rsid w:val="00C0187D"/>
    <w:rsid w:val="00C030A6"/>
    <w:rsid w:val="00C04FD6"/>
    <w:rsid w:val="00C0691D"/>
    <w:rsid w:val="00C07F60"/>
    <w:rsid w:val="00C1327B"/>
    <w:rsid w:val="00C14C84"/>
    <w:rsid w:val="00C20035"/>
    <w:rsid w:val="00C2308E"/>
    <w:rsid w:val="00C2367B"/>
    <w:rsid w:val="00C27D7F"/>
    <w:rsid w:val="00C300E1"/>
    <w:rsid w:val="00C30CC1"/>
    <w:rsid w:val="00C3227F"/>
    <w:rsid w:val="00C331FB"/>
    <w:rsid w:val="00C34300"/>
    <w:rsid w:val="00C343D4"/>
    <w:rsid w:val="00C3513E"/>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77C0D"/>
    <w:rsid w:val="00C80EC9"/>
    <w:rsid w:val="00C82428"/>
    <w:rsid w:val="00C84D8E"/>
    <w:rsid w:val="00C95D59"/>
    <w:rsid w:val="00C9702F"/>
    <w:rsid w:val="00C97CBC"/>
    <w:rsid w:val="00CA1BE1"/>
    <w:rsid w:val="00CA2EC6"/>
    <w:rsid w:val="00CA5519"/>
    <w:rsid w:val="00CB0005"/>
    <w:rsid w:val="00CB2E04"/>
    <w:rsid w:val="00CB598E"/>
    <w:rsid w:val="00CB692E"/>
    <w:rsid w:val="00CC139D"/>
    <w:rsid w:val="00CC13BB"/>
    <w:rsid w:val="00CC43C8"/>
    <w:rsid w:val="00CC4909"/>
    <w:rsid w:val="00CC4C34"/>
    <w:rsid w:val="00CC70CE"/>
    <w:rsid w:val="00CD0181"/>
    <w:rsid w:val="00CD3544"/>
    <w:rsid w:val="00CD3F55"/>
    <w:rsid w:val="00CD5C61"/>
    <w:rsid w:val="00CE0AD6"/>
    <w:rsid w:val="00CE4920"/>
    <w:rsid w:val="00CE50BF"/>
    <w:rsid w:val="00CE5585"/>
    <w:rsid w:val="00CE6D1A"/>
    <w:rsid w:val="00CE7585"/>
    <w:rsid w:val="00CF4912"/>
    <w:rsid w:val="00CF6B35"/>
    <w:rsid w:val="00CF78A8"/>
    <w:rsid w:val="00D00863"/>
    <w:rsid w:val="00D009E1"/>
    <w:rsid w:val="00D06AC5"/>
    <w:rsid w:val="00D1190F"/>
    <w:rsid w:val="00D1328A"/>
    <w:rsid w:val="00D14451"/>
    <w:rsid w:val="00D1546B"/>
    <w:rsid w:val="00D155A6"/>
    <w:rsid w:val="00D165DD"/>
    <w:rsid w:val="00D20E0E"/>
    <w:rsid w:val="00D26490"/>
    <w:rsid w:val="00D26AD9"/>
    <w:rsid w:val="00D279E8"/>
    <w:rsid w:val="00D300D1"/>
    <w:rsid w:val="00D30635"/>
    <w:rsid w:val="00D30B11"/>
    <w:rsid w:val="00D319F2"/>
    <w:rsid w:val="00D32BEB"/>
    <w:rsid w:val="00D348BA"/>
    <w:rsid w:val="00D34BDB"/>
    <w:rsid w:val="00D35B3C"/>
    <w:rsid w:val="00D36109"/>
    <w:rsid w:val="00D44D22"/>
    <w:rsid w:val="00D46BB5"/>
    <w:rsid w:val="00D51DF4"/>
    <w:rsid w:val="00D5290E"/>
    <w:rsid w:val="00D5420F"/>
    <w:rsid w:val="00D56B26"/>
    <w:rsid w:val="00D5727B"/>
    <w:rsid w:val="00D61688"/>
    <w:rsid w:val="00D64DBC"/>
    <w:rsid w:val="00D71B00"/>
    <w:rsid w:val="00D72125"/>
    <w:rsid w:val="00D75488"/>
    <w:rsid w:val="00D75F3A"/>
    <w:rsid w:val="00D80EC5"/>
    <w:rsid w:val="00D81B04"/>
    <w:rsid w:val="00D84EB5"/>
    <w:rsid w:val="00D87D65"/>
    <w:rsid w:val="00D91022"/>
    <w:rsid w:val="00D9146C"/>
    <w:rsid w:val="00D926F3"/>
    <w:rsid w:val="00D959C7"/>
    <w:rsid w:val="00D96531"/>
    <w:rsid w:val="00DA3657"/>
    <w:rsid w:val="00DA3C76"/>
    <w:rsid w:val="00DA4076"/>
    <w:rsid w:val="00DA6191"/>
    <w:rsid w:val="00DB249C"/>
    <w:rsid w:val="00DB5161"/>
    <w:rsid w:val="00DB5962"/>
    <w:rsid w:val="00DB5EE7"/>
    <w:rsid w:val="00DC1015"/>
    <w:rsid w:val="00DC5E98"/>
    <w:rsid w:val="00DD0524"/>
    <w:rsid w:val="00DD3854"/>
    <w:rsid w:val="00DD5193"/>
    <w:rsid w:val="00DD6FB1"/>
    <w:rsid w:val="00DE40E0"/>
    <w:rsid w:val="00DE4DBA"/>
    <w:rsid w:val="00DE6FA7"/>
    <w:rsid w:val="00DF4A30"/>
    <w:rsid w:val="00DF4EC7"/>
    <w:rsid w:val="00DF5132"/>
    <w:rsid w:val="00DF5739"/>
    <w:rsid w:val="00E11168"/>
    <w:rsid w:val="00E127C8"/>
    <w:rsid w:val="00E2395E"/>
    <w:rsid w:val="00E25D9C"/>
    <w:rsid w:val="00E30123"/>
    <w:rsid w:val="00E30C10"/>
    <w:rsid w:val="00E33748"/>
    <w:rsid w:val="00E42125"/>
    <w:rsid w:val="00E51027"/>
    <w:rsid w:val="00E53A87"/>
    <w:rsid w:val="00E546DF"/>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E8C"/>
    <w:rsid w:val="00F51FF4"/>
    <w:rsid w:val="00F526BF"/>
    <w:rsid w:val="00F562D2"/>
    <w:rsid w:val="00F5705B"/>
    <w:rsid w:val="00F65601"/>
    <w:rsid w:val="00F65A6A"/>
    <w:rsid w:val="00F672A2"/>
    <w:rsid w:val="00F67738"/>
    <w:rsid w:val="00F70D8D"/>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header" Target="header1.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hyperlink" Target="mailto:ribalet@uw.edu" TargetMode="External"/><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D75D80-93C5-3A41-9B4A-5965BB7E4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13592</Words>
  <Characters>77475</Characters>
  <Application>Microsoft Macintosh Word</Application>
  <DocSecurity>0</DocSecurity>
  <Lines>645</Lines>
  <Paragraphs>181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90886</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2017-02-04T00:25:00Z</dcterms:created>
  <dcterms:modified xsi:type="dcterms:W3CDTF">2017-02-08T23:49:00Z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