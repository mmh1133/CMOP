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259154B1" w:rsidR="004B52B9" w:rsidRDefault="008D5305" w:rsidP="00ED559C">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573BEC17"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del w:id="0" w:author="Author">
        <w:r w:rsidR="004E547E" w:rsidDel="0074314C">
          <w:rPr>
            <w:rFonts w:cs="Times New Roman"/>
            <w:bCs/>
          </w:rPr>
          <w:delText xml:space="preserve">free </w:delText>
        </w:r>
      </w:del>
      <w:ins w:id="1" w:author="Author">
        <w:r w:rsidR="0074314C">
          <w:rPr>
            <w:rFonts w:cs="Times New Roman"/>
            <w:bCs/>
          </w:rPr>
          <w:t>free</w:t>
        </w:r>
        <w:r w:rsidR="0074314C">
          <w:rPr>
            <w:rFonts w:cs="Times New Roman"/>
            <w:bCs/>
          </w:rPr>
          <w:t>-</w:t>
        </w:r>
      </w:ins>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del w:id="2" w:author="Author">
        <w:r w:rsidR="00ED559C" w:rsidDel="0074314C">
          <w:rPr>
            <w:rFonts w:cs="Times New Roman"/>
            <w:bCs/>
          </w:rPr>
          <w:delText>, particularly with respect to their</w:delText>
        </w:r>
      </w:del>
      <w:ins w:id="3" w:author="Author">
        <w:r w:rsidR="0074314C">
          <w:rPr>
            <w:rFonts w:cs="Times New Roman"/>
            <w:bCs/>
          </w:rPr>
          <w:t xml:space="preserve"> and its</w:t>
        </w:r>
      </w:ins>
      <w:r w:rsidR="00ED559C">
        <w:rPr>
          <w:rFonts w:cs="Times New Roman"/>
          <w:bCs/>
        </w:rPr>
        <w:t xml:space="preserve"> influence on </w:t>
      </w:r>
      <w:ins w:id="4" w:author="Author">
        <w:r w:rsidR="0074314C" w:rsidRPr="00FC5E5F">
          <w:rPr>
            <w:rFonts w:cs="Times New Roman"/>
            <w:bCs/>
            <w:i/>
          </w:rPr>
          <w:t>Mesodinium</w:t>
        </w:r>
        <w:r w:rsidR="0074314C">
          <w:rPr>
            <w:rFonts w:cs="Times New Roman"/>
            <w:bCs/>
          </w:rPr>
          <w:t xml:space="preserve"> </w:t>
        </w:r>
      </w:ins>
      <w:r>
        <w:rPr>
          <w:rFonts w:cs="Times New Roman"/>
          <w:bCs/>
        </w:rPr>
        <w:t>bloom dynamics</w:t>
      </w:r>
      <w:r w:rsidRPr="00FC5E5F">
        <w:rPr>
          <w:rFonts w:cs="Times New Roman"/>
          <w:bCs/>
        </w:rPr>
        <w:t xml:space="preserve">. </w:t>
      </w:r>
    </w:p>
    <w:p w14:paraId="5F06A2F4" w14:textId="026C3A5E"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w:t>
      </w:r>
      <w:r w:rsidR="00EC4BBC">
        <w:rPr>
          <w:rFonts w:cs="Times New Roman"/>
        </w:rPr>
        <w:lastRenderedPageBreak/>
        <w:t xml:space="preserve">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0013D7B"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w:t>
      </w:r>
      <w:del w:id="5" w:author="Author">
        <w:r w:rsidR="00D84EB5" w:rsidDel="00F04E69">
          <w:rPr>
            <w:rFonts w:cs="Times New Roman"/>
          </w:rPr>
          <w:delText>,</w:delText>
        </w:r>
      </w:del>
      <w:r w:rsidR="008427F0">
        <w:rPr>
          <w:rFonts w:cs="Times New Roman"/>
        </w:rPr>
        <w:t xml:space="preserve"> such as </w:t>
      </w:r>
      <w:r w:rsidR="00A56CA7">
        <w:rPr>
          <w:rFonts w:cs="Times New Roman"/>
        </w:rPr>
        <w:t>the Columbia River estuary</w:t>
      </w:r>
      <w:r w:rsidR="008427F0">
        <w:rPr>
          <w:rFonts w:cs="Times New Roman"/>
        </w:rPr>
        <w:t xml:space="preserve">, </w:t>
      </w:r>
      <w:ins w:id="6" w:author="Autho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phytoplankton community composition (</w:t>
        </w:r>
        <w:commentRangeStart w:id="7"/>
        <w:r w:rsidR="00253FC2">
          <w:rPr>
            <w:rFonts w:cs="Times New Roman"/>
          </w:rPr>
          <w:t>REF)</w:t>
        </w:r>
        <w:commentRangeEnd w:id="7"/>
        <w:r w:rsidR="00D926F3">
          <w:rPr>
            <w:rStyle w:val="CommentReference"/>
          </w:rPr>
          <w:commentReference w:id="7"/>
        </w:r>
        <w:r w:rsidR="00253FC2">
          <w:rPr>
            <w:rFonts w:cs="Times New Roman"/>
          </w:rPr>
          <w:t xml:space="preserve">, </w:t>
        </w:r>
        <w:r w:rsidR="00535C29">
          <w:rPr>
            <w:rFonts w:cs="Times New Roman"/>
          </w:rPr>
          <w:t xml:space="preserve"> </w:t>
        </w:r>
      </w:ins>
      <w:commentRangeStart w:id="8"/>
      <w:del w:id="9" w:author="Author">
        <w:r w:rsidR="00442105" w:rsidDel="00253FC2">
          <w:rPr>
            <w:rFonts w:cs="Times New Roman"/>
          </w:rPr>
          <w:delText xml:space="preserve">only </w:delText>
        </w:r>
        <w:r w:rsidR="00167F52" w:rsidDel="00253FC2">
          <w:rPr>
            <w:rFonts w:cs="Times New Roman"/>
          </w:rPr>
          <w:delText>a continuous</w:delText>
        </w:r>
      </w:del>
      <w:ins w:id="10" w:author="Author">
        <w:r w:rsidR="00253FC2">
          <w:rPr>
            <w:rFonts w:cs="Times New Roman"/>
          </w:rPr>
          <w:t>high-frequency</w:t>
        </w:r>
      </w:ins>
      <w:r w:rsidR="00167F52">
        <w:rPr>
          <w:rFonts w:cs="Times New Roman"/>
        </w:rPr>
        <w:t xml:space="preserve"> sampling approach</w:t>
      </w:r>
      <w:commentRangeEnd w:id="8"/>
      <w:r w:rsidR="000F317F">
        <w:rPr>
          <w:rStyle w:val="CommentReference"/>
        </w:rPr>
        <w:commentReference w:id="8"/>
      </w:r>
      <w:r w:rsidR="00167F52">
        <w:rPr>
          <w:rFonts w:cs="Times New Roman"/>
        </w:rPr>
        <w:t xml:space="preserve"> </w:t>
      </w:r>
      <w:ins w:id="11" w:author="Author">
        <w:r w:rsidR="00253FC2">
          <w:rPr>
            <w:rFonts w:cs="Times New Roman"/>
          </w:rPr>
          <w:t xml:space="preserve">is required to properly </w:t>
        </w:r>
      </w:ins>
      <w:del w:id="12" w:author="Author">
        <w:r w:rsidR="006015AD" w:rsidDel="00253FC2">
          <w:rPr>
            <w:rFonts w:cs="Times New Roman"/>
          </w:rPr>
          <w:delText xml:space="preserve">can </w:delText>
        </w:r>
      </w:del>
      <w:r w:rsidR="008427F0">
        <w:rPr>
          <w:rFonts w:cs="Times New Roman"/>
        </w:rPr>
        <w:t>capture changes in abundances over time</w:t>
      </w:r>
      <w:r w:rsidR="00167F52">
        <w:rPr>
          <w:rFonts w:cs="Times New Roman"/>
        </w:rPr>
        <w:t>.</w:t>
      </w:r>
      <w:r w:rsidR="008427F0">
        <w:rPr>
          <w:rFonts w:cs="Times New Roman"/>
        </w:rPr>
        <w:t xml:space="preserve"> </w:t>
      </w:r>
      <w:del w:id="13" w:author="Author">
        <w:r w:rsidR="00FA5582" w:rsidDel="00253FC2">
          <w:rPr>
            <w:rFonts w:cs="Times New Roman"/>
          </w:rPr>
          <w:delText>Contin</w:delText>
        </w:r>
        <w:r w:rsidR="008951B1" w:rsidDel="00253FC2">
          <w:rPr>
            <w:rFonts w:cs="Times New Roman"/>
          </w:rPr>
          <w:delText>u</w:delText>
        </w:r>
        <w:r w:rsidR="00FA5582" w:rsidDel="00253FC2">
          <w:rPr>
            <w:rFonts w:cs="Times New Roman"/>
          </w:rPr>
          <w:delText>ous</w:delText>
        </w:r>
        <w:r w:rsidR="008427F0" w:rsidDel="00253FC2">
          <w:rPr>
            <w:rFonts w:cs="Times New Roman"/>
          </w:rPr>
          <w:delText xml:space="preserve"> </w:delText>
        </w:r>
      </w:del>
      <w:ins w:id="14" w:author="Author">
        <w:r w:rsidR="00253FC2">
          <w:rPr>
            <w:rFonts w:cs="Times New Roman"/>
          </w:rPr>
          <w:t>Hourly</w:t>
        </w:r>
        <w:r w:rsidR="00253FC2">
          <w:rPr>
            <w:rFonts w:cs="Times New Roman"/>
          </w:rPr>
          <w:t xml:space="preserve"> </w:t>
        </w:r>
      </w:ins>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706742C5"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commentRangeStart w:id="15"/>
      <w:r w:rsidR="006425E4">
        <w:rPr>
          <w:rFonts w:cs="Times New Roman"/>
        </w:rPr>
        <w:t xml:space="preserve">These division rates </w:t>
      </w:r>
      <w:ins w:id="16" w:author="Author">
        <w:r w:rsidR="00A12580">
          <w:rPr>
            <w:rFonts w:cs="Times New Roman"/>
          </w:rPr>
          <w:t>were</w:t>
        </w:r>
        <w:r w:rsidR="003C605B">
          <w:rPr>
            <w:rFonts w:cs="Times New Roman"/>
          </w:rPr>
          <w:t xml:space="preserve"> then</w:t>
        </w:r>
        <w:r w:rsidR="00A12580">
          <w:rPr>
            <w:rFonts w:cs="Times New Roman"/>
          </w:rPr>
          <w:t xml:space="preserve"> </w:t>
        </w:r>
        <w:r w:rsidR="00A12580">
          <w:rPr>
            <w:rFonts w:cs="Times New Roman"/>
          </w:rPr>
          <w:t>linked to environmental conditions in the estuary</w:t>
        </w:r>
        <w:r w:rsidR="00A12580">
          <w:rPr>
            <w:rFonts w:cs="Times New Roman"/>
          </w:rPr>
          <w:t xml:space="preserve"> to </w:t>
        </w:r>
        <w:r w:rsidR="00823C72">
          <w:rPr>
            <w:rFonts w:cs="Times New Roman"/>
          </w:rPr>
          <w:t xml:space="preserve">identify potential </w:t>
        </w:r>
        <w:r w:rsidR="00516AA3">
          <w:rPr>
            <w:rFonts w:cs="Times New Roman"/>
          </w:rPr>
          <w:t xml:space="preserve">growth </w:t>
        </w:r>
        <w:r w:rsidR="0040014C">
          <w:rPr>
            <w:rFonts w:cs="Times New Roman"/>
          </w:rPr>
          <w:t>limiting factors</w:t>
        </w:r>
        <w:bookmarkStart w:id="17" w:name="_GoBack"/>
        <w:bookmarkEnd w:id="17"/>
        <w:del w:id="18" w:author="Author">
          <w:r w:rsidR="00A12580" w:rsidDel="0040014C">
            <w:rPr>
              <w:rFonts w:cs="Times New Roman"/>
            </w:rPr>
            <w:delText xml:space="preserve">infer </w:delText>
          </w:r>
        </w:del>
      </w:ins>
      <w:del w:id="19" w:author="Author">
        <w:r w:rsidR="006425E4" w:rsidDel="003C605B">
          <w:rPr>
            <w:rFonts w:cs="Times New Roman"/>
          </w:rPr>
          <w:delText xml:space="preserve">provided a measure of </w:delText>
        </w:r>
        <w:r w:rsidR="006425E4" w:rsidDel="0040014C">
          <w:rPr>
            <w:rFonts w:cs="Times New Roman"/>
          </w:rPr>
          <w:delText xml:space="preserve">the physiological status of the population </w:delText>
        </w:r>
      </w:del>
      <w:commentRangeEnd w:id="15"/>
      <w:r w:rsidR="000E13FD">
        <w:rPr>
          <w:rStyle w:val="CommentReference"/>
        </w:rPr>
        <w:commentReference w:id="15"/>
      </w:r>
      <w:del w:id="20" w:author="Author">
        <w:r w:rsidR="008D33B6" w:rsidDel="003C605B">
          <w:rPr>
            <w:rFonts w:cs="Times New Roman"/>
          </w:rPr>
          <w:delText>that</w:delText>
        </w:r>
        <w:r w:rsidR="006425E4" w:rsidDel="003C605B">
          <w:rPr>
            <w:rFonts w:cs="Times New Roman"/>
          </w:rPr>
          <w:delText xml:space="preserve"> was then linked to environmental conditions</w:delText>
        </w:r>
        <w:r w:rsidR="00B46EF2" w:rsidDel="003C605B">
          <w:rPr>
            <w:rFonts w:cs="Times New Roman"/>
          </w:rPr>
          <w:delText xml:space="preserve"> in the estuary</w:delText>
        </w:r>
      </w:del>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64BF8F5"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6B3079AB" w:rsidR="00485EA4" w:rsidRDefault="00ED559C" w:rsidP="00DE40E0">
      <w:pPr>
        <w:spacing w:line="48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DE40E0">
      <w:pPr>
        <w:spacing w:line="48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 xml:space="preserve">bottles.  All bottles for collection and storage of samples, syringes, and filter housings were washed with 10 % hydrochloric acid and rinsed 3 times with deionized water before use. Bottles, syringes, and filter housings were dried, </w:t>
      </w:r>
      <w:r w:rsidR="00485EA4" w:rsidRPr="00A24FF0">
        <w:rPr>
          <w:rFonts w:cs="Times New Roman"/>
        </w:rPr>
        <w:lastRenderedPageBreak/>
        <w:t>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w:t>
      </w:r>
      <w:r w:rsidRPr="00FC5E5F">
        <w:rPr>
          <w:rFonts w:cs="Times New Roman"/>
        </w:rPr>
        <w:lastRenderedPageBreak/>
        <w:t>collected once a day during slack tide</w:t>
      </w:r>
      <w:r w:rsidR="00B26D80">
        <w:rPr>
          <w:rFonts w:cs="Times New Roman"/>
        </w:rPr>
        <w:t xml:space="preserve">.  Flow cytometry samples were </w:t>
      </w:r>
      <w:r w:rsidRPr="00FC5E5F">
        <w:rPr>
          <w:rFonts w:cs="Times New Roman"/>
        </w:rPr>
        <w:t>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001AD21D"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1" w:name="__DdeLink__1831_1098803516"/>
      <w:bookmarkStart w:id="22" w:name="__DdeLink__1936_918047637"/>
      <w:r w:rsidRPr="00FC5E5F">
        <w:rPr>
          <w:rFonts w:cs="Times New Roman"/>
        </w:rPr>
        <w:t>°C</w:t>
      </w:r>
      <w:bookmarkEnd w:id="21"/>
      <w:bookmarkEnd w:id="22"/>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w:t>
      </w:r>
      <w:r w:rsidRPr="00FE75DC">
        <w:rPr>
          <w:rFonts w:cs="Times New Roman"/>
        </w:rPr>
        <w:lastRenderedPageBreak/>
        <w:t>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ins w:id="23" w:author="Author">
        <w:r w:rsidR="00255CC9">
          <w:rPr>
            <w:rFonts w:cs="Times New Roman"/>
          </w:rPr>
          <w:t xml:space="preserve">over a 1-hr period </w:t>
        </w:r>
      </w:ins>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55F26561"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lastRenderedPageBreak/>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w:t>
      </w:r>
      <w:del w:id="24" w:author="Author">
        <w:r w:rsidR="00B56497" w:rsidDel="00F45E8C">
          <w:rPr>
            <w:rFonts w:cs="Times New Roman"/>
          </w:rPr>
          <w:delText>ular</w:delText>
        </w:r>
      </w:del>
      <w:r w:rsidR="00B56497">
        <w:rPr>
          <w:rFonts w:cs="Times New Roman"/>
        </w:rPr>
        <w:t xml:space="preserve"> abundance</w:t>
      </w:r>
      <w:del w:id="25" w:author="Author">
        <w:r w:rsidR="00B56497" w:rsidDel="00F45E8C">
          <w:rPr>
            <w:rFonts w:cs="Times New Roman"/>
          </w:rPr>
          <w:delText>s</w:delText>
        </w:r>
      </w:del>
      <w:r w:rsidR="00B56497">
        <w:rPr>
          <w:rFonts w:cs="Times New Roman"/>
        </w:rPr>
        <w:t>.</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9A5F053"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lastRenderedPageBreak/>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425C2B56"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0FFB87AD" w14:textId="3B1E940B" w:rsidR="00A65C83" w:rsidRPr="005B459F" w:rsidRDefault="00D72125" w:rsidP="00235AD4">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7902250D" w:rsidR="00DD3854" w:rsidRPr="00235AD4" w:rsidRDefault="00537FB1" w:rsidP="00235AD4">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2CED246"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lastRenderedPageBreak/>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79FCF8FF" w:rsidR="000F2FA3" w:rsidRDefault="008D5305" w:rsidP="00235AD4">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 xml:space="preserve">within the estuary </w:t>
      </w:r>
      <w:r w:rsidR="00D279E8">
        <w:rPr>
          <w:rFonts w:cs="Times New Roman"/>
        </w:rPr>
        <w:t xml:space="preserve">and </w:t>
      </w:r>
      <w:r w:rsidR="00816599">
        <w:rPr>
          <w:rFonts w:cs="Times New Roman"/>
        </w:rPr>
        <w:t>likely due</w:t>
      </w:r>
      <w:r w:rsidR="00235AD4">
        <w:rPr>
          <w:rFonts w:cs="Times New Roman"/>
        </w:rPr>
        <w:t xml:space="preserve"> to</w:t>
      </w:r>
      <w:r w:rsidR="00816599">
        <w:rPr>
          <w:rFonts w:cs="Times New Roman"/>
        </w:rPr>
        <w:t xml:space="preserve">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lastRenderedPageBreak/>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5BF295D1"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15AA7F1"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w:t>
      </w:r>
      <w:r w:rsidR="0073136D">
        <w:rPr>
          <w:rFonts w:eastAsia="Calibri" w:cs="Times New Roman"/>
        </w:rPr>
        <w:lastRenderedPageBreak/>
        <w:t>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65B4BB09" w:rsidR="008D2FE4" w:rsidRDefault="00B53D1F" w:rsidP="00235AD4">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77DA53F2"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 xml:space="preserve">when </w:t>
      </w:r>
      <w:r w:rsidR="007B77D0">
        <w:rPr>
          <w:rFonts w:cs="Times New Roman"/>
        </w:rPr>
        <w:lastRenderedPageBreak/>
        <w:t>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61130505"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del w:id="26" w:author="Author">
        <w:r w:rsidR="00235AD4" w:rsidRPr="009C34BF" w:rsidDel="002C0509">
          <w:rPr>
            <w:rFonts w:cs="Times New Roman"/>
            <w:bCs/>
            <w:i/>
            <w:rPrChange w:id="27" w:author="Author">
              <w:rPr>
                <w:rFonts w:cs="Times New Roman"/>
                <w:bCs/>
              </w:rPr>
            </w:rPrChange>
          </w:rPr>
          <w:delText xml:space="preserve">in </w:delText>
        </w:r>
      </w:del>
      <w:ins w:id="28" w:author="Author">
        <w:r w:rsidR="002C0509" w:rsidRPr="009C34BF">
          <w:rPr>
            <w:rFonts w:cs="Times New Roman"/>
            <w:bCs/>
            <w:i/>
            <w:rPrChange w:id="29" w:author="Author">
              <w:rPr>
                <w:rFonts w:cs="Times New Roman"/>
                <w:bCs/>
              </w:rPr>
            </w:rPrChange>
          </w:rPr>
          <w:t>in</w:t>
        </w:r>
        <w:r w:rsidR="002C0509" w:rsidRPr="009C34BF">
          <w:rPr>
            <w:rFonts w:cs="Times New Roman"/>
            <w:bCs/>
            <w:i/>
            <w:rPrChange w:id="30" w:author="Author">
              <w:rPr>
                <w:rFonts w:cs="Times New Roman"/>
                <w:bCs/>
              </w:rPr>
            </w:rPrChange>
          </w:rPr>
          <w:t>-</w:t>
        </w:r>
      </w:ins>
      <w:r w:rsidR="00235AD4" w:rsidRPr="009C34BF">
        <w:rPr>
          <w:rFonts w:cs="Times New Roman"/>
          <w:bCs/>
          <w:i/>
          <w:rPrChange w:id="31" w:author="Author">
            <w:rPr>
              <w:rFonts w:cs="Times New Roman"/>
              <w:bCs/>
            </w:rPr>
          </w:rPrChange>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7" w:author="Author" w:initials="A">
    <w:p w14:paraId="07F1DCB4" w14:textId="3914DA95" w:rsidR="00D926F3" w:rsidRDefault="00D926F3">
      <w:pPr>
        <w:pStyle w:val="CommentText"/>
      </w:pPr>
      <w:r>
        <w:rPr>
          <w:rStyle w:val="CommentReference"/>
        </w:rPr>
        <w:annotationRef/>
      </w:r>
      <w:r>
        <w:t>Tawnya must have published something along this line for the Columbia River.</w:t>
      </w:r>
    </w:p>
  </w:comment>
  <w:comment w:id="8" w:author="Author" w:initials="A">
    <w:p w14:paraId="6AD07292" w14:textId="08F6A2ED" w:rsidR="000F317F" w:rsidRDefault="000F317F">
      <w:pPr>
        <w:pStyle w:val="CommentText"/>
      </w:pPr>
      <w:r>
        <w:rPr>
          <w:rStyle w:val="CommentReference"/>
        </w:rPr>
        <w:annotationRef/>
      </w:r>
      <w:r>
        <w:t>“Really? If I had sampled once per hour I wouldn’t have seen any changes in abundance?  It is a vague statement.  Maybe use the physical reality of the system to motivate the need for continuous sampling.  Like tides for example.  State some periodicity that requires a high sample rate to resolve… if you intend to go down this road.  Otherwise, you need a more relevant intro to the population size/growth rate stuff.  For example: Growth rate is super important because, like we all know that (and other more valid reasons).  But, the only way, and a pretty cool way, to get in situ growth rates requires uses continuous flow cytometry.  Etc.” – JS</w:t>
      </w:r>
    </w:p>
  </w:comment>
  <w:comment w:id="15" w:author="Author" w:initials="A">
    <w:p w14:paraId="44785CB3" w14:textId="1E32C956" w:rsidR="000E13FD" w:rsidRDefault="000E13FD">
      <w:pPr>
        <w:pStyle w:val="CommentText"/>
      </w:pPr>
      <w:r>
        <w:rPr>
          <w:rStyle w:val="CommentReference"/>
        </w:rPr>
        <w:annotationRef/>
      </w:r>
      <w:r>
        <w:t xml:space="preserve">“This should be either stated more plainly or clarified; division rates constitute a measure of physiological status in what ways? If the implication is that slow growth or division translates to growth-limiting factors, this should be briefly explained and justified with a reference to previous work” </w:t>
      </w:r>
      <w:r w:rsidR="000F317F">
        <w:t>–</w:t>
      </w:r>
      <w:r>
        <w:t>TP</w:t>
      </w:r>
    </w:p>
    <w:p w14:paraId="130D07C1" w14:textId="77777777" w:rsidR="000F317F" w:rsidRDefault="000F317F">
      <w:pPr>
        <w:pStyle w:val="CommentText"/>
      </w:pPr>
    </w:p>
    <w:p w14:paraId="51CCAB49" w14:textId="655AAB23" w:rsidR="000F317F" w:rsidRDefault="000F317F">
      <w:pPr>
        <w:pStyle w:val="CommentText"/>
      </w:pPr>
      <w:r>
        <w:t>Francois, do you know of any references?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7F1DCB4" w15:done="0"/>
  <w15:commentEx w15:paraId="6AD07292" w15:done="0"/>
  <w15:commentEx w15:paraId="51CCAB4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8E1008" w14:textId="77777777" w:rsidR="00D80EC5" w:rsidRDefault="00D80EC5" w:rsidP="006824CD">
      <w:r>
        <w:separator/>
      </w:r>
    </w:p>
  </w:endnote>
  <w:endnote w:type="continuationSeparator" w:id="0">
    <w:p w14:paraId="09C2AFF2" w14:textId="77777777" w:rsidR="00D80EC5" w:rsidRDefault="00D80EC5"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16AA3">
      <w:rPr>
        <w:rStyle w:val="PageNumber"/>
        <w:noProof/>
      </w:rPr>
      <w:t>4</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37AE7C" w14:textId="77777777" w:rsidR="00D80EC5" w:rsidRDefault="00D80EC5" w:rsidP="006824CD">
      <w:r>
        <w:separator/>
      </w:r>
    </w:p>
  </w:footnote>
  <w:footnote w:type="continuationSeparator" w:id="0">
    <w:p w14:paraId="3127D710" w14:textId="77777777" w:rsidR="00D80EC5" w:rsidRDefault="00D80EC5"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0C"/>
    <w:rsid w:val="000B3F78"/>
    <w:rsid w:val="000B5375"/>
    <w:rsid w:val="000C0978"/>
    <w:rsid w:val="000C1147"/>
    <w:rsid w:val="000C5FCC"/>
    <w:rsid w:val="000D0503"/>
    <w:rsid w:val="000D2E2F"/>
    <w:rsid w:val="000D458D"/>
    <w:rsid w:val="000E003B"/>
    <w:rsid w:val="000E13FD"/>
    <w:rsid w:val="000E6568"/>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95245"/>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40014C"/>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6AA3"/>
    <w:rsid w:val="005171A8"/>
    <w:rsid w:val="00517613"/>
    <w:rsid w:val="00521127"/>
    <w:rsid w:val="00521A7C"/>
    <w:rsid w:val="005221E8"/>
    <w:rsid w:val="005228AD"/>
    <w:rsid w:val="00523136"/>
    <w:rsid w:val="005261A2"/>
    <w:rsid w:val="00530F17"/>
    <w:rsid w:val="00535C29"/>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D76B9"/>
    <w:rsid w:val="005E2A0B"/>
    <w:rsid w:val="005E3B87"/>
    <w:rsid w:val="005E4016"/>
    <w:rsid w:val="005E46BA"/>
    <w:rsid w:val="005E7931"/>
    <w:rsid w:val="005F094A"/>
    <w:rsid w:val="006015AD"/>
    <w:rsid w:val="00604802"/>
    <w:rsid w:val="0060593F"/>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14C"/>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4F94"/>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3E56"/>
    <w:rsid w:val="00984FD1"/>
    <w:rsid w:val="009878ED"/>
    <w:rsid w:val="00990FED"/>
    <w:rsid w:val="00992F08"/>
    <w:rsid w:val="00996752"/>
    <w:rsid w:val="00996FCD"/>
    <w:rsid w:val="009977B7"/>
    <w:rsid w:val="009A2BF9"/>
    <w:rsid w:val="009A46E9"/>
    <w:rsid w:val="009A6BC6"/>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3EAE"/>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42DC"/>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26D80"/>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95B4A"/>
    <w:rsid w:val="00BA009A"/>
    <w:rsid w:val="00BA3565"/>
    <w:rsid w:val="00BA7753"/>
    <w:rsid w:val="00BB3A50"/>
    <w:rsid w:val="00BC121A"/>
    <w:rsid w:val="00BC345E"/>
    <w:rsid w:val="00BC5B00"/>
    <w:rsid w:val="00BD1F07"/>
    <w:rsid w:val="00BD2C01"/>
    <w:rsid w:val="00BE122B"/>
    <w:rsid w:val="00BE71EF"/>
    <w:rsid w:val="00BF117E"/>
    <w:rsid w:val="00BF2D72"/>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31FB"/>
    <w:rsid w:val="00C34300"/>
    <w:rsid w:val="00C343D4"/>
    <w:rsid w:val="00C3513E"/>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1BE1"/>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79E8"/>
    <w:rsid w:val="00D300D1"/>
    <w:rsid w:val="00D30635"/>
    <w:rsid w:val="00D30B11"/>
    <w:rsid w:val="00D319F2"/>
    <w:rsid w:val="00D348BA"/>
    <w:rsid w:val="00D34BDB"/>
    <w:rsid w:val="00D35B3C"/>
    <w:rsid w:val="00D36109"/>
    <w:rsid w:val="00D44D22"/>
    <w:rsid w:val="00D46BB5"/>
    <w:rsid w:val="00D51DF4"/>
    <w:rsid w:val="00D5290E"/>
    <w:rsid w:val="00D5420F"/>
    <w:rsid w:val="00D56B26"/>
    <w:rsid w:val="00D5727B"/>
    <w:rsid w:val="00D61688"/>
    <w:rsid w:val="00D64DBC"/>
    <w:rsid w:val="00D71B00"/>
    <w:rsid w:val="00D72125"/>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45E8C"/>
    <w:rsid w:val="00F51FF4"/>
    <w:rsid w:val="00F526BF"/>
    <w:rsid w:val="00F562D2"/>
    <w:rsid w:val="00F5705B"/>
    <w:rsid w:val="00F65601"/>
    <w:rsid w:val="00F65A6A"/>
    <w:rsid w:val="00F672A2"/>
    <w:rsid w:val="00F67738"/>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FAD706-8CCE-1045-80B6-14FAEB568D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13448</Words>
  <Characters>76656</Characters>
  <Application>Microsoft Macintosh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89925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2016-12-13T19:03:00Z</dcterms:created>
  <dcterms:modified xsi:type="dcterms:W3CDTF">2016-12-14T17:51:00Z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