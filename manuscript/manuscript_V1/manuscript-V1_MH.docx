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proofErr w:type="spellStart"/>
      <w:r w:rsidRPr="00412412">
        <w:rPr>
          <w:rFonts w:cs="Times New Roman"/>
          <w:b/>
          <w:i/>
          <w:sz w:val="28"/>
          <w:szCs w:val="28"/>
        </w:rPr>
        <w:t>Teleaulax</w:t>
      </w:r>
      <w:proofErr w:type="spellEnd"/>
      <w:r w:rsidRPr="00412412">
        <w:rPr>
          <w:rFonts w:cs="Times New Roman"/>
          <w:b/>
          <w:sz w:val="28"/>
          <w:szCs w:val="28"/>
        </w:rPr>
        <w:t xml:space="preserve"> </w:t>
      </w:r>
      <w:commentRangeStart w:id="0"/>
      <w:proofErr w:type="spellStart"/>
      <w:r w:rsidRPr="00412412">
        <w:rPr>
          <w:rFonts w:cs="Times New Roman"/>
          <w:b/>
          <w:sz w:val="28"/>
          <w:szCs w:val="28"/>
        </w:rPr>
        <w:t>cryptophytes</w:t>
      </w:r>
      <w:commentRangeEnd w:id="0"/>
      <w:proofErr w:type="spellEnd"/>
      <w:r w:rsidR="00CE1234">
        <w:rPr>
          <w:rStyle w:val="CommentReference"/>
        </w:rPr>
        <w:commentReference w:id="0"/>
      </w:r>
      <w:r w:rsidRPr="00412412">
        <w:rPr>
          <w:rFonts w:cs="Times New Roman"/>
          <w:b/>
          <w:sz w:val="28"/>
          <w:szCs w:val="28"/>
        </w:rPr>
        <w:t xml:space="preserve">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w:t>
      </w:r>
      <w:proofErr w:type="spellStart"/>
      <w:r w:rsidRPr="00FC5E5F">
        <w:rPr>
          <w:rFonts w:cs="Times New Roman"/>
          <w:bCs/>
        </w:rPr>
        <w:t>Swalwell</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w:t>
      </w:r>
      <w:proofErr w:type="spellStart"/>
      <w:r w:rsidRPr="00FC5E5F">
        <w:rPr>
          <w:rFonts w:cs="Times New Roman"/>
          <w:bCs/>
        </w:rPr>
        <w:t>Ribalet</w:t>
      </w:r>
      <w:proofErr w:type="spellEnd"/>
      <w:r w:rsidRPr="00FC5E5F">
        <w:rPr>
          <w:rFonts w:cs="Times New Roman"/>
          <w:bCs/>
        </w:rPr>
        <w:t xml:space="preserve">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280366AF"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proofErr w:type="spellStart"/>
      <w:r w:rsidRPr="00FF1B1D">
        <w:rPr>
          <w:rFonts w:cs="Times New Roman"/>
          <w:i/>
        </w:rPr>
        <w:t>Teleaulax</w:t>
      </w:r>
      <w:proofErr w:type="spellEnd"/>
      <w:r w:rsidR="00663DA2">
        <w:rPr>
          <w:rFonts w:cs="Times New Roman"/>
        </w:rPr>
        <w:t xml:space="preserve"> </w:t>
      </w:r>
      <w:proofErr w:type="spellStart"/>
      <w:r w:rsidR="00663DA2">
        <w:rPr>
          <w:rFonts w:cs="Times New Roman"/>
        </w:rPr>
        <w:t>cryptophytes</w:t>
      </w:r>
      <w:proofErr w:type="spellEnd"/>
      <w:r>
        <w:rPr>
          <w:rFonts w:cs="Times New Roman"/>
        </w:rPr>
        <w:t xml:space="preserve"> and </w:t>
      </w:r>
      <w:r w:rsidRPr="003577EC">
        <w:rPr>
          <w:rFonts w:cs="Times New Roman"/>
          <w:i/>
        </w:rPr>
        <w:t>M. major</w:t>
      </w:r>
      <w:r>
        <w:rPr>
          <w:rFonts w:cs="Times New Roman"/>
        </w:rPr>
        <w:t xml:space="preserve"> populations during </w:t>
      </w:r>
      <w:r w:rsidR="00AD70B9">
        <w:rPr>
          <w:rFonts w:cs="Times New Roman"/>
        </w:rPr>
        <w:t xml:space="preserve">a red water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proofErr w:type="spellStart"/>
      <w:r w:rsidR="00663DA2" w:rsidRPr="00663DA2">
        <w:rPr>
          <w:rFonts w:cs="Times New Roman"/>
          <w:i/>
        </w:rPr>
        <w:t>Teleaulax</w:t>
      </w:r>
      <w:proofErr w:type="spellEnd"/>
      <w:r w:rsidR="00663DA2">
        <w:rPr>
          <w:rFonts w:cs="Times New Roman"/>
        </w:rPr>
        <w:t xml:space="preserve"> </w:t>
      </w:r>
      <w:r>
        <w:rPr>
          <w:rFonts w:cs="Times New Roman"/>
        </w:rPr>
        <w:t xml:space="preserve">division rate was negatively correlated with pH while </w:t>
      </w:r>
      <w:proofErr w:type="spellStart"/>
      <w:r w:rsidR="00663DA2" w:rsidRPr="00663DA2">
        <w:rPr>
          <w:rFonts w:cs="Times New Roman"/>
          <w:i/>
        </w:rPr>
        <w:t>Teleaulax</w:t>
      </w:r>
      <w:proofErr w:type="spellEnd"/>
      <w:r>
        <w:rPr>
          <w:rFonts w:cs="Times New Roman"/>
        </w:rPr>
        <w:t xml:space="preserve"> cell production (cell abundance x division rate) was positively correlated with concentrations of dissolved inorganic nitrogen (DIN), highlighting the importance of pH and nitrogen availability in the dynamics of </w:t>
      </w:r>
      <w:proofErr w:type="spellStart"/>
      <w:r w:rsidR="00663DA2" w:rsidRPr="00663DA2">
        <w:rPr>
          <w:rFonts w:cs="Times New Roman"/>
          <w:i/>
        </w:rPr>
        <w:t>Teleaulax</w:t>
      </w:r>
      <w:proofErr w:type="spellEnd"/>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w:t>
      </w:r>
      <w:proofErr w:type="spellStart"/>
      <w:r w:rsidRPr="00FC5E5F">
        <w:rPr>
          <w:rFonts w:cs="Times New Roman"/>
          <w:bCs/>
        </w:rPr>
        <w:t>cryptophytes</w:t>
      </w:r>
      <w:proofErr w:type="spellEnd"/>
      <w:r w:rsidRPr="00FC5E5F">
        <w:rPr>
          <w:rFonts w:cs="Times New Roman"/>
          <w:bCs/>
        </w:rPr>
        <w:t xml:space="preserve">; </w:t>
      </w:r>
      <w:proofErr w:type="spellStart"/>
      <w:r w:rsidRPr="00DA3C76">
        <w:rPr>
          <w:rFonts w:cs="Times New Roman"/>
          <w:bCs/>
          <w:i/>
        </w:rPr>
        <w:t>Teleaulax</w:t>
      </w:r>
      <w:proofErr w:type="spellEnd"/>
      <w:r w:rsidRPr="00DA3C76">
        <w:rPr>
          <w:rFonts w:cs="Times New Roman"/>
          <w:bCs/>
          <w:i/>
        </w:rPr>
        <w:t xml:space="preserve">; </w:t>
      </w:r>
      <w:proofErr w:type="spellStart"/>
      <w:r w:rsidRPr="00DA3C76">
        <w:rPr>
          <w:rFonts w:cs="Times New Roman"/>
          <w:bCs/>
          <w:i/>
        </w:rPr>
        <w:t>Mesodinium</w:t>
      </w:r>
      <w:proofErr w:type="spellEnd"/>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E3B7B10"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proofErr w:type="spellStart"/>
      <w:r w:rsidRPr="00FC5E5F">
        <w:rPr>
          <w:rFonts w:cs="Times New Roman"/>
          <w:bCs/>
          <w:i/>
        </w:rPr>
        <w:t>Mesodinium</w:t>
      </w:r>
      <w:proofErr w:type="spellEnd"/>
      <w:r w:rsidRPr="00FC5E5F">
        <w:rPr>
          <w:rFonts w:cs="Times New Roman"/>
          <w:bCs/>
          <w:i/>
        </w:rPr>
        <w:t xml:space="preserve"> major</w:t>
      </w:r>
      <w:r w:rsidRPr="00FC5E5F">
        <w:rPr>
          <w:rFonts w:cs="Times New Roman"/>
          <w:bCs/>
        </w:rPr>
        <w:t xml:space="preserve">, previously referred to as </w:t>
      </w:r>
      <w:proofErr w:type="spellStart"/>
      <w:r w:rsidRPr="00FC5E5F">
        <w:rPr>
          <w:rFonts w:cs="Times New Roman"/>
          <w:bCs/>
          <w:i/>
        </w:rPr>
        <w:t>Mesodinium</w:t>
      </w:r>
      <w:proofErr w:type="spellEnd"/>
      <w:r w:rsidRPr="00FC5E5F">
        <w:rPr>
          <w:rFonts w:cs="Times New Roman"/>
          <w:bCs/>
          <w:i/>
        </w:rPr>
        <w:t xml:space="preserve">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w:t>
      </w:r>
      <w:proofErr w:type="spellStart"/>
      <w:r w:rsidRPr="00FC5E5F">
        <w:rPr>
          <w:rFonts w:cs="Times New Roman"/>
          <w:bCs/>
        </w:rPr>
        <w:t>cryptophyte</w:t>
      </w:r>
      <w:proofErr w:type="spellEnd"/>
      <w:r w:rsidRPr="00FC5E5F">
        <w:rPr>
          <w:rFonts w:cs="Times New Roman"/>
          <w:bCs/>
        </w:rPr>
        <w:t xml:space="preserve"> alga</w:t>
      </w:r>
      <w:r>
        <w:rPr>
          <w:rFonts w:cs="Times New Roman"/>
          <w:bCs/>
        </w:rPr>
        <w:t>l</w:t>
      </w:r>
      <w:r w:rsidRPr="00FC5E5F">
        <w:rPr>
          <w:rFonts w:cs="Times New Roman"/>
          <w:bCs/>
        </w:rPr>
        <w:t xml:space="preserve"> prey, </w:t>
      </w:r>
      <w:proofErr w:type="spellStart"/>
      <w:r w:rsidRPr="00FC5E5F">
        <w:rPr>
          <w:rFonts w:cs="Times New Roman"/>
          <w:bCs/>
          <w:i/>
        </w:rPr>
        <w:t>Teleaulax</w:t>
      </w:r>
      <w:proofErr w:type="spellEnd"/>
      <w:r w:rsidRPr="00FC5E5F">
        <w:rPr>
          <w:rFonts w:cs="Times New Roman"/>
          <w:bCs/>
          <w:i/>
        </w:rPr>
        <w:t xml:space="preserve"> </w:t>
      </w:r>
      <w:proofErr w:type="spellStart"/>
      <w:r w:rsidRPr="00FC5E5F">
        <w:rPr>
          <w:rFonts w:cs="Times New Roman"/>
          <w:bCs/>
          <w:i/>
        </w:rPr>
        <w:t>amphioexa</w:t>
      </w:r>
      <w:proofErr w:type="spellEnd"/>
      <w:r w:rsidRPr="00FC5E5F">
        <w:rPr>
          <w:rFonts w:cs="Times New Roman"/>
          <w:bCs/>
          <w:i/>
        </w:rPr>
        <w:t xml:space="preserve">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proofErr w:type="spellStart"/>
      <w:r w:rsidRPr="00FC5E5F">
        <w:rPr>
          <w:rFonts w:cs="Times New Roman"/>
          <w:bCs/>
          <w:i/>
        </w:rPr>
        <w:t>Mesodinium</w:t>
      </w:r>
      <w:proofErr w:type="spellEnd"/>
      <w:ins w:id="1" w:author="Maria Hamilton" w:date="2015-10-11T19:53:00Z">
        <w:r w:rsidR="00CE1234">
          <w:rPr>
            <w:rFonts w:cs="Times New Roman"/>
            <w:bCs/>
            <w:i/>
          </w:rPr>
          <w:t xml:space="preserve"> </w:t>
        </w:r>
        <w:commentRangeStart w:id="2"/>
        <w:r w:rsidR="00CE1234">
          <w:rPr>
            <w:rFonts w:cs="Times New Roman"/>
            <w:bCs/>
            <w:i/>
          </w:rPr>
          <w:t>sp.</w:t>
        </w:r>
        <w:commentRangeEnd w:id="2"/>
        <w:r w:rsidR="00CE1234">
          <w:rPr>
            <w:rStyle w:val="CommentReference"/>
          </w:rPr>
          <w:commentReference w:id="2"/>
        </w:r>
      </w:ins>
      <w:r>
        <w:rPr>
          <w:rFonts w:cs="Times New Roman"/>
          <w:bCs/>
          <w:i/>
        </w:rPr>
        <w:t xml:space="preserve">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proofErr w:type="spellStart"/>
      <w:r w:rsidRPr="00FC5E5F">
        <w:rPr>
          <w:rFonts w:cs="Times New Roman"/>
          <w:bCs/>
          <w:i/>
        </w:rPr>
        <w:t>Teleaulax</w:t>
      </w:r>
      <w:proofErr w:type="spellEnd"/>
      <w:r>
        <w:rPr>
          <w:rFonts w:cs="Times New Roman"/>
          <w:bCs/>
        </w:rPr>
        <w:t xml:space="preserve"> </w:t>
      </w:r>
      <w:proofErr w:type="spellStart"/>
      <w:r>
        <w:rPr>
          <w:rFonts w:cs="Times New Roman"/>
          <w:bCs/>
        </w:rPr>
        <w:t>cryptophyte</w:t>
      </w:r>
      <w:proofErr w:type="spellEnd"/>
      <w:r>
        <w:rPr>
          <w:rFonts w:cs="Times New Roman"/>
          <w:bCs/>
        </w:rPr>
        <w:t xml:space="preserve"> prey and how their growt</w:t>
      </w:r>
      <w:r w:rsidR="001504F2">
        <w:rPr>
          <w:rFonts w:cs="Times New Roman"/>
          <w:bCs/>
        </w:rPr>
        <w:t>h</w:t>
      </w:r>
      <w:r>
        <w:rPr>
          <w:rFonts w:cs="Times New Roman"/>
          <w:bCs/>
        </w:rPr>
        <w:t xml:space="preserve"> impacts the bloom dynamics of </w:t>
      </w:r>
      <w:proofErr w:type="spellStart"/>
      <w:r w:rsidRPr="00FC5E5F">
        <w:rPr>
          <w:rFonts w:cs="Times New Roman"/>
          <w:bCs/>
          <w:i/>
        </w:rPr>
        <w:t>Mesodinium</w:t>
      </w:r>
      <w:proofErr w:type="spellEnd"/>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proofErr w:type="spellStart"/>
      <w:r w:rsidRPr="00FC5E5F">
        <w:rPr>
          <w:rFonts w:cs="Times New Roman"/>
          <w:i/>
        </w:rPr>
        <w:t>Teleaulax</w:t>
      </w:r>
      <w:proofErr w:type="spellEnd"/>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w:t>
      </w:r>
      <w:proofErr w:type="spellStart"/>
      <w:r>
        <w:rPr>
          <w:rFonts w:cs="Times New Roman"/>
        </w:rPr>
        <w:t>cryptophyte</w:t>
      </w:r>
      <w:proofErr w:type="spellEnd"/>
      <w:r>
        <w:rPr>
          <w:rFonts w:cs="Times New Roman"/>
        </w:rPr>
        <w:t xml:space="preserv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w:t>
      </w:r>
      <w:proofErr w:type="spellStart"/>
      <w:r>
        <w:rPr>
          <w:rFonts w:cs="Times New Roman"/>
        </w:rPr>
        <w:t>cryptophytes</w:t>
      </w:r>
      <w:proofErr w:type="spellEnd"/>
      <w:r>
        <w:rPr>
          <w:rFonts w:cs="Times New Roman"/>
        </w:rPr>
        <w:t xml:space="preserve">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 xml:space="preserve">Thus, the underlying mechanisms remain unclear for the observed correlations between the abundance of free-living </w:t>
      </w:r>
      <w:proofErr w:type="spellStart"/>
      <w:r>
        <w:rPr>
          <w:rFonts w:cs="Times New Roman"/>
        </w:rPr>
        <w:t>cryptophyte</w:t>
      </w:r>
      <w:proofErr w:type="spellEnd"/>
      <w:r>
        <w:rPr>
          <w:rFonts w:cs="Times New Roman"/>
        </w:rPr>
        <w:t xml:space="preserv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5CFB5DFF" w:rsidR="008D5305" w:rsidRDefault="008D5305" w:rsidP="00412412">
      <w:pPr>
        <w:tabs>
          <w:tab w:val="left" w:pos="5265"/>
        </w:tabs>
        <w:spacing w:line="480" w:lineRule="auto"/>
        <w:ind w:firstLine="288"/>
        <w:rPr>
          <w:rFonts w:cs="Times New Roman"/>
        </w:rPr>
      </w:pPr>
      <w:r w:rsidRPr="00FC5E5F">
        <w:rPr>
          <w:rFonts w:cs="Times New Roman"/>
        </w:rPr>
        <w:tab/>
      </w:r>
      <w:r w:rsidR="00C93729">
        <w:rPr>
          <w:rFonts w:cs="Times New Roman"/>
        </w:rPr>
        <w:t>At least part of th</w:t>
      </w:r>
      <w:ins w:id="4" w:author="Maria Hamilton" w:date="2015-10-11T19:36:00Z">
        <w:r w:rsidR="00C93729">
          <w:rPr>
            <w:rFonts w:cs="Times New Roman"/>
          </w:rPr>
          <w:t>is</w:t>
        </w:r>
      </w:ins>
      <w:r>
        <w:rPr>
          <w:rFonts w:cs="Times New Roman"/>
        </w:rPr>
        <w:t xml:space="preserve"> complication comes from </w:t>
      </w:r>
      <w:ins w:id="5" w:author="Maria Hamilton" w:date="2015-10-11T19:36:00Z">
        <w:r w:rsidR="00C93729">
          <w:rPr>
            <w:rFonts w:cs="Times New Roman"/>
          </w:rPr>
          <w:t xml:space="preserve">the </w:t>
        </w:r>
      </w:ins>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ins w:id="6" w:author="Maria Hamilton" w:date="2015-10-11T19:36:00Z">
        <w:r w:rsidR="0051223F">
          <w:rPr>
            <w:rFonts w:cs="Times New Roman"/>
          </w:rPr>
          <w:t>,</w:t>
        </w:r>
      </w:ins>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production of </w:t>
      </w:r>
      <w:proofErr w:type="spellStart"/>
      <w:r>
        <w:rPr>
          <w:rFonts w:cs="Times New Roman"/>
        </w:rPr>
        <w:t>cryptophyte</w:t>
      </w:r>
      <w:proofErr w:type="spellEnd"/>
      <w:r>
        <w:rPr>
          <w:rFonts w:cs="Times New Roman"/>
        </w:rPr>
        <w:t xml:space="preserve"> cells, rather than the standing stock, would better reflect the driving force for initiation of </w:t>
      </w:r>
      <w:r w:rsidRPr="00222A2A">
        <w:rPr>
          <w:rFonts w:cs="Times New Roman"/>
          <w:i/>
        </w:rPr>
        <w:t>M. major</w:t>
      </w:r>
      <w:r>
        <w:rPr>
          <w:rFonts w:cs="Times New Roman"/>
        </w:rPr>
        <w:t xml:space="preserve"> blooms.  Production rate incorporates both cell abundance and the rate of cell division, which until recently (Hunter-</w:t>
      </w:r>
      <w:proofErr w:type="spellStart"/>
      <w:r>
        <w:rPr>
          <w:rFonts w:cs="Times New Roman"/>
        </w:rPr>
        <w:t>Cevera</w:t>
      </w:r>
      <w:proofErr w:type="spellEnd"/>
      <w:r>
        <w:rPr>
          <w:rFonts w:cs="Times New Roman"/>
        </w:rPr>
        <w:t xml:space="preserve"> et al.</w:t>
      </w:r>
      <w:r w:rsidR="002F0060">
        <w:rPr>
          <w:rFonts w:cs="Times New Roman"/>
        </w:rPr>
        <w:t>,</w:t>
      </w:r>
      <w:r>
        <w:rPr>
          <w:rFonts w:cs="Times New Roman"/>
        </w:rPr>
        <w:t xml:space="preserve"> 2014</w:t>
      </w:r>
      <w:r w:rsidR="002F0060">
        <w:rPr>
          <w:rFonts w:cs="Times New Roman"/>
        </w:rPr>
        <w:t>;</w:t>
      </w:r>
      <w:r>
        <w:rPr>
          <w:rFonts w:cs="Times New Roman"/>
        </w:rPr>
        <w:t xml:space="preserve"> </w:t>
      </w:r>
      <w:proofErr w:type="spellStart"/>
      <w:r>
        <w:rPr>
          <w:rFonts w:cs="Times New Roman"/>
        </w:rPr>
        <w:t>Ribalet</w:t>
      </w:r>
      <w:proofErr w:type="spellEnd"/>
      <w:r>
        <w:rPr>
          <w:rFonts w:cs="Times New Roman"/>
        </w:rPr>
        <w:t xml:space="preserve"> et al.</w:t>
      </w:r>
      <w:r w:rsidR="002F0060">
        <w:rPr>
          <w:rFonts w:cs="Times New Roman"/>
        </w:rPr>
        <w:t>,</w:t>
      </w:r>
      <w:r>
        <w:rPr>
          <w:rFonts w:cs="Times New Roman"/>
        </w:rPr>
        <w:t xml:space="preserve"> 2015) was a time consuming </w:t>
      </w:r>
      <w:ins w:id="7" w:author="Maria Hamilton" w:date="2015-10-11T20:22:00Z">
        <w:r w:rsidR="007A057A">
          <w:rPr>
            <w:rFonts w:cs="Times New Roman"/>
          </w:rPr>
          <w:t xml:space="preserve">and difficult </w:t>
        </w:r>
      </w:ins>
      <w:r>
        <w:rPr>
          <w:rFonts w:cs="Times New Roman"/>
        </w:rPr>
        <w:t>measurement</w:t>
      </w:r>
      <w:ins w:id="8" w:author="Maria Hamilton" w:date="2015-10-11T19:37:00Z">
        <w:r w:rsidR="0051223F">
          <w:rPr>
            <w:rFonts w:cs="Times New Roman"/>
          </w:rPr>
          <w:t xml:space="preserve"> to </w:t>
        </w:r>
      </w:ins>
      <w:ins w:id="9" w:author="Maria Hamilton" w:date="2015-10-11T20:22:00Z">
        <w:r w:rsidR="007A057A">
          <w:rPr>
            <w:rFonts w:cs="Times New Roman"/>
          </w:rPr>
          <w:t xml:space="preserve">accurately </w:t>
        </w:r>
      </w:ins>
      <w:ins w:id="10" w:author="Maria Hamilton" w:date="2015-10-11T19:37:00Z">
        <w:r w:rsidR="0051223F">
          <w:rPr>
            <w:rFonts w:cs="Times New Roman"/>
          </w:rPr>
          <w:t>make</w:t>
        </w:r>
      </w:ins>
      <w:r>
        <w:rPr>
          <w:rFonts w:cs="Times New Roman"/>
        </w:rPr>
        <w:t xml:space="preserve">. </w:t>
      </w:r>
      <w:r w:rsidRPr="00FC5E5F">
        <w:rPr>
          <w:rFonts w:cs="Times New Roman"/>
        </w:rPr>
        <w:t xml:space="preserve"> </w:t>
      </w:r>
      <w:ins w:id="11" w:author="Maria Hamilton" w:date="2015-10-11T19:38:00Z">
        <w:r w:rsidR="0051223F">
          <w:rPr>
            <w:rFonts w:cs="Times New Roman"/>
          </w:rPr>
          <w:t>But i</w:t>
        </w:r>
      </w:ins>
      <w:r>
        <w:rPr>
          <w:rFonts w:cs="Times New Roman"/>
        </w:rPr>
        <w:t>t is now possible to use continuous flow cytometry measurements to estimate division rates based on changes in cell size distributions over the course of a day</w:t>
      </w:r>
      <w:ins w:id="12" w:author="Maria Hamilton" w:date="2015-10-11T19:42:00Z">
        <w:r w:rsidR="0051223F">
          <w:rPr>
            <w:rFonts w:cs="Times New Roman"/>
          </w:rPr>
          <w:t xml:space="preserve"> (</w:t>
        </w:r>
        <w:proofErr w:type="spellStart"/>
        <w:r w:rsidR="0051223F">
          <w:rPr>
            <w:rFonts w:cs="Times New Roman"/>
          </w:rPr>
          <w:t>Sosik</w:t>
        </w:r>
        <w:proofErr w:type="spellEnd"/>
        <w:r w:rsidR="0051223F">
          <w:rPr>
            <w:rFonts w:cs="Times New Roman"/>
          </w:rPr>
          <w:t xml:space="preserve"> et al., 2003)</w:t>
        </w:r>
      </w:ins>
      <w:r>
        <w:rPr>
          <w:rFonts w:cs="Times New Roman"/>
        </w:rPr>
        <w:t xml:space="preserve">. </w:t>
      </w:r>
      <w:ins w:id="13" w:author="Maria Hamilton" w:date="2015-10-11T20:22:00Z">
        <w:r w:rsidR="007A057A">
          <w:rPr>
            <w:rFonts w:cs="Times New Roman"/>
          </w:rPr>
          <w:t xml:space="preserve">This new method </w:t>
        </w:r>
      </w:ins>
      <w:ins w:id="14" w:author="Maria Hamilton" w:date="2015-10-11T20:23:00Z">
        <w:r w:rsidR="007A057A">
          <w:rPr>
            <w:rFonts w:cs="Times New Roman"/>
          </w:rPr>
          <w:t xml:space="preserve">eliminates many of the difficulties and biases associated with the determination of cell division and production rates using discrete sampling techniques. </w:t>
        </w:r>
      </w:ins>
    </w:p>
    <w:p w14:paraId="1E874E03" w14:textId="60F69782" w:rsidR="00AD70B9" w:rsidRPr="00FC5E5F" w:rsidRDefault="008D5305" w:rsidP="00AD70B9">
      <w:pPr>
        <w:tabs>
          <w:tab w:val="left" w:pos="5265"/>
        </w:tabs>
        <w:spacing w:line="480" w:lineRule="auto"/>
        <w:rPr>
          <w:rFonts w:cs="Times New Roman"/>
        </w:rPr>
      </w:pPr>
      <w:r>
        <w:rPr>
          <w:rFonts w:cs="Times New Roman"/>
        </w:rPr>
        <w:tab/>
        <w:t xml:space="preserve">Here, we apply this </w:t>
      </w:r>
      <w:ins w:id="15" w:author="Maria Hamilton" w:date="2015-10-11T19:40:00Z">
        <w:r w:rsidR="0051223F">
          <w:rPr>
            <w:rFonts w:cs="Times New Roman"/>
          </w:rPr>
          <w:t xml:space="preserve">new </w:t>
        </w:r>
      </w:ins>
      <w:r>
        <w:rPr>
          <w:rFonts w:cs="Times New Roman"/>
        </w:rPr>
        <w:t xml:space="preserve">approach to the study of </w:t>
      </w:r>
      <w:proofErr w:type="spellStart"/>
      <w:r>
        <w:rPr>
          <w:rFonts w:cs="Times New Roman"/>
        </w:rPr>
        <w:t>cryptophyte</w:t>
      </w:r>
      <w:proofErr w:type="spellEnd"/>
      <w:r>
        <w:rPr>
          <w:rFonts w:cs="Times New Roman"/>
        </w:rPr>
        <w:t xml:space="preserve"> division rates both in the laboratory and in the field.  We determined</w:t>
      </w:r>
      <w:r w:rsidRPr="00FC5E5F">
        <w:rPr>
          <w:rFonts w:cs="Times New Roman"/>
        </w:rPr>
        <w:t xml:space="preserve"> how environmental conditions affect</w:t>
      </w:r>
      <w:r>
        <w:rPr>
          <w:rFonts w:cs="Times New Roman"/>
        </w:rPr>
        <w:t>ed</w:t>
      </w:r>
      <w:r w:rsidRPr="00FC5E5F">
        <w:rPr>
          <w:rFonts w:cs="Times New Roman"/>
        </w:rPr>
        <w:t xml:space="preserve"> the division rates of the </w:t>
      </w:r>
      <w:proofErr w:type="spellStart"/>
      <w:r w:rsidRPr="00FC5E5F">
        <w:rPr>
          <w:rFonts w:cs="Times New Roman"/>
        </w:rPr>
        <w:t>cryptophyte</w:t>
      </w:r>
      <w:proofErr w:type="spellEnd"/>
      <w:r w:rsidRPr="00FC5E5F">
        <w:rPr>
          <w:rFonts w:cs="Times New Roman"/>
        </w:rPr>
        <w:t xml:space="preserve"> populations</w:t>
      </w:r>
      <w:ins w:id="16" w:author="Maria Hamilton" w:date="2015-10-11T19:41:00Z">
        <w:r w:rsidR="0051223F">
          <w:rPr>
            <w:rFonts w:cs="Times New Roman"/>
          </w:rPr>
          <w:t>,</w:t>
        </w:r>
      </w:ins>
      <w:r w:rsidRPr="00FC5E5F">
        <w:rPr>
          <w:rFonts w:cs="Times New Roman"/>
        </w:rPr>
        <w:t xml:space="preserve"> and </w:t>
      </w:r>
      <w:ins w:id="17" w:author="Maria Hamilton" w:date="2015-10-11T19:40:00Z">
        <w:r w:rsidR="0051223F">
          <w:rPr>
            <w:rFonts w:cs="Times New Roman"/>
          </w:rPr>
          <w:t xml:space="preserve">how </w:t>
        </w:r>
      </w:ins>
      <w:proofErr w:type="spellStart"/>
      <w:r w:rsidRPr="008D5305">
        <w:rPr>
          <w:rFonts w:cs="Times New Roman"/>
        </w:rPr>
        <w:t>cryptophyte</w:t>
      </w:r>
      <w:proofErr w:type="spellEnd"/>
      <w:r w:rsidRPr="008D5305">
        <w:rPr>
          <w:rFonts w:cs="Times New Roman"/>
        </w:rPr>
        <w:t xml:space="preserve"> cell production</w:t>
      </w:r>
      <w:ins w:id="18" w:author="Maria Hamilton" w:date="2015-10-11T19:41:00Z">
        <w:r w:rsidR="0051223F">
          <w:rPr>
            <w:rFonts w:cs="Times New Roman"/>
          </w:rPr>
          <w:t>, in turn,</w:t>
        </w:r>
      </w:ins>
      <w:r w:rsidRPr="008D5305">
        <w:rPr>
          <w:rFonts w:cs="Times New Roman"/>
        </w:rPr>
        <w:t xml:space="preserve"> affect</w:t>
      </w:r>
      <w:r w:rsidR="00AD70B9">
        <w:rPr>
          <w:rFonts w:cs="Times New Roman"/>
        </w:rPr>
        <w:t>ed</w:t>
      </w:r>
      <w:r>
        <w:rPr>
          <w:rFonts w:cs="Times New Roman"/>
        </w:rPr>
        <w:t xml:space="preserve"> 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proofErr w:type="spellStart"/>
      <w:r>
        <w:rPr>
          <w:rFonts w:cs="Times New Roman"/>
        </w:rPr>
        <w:t>cryptophytes</w:t>
      </w:r>
      <w:proofErr w:type="spellEnd"/>
      <w:r>
        <w:rPr>
          <w:rFonts w:cs="Times New Roman"/>
        </w:rPr>
        <w:t xml:space="preserve">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ins w:id="19" w:author="Maria Hamilton" w:date="2015-10-11T19:44:00Z">
        <w:r w:rsidR="0051223F">
          <w:rPr>
            <w:rFonts w:cs="Times New Roman"/>
          </w:rPr>
          <w:t xml:space="preserve">The abundances of the </w:t>
        </w:r>
        <w:proofErr w:type="spellStart"/>
        <w:r w:rsidR="0051223F">
          <w:rPr>
            <w:rFonts w:cs="Times New Roman"/>
          </w:rPr>
          <w:t>cryptophytes</w:t>
        </w:r>
        <w:proofErr w:type="spellEnd"/>
        <w:r w:rsidR="0051223F">
          <w:rPr>
            <w:rFonts w:cs="Times New Roman"/>
          </w:rPr>
          <w:t xml:space="preserve">, as well as data on cell size, were determined using a continuous flow cytometer, </w:t>
        </w:r>
        <w:proofErr w:type="spellStart"/>
        <w:r w:rsidR="0051223F">
          <w:rPr>
            <w:rFonts w:cs="Times New Roman"/>
          </w:rPr>
          <w:t>SeaFlow</w:t>
        </w:r>
      </w:ins>
      <w:proofErr w:type="spellEnd"/>
      <w:ins w:id="20" w:author="Maria Hamilton" w:date="2015-10-11T19:46:00Z">
        <w:r w:rsidR="00777E6E">
          <w:rPr>
            <w:rFonts w:cs="Times New Roman"/>
          </w:rPr>
          <w:t xml:space="preserve"> </w:t>
        </w:r>
        <w:r w:rsidR="00777E6E" w:rsidRPr="00FC5E5F">
          <w:rPr>
            <w:rFonts w:cs="Times New Roman"/>
          </w:rPr>
          <w:t>(</w:t>
        </w:r>
        <w:proofErr w:type="spellStart"/>
        <w:r w:rsidR="00777E6E" w:rsidRPr="00FC5E5F">
          <w:rPr>
            <w:rFonts w:cs="Times New Roman"/>
          </w:rPr>
          <w:t>Swalwell</w:t>
        </w:r>
        <w:proofErr w:type="spellEnd"/>
        <w:r w:rsidR="00777E6E" w:rsidRPr="00FC5E5F">
          <w:rPr>
            <w:rFonts w:cs="Times New Roman"/>
          </w:rPr>
          <w:t xml:space="preserve"> et al.</w:t>
        </w:r>
        <w:r w:rsidR="00777E6E">
          <w:rPr>
            <w:rFonts w:cs="Times New Roman"/>
          </w:rPr>
          <w:t>,</w:t>
        </w:r>
        <w:r w:rsidR="00777E6E" w:rsidRPr="00FC5E5F">
          <w:rPr>
            <w:rFonts w:cs="Times New Roman"/>
          </w:rPr>
          <w:t xml:space="preserve"> 2011)</w:t>
        </w:r>
      </w:ins>
      <w:ins w:id="21" w:author="Maria Hamilton" w:date="2015-10-11T19:44:00Z">
        <w:r w:rsidR="0051223F">
          <w:rPr>
            <w:rFonts w:cs="Times New Roman"/>
          </w:rPr>
          <w:t xml:space="preserve">. </w:t>
        </w:r>
      </w:ins>
      <w:commentRangeStart w:id="22"/>
      <w:r w:rsidR="00AD70B9">
        <w:rPr>
          <w:rFonts w:cs="Times New Roman"/>
        </w:rPr>
        <w:t>D</w:t>
      </w:r>
      <w:r w:rsidR="00AD70B9" w:rsidRPr="00D0541A">
        <w:rPr>
          <w:rFonts w:cs="Times New Roman"/>
        </w:rPr>
        <w:t xml:space="preserve">aily division rates of </w:t>
      </w:r>
      <w:proofErr w:type="spellStart"/>
      <w:r w:rsidR="00AD70B9">
        <w:rPr>
          <w:rFonts w:cs="Times New Roman"/>
        </w:rPr>
        <w:t>cryptophytes</w:t>
      </w:r>
      <w:proofErr w:type="spellEnd"/>
      <w:r w:rsidR="00AD70B9" w:rsidRPr="00D0541A">
        <w:rPr>
          <w:rFonts w:cs="Times New Roman"/>
        </w:rPr>
        <w:t xml:space="preserve"> </w:t>
      </w:r>
      <w:r w:rsidR="00AD70B9">
        <w:rPr>
          <w:rFonts w:cs="Times New Roman"/>
        </w:rPr>
        <w:t>were estimated</w:t>
      </w:r>
      <w:ins w:id="23" w:author="Maria Hamilton" w:date="2015-10-11T19:47:00Z">
        <w:r w:rsidR="00777E6E">
          <w:rPr>
            <w:rFonts w:cs="Times New Roman"/>
          </w:rPr>
          <w:t xml:space="preserve"> from this data</w:t>
        </w:r>
      </w:ins>
      <w:r w:rsidR="00AD70B9">
        <w:rPr>
          <w:rFonts w:cs="Times New Roman"/>
        </w:rPr>
        <w:t xml:space="preserve"> 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commentRangeEnd w:id="22"/>
      <w:r w:rsidR="00AD70B9">
        <w:rPr>
          <w:rStyle w:val="CommentReference"/>
        </w:rPr>
        <w:commentReference w:id="22"/>
      </w:r>
      <w:del w:id="24" w:author="Maria Hamilton" w:date="2015-10-11T19:44:00Z">
        <w:r w:rsidR="00AD70B9" w:rsidRPr="00AD70B9" w:rsidDel="0051223F">
          <w:rPr>
            <w:rFonts w:cs="Times New Roman"/>
            <w:highlight w:val="yellow"/>
          </w:rPr>
          <w:delText>Explain that the data for the latter were collected using SeaFlow.</w:delText>
        </w:r>
      </w:del>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5240D879" w14:textId="77777777" w:rsidR="008D5305" w:rsidRPr="00FE75DC" w:rsidRDefault="008D5305" w:rsidP="00412412">
      <w:pPr>
        <w:spacing w:line="480" w:lineRule="auto"/>
        <w:ind w:firstLine="288"/>
        <w:rPr>
          <w:rFonts w:cs="Times New Roman"/>
        </w:rPr>
      </w:pP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proofErr w:type="spellStart"/>
      <w:r w:rsidR="000463DE" w:rsidRPr="000463DE">
        <w:rPr>
          <w:rFonts w:cs="Times New Roman"/>
          <w:b/>
        </w:rPr>
        <w:t>cryptophyte</w:t>
      </w:r>
      <w:proofErr w:type="spellEnd"/>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 xml:space="preserve">Continuous measurements of </w:t>
      </w:r>
      <w:proofErr w:type="spellStart"/>
      <w:r w:rsidRPr="00FC5E5F">
        <w:rPr>
          <w:rFonts w:cs="Times New Roman"/>
        </w:rPr>
        <w:t>cryptophyte</w:t>
      </w:r>
      <w:proofErr w:type="spellEnd"/>
      <w:r w:rsidRPr="00FC5E5F">
        <w:rPr>
          <w:rFonts w:cs="Times New Roman"/>
        </w:rPr>
        <w:t xml:space="preserve"> abundances and cell size were made using </w:t>
      </w:r>
      <w:proofErr w:type="spellStart"/>
      <w:r w:rsidRPr="00FC5E5F">
        <w:rPr>
          <w:rFonts w:cs="Times New Roman"/>
        </w:rPr>
        <w:t>SeaFlow</w:t>
      </w:r>
      <w:proofErr w:type="spellEnd"/>
      <w:r w:rsidRPr="00FC5E5F">
        <w:rPr>
          <w:rFonts w:cs="Times New Roman"/>
        </w:rPr>
        <w:t>, (</w:t>
      </w:r>
      <w:proofErr w:type="spellStart"/>
      <w:r w:rsidRPr="00FC5E5F">
        <w:rPr>
          <w:rFonts w:cs="Times New Roman"/>
        </w:rPr>
        <w:t>Swalwell</w:t>
      </w:r>
      <w:proofErr w:type="spellEnd"/>
      <w:r w:rsidRPr="00FC5E5F">
        <w:rPr>
          <w:rFonts w:cs="Times New Roman"/>
        </w:rPr>
        <w:t xml:space="preserve">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w:t>
      </w:r>
      <w:proofErr w:type="spellStart"/>
      <w:r w:rsidR="00661A6F" w:rsidRPr="00FC5E5F">
        <w:rPr>
          <w:rFonts w:cs="Times New Roman"/>
        </w:rPr>
        <w:t>Swalwell</w:t>
      </w:r>
      <w:proofErr w:type="spellEnd"/>
      <w:r w:rsidR="00661A6F" w:rsidRPr="00FC5E5F">
        <w:rPr>
          <w:rFonts w:cs="Times New Roman"/>
        </w:rPr>
        <w:t xml:space="preserve">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proofErr w:type="spellStart"/>
      <w:r w:rsidRPr="00FC5E5F">
        <w:rPr>
          <w:rFonts w:cs="Times New Roman"/>
        </w:rPr>
        <w:t>cryptophyte</w:t>
      </w:r>
      <w:proofErr w:type="spellEnd"/>
      <w:r w:rsidRPr="00FC5E5F">
        <w:rPr>
          <w:rFonts w:cs="Times New Roman"/>
        </w:rPr>
        <w:t xml:space="preserv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w:t>
      </w:r>
      <w:proofErr w:type="spellStart"/>
      <w:r w:rsidR="000463DE">
        <w:rPr>
          <w:rFonts w:cs="Times New Roman"/>
        </w:rPr>
        <w:t>cryptophytes</w:t>
      </w:r>
      <w:proofErr w:type="spellEnd"/>
      <w:r w:rsidR="000463DE">
        <w:rPr>
          <w:rFonts w:cs="Times New Roman"/>
        </w:rPr>
        <w:t xml:space="preserve"> </w:t>
      </w:r>
      <w:r w:rsidRPr="00FC5E5F">
        <w:rPr>
          <w:rFonts w:cs="Times New Roman"/>
        </w:rPr>
        <w:t xml:space="preserve">cells, discrete </w:t>
      </w:r>
      <w:r w:rsidR="00661A6F">
        <w:rPr>
          <w:rFonts w:cs="Times New Roman"/>
        </w:rPr>
        <w:t xml:space="preserve">samples for </w:t>
      </w:r>
      <w:r w:rsidRPr="00FC5E5F">
        <w:rPr>
          <w:rFonts w:cs="Times New Roman"/>
        </w:rPr>
        <w:t xml:space="preserve">flow cytometry samples were collected once a day during slack tide, fixed with 0.025% </w:t>
      </w:r>
      <w:proofErr w:type="spellStart"/>
      <w:r w:rsidRPr="00FC5E5F">
        <w:rPr>
          <w:rFonts w:cs="Times New Roman"/>
        </w:rPr>
        <w:t>glutaraldehyde</w:t>
      </w:r>
      <w:proofErr w:type="spellEnd"/>
      <w:r w:rsidRPr="00FC5E5F">
        <w:rPr>
          <w:rFonts w:cs="Times New Roman"/>
        </w:rPr>
        <w:t xml:space="preserv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proofErr w:type="spellStart"/>
      <w:r w:rsidR="00661A6F" w:rsidRPr="00661A6F">
        <w:rPr>
          <w:rFonts w:cs="Times New Roman"/>
        </w:rPr>
        <w:t>cryptophytes</w:t>
      </w:r>
      <w:proofErr w:type="spellEnd"/>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proofErr w:type="spellStart"/>
      <w:r w:rsidR="000463DE">
        <w:rPr>
          <w:rFonts w:cs="Times New Roman"/>
          <w:b/>
          <w:bCs/>
        </w:rPr>
        <w:t>cryptophyte</w:t>
      </w:r>
      <w:proofErr w:type="spellEnd"/>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E2DAC8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proofErr w:type="spellStart"/>
      <w:r w:rsidR="000463DE">
        <w:rPr>
          <w:rFonts w:cs="Times New Roman"/>
        </w:rPr>
        <w:t>cryptophyte</w:t>
      </w:r>
      <w:proofErr w:type="spellEnd"/>
      <w:r w:rsidR="000463DE">
        <w:rPr>
          <w:rFonts w:cs="Times New Roman"/>
        </w:rPr>
        <w:t xml:space="preserv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w:t>
      </w:r>
      <w:proofErr w:type="spellStart"/>
      <w:r w:rsidRPr="00FC5E5F">
        <w:rPr>
          <w:rFonts w:cs="Times New Roman"/>
        </w:rPr>
        <w:t>Github</w:t>
      </w:r>
      <w:proofErr w:type="spellEnd"/>
      <w:r w:rsidRPr="00FC5E5F">
        <w:rPr>
          <w:rFonts w:cs="Times New Roman"/>
        </w:rPr>
        <w:t xml:space="preserve">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25"/>
      <w:r w:rsidR="000463DE" w:rsidRPr="00FC5E5F">
        <w:rPr>
          <w:rFonts w:cs="Times New Roman"/>
        </w:rPr>
        <w:t>cell growth is determined by light exposure</w:t>
      </w:r>
      <w:commentRangeEnd w:id="25"/>
      <w:r w:rsidR="000463DE">
        <w:rPr>
          <w:rStyle w:val="CommentReference"/>
        </w:rPr>
        <w:commentReference w:id="25"/>
      </w:r>
      <w:r w:rsidR="000463DE" w:rsidRPr="00FC5E5F">
        <w:rPr>
          <w:rFonts w:cs="Times New Roman"/>
        </w:rPr>
        <w:t>,</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w:t>
      </w:r>
      <w:proofErr w:type="spellStart"/>
      <w:r w:rsidRPr="00FC5E5F">
        <w:rPr>
          <w:rFonts w:cs="Times New Roman"/>
        </w:rPr>
        <w:t>cryptophyte</w:t>
      </w:r>
      <w:proofErr w:type="spellEnd"/>
      <w:r w:rsidRPr="00FC5E5F">
        <w:rPr>
          <w:rFonts w:cs="Times New Roman"/>
        </w:rPr>
        <w:t xml:space="preserve"> </w:t>
      </w:r>
      <w:proofErr w:type="spellStart"/>
      <w:r w:rsidRPr="00FC5E5F">
        <w:rPr>
          <w:rFonts w:cs="Times New Roman"/>
          <w:i/>
          <w:iCs/>
        </w:rPr>
        <w:t>Rhodomonas</w:t>
      </w:r>
      <w:proofErr w:type="spellEnd"/>
      <w:r w:rsidRPr="00FC5E5F">
        <w:rPr>
          <w:rFonts w:cs="Times New Roman"/>
          <w:i/>
          <w:iCs/>
        </w:rPr>
        <w:t xml:space="preserve">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6" w:name="__DdeLink__1831_1098803516"/>
      <w:bookmarkStart w:id="27" w:name="__DdeLink__1936_918047637"/>
      <w:r w:rsidRPr="00FC5E5F">
        <w:rPr>
          <w:rFonts w:cs="Times New Roman"/>
        </w:rPr>
        <w:t>°C</w:t>
      </w:r>
      <w:bookmarkEnd w:id="26"/>
      <w:bookmarkEnd w:id="27"/>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w:t>
      </w:r>
      <w:proofErr w:type="spellStart"/>
      <w:r w:rsidRPr="00FC5E5F">
        <w:rPr>
          <w:rFonts w:cs="Times New Roman"/>
        </w:rPr>
        <w:t>SeaFlow</w:t>
      </w:r>
      <w:proofErr w:type="spellEnd"/>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w:t>
      </w:r>
      <w:proofErr w:type="spellStart"/>
      <w:r w:rsidRPr="00FC5E5F">
        <w:rPr>
          <w:rFonts w:cs="Times New Roman"/>
        </w:rPr>
        <w:t>glutaraldehyde</w:t>
      </w:r>
      <w:proofErr w:type="spellEnd"/>
      <w:r w:rsidRPr="00FC5E5F">
        <w:rPr>
          <w:rFonts w:cs="Times New Roman"/>
        </w:rPr>
        <w:t xml:space="preserv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proofErr w:type="spellStart"/>
      <w:r w:rsidRPr="004F2AEA">
        <w:rPr>
          <w:rFonts w:cs="Times New Roman"/>
          <w:i/>
        </w:rPr>
        <w:t>Rhodomonas</w:t>
      </w:r>
      <w:proofErr w:type="spellEnd"/>
      <w:r w:rsidRPr="004F2AEA">
        <w:rPr>
          <w:rFonts w:cs="Times New Roman"/>
          <w:i/>
        </w:rPr>
        <w:t xml:space="preserve"> </w:t>
      </w:r>
      <w:r w:rsidRPr="004F2AEA">
        <w:rPr>
          <w:rFonts w:cs="Times New Roman"/>
        </w:rPr>
        <w:t>sp</w:t>
      </w:r>
      <w:r w:rsidRPr="004F2AEA">
        <w:rPr>
          <w:rFonts w:cs="Times New Roman"/>
          <w:i/>
        </w:rPr>
        <w:t xml:space="preserve">. </w:t>
      </w:r>
      <w:r w:rsidR="000463DE">
        <w:rPr>
          <w:rFonts w:cs="Times New Roman"/>
        </w:rPr>
        <w:t xml:space="preserve">in culture was applied to </w:t>
      </w:r>
      <w:proofErr w:type="spellStart"/>
      <w:r w:rsidR="000463DE">
        <w:rPr>
          <w:rFonts w:cs="Times New Roman"/>
        </w:rPr>
        <w:t>cryptophyte</w:t>
      </w:r>
      <w:proofErr w:type="spellEnd"/>
      <w:r w:rsidR="000463DE">
        <w:rPr>
          <w:rFonts w:cs="Times New Roman"/>
        </w:rPr>
        <w:t xml:space="preserv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proofErr w:type="spellStart"/>
      <w:r w:rsidRPr="00A357F5">
        <w:rPr>
          <w:rFonts w:cs="Times New Roman"/>
          <w:b/>
        </w:rPr>
        <w:t>Cryptophyte</w:t>
      </w:r>
      <w:proofErr w:type="spellEnd"/>
      <w:r w:rsidRPr="00A357F5">
        <w:rPr>
          <w:rFonts w:cs="Times New Roman"/>
          <w:b/>
        </w:rPr>
        <w:t xml:space="preserv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proofErr w:type="spellStart"/>
      <w:r w:rsidRPr="0055344C">
        <w:rPr>
          <w:rFonts w:cs="Arial"/>
          <w:i/>
          <w:color w:val="auto"/>
        </w:rPr>
        <w:t>Teleaulax</w:t>
      </w:r>
      <w:proofErr w:type="spellEnd"/>
      <w:r w:rsidRPr="0055344C">
        <w:rPr>
          <w:rFonts w:cs="Arial"/>
          <w:i/>
          <w:color w:val="auto"/>
        </w:rPr>
        <w:t xml:space="preserve">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proofErr w:type="spellStart"/>
      <w:r w:rsidRPr="0055344C">
        <w:rPr>
          <w:rFonts w:cs="Arial"/>
          <w:i/>
          <w:color w:val="auto"/>
        </w:rPr>
        <w:t>Teleaulax</w:t>
      </w:r>
      <w:proofErr w:type="spellEnd"/>
      <w:r w:rsidRPr="0055344C">
        <w:rPr>
          <w:rFonts w:cs="Arial"/>
          <w:i/>
          <w:color w:val="auto"/>
        </w:rPr>
        <w:t>.</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w:t>
      </w:r>
      <w:proofErr w:type="spellStart"/>
      <w:r w:rsidRPr="0008449F">
        <w:rPr>
          <w:rFonts w:ascii="Times New Roman" w:hAnsi="Times New Roman" w:cs="Times New Roman"/>
          <w:i/>
          <w:sz w:val="24"/>
          <w:szCs w:val="24"/>
        </w:rPr>
        <w:t>cryptophyte</w:t>
      </w:r>
      <w:proofErr w:type="spellEnd"/>
      <w:r w:rsidRPr="0008449F">
        <w:rPr>
          <w:rFonts w:ascii="Times New Roman" w:hAnsi="Times New Roman" w:cs="Times New Roman"/>
          <w:i/>
          <w:sz w:val="24"/>
          <w:szCs w:val="24"/>
        </w:rPr>
        <w:t xml:space="preserv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w:t>
      </w:r>
      <w:proofErr w:type="spellStart"/>
      <w:r>
        <w:rPr>
          <w:rFonts w:ascii="Times New Roman" w:hAnsi="Times New Roman" w:cs="Times New Roman"/>
          <w:i/>
          <w:sz w:val="24"/>
          <w:szCs w:val="24"/>
        </w:rPr>
        <w:t>amphioxeia</w:t>
      </w:r>
      <w:proofErr w:type="spellEnd"/>
      <w:r>
        <w:rPr>
          <w:rFonts w:ascii="Times New Roman" w:hAnsi="Times New Roman" w:cs="Times New Roman"/>
          <w:i/>
          <w:sz w:val="24"/>
          <w:szCs w:val="24"/>
        </w:rPr>
        <w:t xml:space="preserve">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w:t>
      </w:r>
      <w:proofErr w:type="spellStart"/>
      <w:r>
        <w:rPr>
          <w:rFonts w:ascii="Times New Roman" w:hAnsi="Times New Roman" w:cs="Times New Roman"/>
          <w:sz w:val="24"/>
          <w:szCs w:val="24"/>
        </w:rPr>
        <w:t>cryptophytes</w:t>
      </w:r>
      <w:proofErr w:type="spellEnd"/>
      <w:r>
        <w:rPr>
          <w:rFonts w:ascii="Times New Roman" w:hAnsi="Times New Roman" w:cs="Times New Roman"/>
          <w:sz w:val="24"/>
          <w:szCs w:val="24"/>
        </w:rPr>
        <w:t xml:space="preserve">.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w:t>
      </w:r>
      <w:proofErr w:type="spellStart"/>
      <w:r w:rsidRPr="005B5C4F">
        <w:rPr>
          <w:rFonts w:ascii="Times New Roman" w:hAnsi="Times New Roman" w:cs="Times New Roman"/>
          <w:color w:val="222222"/>
          <w:sz w:val="24"/>
          <w:szCs w:val="24"/>
        </w:rPr>
        <w:t>cryptophyte</w:t>
      </w:r>
      <w:proofErr w:type="spellEnd"/>
      <w:r w:rsidRPr="005B5C4F">
        <w:rPr>
          <w:rFonts w:ascii="Times New Roman" w:hAnsi="Times New Roman" w:cs="Times New Roman"/>
          <w:color w:val="222222"/>
          <w:sz w:val="24"/>
          <w:szCs w:val="24"/>
        </w:rPr>
        <w:t xml:space="preserve"> nuclear D2 region of the LSU was identified using the 28S D1-D5 sequence for the </w:t>
      </w:r>
      <w:proofErr w:type="spellStart"/>
      <w:r w:rsidRPr="005B5C4F">
        <w:rPr>
          <w:rFonts w:ascii="Times New Roman" w:hAnsi="Times New Roman" w:cs="Times New Roman"/>
          <w:color w:val="222222"/>
          <w:sz w:val="24"/>
          <w:szCs w:val="24"/>
        </w:rPr>
        <w:t>cryptophyte</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proofErr w:type="spellStart"/>
      <w:r w:rsidRPr="005B5C4F">
        <w:rPr>
          <w:rFonts w:ascii="Times New Roman" w:hAnsi="Times New Roman" w:cs="Times New Roman"/>
          <w:i/>
          <w:color w:val="222222"/>
          <w:sz w:val="24"/>
          <w:szCs w:val="24"/>
        </w:rPr>
        <w:t>Teleaulax</w:t>
      </w:r>
      <w:proofErr w:type="spellEnd"/>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w:t>
      </w:r>
      <w:proofErr w:type="spellStart"/>
      <w:r w:rsidRPr="005B5C4F">
        <w:rPr>
          <w:rFonts w:ascii="Times New Roman" w:hAnsi="Times New Roman" w:cs="Times New Roman"/>
          <w:color w:val="222222"/>
          <w:sz w:val="24"/>
          <w:szCs w:val="24"/>
        </w:rPr>
        <w:t>cryptophyte</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 xml:space="preserve">T. </w:t>
      </w:r>
      <w:proofErr w:type="spellStart"/>
      <w:r>
        <w:rPr>
          <w:rFonts w:ascii="Times New Roman" w:hAnsi="Times New Roman" w:cs="Times New Roman"/>
          <w:i/>
          <w:color w:val="222222"/>
          <w:sz w:val="24"/>
          <w:szCs w:val="24"/>
        </w:rPr>
        <w:t>amphioxeia</w:t>
      </w:r>
      <w:proofErr w:type="spellEnd"/>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w:t>
      </w:r>
      <w:proofErr w:type="spellStart"/>
      <w:r>
        <w:rPr>
          <w:rFonts w:ascii="Times New Roman" w:hAnsi="Times New Roman" w:cs="Times New Roman"/>
          <w:color w:val="222222"/>
          <w:sz w:val="24"/>
          <w:szCs w:val="24"/>
        </w:rPr>
        <w:t>cryptophyte</w:t>
      </w:r>
      <w:proofErr w:type="spellEnd"/>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w:t>
      </w:r>
      <w:proofErr w:type="spellStart"/>
      <w:r w:rsidRPr="00E84CEC">
        <w:rPr>
          <w:rFonts w:ascii="Times New Roman" w:hAnsi="Times New Roman" w:cs="Times New Roman"/>
          <w:i/>
          <w:color w:val="222222"/>
          <w:sz w:val="24"/>
          <w:szCs w:val="24"/>
        </w:rPr>
        <w:t>amphioxeia</w:t>
      </w:r>
      <w:proofErr w:type="spellEnd"/>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w:t>
      </w:r>
      <w:proofErr w:type="spellStart"/>
      <w:r w:rsidR="00B56497">
        <w:rPr>
          <w:rFonts w:ascii="Times New Roman" w:hAnsi="Times New Roman" w:cs="Times New Roman"/>
          <w:color w:val="222222"/>
          <w:sz w:val="24"/>
          <w:szCs w:val="24"/>
        </w:rPr>
        <w:t>cryptophytes</w:t>
      </w:r>
      <w:proofErr w:type="spellEnd"/>
      <w:r w:rsidR="00B56497">
        <w:rPr>
          <w:rFonts w:ascii="Times New Roman" w:hAnsi="Times New Roman" w:cs="Times New Roman"/>
          <w:color w:val="222222"/>
          <w:sz w:val="24"/>
          <w:szCs w:val="24"/>
        </w:rPr>
        <w:t xml:space="preserve">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 xml:space="preserve">T. </w:t>
      </w:r>
      <w:proofErr w:type="spellStart"/>
      <w:r w:rsidRPr="00AE692E">
        <w:rPr>
          <w:rFonts w:ascii="Times New Roman" w:hAnsi="Times New Roman" w:cs="Times New Roman"/>
          <w:i/>
          <w:color w:val="000000"/>
          <w:sz w:val="24"/>
          <w:szCs w:val="24"/>
        </w:rPr>
        <w:t>amphioxeia</w:t>
      </w:r>
      <w:proofErr w:type="spellEnd"/>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proofErr w:type="spellStart"/>
      <w:r w:rsidRPr="0055344C">
        <w:rPr>
          <w:rFonts w:cs="Arial"/>
          <w:color w:val="auto"/>
        </w:rPr>
        <w:t>cryptophyte</w:t>
      </w:r>
      <w:proofErr w:type="spellEnd"/>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xml:space="preserve">. </w:t>
      </w:r>
      <w:proofErr w:type="spellStart"/>
      <w:r w:rsidR="00B56497">
        <w:rPr>
          <w:rFonts w:cs="Arial"/>
          <w:i/>
          <w:color w:val="auto"/>
        </w:rPr>
        <w:t>amphioxeia</w:t>
      </w:r>
      <w:proofErr w:type="spellEnd"/>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w:t>
      </w:r>
      <w:proofErr w:type="spellStart"/>
      <w:r w:rsidRPr="0055344C">
        <w:rPr>
          <w:rFonts w:cs="Arial"/>
          <w:color w:val="auto"/>
        </w:rPr>
        <w:t>cryptophyte</w:t>
      </w:r>
      <w:proofErr w:type="spellEnd"/>
      <w:r w:rsidRPr="0055344C">
        <w:rPr>
          <w:rFonts w:cs="Arial"/>
          <w:color w:val="auto"/>
        </w:rPr>
        <w:t xml:space="preserve">. General </w:t>
      </w:r>
      <w:proofErr w:type="spellStart"/>
      <w:r w:rsidRPr="0055344C">
        <w:rPr>
          <w:rFonts w:cs="Arial"/>
          <w:color w:val="auto"/>
        </w:rPr>
        <w:t>cryptophyte</w:t>
      </w:r>
      <w:proofErr w:type="spellEnd"/>
      <w:r w:rsidRPr="0055344C">
        <w:rPr>
          <w:rFonts w:cs="Arial"/>
          <w:color w:val="auto"/>
        </w:rPr>
        <w:t xml:space="preserv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w:t>
      </w:r>
      <w:proofErr w:type="spellStart"/>
      <w:r w:rsidRPr="0055344C">
        <w:rPr>
          <w:rFonts w:cs="Arial"/>
          <w:color w:val="auto"/>
        </w:rPr>
        <w:t>cryptophyte</w:t>
      </w:r>
      <w:proofErr w:type="spellEnd"/>
      <w:r w:rsidRPr="0055344C">
        <w:rPr>
          <w:rFonts w:cs="Arial"/>
          <w:color w:val="auto"/>
        </w:rPr>
        <w:t xml:space="preserve"> populations and calculate the ratio of prey to total </w:t>
      </w:r>
      <w:proofErr w:type="spellStart"/>
      <w:r w:rsidRPr="0055344C">
        <w:rPr>
          <w:rFonts w:cs="Arial"/>
          <w:color w:val="auto"/>
        </w:rPr>
        <w:t>cryptophytes</w:t>
      </w:r>
      <w:proofErr w:type="spellEnd"/>
      <w:r w:rsidRPr="0055344C">
        <w:rPr>
          <w:rFonts w:cs="Arial"/>
          <w:color w:val="auto"/>
        </w:rPr>
        <w:t xml:space="preserve">.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proofErr w:type="spellStart"/>
      <w:r w:rsidRPr="0055344C">
        <w:rPr>
          <w:rFonts w:cs="Arial"/>
          <w:color w:val="auto"/>
        </w:rPr>
        <w:t>cryptophyte</w:t>
      </w:r>
      <w:proofErr w:type="spellEnd"/>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w:t>
      </w:r>
      <w:proofErr w:type="spellStart"/>
      <w:r w:rsidRPr="0055344C">
        <w:rPr>
          <w:rFonts w:cs="Arial"/>
          <w:i/>
          <w:color w:val="auto"/>
        </w:rPr>
        <w:t>amphioxeia</w:t>
      </w:r>
      <w:proofErr w:type="spellEnd"/>
      <w:r w:rsidRPr="0055344C">
        <w:rPr>
          <w:rFonts w:cs="Arial"/>
          <w:i/>
          <w:color w:val="auto"/>
        </w:rPr>
        <w:t xml:space="preserve"> </w:t>
      </w:r>
      <w:r w:rsidRPr="0055344C">
        <w:rPr>
          <w:rFonts w:cs="Arial"/>
          <w:color w:val="auto"/>
        </w:rPr>
        <w:t xml:space="preserve">LSU D2 region cloned into a TOPO 2.1 vector. This plasmid was used for both primer sets as it contained the </w:t>
      </w:r>
      <w:r w:rsidRPr="0055344C">
        <w:rPr>
          <w:rFonts w:cs="Arial"/>
          <w:i/>
          <w:color w:val="auto"/>
        </w:rPr>
        <w:t xml:space="preserve">T. </w:t>
      </w:r>
      <w:proofErr w:type="spellStart"/>
      <w:r w:rsidRPr="0055344C">
        <w:rPr>
          <w:rFonts w:cs="Arial"/>
          <w:i/>
          <w:color w:val="auto"/>
        </w:rPr>
        <w:t>amphioxeia</w:t>
      </w:r>
      <w:proofErr w:type="spellEnd"/>
      <w:r w:rsidR="00B56497">
        <w:rPr>
          <w:rFonts w:cs="Arial"/>
          <w:color w:val="auto"/>
        </w:rPr>
        <w:t xml:space="preserve"> specific USE and</w:t>
      </w:r>
      <w:r w:rsidRPr="0055344C">
        <w:rPr>
          <w:rFonts w:cs="Arial"/>
          <w:color w:val="auto"/>
        </w:rPr>
        <w:t xml:space="preserve"> general </w:t>
      </w:r>
      <w:proofErr w:type="spellStart"/>
      <w:r w:rsidRPr="0055344C">
        <w:rPr>
          <w:rFonts w:cs="Arial"/>
          <w:color w:val="auto"/>
        </w:rPr>
        <w:t>cryptophyte</w:t>
      </w:r>
      <w:proofErr w:type="spellEnd"/>
      <w:r w:rsidRPr="0055344C">
        <w:rPr>
          <w:rFonts w:cs="Arial"/>
          <w:color w:val="auto"/>
        </w:rPr>
        <w:t xml:space="preserv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proofErr w:type="spellStart"/>
      <w:r>
        <w:rPr>
          <w:rFonts w:cs="Times New Roman"/>
          <w:b/>
          <w:i/>
        </w:rPr>
        <w:t>Mesodinium</w:t>
      </w:r>
      <w:proofErr w:type="spellEnd"/>
      <w:r>
        <w:rPr>
          <w:rFonts w:cs="Times New Roman"/>
          <w:b/>
          <w:i/>
        </w:rPr>
        <w:t xml:space="preserve">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w:t>
      </w:r>
      <w:proofErr w:type="spellStart"/>
      <w:r w:rsidRPr="004F2AEA">
        <w:rPr>
          <w:rFonts w:cs="Times New Roman"/>
        </w:rPr>
        <w:t>glutaraldehyde</w:t>
      </w:r>
      <w:proofErr w:type="spellEnd"/>
      <w:r w:rsidRPr="004F2AEA">
        <w:rPr>
          <w:rFonts w:cs="Times New Roman"/>
        </w:rPr>
        <w:t xml:space="preserv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28"/>
      <w:r w:rsidRPr="00FC5E5F">
        <w:rPr>
          <w:rFonts w:cs="Times New Roman"/>
          <w:b/>
          <w:bCs/>
        </w:rPr>
        <w:t xml:space="preserve">Environmental </w:t>
      </w:r>
      <w:r>
        <w:rPr>
          <w:rFonts w:cs="Times New Roman"/>
          <w:b/>
          <w:bCs/>
        </w:rPr>
        <w:t>conditions</w:t>
      </w:r>
      <w:commentRangeEnd w:id="28"/>
      <w:r>
        <w:rPr>
          <w:rStyle w:val="CommentReference"/>
        </w:rPr>
        <w:commentReference w:id="28"/>
      </w:r>
    </w:p>
    <w:p w14:paraId="5F20925F" w14:textId="6D564772"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Fig. 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of warmer freshwater. T</w:t>
      </w:r>
      <w:r w:rsidRPr="00FC5E5F">
        <w:rPr>
          <w:rFonts w:cs="Times New Roman"/>
        </w:rPr>
        <w:t xml:space="preserve">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were observed during the second week (day 7-14) while </w:t>
      </w:r>
      <w:r w:rsidRPr="00FC5E5F">
        <w:rPr>
          <w:rFonts w:cs="Times New Roman"/>
        </w:rPr>
        <w:t xml:space="preserve">the lowest salinity </w:t>
      </w:r>
      <w:r w:rsidR="0004504F">
        <w:rPr>
          <w:rFonts w:cs="Times New Roman"/>
        </w:rPr>
        <w:t>was observed on day 23-24,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Fig. 2A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Fig. 2B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Pr="00FC5E5F">
        <w:rPr>
          <w:rFonts w:cs="Times New Roman"/>
        </w:rPr>
        <w:t xml:space="preserve">A </w:t>
      </w:r>
      <w:r>
        <w:rPr>
          <w:rFonts w:cs="Times New Roman"/>
        </w:rPr>
        <w:t>6</w:t>
      </w:r>
      <w:r w:rsidRPr="00FC5E5F">
        <w:rPr>
          <w:rFonts w:cs="Times New Roman"/>
        </w:rPr>
        <w:t xml:space="preserve">-fold change </w:t>
      </w:r>
      <w:r w:rsidR="0004504F">
        <w:rPr>
          <w:rFonts w:cs="Times New Roman"/>
        </w:rPr>
        <w:t xml:space="preserve">in the </w:t>
      </w:r>
      <w:r w:rsidR="0004504F" w:rsidRPr="0004504F">
        <w:rPr>
          <w:rFonts w:cs="Times New Roman"/>
        </w:rPr>
        <w:t>maximum</w:t>
      </w:r>
      <w:r w:rsidRPr="0004504F">
        <w:rPr>
          <w:rFonts w:cs="Times New Roman"/>
        </w:rPr>
        <w:t xml:space="preserve"> </w:t>
      </w:r>
      <w:r w:rsidRPr="00A4404F">
        <w:rPr>
          <w:rFonts w:cs="Times New Roman"/>
        </w:rPr>
        <w:t>PAR</w:t>
      </w:r>
      <w:r w:rsidRPr="00FC5E5F">
        <w:rPr>
          <w:rFonts w:cs="Times New Roman"/>
        </w:rPr>
        <w:t xml:space="preserve"> </w:t>
      </w:r>
      <w:r w:rsidR="0004504F">
        <w:rPr>
          <w:rFonts w:cs="Times New Roman"/>
        </w:rPr>
        <w:t xml:space="preserve">values </w:t>
      </w:r>
      <w:r w:rsidRPr="00FC5E5F">
        <w:rPr>
          <w:rFonts w:cs="Times New Roman"/>
        </w:rPr>
        <w:t>was observed during the survey</w:t>
      </w:r>
      <w:r>
        <w:rPr>
          <w:rFonts w:cs="Times New Roman"/>
        </w:rPr>
        <w:t>, with values ranging from 100</w:t>
      </w:r>
      <w:r w:rsidRPr="008A0DAC">
        <w:rPr>
          <w:rFonts w:cs="Times New Roman"/>
        </w:rPr>
        <w:t>-</w:t>
      </w:r>
      <w:r>
        <w:rPr>
          <w:rFonts w:cs="Times New Roman"/>
        </w:rPr>
        <w:t>600</w:t>
      </w:r>
      <w:r w:rsidRPr="008A0DAC">
        <w:rPr>
          <w:rFonts w:cs="Times New Roman"/>
        </w:rPr>
        <w:t xml:space="preserve"> µE m</w:t>
      </w:r>
      <w:r w:rsidRPr="008A0DAC">
        <w:rPr>
          <w:rFonts w:cs="Times New Roman"/>
          <w:vertAlign w:val="superscript"/>
        </w:rPr>
        <w:t>-2</w:t>
      </w:r>
      <w:r w:rsidRPr="008A0DAC">
        <w:rPr>
          <w:rFonts w:cs="Times New Roman"/>
        </w:rPr>
        <w:t xml:space="preserve"> s </w:t>
      </w:r>
      <w:r w:rsidRPr="008A0DAC">
        <w:rPr>
          <w:rFonts w:cs="Times New Roman"/>
          <w:vertAlign w:val="superscript"/>
        </w:rPr>
        <w:t>-1</w:t>
      </w:r>
      <w:r w:rsidRPr="008A0DAC">
        <w:rPr>
          <w:rFonts w:cs="Times New Roman"/>
        </w:rPr>
        <w:t xml:space="preserve"> (</w:t>
      </w:r>
      <w:r>
        <w:rPr>
          <w:rFonts w:cs="Times New Roman"/>
          <w:b/>
          <w:bCs/>
        </w:rPr>
        <w:t>F</w:t>
      </w:r>
      <w:r w:rsidRPr="008A0DAC">
        <w:rPr>
          <w:rFonts w:cs="Times New Roman"/>
          <w:b/>
          <w:bCs/>
        </w:rPr>
        <w:t>ig. 2</w:t>
      </w:r>
      <w:r>
        <w:rPr>
          <w:rFonts w:cs="Times New Roman"/>
          <w:b/>
          <w:bCs/>
        </w:rPr>
        <w:t>B</w:t>
      </w:r>
      <w:r w:rsidRPr="008A0DAC">
        <w:rPr>
          <w:rFonts w:cs="Times New Roman"/>
        </w:rPr>
        <w:t>).</w:t>
      </w:r>
      <w:r w:rsidRPr="00FC5E5F">
        <w:rPr>
          <w:rFonts w:cs="Times New Roman"/>
        </w:rPr>
        <w:t xml:space="preserve"> </w:t>
      </w:r>
      <w:r w:rsidR="0004504F">
        <w:rPr>
          <w:rFonts w:cs="Times New Roman"/>
        </w:rPr>
        <w:t>Day 6-9</w:t>
      </w:r>
      <w:r w:rsidR="00A4404F">
        <w:rPr>
          <w:rFonts w:cs="Times New Roman"/>
        </w:rPr>
        <w:t>, 16</w:t>
      </w:r>
      <w:r w:rsidRPr="00FC5E5F">
        <w:rPr>
          <w:rFonts w:cs="Times New Roman"/>
        </w:rPr>
        <w:t xml:space="preserve"> </w:t>
      </w:r>
      <w:r w:rsidR="00A4404F">
        <w:rPr>
          <w:rFonts w:cs="Times New Roman"/>
        </w:rPr>
        <w:t xml:space="preserve">and 23 </w:t>
      </w:r>
      <w:r w:rsidRPr="00FC5E5F">
        <w:rPr>
          <w:rFonts w:cs="Times New Roman"/>
        </w:rPr>
        <w:t xml:space="preserve">exhibited the </w:t>
      </w:r>
      <w:r w:rsidR="00A4404F">
        <w:rPr>
          <w:rFonts w:cs="Times New Roman"/>
        </w:rPr>
        <w:t xml:space="preserve">highest </w:t>
      </w:r>
      <w:r w:rsidRPr="00FC5E5F">
        <w:rPr>
          <w:rFonts w:cs="Times New Roman"/>
        </w:rPr>
        <w:t>PAR</w:t>
      </w:r>
      <w:r w:rsidR="00A4404F">
        <w:rPr>
          <w:rFonts w:cs="Times New Roman"/>
        </w:rPr>
        <w:t xml:space="preserve"> values integrated over the daily cycle</w:t>
      </w:r>
      <w:r>
        <w:rPr>
          <w:rFonts w:cs="Times New Roman"/>
        </w:rPr>
        <w:t xml:space="preserve">. </w:t>
      </w:r>
      <w:r w:rsidRPr="00FC5E5F">
        <w:rPr>
          <w:rFonts w:cs="Times New Roman"/>
        </w:rPr>
        <w:t xml:space="preserve">Changes in phosphate and </w:t>
      </w:r>
      <w:r>
        <w:rPr>
          <w:rFonts w:cs="Times New Roman"/>
        </w:rPr>
        <w:t>dissolved inorganic nitrogen (DIN as the sum of nitrate, nitrite and ammonium) concentrations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r>
        <w:rPr>
          <w:rFonts w:cs="Times New Roman"/>
        </w:rPr>
        <w:t>stable during</w:t>
      </w:r>
      <w:r w:rsidRPr="00FC5E5F">
        <w:rPr>
          <w:rFonts w:cs="Times New Roman"/>
        </w:rPr>
        <w:t xml:space="preserve"> the first </w:t>
      </w:r>
      <w:r w:rsidR="00A4404F">
        <w:rPr>
          <w:rFonts w:cs="Times New Roman"/>
        </w:rPr>
        <w:t>three day</w:t>
      </w:r>
      <w:ins w:id="29" w:author="Maria Hamilton" w:date="2015-10-11T20:05:00Z">
        <w:r w:rsidR="00407005">
          <w:rPr>
            <w:rFonts w:cs="Times New Roman"/>
          </w:rPr>
          <w:t>s</w:t>
        </w:r>
      </w:ins>
      <w:r w:rsidR="00A4404F">
        <w:rPr>
          <w:rFonts w:cs="Times New Roman"/>
        </w:rPr>
        <w:t xml:space="preserve"> of the survey</w:t>
      </w:r>
      <w:r w:rsidRPr="00FC5E5F">
        <w:rPr>
          <w:rFonts w:cs="Times New Roman"/>
        </w:rPr>
        <w:t>,</w:t>
      </w:r>
      <w:r>
        <w:rPr>
          <w:rFonts w:cs="Times New Roman"/>
        </w:rPr>
        <w:t xml:space="preserve"> increased </w:t>
      </w:r>
      <w:r w:rsidR="00A4404F">
        <w:rPr>
          <w:rFonts w:cs="Times New Roman"/>
        </w:rPr>
        <w:t xml:space="preserve">by day 7, </w:t>
      </w:r>
      <w:r>
        <w:rPr>
          <w:rFonts w:cs="Times New Roman"/>
        </w:rPr>
        <w:t xml:space="preserve">decreased </w:t>
      </w:r>
      <w:r w:rsidR="00A4404F">
        <w:rPr>
          <w:rFonts w:cs="Times New Roman"/>
        </w:rPr>
        <w:t>during the second week (day 8-15) and remained relatively stable later on</w:t>
      </w:r>
      <w:r w:rsidRPr="00FC5E5F">
        <w:rPr>
          <w:rFonts w:cs="Times New Roman"/>
        </w:rPr>
        <w:t xml:space="preserve"> (</w:t>
      </w:r>
      <w:r>
        <w:rPr>
          <w:rFonts w:cs="Times New Roman"/>
          <w:b/>
          <w:bCs/>
        </w:rPr>
        <w:t>F</w:t>
      </w:r>
      <w:r w:rsidRPr="00FC5E5F">
        <w:rPr>
          <w:rFonts w:cs="Times New Roman"/>
          <w:b/>
          <w:bCs/>
        </w:rPr>
        <w:t>ig. 2</w:t>
      </w:r>
      <w:r>
        <w:rPr>
          <w:rFonts w:cs="Times New Roman"/>
          <w:b/>
          <w:bCs/>
        </w:rPr>
        <w:t>C</w:t>
      </w:r>
      <w:r w:rsidRPr="00FC5E5F">
        <w:rPr>
          <w:rFonts w:cs="Times New Roman"/>
        </w:rPr>
        <w:t xml:space="preserve">). </w:t>
      </w:r>
      <w:r>
        <w:rPr>
          <w:rFonts w:cs="Times New Roman"/>
        </w:rPr>
        <w:t>DIN concentrations were negatively correlated with pH (R</w:t>
      </w:r>
      <w:r w:rsidRPr="00850842">
        <w:rPr>
          <w:rFonts w:cs="Times New Roman"/>
          <w:vertAlign w:val="superscript"/>
        </w:rPr>
        <w:t>2</w:t>
      </w:r>
      <w:r>
        <w:rPr>
          <w:rFonts w:cs="Times New Roman"/>
        </w:rPr>
        <w:t xml:space="preserve"> = 0.34, p&lt; 0.05) (</w:t>
      </w:r>
      <w:r w:rsidRPr="001F71AD">
        <w:rPr>
          <w:rFonts w:cs="Times New Roman"/>
          <w:b/>
        </w:rPr>
        <w:t xml:space="preserve">Fig. </w:t>
      </w:r>
      <w:r w:rsidR="001776A5">
        <w:rPr>
          <w:rFonts w:cs="Times New Roman"/>
          <w:b/>
        </w:rPr>
        <w:t>S1</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24D0A3DA"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proofErr w:type="spellStart"/>
      <w:r w:rsidR="00A4404F" w:rsidRPr="00F562D2">
        <w:rPr>
          <w:rFonts w:cs="Times New Roman"/>
        </w:rPr>
        <w:t>cryptophyte</w:t>
      </w:r>
      <w:proofErr w:type="spellEnd"/>
      <w:r w:rsidR="00A4404F" w:rsidRPr="00F562D2">
        <w:rPr>
          <w:rFonts w:cs="Times New Roman"/>
        </w:rPr>
        <w:t xml:space="preserv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Pr="00F562D2">
        <w:rPr>
          <w:rFonts w:cs="Times New Roman"/>
          <w:b/>
        </w:rPr>
        <w:t>Fig. S</w:t>
      </w:r>
      <w:r w:rsidR="001776A5">
        <w:rPr>
          <w:rFonts w:cs="Times New Roman"/>
          <w:b/>
        </w:rPr>
        <w:t>2</w:t>
      </w:r>
      <w:r w:rsidRPr="00F562D2">
        <w:rPr>
          <w:rFonts w:cs="Times New Roman"/>
        </w:rPr>
        <w:t xml:space="preserve">) agreed with past observations of </w:t>
      </w:r>
      <w:proofErr w:type="spellStart"/>
      <w:r w:rsidR="001235F6" w:rsidRPr="00FC5E5F">
        <w:rPr>
          <w:rFonts w:cs="Times New Roman"/>
          <w:bCs/>
          <w:i/>
        </w:rPr>
        <w:t>Teleaulax</w:t>
      </w:r>
      <w:proofErr w:type="spellEnd"/>
      <w:r w:rsidR="001235F6" w:rsidRPr="00FC5E5F">
        <w:rPr>
          <w:rFonts w:cs="Times New Roman"/>
          <w:bCs/>
          <w:i/>
        </w:rPr>
        <w:t xml:space="preserve"> </w:t>
      </w:r>
      <w:proofErr w:type="spellStart"/>
      <w:r w:rsidR="001235F6" w:rsidRPr="00FC5E5F">
        <w:rPr>
          <w:rFonts w:cs="Times New Roman"/>
          <w:bCs/>
          <w:i/>
        </w:rPr>
        <w:t>amphioexa</w:t>
      </w:r>
      <w:proofErr w:type="spellEnd"/>
      <w:r w:rsidR="001235F6" w:rsidRPr="00FC5E5F">
        <w:rPr>
          <w:rFonts w:cs="Times New Roman"/>
          <w:bCs/>
          <w:i/>
        </w:rPr>
        <w:t xml:space="preserve">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commentRangeStart w:id="30"/>
      <w:r w:rsidR="00F562D2">
        <w:rPr>
          <w:rFonts w:cs="Times New Roman"/>
        </w:rPr>
        <w:t xml:space="preserve">We therefore </w:t>
      </w:r>
      <w:r w:rsidR="001235F6">
        <w:rPr>
          <w:rFonts w:cs="Times New Roman"/>
        </w:rPr>
        <w:t xml:space="preserve">assumed that </w:t>
      </w:r>
      <w:r w:rsidR="00F562D2">
        <w:rPr>
          <w:rFonts w:cs="Times New Roman"/>
        </w:rPr>
        <w:t xml:space="preserve">the </w:t>
      </w:r>
      <w:proofErr w:type="spellStart"/>
      <w:r w:rsidR="00F562D2">
        <w:rPr>
          <w:rFonts w:cs="Times New Roman"/>
        </w:rPr>
        <w:t>cryptophyte</w:t>
      </w:r>
      <w:proofErr w:type="spellEnd"/>
      <w:r w:rsidR="00F562D2">
        <w:rPr>
          <w:rFonts w:cs="Times New Roman"/>
        </w:rPr>
        <w:t xml:space="preserv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w:t>
      </w:r>
      <w:proofErr w:type="spellStart"/>
      <w:r w:rsidR="00F562D2">
        <w:rPr>
          <w:rFonts w:cs="Times New Roman"/>
        </w:rPr>
        <w:t>SeaFlow</w:t>
      </w:r>
      <w:proofErr w:type="spellEnd"/>
      <w:r w:rsidR="00F562D2">
        <w:rPr>
          <w:rFonts w:cs="Times New Roman"/>
        </w:rPr>
        <w:t xml:space="preserve"> </w:t>
      </w:r>
      <w:r w:rsidR="001235F6">
        <w:rPr>
          <w:rFonts w:cs="Times New Roman"/>
        </w:rPr>
        <w:t xml:space="preserve">represented </w:t>
      </w:r>
      <w:proofErr w:type="spellStart"/>
      <w:r w:rsidR="001235F6" w:rsidRPr="00FC5E5F">
        <w:rPr>
          <w:rFonts w:cs="Times New Roman"/>
          <w:bCs/>
          <w:i/>
        </w:rPr>
        <w:t>Teleaulax</w:t>
      </w:r>
      <w:proofErr w:type="spellEnd"/>
      <w:r w:rsidR="001235F6" w:rsidRPr="00FC5E5F">
        <w:rPr>
          <w:rFonts w:cs="Times New Roman"/>
          <w:bCs/>
          <w:i/>
        </w:rPr>
        <w:t xml:space="preserve"> </w:t>
      </w:r>
      <w:proofErr w:type="spellStart"/>
      <w:r w:rsidR="001235F6" w:rsidRPr="00FC5E5F">
        <w:rPr>
          <w:rFonts w:cs="Times New Roman"/>
          <w:bCs/>
          <w:i/>
        </w:rPr>
        <w:t>amphioexa</w:t>
      </w:r>
      <w:proofErr w:type="spellEnd"/>
      <w:r w:rsidR="001235F6" w:rsidRPr="00FC5E5F">
        <w:rPr>
          <w:rFonts w:cs="Times New Roman"/>
          <w:bCs/>
          <w:i/>
        </w:rPr>
        <w:t xml:space="preserve"> </w:t>
      </w:r>
      <w:r w:rsidR="001235F6">
        <w:rPr>
          <w:rFonts w:cs="Times New Roman"/>
        </w:rPr>
        <w:t>population during the survey</w:t>
      </w:r>
      <w:commentRangeEnd w:id="30"/>
      <w:r w:rsidR="00407005">
        <w:rPr>
          <w:rStyle w:val="CommentReference"/>
        </w:rPr>
        <w:commentReference w:id="30"/>
      </w:r>
      <w:r w:rsidR="001235F6">
        <w:rPr>
          <w:rFonts w:cs="Times New Roman"/>
        </w:rPr>
        <w:t>.</w:t>
      </w:r>
    </w:p>
    <w:p w14:paraId="220A2335" w14:textId="7B559114"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 xml:space="preserve">the </w:t>
      </w:r>
      <w:proofErr w:type="spellStart"/>
      <w:r w:rsidR="001235F6">
        <w:rPr>
          <w:rFonts w:cs="Times New Roman"/>
        </w:rPr>
        <w:t>SeaFlow</w:t>
      </w:r>
      <w:proofErr w:type="spellEnd"/>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commentRangeStart w:id="31"/>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commentRangeEnd w:id="31"/>
      <w:r w:rsidR="00F5761E">
        <w:rPr>
          <w:rStyle w:val="CommentReference"/>
        </w:rPr>
        <w:commentReference w:id="31"/>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or temperature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4F730EDA"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0.51,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proofErr w:type="spellStart"/>
      <w:r w:rsidR="00136ED5" w:rsidRPr="00663DA2">
        <w:rPr>
          <w:rFonts w:cs="Times New Roman"/>
          <w:i/>
        </w:rPr>
        <w:t>Teleaulax</w:t>
      </w:r>
      <w:proofErr w:type="spellEnd"/>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w:t>
      </w:r>
      <w:ins w:id="32" w:author="Maria Hamilton" w:date="2015-10-11T20:11:00Z">
        <w:r w:rsidR="009F5B16">
          <w:rPr>
            <w:rFonts w:eastAsia="Calibri" w:cs="Times New Roman"/>
          </w:rPr>
          <w:t>,</w:t>
        </w:r>
      </w:ins>
      <w:r w:rsidR="00136ED5">
        <w:rPr>
          <w:rFonts w:eastAsia="Calibri" w:cs="Times New Roman"/>
        </w:rPr>
        <w:t xml:space="preserve"> such as nutrient concentrations (data not </w:t>
      </w:r>
      <w:commentRangeStart w:id="33"/>
      <w:r w:rsidR="006466E0">
        <w:rPr>
          <w:rFonts w:eastAsia="Calibri" w:cs="Times New Roman"/>
        </w:rPr>
        <w:t>shown</w:t>
      </w:r>
      <w:commentRangeEnd w:id="33"/>
      <w:r w:rsidR="006466E0">
        <w:rPr>
          <w:rStyle w:val="CommentReference"/>
        </w:rPr>
        <w:commentReference w:id="33"/>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777777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 and cell productio</w:t>
      </w:r>
      <w:r w:rsidRPr="00B63E78">
        <w:rPr>
          <w:rFonts w:cs="Times New Roman"/>
          <w:b/>
          <w:bCs/>
        </w:rPr>
        <w:t>n</w:t>
      </w:r>
    </w:p>
    <w:p w14:paraId="79466EC2" w14:textId="2771C51F" w:rsidR="005D449D" w:rsidRPr="00336F7D" w:rsidRDefault="00B63E78" w:rsidP="00412412">
      <w:pPr>
        <w:spacing w:line="480" w:lineRule="auto"/>
        <w:ind w:firstLine="288"/>
        <w:rPr>
          <w:rFonts w:cs="Times New Roman"/>
        </w:rPr>
      </w:pPr>
      <w:r w:rsidRPr="00B63E78">
        <w:rPr>
          <w:rFonts w:cs="Times New Roman"/>
        </w:rPr>
        <w:t xml:space="preserve">To establish the accuracy of size distribution-based division rate estimates using </w:t>
      </w:r>
      <w:proofErr w:type="spellStart"/>
      <w:r w:rsidRPr="00B63E78">
        <w:rPr>
          <w:rFonts w:cs="Times New Roman"/>
        </w:rPr>
        <w:t>SeaFlow</w:t>
      </w:r>
      <w:proofErr w:type="spellEnd"/>
      <w:r w:rsidRPr="00B63E78">
        <w:rPr>
          <w:rFonts w:cs="Times New Roman"/>
        </w:rPr>
        <w:t xml:space="preserve"> measurements of forward-angle light scattering converted to cell volume using an empirical relationship (</w:t>
      </w:r>
      <w:proofErr w:type="spellStart"/>
      <w:r w:rsidRPr="00B63E78">
        <w:rPr>
          <w:rFonts w:cs="Times New Roman"/>
        </w:rPr>
        <w:t>Ribalet</w:t>
      </w:r>
      <w:proofErr w:type="spellEnd"/>
      <w:r w:rsidRPr="00B63E78">
        <w:rPr>
          <w:rFonts w:cs="Times New Roman"/>
        </w:rPr>
        <w:t xml:space="preserve">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w:t>
      </w:r>
      <w:proofErr w:type="spellStart"/>
      <w:r w:rsidR="008C64E5">
        <w:rPr>
          <w:rFonts w:cs="Times New Roman"/>
        </w:rPr>
        <w:t>cryptophyte</w:t>
      </w:r>
      <w:proofErr w:type="spellEnd"/>
      <w:ins w:id="34" w:author="Maria Hamilton" w:date="2015-10-11T20:11:00Z">
        <w:r w:rsidR="009F5B16">
          <w:rPr>
            <w:rFonts w:cs="Times New Roman"/>
          </w:rPr>
          <w:t>,</w:t>
        </w:r>
      </w:ins>
      <w:r w:rsidR="008C64E5">
        <w:rPr>
          <w:rFonts w:cs="Times New Roman"/>
        </w:rPr>
        <w:t xml:space="preserve"> </w:t>
      </w:r>
      <w:proofErr w:type="spellStart"/>
      <w:r w:rsidR="008C64E5" w:rsidRPr="008C64E5">
        <w:rPr>
          <w:rFonts w:cs="Times New Roman"/>
          <w:i/>
        </w:rPr>
        <w:t>Rhodomonas</w:t>
      </w:r>
      <w:proofErr w:type="spellEnd"/>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 xml:space="preserve">provides reasonable estimates of division rate for the </w:t>
      </w:r>
      <w:proofErr w:type="spellStart"/>
      <w:r w:rsidR="00057AFB">
        <w:rPr>
          <w:rFonts w:cs="Times New Roman"/>
        </w:rPr>
        <w:t>cryptophyte</w:t>
      </w:r>
      <w:proofErr w:type="spellEnd"/>
      <w:r w:rsidR="008C64E5">
        <w:rPr>
          <w:rFonts w:cs="Times New Roman"/>
        </w:rPr>
        <w:t xml:space="preserve"> </w:t>
      </w:r>
      <w:proofErr w:type="spellStart"/>
      <w:r w:rsidR="008C64E5" w:rsidRPr="008C64E5">
        <w:rPr>
          <w:rFonts w:cs="Times New Roman"/>
          <w:i/>
        </w:rPr>
        <w:t>Rhodomonas</w:t>
      </w:r>
      <w:proofErr w:type="spellEnd"/>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336F7D" w:rsidRPr="001A3350">
        <w:rPr>
          <w:rFonts w:cs="Times New Roman"/>
        </w:rPr>
        <w:t>.</w:t>
      </w:r>
      <w:r w:rsidR="00D319F2" w:rsidRPr="001A3350">
        <w:rPr>
          <w:rFonts w:cs="Times New Roman"/>
        </w:rPr>
        <w:t xml:space="preserve"> </w:t>
      </w:r>
      <w:r w:rsidR="001A3350">
        <w:rPr>
          <w:rFonts w:cs="Times New Roman"/>
        </w:rPr>
        <w:t>D</w:t>
      </w:r>
      <w:ins w:id="35" w:author="Maria Hamilton" w:date="2015-10-11T20:12:00Z">
        <w:r w:rsidR="009F5B16">
          <w:rPr>
            <w:rFonts w:cs="Times New Roman"/>
          </w:rPr>
          <w:t>urin</w:t>
        </w:r>
      </w:ins>
      <w:r w:rsidR="001A3350">
        <w:rPr>
          <w:rFonts w:cs="Times New Roman"/>
        </w:rPr>
        <w:t>g the 4-week survey, t</w:t>
      </w:r>
      <w:r w:rsidR="00D319F2" w:rsidRPr="001A3350">
        <w:rPr>
          <w:rFonts w:cs="Times New Roman"/>
        </w:rPr>
        <w:t xml:space="preserve">he </w:t>
      </w:r>
      <w:r w:rsidR="001A3350" w:rsidRPr="001A3350">
        <w:rPr>
          <w:rFonts w:cs="Times New Roman"/>
        </w:rPr>
        <w:t>size distribution</w:t>
      </w:r>
      <w:r w:rsidR="00D319F2" w:rsidRPr="001A3350">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D319F2" w:rsidRPr="001A3350">
        <w:rPr>
          <w:rFonts w:cs="Times New Roman"/>
        </w:rPr>
        <w:t xml:space="preserve"> increased only throughout the day and decreased at night</w:t>
      </w:r>
      <w:r w:rsidR="001A3350" w:rsidRPr="001A3350">
        <w:rPr>
          <w:rFonts w:cs="Times New Roman"/>
        </w:rPr>
        <w:t xml:space="preserve"> (</w:t>
      </w:r>
      <w:r w:rsidR="001A3350" w:rsidRPr="001A3350">
        <w:rPr>
          <w:rFonts w:cs="Times New Roman"/>
          <w:b/>
        </w:rPr>
        <w:t>Fig.</w:t>
      </w:r>
      <w:r w:rsidR="001A3350" w:rsidRPr="001A3350">
        <w:rPr>
          <w:rFonts w:cs="Times New Roman"/>
        </w:rPr>
        <w:t xml:space="preserve"> </w:t>
      </w:r>
      <w:r w:rsidR="001A3350" w:rsidRPr="001A3350">
        <w:rPr>
          <w:rFonts w:cs="Times New Roman"/>
          <w:b/>
        </w:rPr>
        <w:t>S6</w:t>
      </w:r>
      <w:r w:rsidR="001A3350" w:rsidRPr="001A3350">
        <w:rPr>
          <w:rFonts w:cs="Times New Roman"/>
        </w:rPr>
        <w:t>),</w:t>
      </w:r>
      <w:r w:rsidR="00D319F2" w:rsidRPr="001A3350">
        <w:rPr>
          <w:rFonts w:cs="Times New Roman"/>
        </w:rPr>
        <w:t xml:space="preserve"> which is consistent </w:t>
      </w:r>
      <w:r w:rsidR="001A3350" w:rsidRPr="001A3350">
        <w:rPr>
          <w:rFonts w:cs="Times New Roman"/>
        </w:rPr>
        <w:t>with the model assumptions that</w:t>
      </w:r>
      <w:r w:rsidR="00D319F2" w:rsidRPr="001A3350">
        <w:rPr>
          <w:rFonts w:cs="Times New Roman"/>
        </w:rPr>
        <w:t xml:space="preserve"> photosynthesis and cell division</w:t>
      </w:r>
      <w:r w:rsidR="001A3350" w:rsidRPr="001A3350">
        <w:rPr>
          <w:rFonts w:cs="Times New Roman"/>
        </w:rPr>
        <w:t xml:space="preserve"> are the main factors influencing the change of cell volume over the day/night cycle (</w:t>
      </w:r>
      <w:proofErr w:type="spellStart"/>
      <w:r w:rsidR="001A3350" w:rsidRPr="001A3350">
        <w:rPr>
          <w:rFonts w:cs="Times New Roman"/>
        </w:rPr>
        <w:t>Sosik</w:t>
      </w:r>
      <w:proofErr w:type="spellEnd"/>
      <w:r w:rsidR="001A3350" w:rsidRPr="001A3350">
        <w:rPr>
          <w:rFonts w:cs="Times New Roman"/>
        </w:rPr>
        <w:t xml:space="preserve"> et al. 2003).</w:t>
      </w:r>
    </w:p>
    <w:p w14:paraId="45D4284B" w14:textId="4E4119D6"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Pr="001F5A8D" w:rsidDel="001F5A8D">
        <w:rPr>
          <w:rFonts w:cs="Times New Roman"/>
        </w:rPr>
        <w:t xml:space="preserve"> </w:t>
      </w:r>
      <w:r w:rsidRPr="00FC5E5F">
        <w:rPr>
          <w:rFonts w:cs="Times New Roman"/>
        </w:rPr>
        <w:t>ranged from 0.</w:t>
      </w:r>
      <w:r>
        <w:rPr>
          <w:rFonts w:cs="Times New Roman"/>
        </w:rPr>
        <w:t>30 ± 0.08</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1.67 ± 0.13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0.4 and 2.4 division</w:t>
      </w:r>
      <w:ins w:id="36" w:author="Maria Hamilton" w:date="2015-10-11T20:12:00Z">
        <w:r w:rsidR="009F5B16">
          <w:rPr>
            <w:rFonts w:cs="Times New Roman"/>
          </w:rPr>
          <w:t>s</w:t>
        </w:r>
      </w:ins>
      <w:r>
        <w:rPr>
          <w:rFonts w:cs="Times New Roman"/>
        </w:rPr>
        <w:t xml:space="preserve">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Division rates were 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4F035C">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 xml:space="preserve">temperature, </w:t>
      </w:r>
      <w:r w:rsidR="003746BA">
        <w:rPr>
          <w:rFonts w:cs="Times New Roman"/>
        </w:rPr>
        <w:t>PAR and inorganic nutrient concentrations (data not shown)</w:t>
      </w:r>
      <w:r w:rsidR="00412412">
        <w:rPr>
          <w:rFonts w:cs="Times New Roman"/>
        </w:rPr>
        <w:t>.</w:t>
      </w:r>
      <w:r w:rsidR="0091553D">
        <w:rPr>
          <w:rFonts w:cs="Times New Roman"/>
        </w:rPr>
        <w:t xml:space="preserve"> </w:t>
      </w:r>
    </w:p>
    <w:p w14:paraId="7A42E030" w14:textId="75F025F9" w:rsidR="00412412" w:rsidRDefault="0091553D" w:rsidP="00412412">
      <w:pPr>
        <w:spacing w:line="480" w:lineRule="auto"/>
        <w:ind w:firstLine="288"/>
        <w:rPr>
          <w:rFonts w:cs="Times New Roman"/>
        </w:rPr>
      </w:pPr>
      <w:r w:rsidRPr="0091553D">
        <w:rPr>
          <w:rFonts w:cs="Times New Roman"/>
          <w:highlight w:val="yellow"/>
        </w:rPr>
        <w:t>TRANSITION</w:t>
      </w:r>
      <w:r w:rsidR="00B55C1F">
        <w:rPr>
          <w:rFonts w:cs="Times New Roman"/>
        </w:rPr>
        <w:t xml:space="preserve">. </w:t>
      </w:r>
    </w:p>
    <w:p w14:paraId="23BEFBB6" w14:textId="729F953C" w:rsidR="008D5305" w:rsidRDefault="004F035C" w:rsidP="00412412">
      <w:pPr>
        <w:spacing w:line="480" w:lineRule="auto"/>
        <w:ind w:firstLine="288"/>
        <w:rPr>
          <w:rFonts w:cs="Times New Roman"/>
        </w:rPr>
      </w:pPr>
      <w:r>
        <w:rPr>
          <w:rFonts w:cs="Times New Roman"/>
        </w:rPr>
        <w:t>C</w:t>
      </w:r>
      <w:r w:rsidR="008D5305">
        <w:rPr>
          <w:rFonts w:cs="Times New Roman"/>
        </w:rPr>
        <w:t xml:space="preserve">ell production (i.e., cell abundance x division rate) was </w:t>
      </w:r>
      <w:r w:rsidR="003746BA">
        <w:rPr>
          <w:rFonts w:cs="Times New Roman"/>
        </w:rPr>
        <w:t xml:space="preserve">negatively </w:t>
      </w:r>
      <w:r w:rsidR="008D5305">
        <w:rPr>
          <w:rFonts w:cs="Times New Roman"/>
        </w:rPr>
        <w:t>correlated with pH (R</w:t>
      </w:r>
      <w:r w:rsidR="008D5305" w:rsidRPr="00521127">
        <w:rPr>
          <w:rFonts w:cs="Times New Roman"/>
          <w:vertAlign w:val="superscript"/>
        </w:rPr>
        <w:t>2</w:t>
      </w:r>
      <w:r w:rsidR="008D5305">
        <w:rPr>
          <w:rFonts w:cs="Times New Roman"/>
        </w:rPr>
        <w:t xml:space="preserve"> = 0.53, p &lt; 0.05) and positively with concentration of dissolved inorganic nitrogen (R</w:t>
      </w:r>
      <w:r w:rsidR="008D5305" w:rsidRPr="00FC5E5F">
        <w:rPr>
          <w:rFonts w:cs="Times New Roman"/>
          <w:vertAlign w:val="superscript"/>
        </w:rPr>
        <w:t>2</w:t>
      </w:r>
      <w:r w:rsidR="008D5305">
        <w:rPr>
          <w:rFonts w:cs="Times New Roman"/>
        </w:rPr>
        <w:t xml:space="preserve"> = 0.58, p &lt; 0.01) (</w:t>
      </w:r>
      <w:r w:rsidR="008D5305" w:rsidRPr="007C608D">
        <w:rPr>
          <w:rFonts w:cs="Times New Roman"/>
          <w:b/>
        </w:rPr>
        <w:t xml:space="preserve">Fig. </w:t>
      </w:r>
      <w:r w:rsidR="003A4248">
        <w:rPr>
          <w:rFonts w:cs="Times New Roman"/>
          <w:b/>
        </w:rPr>
        <w:t>S7</w:t>
      </w:r>
      <w:r w:rsidR="008D5305">
        <w:rPr>
          <w:rFonts w:cs="Times New Roman"/>
        </w:rPr>
        <w:t>).</w:t>
      </w:r>
      <w:r w:rsidR="008D5305" w:rsidRPr="00FC5E5F">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proofErr w:type="spellStart"/>
      <w:r w:rsidRPr="00A357F5">
        <w:rPr>
          <w:rFonts w:cs="Times New Roman"/>
          <w:b/>
        </w:rPr>
        <w:t>Cryptophyte</w:t>
      </w:r>
      <w:proofErr w:type="spellEnd"/>
      <w:r w:rsidRPr="00A357F5">
        <w:rPr>
          <w:rFonts w:cs="Times New Roman"/>
          <w:b/>
        </w:rPr>
        <w:t xml:space="preserve"> community composition</w:t>
      </w:r>
    </w:p>
    <w:p w14:paraId="58870F60" w14:textId="653F614C" w:rsidR="008D5305" w:rsidRPr="00A357F5" w:rsidRDefault="008D5305" w:rsidP="00412412">
      <w:pPr>
        <w:spacing w:line="480" w:lineRule="auto"/>
        <w:ind w:firstLine="288"/>
        <w:rPr>
          <w:rFonts w:cs="Times New Roman"/>
        </w:rPr>
      </w:pPr>
      <w:r w:rsidRPr="00A357F5">
        <w:rPr>
          <w:rFonts w:cs="Times New Roman"/>
        </w:rPr>
        <w:t xml:space="preserve">The percent of </w:t>
      </w:r>
      <w:proofErr w:type="spellStart"/>
      <w:r w:rsidRPr="00A357F5">
        <w:rPr>
          <w:rFonts w:cs="Times New Roman"/>
          <w:i/>
          <w:iCs/>
        </w:rPr>
        <w:t>T</w:t>
      </w:r>
      <w:r>
        <w:rPr>
          <w:rFonts w:cs="Times New Roman"/>
          <w:i/>
          <w:iCs/>
        </w:rPr>
        <w:t>eleaulax</w:t>
      </w:r>
      <w:proofErr w:type="spellEnd"/>
      <w:r w:rsidRPr="00A357F5">
        <w:rPr>
          <w:rFonts w:cs="Times New Roman"/>
          <w:i/>
          <w:iCs/>
        </w:rPr>
        <w:t xml:space="preserve"> </w:t>
      </w:r>
      <w:proofErr w:type="spellStart"/>
      <w:r w:rsidRPr="00A357F5">
        <w:rPr>
          <w:rFonts w:cs="Times New Roman"/>
          <w:i/>
          <w:iCs/>
        </w:rPr>
        <w:t>amphioexa</w:t>
      </w:r>
      <w:proofErr w:type="spellEnd"/>
      <w:r>
        <w:rPr>
          <w:rFonts w:cs="Times New Roman"/>
        </w:rPr>
        <w:t xml:space="preserve"> to </w:t>
      </w:r>
      <w:r w:rsidRPr="00A357F5">
        <w:rPr>
          <w:rFonts w:cs="Times New Roman"/>
        </w:rPr>
        <w:t xml:space="preserve">the total </w:t>
      </w:r>
      <w:proofErr w:type="spellStart"/>
      <w:r w:rsidRPr="00A357F5">
        <w:rPr>
          <w:rFonts w:cs="Times New Roman"/>
        </w:rPr>
        <w:t>cryptophytes</w:t>
      </w:r>
      <w:proofErr w:type="spellEnd"/>
      <w:r w:rsidRPr="00A357F5">
        <w:rPr>
          <w:rFonts w:cs="Times New Roman"/>
        </w:rPr>
        <w:t xml:space="preserve">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w:t>
      </w:r>
      <w:del w:id="37" w:author="Maria Hamilton" w:date="2015-10-11T20:18:00Z">
        <w:r w:rsidDel="00DF4053">
          <w:rPr>
            <w:rFonts w:cs="Times New Roman"/>
          </w:rPr>
          <w:delText xml:space="preserve">and lowest </w:delText>
        </w:r>
      </w:del>
      <w:r>
        <w:rPr>
          <w:rFonts w:cs="Times New Roman"/>
        </w:rPr>
        <w:t xml:space="preserve">percent of </w:t>
      </w:r>
      <w:r w:rsidRPr="00A357F5">
        <w:rPr>
          <w:rFonts w:cs="Times New Roman"/>
          <w:i/>
          <w:iCs/>
        </w:rPr>
        <w:t xml:space="preserve">T. </w:t>
      </w:r>
      <w:proofErr w:type="spellStart"/>
      <w:r w:rsidRPr="00A357F5">
        <w:rPr>
          <w:rFonts w:cs="Times New Roman"/>
          <w:i/>
          <w:iCs/>
        </w:rPr>
        <w:t>amphioexa</w:t>
      </w:r>
      <w:proofErr w:type="spellEnd"/>
      <w:r>
        <w:rPr>
          <w:rFonts w:cs="Times New Roman"/>
        </w:rPr>
        <w:t xml:space="preserve"> occurring</w:t>
      </w:r>
      <w:r w:rsidRPr="00A357F5">
        <w:rPr>
          <w:rFonts w:cs="Times New Roman"/>
        </w:rPr>
        <w:t xml:space="preserve"> </w:t>
      </w:r>
      <w:r>
        <w:rPr>
          <w:rFonts w:cs="Times New Roman"/>
        </w:rPr>
        <w:t xml:space="preserve">during the </w:t>
      </w:r>
      <w:ins w:id="38" w:author="Maria Hamilton" w:date="2015-10-11T20:16:00Z">
        <w:r w:rsidR="009F5B16">
          <w:rPr>
            <w:rFonts w:cs="Times New Roman"/>
          </w:rPr>
          <w:t>week prior to the start of the survey</w:t>
        </w:r>
      </w:ins>
      <w:ins w:id="39" w:author="Maria Hamilton" w:date="2015-10-11T20:18:00Z">
        <w:r w:rsidR="00DF4053">
          <w:rPr>
            <w:rFonts w:cs="Times New Roman"/>
          </w:rPr>
          <w:t xml:space="preserve">, and the lowest percent during the second week of the survey. </w:t>
        </w:r>
      </w:ins>
      <w:del w:id="40" w:author="Maria Hamilton" w:date="2015-10-11T20:18:00Z">
        <w:r w:rsidDel="00DF4053">
          <w:rPr>
            <w:rFonts w:cs="Times New Roman"/>
          </w:rPr>
          <w:delText xml:space="preserve"> and second week of the survey, respectively, similar to the </w:delText>
        </w:r>
        <w:r w:rsidR="004F035C" w:rsidDel="00DF4053">
          <w:rPr>
            <w:rFonts w:cs="Times New Roman"/>
          </w:rPr>
          <w:delText xml:space="preserve">cell </w:delText>
        </w:r>
        <w:r w:rsidDel="00DF4053">
          <w:rPr>
            <w:rFonts w:cs="Times New Roman"/>
          </w:rPr>
          <w:delText xml:space="preserve">abundances of </w:delText>
        </w:r>
        <w:r w:rsidR="00493498" w:rsidRPr="00FC5E5F" w:rsidDel="00DF4053">
          <w:rPr>
            <w:rFonts w:cs="Times New Roman"/>
            <w:bCs/>
            <w:i/>
          </w:rPr>
          <w:delText>T</w:delText>
        </w:r>
        <w:r w:rsidR="00493498" w:rsidDel="00DF4053">
          <w:rPr>
            <w:rFonts w:cs="Times New Roman"/>
            <w:bCs/>
            <w:i/>
          </w:rPr>
          <w:delText>.</w:delText>
        </w:r>
        <w:r w:rsidR="00493498" w:rsidRPr="00FC5E5F" w:rsidDel="00DF4053">
          <w:rPr>
            <w:rFonts w:cs="Times New Roman"/>
            <w:bCs/>
            <w:i/>
          </w:rPr>
          <w:delText xml:space="preserve"> </w:delText>
        </w:r>
        <w:r w:rsidR="00493498" w:rsidDel="00DF4053">
          <w:rPr>
            <w:rFonts w:cs="Times New Roman"/>
            <w:bCs/>
            <w:i/>
          </w:rPr>
          <w:delText>amphio</w:delText>
        </w:r>
        <w:r w:rsidR="00493498" w:rsidRPr="00FC5E5F" w:rsidDel="00DF4053">
          <w:rPr>
            <w:rFonts w:cs="Times New Roman"/>
            <w:bCs/>
            <w:i/>
          </w:rPr>
          <w:delText>x</w:delText>
        </w:r>
        <w:r w:rsidR="00493498" w:rsidDel="00DF4053">
          <w:rPr>
            <w:rFonts w:cs="Times New Roman"/>
            <w:bCs/>
            <w:i/>
          </w:rPr>
          <w:delText>ei</w:delText>
        </w:r>
        <w:r w:rsidR="00493498" w:rsidRPr="00FC5E5F" w:rsidDel="00DF4053">
          <w:rPr>
            <w:rFonts w:cs="Times New Roman"/>
            <w:bCs/>
            <w:i/>
          </w:rPr>
          <w:delText>a</w:delText>
        </w:r>
        <w:r w:rsidDel="00DF4053">
          <w:rPr>
            <w:rFonts w:cs="Times New Roman"/>
          </w:rPr>
          <w:delText xml:space="preserve"> and </w:delText>
        </w:r>
        <w:r w:rsidRPr="0009327B" w:rsidDel="00DF4053">
          <w:rPr>
            <w:rFonts w:cs="Times New Roman"/>
            <w:i/>
          </w:rPr>
          <w:delText xml:space="preserve">M. </w:delText>
        </w:r>
        <w:r w:rsidR="00493498" w:rsidDel="00DF4053">
          <w:rPr>
            <w:rFonts w:cs="Times New Roman"/>
            <w:i/>
          </w:rPr>
          <w:delText>major</w:delText>
        </w:r>
        <w:r w:rsidDel="00DF4053">
          <w:rPr>
            <w:rFonts w:cs="Times New Roman"/>
            <w:i/>
          </w:rPr>
          <w:delText xml:space="preserve"> </w:delText>
        </w:r>
        <w:r w:rsidRPr="0009327B" w:rsidDel="00DF4053">
          <w:rPr>
            <w:rFonts w:cs="Times New Roman"/>
          </w:rPr>
          <w:delText>(</w:delText>
        </w:r>
        <w:r w:rsidRPr="0009327B" w:rsidDel="00DF4053">
          <w:rPr>
            <w:rFonts w:cs="Times New Roman"/>
            <w:b/>
          </w:rPr>
          <w:delText xml:space="preserve">Fig. </w:delText>
        </w:r>
        <w:r w:rsidR="003A4248" w:rsidDel="00DF4053">
          <w:rPr>
            <w:rFonts w:cs="Times New Roman"/>
            <w:b/>
          </w:rPr>
          <w:delText>3</w:delText>
        </w:r>
        <w:r w:rsidRPr="0009327B" w:rsidDel="00DF4053">
          <w:rPr>
            <w:rFonts w:cs="Times New Roman"/>
          </w:rPr>
          <w:delText>).</w:delText>
        </w:r>
      </w:del>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41"/>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41"/>
      <w:r>
        <w:rPr>
          <w:rStyle w:val="CommentReference"/>
        </w:rPr>
        <w:commentReference w:id="41"/>
      </w:r>
      <w:r w:rsidR="008D5305">
        <w:rPr>
          <w:rFonts w:cs="Times New Roman"/>
        </w:rPr>
        <w:t xml:space="preserve">Our results show that cell abundances of </w:t>
      </w:r>
      <w:proofErr w:type="spellStart"/>
      <w:r w:rsidR="008D5305">
        <w:rPr>
          <w:rFonts w:cs="Times New Roman"/>
        </w:rPr>
        <w:t>cryptophytes</w:t>
      </w:r>
      <w:proofErr w:type="spellEnd"/>
      <w:r w:rsidR="008D5305">
        <w:rPr>
          <w:rFonts w:cs="Times New Roman"/>
        </w:rPr>
        <w:t xml:space="preserve"> can shift dramatically over the course of just a few hours and </w:t>
      </w:r>
      <w:commentRangeStart w:id="42"/>
      <w:r>
        <w:rPr>
          <w:rFonts w:cs="Times New Roman"/>
        </w:rPr>
        <w:t>highlight the importance of physical process in the dynamics of plankton population in the CRE</w:t>
      </w:r>
      <w:commentRangeEnd w:id="42"/>
      <w:r>
        <w:rPr>
          <w:rStyle w:val="CommentReference"/>
        </w:rPr>
        <w:commentReference w:id="42"/>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 xml:space="preserve">that multiple taxonomic groups of </w:t>
      </w:r>
      <w:proofErr w:type="spellStart"/>
      <w:r w:rsidRPr="00830105">
        <w:rPr>
          <w:rFonts w:cs="Times New Roman"/>
        </w:rPr>
        <w:t>cryptophytes</w:t>
      </w:r>
      <w:proofErr w:type="spellEnd"/>
      <w:r w:rsidRPr="00830105">
        <w:rPr>
          <w:rFonts w:cs="Times New Roman"/>
        </w:rPr>
        <w:t xml:space="preserve"> with different physiologies are represented within the population of </w:t>
      </w:r>
      <w:proofErr w:type="spellStart"/>
      <w:r w:rsidRPr="00830105">
        <w:rPr>
          <w:rFonts w:cs="Times New Roman"/>
        </w:rPr>
        <w:t>cryptophytes</w:t>
      </w:r>
      <w:proofErr w:type="spellEnd"/>
      <w:r w:rsidRPr="00830105">
        <w:rPr>
          <w:rFonts w:cs="Times New Roman"/>
        </w:rPr>
        <w:t xml:space="preserve"> that we observe with </w:t>
      </w:r>
      <w:proofErr w:type="spellStart"/>
      <w:r w:rsidRPr="00830105">
        <w:rPr>
          <w:rFonts w:cs="Times New Roman"/>
        </w:rPr>
        <w:t>SeaFlow</w:t>
      </w:r>
      <w:proofErr w:type="spellEnd"/>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 xml:space="preserve">any potential errors in our division rate estimates. Furthermore, our validation of the model on a laboratory culture of </w:t>
      </w:r>
      <w:proofErr w:type="spellStart"/>
      <w:r>
        <w:rPr>
          <w:rFonts w:cs="Times New Roman"/>
        </w:rPr>
        <w:t>cryptophytes</w:t>
      </w:r>
      <w:proofErr w:type="spellEnd"/>
      <w:r>
        <w:rPr>
          <w:rFonts w:cs="Times New Roman"/>
        </w:rPr>
        <w:t xml:space="preserve">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proofErr w:type="spellStart"/>
      <w:r w:rsidR="00493498" w:rsidRPr="00493498">
        <w:rPr>
          <w:rFonts w:cs="Times New Roman"/>
          <w:b/>
          <w:i/>
        </w:rPr>
        <w:t>Teleaulax</w:t>
      </w:r>
      <w:proofErr w:type="spellEnd"/>
      <w:r w:rsidR="00493498" w:rsidRPr="00493498">
        <w:rPr>
          <w:rFonts w:cs="Times New Roman"/>
          <w:b/>
          <w:i/>
        </w:rPr>
        <w:t xml:space="preserve"> </w:t>
      </w:r>
      <w:proofErr w:type="spellStart"/>
      <w:r w:rsidR="00493498" w:rsidRPr="00493498">
        <w:rPr>
          <w:rFonts w:cs="Times New Roman"/>
          <w:b/>
          <w:i/>
        </w:rPr>
        <w:t>amphioexa</w:t>
      </w:r>
      <w:proofErr w:type="spellEnd"/>
      <w:r w:rsidR="00493498">
        <w:rPr>
          <w:rFonts w:cs="Times New Roman"/>
        </w:rPr>
        <w:t xml:space="preserve"> </w:t>
      </w:r>
      <w:r>
        <w:rPr>
          <w:rFonts w:cs="Times New Roman"/>
          <w:b/>
        </w:rPr>
        <w:t>during the survey</w:t>
      </w:r>
    </w:p>
    <w:p w14:paraId="54481628" w14:textId="457EEED2" w:rsidR="008D5305" w:rsidRDefault="008D5305" w:rsidP="00412412">
      <w:pPr>
        <w:spacing w:line="480" w:lineRule="auto"/>
        <w:ind w:firstLine="288"/>
        <w:rPr>
          <w:rFonts w:cs="Times New Roman"/>
        </w:rPr>
      </w:pPr>
      <w:r>
        <w:rPr>
          <w:rFonts w:cs="Times New Roman"/>
        </w:rPr>
        <w:tab/>
        <w:t xml:space="preserve">The </w:t>
      </w:r>
      <w:proofErr w:type="spellStart"/>
      <w:r>
        <w:rPr>
          <w:rFonts w:cs="Times New Roman"/>
        </w:rPr>
        <w:t>cryptophyte</w:t>
      </w:r>
      <w:proofErr w:type="spellEnd"/>
      <w:ins w:id="43" w:author="Maria Hamilton" w:date="2015-10-11T20:32:00Z">
        <w:r w:rsidR="00FC66AA">
          <w:rPr>
            <w:rFonts w:cs="Times New Roman"/>
          </w:rPr>
          <w:t>,</w:t>
        </w:r>
      </w:ins>
      <w:r>
        <w:rPr>
          <w:rFonts w:cs="Times New Roman"/>
        </w:rPr>
        <w:t xml:space="preserve"> </w:t>
      </w:r>
      <w:proofErr w:type="spellStart"/>
      <w:r w:rsidRPr="00FC5E5F">
        <w:rPr>
          <w:rFonts w:cs="Times New Roman"/>
          <w:i/>
        </w:rPr>
        <w:t>Teleaulax</w:t>
      </w:r>
      <w:proofErr w:type="spellEnd"/>
      <w:r w:rsidRPr="00FC5E5F">
        <w:rPr>
          <w:rFonts w:cs="Times New Roman"/>
          <w:i/>
        </w:rPr>
        <w:t xml:space="preserve"> </w:t>
      </w:r>
      <w:proofErr w:type="spellStart"/>
      <w:r w:rsidRPr="00FC5E5F">
        <w:rPr>
          <w:rFonts w:cs="Times New Roman"/>
          <w:i/>
        </w:rPr>
        <w:t>amphioexa</w:t>
      </w:r>
      <w:proofErr w:type="spellEnd"/>
      <w:ins w:id="44" w:author="Maria Hamilton" w:date="2015-10-11T20:32:00Z">
        <w:r w:rsidR="00FC66AA">
          <w:rPr>
            <w:rFonts w:cs="Times New Roman"/>
            <w:i/>
          </w:rPr>
          <w:t>,</w:t>
        </w:r>
      </w:ins>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663DA2">
        <w:rPr>
          <w:rFonts w:cs="Times New Roman"/>
        </w:rPr>
        <w:t xml:space="preserve"> cell </w:t>
      </w:r>
      <w:r>
        <w:rPr>
          <w:rFonts w:cs="Times New Roman"/>
        </w:rPr>
        <w:t xml:space="preserve">abundance was observed with </w:t>
      </w:r>
      <w:commentRangeStart w:id="45"/>
      <w:r w:rsidR="00493498">
        <w:rPr>
          <w:rFonts w:cs="Times New Roman"/>
        </w:rPr>
        <w:t>seawater intrusion</w:t>
      </w:r>
      <w:commentRangeEnd w:id="45"/>
      <w:r w:rsidR="00493498">
        <w:rPr>
          <w:rStyle w:val="CommentReference"/>
        </w:rPr>
        <w:commentReference w:id="45"/>
      </w:r>
      <w:r w:rsidR="00493498">
        <w:rPr>
          <w:rFonts w:cs="Times New Roman"/>
        </w:rPr>
        <w:t>,</w:t>
      </w:r>
      <w:r>
        <w:rPr>
          <w:rFonts w:cs="Times New Roman"/>
        </w:rPr>
        <w:t xml:space="preserve">, and variations in abundances were not related to </w:t>
      </w:r>
      <w:r w:rsidR="00493498">
        <w:rPr>
          <w:rFonts w:cs="Times New Roman"/>
        </w:rPr>
        <w:t xml:space="preserve">the </w:t>
      </w:r>
      <w:r>
        <w:rPr>
          <w:rFonts w:cs="Times New Roman"/>
        </w:rPr>
        <w:t xml:space="preserve">tidal cycle.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commentRangeStart w:id="46"/>
      <w:r w:rsidR="00915B32">
        <w:rPr>
          <w:rFonts w:cs="Times New Roman"/>
          <w:highlight w:val="yellow"/>
        </w:rPr>
        <w:t>P</w:t>
      </w:r>
      <w:r w:rsidR="00493498" w:rsidRPr="00493498">
        <w:rPr>
          <w:rFonts w:cs="Times New Roman"/>
          <w:highlight w:val="yellow"/>
        </w:rPr>
        <w:t>erhaps here is a place to argue that the high-resolution population statistics are sufficient to avoid problems associated with rapid transport?</w:t>
      </w:r>
      <w:commentRangeEnd w:id="46"/>
      <w:r w:rsidR="00FC66AA">
        <w:rPr>
          <w:rStyle w:val="CommentReference"/>
        </w:rPr>
        <w:commentReference w:id="46"/>
      </w:r>
    </w:p>
    <w:p w14:paraId="0E47B041" w14:textId="2C3B895D"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proofErr w:type="spellStart"/>
      <w:r w:rsidR="00493498" w:rsidRPr="00493498">
        <w:rPr>
          <w:rFonts w:cs="Times New Roman"/>
        </w:rPr>
        <w:t>cryptophyte</w:t>
      </w:r>
      <w:proofErr w:type="spellEnd"/>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proofErr w:type="spellStart"/>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proofErr w:type="spellEnd"/>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0.7 to up to 1.57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of</w:t>
      </w:r>
      <w:r w:rsidRPr="00FC5E5F">
        <w:rPr>
          <w:rFonts w:cs="Times New Roman"/>
        </w:rPr>
        <w:t xml:space="preserve"> </w:t>
      </w:r>
      <w:r>
        <w:rPr>
          <w:rFonts w:cs="Times New Roman"/>
        </w:rPr>
        <w:t>1.67</w:t>
      </w:r>
      <w:r w:rsidRPr="00903232">
        <w:rPr>
          <w:rFonts w:cs="Times New Roman"/>
        </w:rPr>
        <w:t xml:space="preserve"> </w:t>
      </w:r>
      <w:r>
        <w:rPr>
          <w:rFonts w:cs="Times New Roman"/>
        </w:rPr>
        <w:t>d</w:t>
      </w:r>
      <w:r w:rsidRPr="00903232">
        <w:rPr>
          <w:rFonts w:cs="Times New Roman"/>
          <w:vertAlign w:val="superscript"/>
        </w:rPr>
        <w:t>-1</w:t>
      </w:r>
      <w:r>
        <w:rPr>
          <w:rFonts w:cs="Times New Roman"/>
        </w:rPr>
        <w:t xml:space="preserve"> observed on day 3 of the survey, suggesting that cells at that time were growing near optimal growth conditions. </w:t>
      </w:r>
    </w:p>
    <w:p w14:paraId="4AD8F697" w14:textId="4232773B" w:rsidR="00017CDC" w:rsidRDefault="00FC66AA" w:rsidP="00017CDC">
      <w:pPr>
        <w:spacing w:line="480" w:lineRule="auto"/>
        <w:rPr>
          <w:rFonts w:cs="Times New Roman"/>
        </w:rPr>
      </w:pPr>
      <w:ins w:id="47" w:author="Maria Hamilton" w:date="2015-10-11T20:34:00Z">
        <w:r>
          <w:rPr>
            <w:rFonts w:cs="Times New Roman"/>
          </w:rPr>
          <w:tab/>
        </w:r>
      </w:ins>
      <w:r w:rsidR="008D5305" w:rsidRPr="00FC5E5F">
        <w:rPr>
          <w:rFonts w:cs="Times New Roman"/>
        </w:rPr>
        <w:t xml:space="preserve">In the turbid waters of the Columbia River Estuary, 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Small et al., 1990</w:t>
      </w:r>
      <w:r w:rsidR="008D5305" w:rsidRPr="00FC5E5F">
        <w:rPr>
          <w:rFonts w:cs="Times New Roman"/>
        </w:rPr>
        <w:t xml:space="preserve">). </w:t>
      </w:r>
      <w:r w:rsidR="008D5305">
        <w:rPr>
          <w:rFonts w:cs="Times New Roman"/>
        </w:rPr>
        <w:t>However, we did not observe a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proofErr w:type="spellStart"/>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proofErr w:type="spellEnd"/>
      <w:r w:rsidR="00915B32">
        <w:rPr>
          <w:rFonts w:cs="Times New Roman"/>
        </w:rPr>
        <w:t xml:space="preserve"> </w:t>
      </w:r>
      <w:r w:rsidR="008D5305">
        <w:rPr>
          <w:rFonts w:cs="Times New Roman"/>
        </w:rPr>
        <w:t>division rates at 3 m depth during the survey, which support previous studies that showed that the</w:t>
      </w:r>
      <w:r w:rsidR="008D5305" w:rsidRPr="00FC5E5F">
        <w:rPr>
          <w:rFonts w:cs="Times New Roman"/>
        </w:rPr>
        <w:t xml:space="preserve"> photosyn</w:t>
      </w:r>
      <w:r w:rsidR="008D5305">
        <w:rPr>
          <w:rFonts w:cs="Times New Roman"/>
        </w:rPr>
        <w:t xml:space="preserve">thetic machinery of </w:t>
      </w:r>
      <w:proofErr w:type="spellStart"/>
      <w:r w:rsidR="008D5305">
        <w:rPr>
          <w:rFonts w:cs="Times New Roman"/>
        </w:rPr>
        <w:t>cryptophytes</w:t>
      </w:r>
      <w:proofErr w:type="spellEnd"/>
      <w:r w:rsidR="008D5305">
        <w:rPr>
          <w:rFonts w:cs="Times New Roman"/>
        </w:rPr>
        <w:t xml:space="preserve">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conditions (Bergman et al., 2004</w:t>
      </w:r>
      <w:r w:rsidR="008D5305">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proofErr w:type="spellStart"/>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proofErr w:type="spellEnd"/>
      <w:r w:rsidR="008C2912">
        <w:rPr>
          <w:rFonts w:cs="Times New Roman"/>
        </w:rPr>
        <w:t xml:space="preserve"> division rates</w:t>
      </w:r>
      <w:r w:rsidR="008D5305">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sidR="008D5305">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r w:rsidR="00017CDC">
        <w:rPr>
          <w:rFonts w:cs="Times New Roman"/>
        </w:rPr>
        <w:t>.</w:t>
      </w:r>
      <w:r w:rsidR="008D5305">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sidR="008D5305">
        <w:rPr>
          <w:rFonts w:cs="Times New Roman"/>
        </w:rPr>
        <w:t>pH.</w:t>
      </w:r>
      <w:proofErr w:type="spellEnd"/>
      <w:r w:rsidR="008D5305">
        <w:rPr>
          <w:rFonts w:cs="Times New Roman"/>
        </w:rPr>
        <w:t xml:space="preserve"> During our survey, pH was negatively correlated with nutrient concentrations and cell production was positively correlated with DIN concentrations. </w:t>
      </w:r>
      <w:commentRangeStart w:id="48"/>
      <w:r w:rsidR="00017CDC">
        <w:rPr>
          <w:rFonts w:cs="Times New Roman"/>
        </w:rPr>
        <w:t xml:space="preserve">These results suggest that elevated pH reduced the availability of DIN, whose concentrations became the dominant factor limiting the growth of </w:t>
      </w:r>
      <w:proofErr w:type="spellStart"/>
      <w:r w:rsidR="00017CDC" w:rsidRPr="00FC5E5F">
        <w:rPr>
          <w:rFonts w:cs="Times New Roman"/>
          <w:i/>
        </w:rPr>
        <w:t>Teleaulax</w:t>
      </w:r>
      <w:proofErr w:type="spellEnd"/>
      <w:r w:rsidR="00017CDC" w:rsidRPr="00FC5E5F">
        <w:rPr>
          <w:rFonts w:cs="Times New Roman"/>
          <w:i/>
        </w:rPr>
        <w:t xml:space="preserve"> </w:t>
      </w:r>
      <w:proofErr w:type="spellStart"/>
      <w:r w:rsidR="00017CDC" w:rsidRPr="00FC5E5F">
        <w:rPr>
          <w:rFonts w:cs="Times New Roman"/>
          <w:i/>
        </w:rPr>
        <w:t>amphioxeia</w:t>
      </w:r>
      <w:proofErr w:type="spellEnd"/>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48"/>
      <w:r w:rsidR="00017CDC">
        <w:rPr>
          <w:rStyle w:val="CommentReference"/>
        </w:rPr>
        <w:commentReference w:id="48"/>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proofErr w:type="spellStart"/>
      <w:r w:rsidRPr="00BD2C01">
        <w:rPr>
          <w:rFonts w:cs="Times New Roman"/>
          <w:b/>
          <w:i/>
        </w:rPr>
        <w:t>Teleaulax</w:t>
      </w:r>
      <w:proofErr w:type="spellEnd"/>
      <w:r w:rsidRPr="00BD2C01">
        <w:rPr>
          <w:rFonts w:cs="Times New Roman"/>
          <w:b/>
        </w:rPr>
        <w:t xml:space="preserve"> </w:t>
      </w:r>
      <w:proofErr w:type="spellStart"/>
      <w:r w:rsidRPr="00BD2C01">
        <w:rPr>
          <w:rFonts w:cs="Times New Roman"/>
          <w:b/>
        </w:rPr>
        <w:t>cryptophyte</w:t>
      </w:r>
      <w:proofErr w:type="spellEnd"/>
      <w:r w:rsidRPr="00BD2C01">
        <w:rPr>
          <w:rFonts w:cs="Times New Roman"/>
          <w:b/>
        </w:rPr>
        <w:t xml:space="preserv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7512A4A0"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 xml:space="preserve">ingestion rates between ~3.5 and 8.9 </w:t>
      </w:r>
      <w:proofErr w:type="spellStart"/>
      <w:r w:rsidRPr="00FC5E5F">
        <w:rPr>
          <w:rFonts w:cs="Times New Roman"/>
        </w:rPr>
        <w:t>cryptophytes</w:t>
      </w:r>
      <w:proofErr w:type="spellEnd"/>
      <w:r w:rsidRPr="00FC5E5F">
        <w:rPr>
          <w:rFonts w:cs="Times New Roman"/>
        </w:rPr>
        <w:t xml:space="preserve">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proofErr w:type="spellStart"/>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proofErr w:type="spellEnd"/>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 xml:space="preserve">The positive correlation between the abundances of </w:t>
      </w:r>
      <w:ins w:id="49" w:author="Maria Hamilton" w:date="2015-10-11T20:37:00Z">
        <w:r w:rsidR="007B0C42">
          <w:rPr>
            <w:rFonts w:cs="Times New Roman"/>
          </w:rPr>
          <w:t xml:space="preserve">the </w:t>
        </w:r>
      </w:ins>
      <w:proofErr w:type="spellStart"/>
      <w:r w:rsidR="005C5FFF" w:rsidRPr="00F51FF4">
        <w:rPr>
          <w:rFonts w:cs="Times New Roman"/>
          <w:i/>
        </w:rPr>
        <w:t>Teleaulax</w:t>
      </w:r>
      <w:proofErr w:type="spellEnd"/>
      <w:r w:rsidR="005C5FFF" w:rsidRPr="00F51FF4">
        <w:rPr>
          <w:rFonts w:cs="Times New Roman"/>
        </w:rPr>
        <w:t xml:space="preserve"> </w:t>
      </w:r>
      <w:proofErr w:type="spellStart"/>
      <w:r w:rsidR="005C5FFF" w:rsidRPr="00F51FF4">
        <w:rPr>
          <w:rFonts w:cs="Times New Roman"/>
        </w:rPr>
        <w:t>cryptophyte</w:t>
      </w:r>
      <w:ins w:id="50" w:author="Maria Hamilton" w:date="2015-10-11T20:37:00Z">
        <w:r w:rsidR="007B0C42">
          <w:rPr>
            <w:rFonts w:cs="Times New Roman"/>
          </w:rPr>
          <w:t>s</w:t>
        </w:r>
      </w:ins>
      <w:proofErr w:type="spellEnd"/>
      <w:r w:rsidR="005C5FFF">
        <w:rPr>
          <w:rFonts w:cs="Times New Roman"/>
        </w:rPr>
        <w:t xml:space="preserve"> 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w:t>
      </w:r>
      <w:proofErr w:type="spellStart"/>
      <w:r w:rsidRPr="00FC5E5F">
        <w:rPr>
          <w:rFonts w:eastAsia="Calibri" w:cs="Times New Roman"/>
          <w:i/>
          <w:iCs/>
        </w:rPr>
        <w:t>amphioexa</w:t>
      </w:r>
      <w:proofErr w:type="spellEnd"/>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 xml:space="preserve">T. </w:t>
      </w:r>
      <w:proofErr w:type="spellStart"/>
      <w:r w:rsidRPr="00FC5E5F">
        <w:rPr>
          <w:rFonts w:eastAsia="Calibri" w:cs="Times New Roman"/>
          <w:i/>
          <w:iCs/>
        </w:rPr>
        <w:t>amphioexa</w:t>
      </w:r>
      <w:proofErr w:type="spellEnd"/>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w:t>
      </w:r>
      <w:commentRangeStart w:id="51"/>
      <w:r>
        <w:rPr>
          <w:rFonts w:eastAsia="Calibri" w:cs="Times New Roman"/>
        </w:rPr>
        <w:t>attached to</w:t>
      </w:r>
      <w:r w:rsidRPr="00FC5E5F">
        <w:rPr>
          <w:rFonts w:eastAsia="Calibri" w:cs="Times New Roman"/>
        </w:rPr>
        <w:t xml:space="preserve"> </w:t>
      </w:r>
      <w:commentRangeEnd w:id="51"/>
      <w:r w:rsidR="007B0C42">
        <w:rPr>
          <w:rStyle w:val="CommentReference"/>
        </w:rPr>
        <w:commentReference w:id="51"/>
      </w:r>
      <w:r w:rsidRPr="00FC5E5F">
        <w:rPr>
          <w:rFonts w:eastAsia="Calibri" w:cs="Times New Roman"/>
        </w:rPr>
        <w:t xml:space="preserve">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w:t>
      </w:r>
      <w:proofErr w:type="spellStart"/>
      <w:r w:rsidRPr="00FC5E5F">
        <w:rPr>
          <w:rFonts w:cs="Times New Roman"/>
        </w:rPr>
        <w:t>cryptophytes</w:t>
      </w:r>
      <w:proofErr w:type="spellEnd"/>
      <w:r w:rsidRPr="00FC5E5F">
        <w:rPr>
          <w:rFonts w:cs="Times New Roman"/>
        </w:rPr>
        <w:t xml:space="preserve">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w:t>
      </w:r>
      <w:proofErr w:type="spellStart"/>
      <w:r w:rsidRPr="00FC5E5F">
        <w:rPr>
          <w:rFonts w:eastAsia="Calibri" w:cs="Times New Roman"/>
          <w:i/>
          <w:iCs/>
        </w:rPr>
        <w:t>amphioexa</w:t>
      </w:r>
      <w:proofErr w:type="spellEnd"/>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has not yet been demonstrated in cultures, it has been observed in other single-celled endosymbiont-b</w:t>
      </w:r>
      <w:r w:rsidR="00017CDC">
        <w:rPr>
          <w:rFonts w:cs="Times New Roman"/>
        </w:rPr>
        <w:t>e</w:t>
      </w:r>
      <w:r>
        <w:rPr>
          <w:rFonts w:cs="Times New Roman"/>
        </w:rPr>
        <w:t>aring organisms such as</w:t>
      </w:r>
      <w:ins w:id="52" w:author="Maria Hamilton" w:date="2015-10-11T20:42:00Z">
        <w:r w:rsidR="007B0C42">
          <w:rPr>
            <w:rFonts w:cs="Times New Roman"/>
          </w:rPr>
          <w:t xml:space="preserve"> the ciliate,</w:t>
        </w:r>
      </w:ins>
      <w:ins w:id="53" w:author="Maria Hamilton" w:date="2015-10-11T20:41:00Z">
        <w:r w:rsidR="007B0C42">
          <w:rPr>
            <w:rFonts w:cs="Times New Roman"/>
          </w:rPr>
          <w:t xml:space="preserve"> </w:t>
        </w:r>
        <w:r w:rsidR="007B0C42" w:rsidRPr="007B0C42">
          <w:rPr>
            <w:rFonts w:cs="Times New Roman"/>
            <w:i/>
          </w:rPr>
          <w:t xml:space="preserve">Paramecium </w:t>
        </w:r>
      </w:ins>
      <w:proofErr w:type="spellStart"/>
      <w:ins w:id="54" w:author="Maria Hamilton" w:date="2015-10-11T20:42:00Z">
        <w:r w:rsidR="007B0C42" w:rsidRPr="007B0C42">
          <w:rPr>
            <w:rFonts w:cs="Times New Roman"/>
            <w:i/>
          </w:rPr>
          <w:t>bursaria</w:t>
        </w:r>
        <w:proofErr w:type="spellEnd"/>
        <w:r w:rsidR="007B0C42">
          <w:rPr>
            <w:rFonts w:cs="Times New Roman"/>
          </w:rPr>
          <w:t xml:space="preserve"> </w:t>
        </w:r>
      </w:ins>
      <w:del w:id="55" w:author="Maria Hamilton" w:date="2015-10-11T20:41:00Z">
        <w:r w:rsidDel="007B0C42">
          <w:rPr>
            <w:rFonts w:cs="Times New Roman"/>
          </w:rPr>
          <w:delText xml:space="preserve"> </w:delText>
        </w:r>
        <w:r w:rsidRPr="00FE3ECA" w:rsidDel="007B0C42">
          <w:rPr>
            <w:rFonts w:cs="Times New Roman"/>
            <w:highlight w:val="yellow"/>
          </w:rPr>
          <w:delText>XXX</w:delText>
        </w:r>
        <w:r w:rsidDel="007B0C42">
          <w:rPr>
            <w:rFonts w:cs="Times New Roman"/>
          </w:rPr>
          <w:delText xml:space="preserve"> </w:delText>
        </w:r>
      </w:del>
      <w:r>
        <w:rPr>
          <w:rFonts w:cs="Times New Roman"/>
        </w:rPr>
        <w:t xml:space="preserve">(Kodama and </w:t>
      </w:r>
      <w:proofErr w:type="spellStart"/>
      <w:r>
        <w:rPr>
          <w:rFonts w:cs="Times New Roman"/>
        </w:rPr>
        <w:t>Fujishima</w:t>
      </w:r>
      <w:proofErr w:type="spellEnd"/>
      <w:r>
        <w:rPr>
          <w:rFonts w:cs="Times New Roman"/>
        </w:rPr>
        <w:t xml:space="preserve">,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 xml:space="preserve">T. </w:t>
      </w:r>
      <w:proofErr w:type="spellStart"/>
      <w:r w:rsidRPr="00893A63">
        <w:rPr>
          <w:rFonts w:cs="Times New Roman"/>
          <w:i/>
        </w:rPr>
        <w:t>amphioexa</w:t>
      </w:r>
      <w:proofErr w:type="spellEnd"/>
      <w:r>
        <w:rPr>
          <w:rFonts w:cs="Times New Roman"/>
        </w:rPr>
        <w:t xml:space="preserve">, either as a whole endosymbiont or as sequestered organelles, inside the ciliate remain </w:t>
      </w:r>
      <w:bookmarkStart w:id="56" w:name="_GoBack"/>
      <w:bookmarkEnd w:id="56"/>
      <w:r>
        <w:rPr>
          <w:rFonts w:cs="Times New Roman"/>
        </w:rPr>
        <w:t xml:space="preserve">speculative.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xml:space="preserve">- discussion of </w:t>
      </w:r>
      <w:proofErr w:type="spellStart"/>
      <w:r w:rsidRPr="00E9004E">
        <w:rPr>
          <w:rFonts w:cs="Times New Roman"/>
          <w:highlight w:val="yellow"/>
        </w:rPr>
        <w:t>cryptophyte</w:t>
      </w:r>
      <w:proofErr w:type="spellEnd"/>
      <w:r w:rsidRPr="00E9004E">
        <w:rPr>
          <w:rFonts w:cs="Times New Roman"/>
          <w:highlight w:val="yellow"/>
        </w:rPr>
        <w:t xml:space="preserv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w:t>
      </w:r>
      <w:proofErr w:type="spellStart"/>
      <w:r w:rsidRPr="00FC5E5F">
        <w:rPr>
          <w:rFonts w:cs="Times New Roman"/>
        </w:rPr>
        <w:t>cryptophyte</w:t>
      </w:r>
      <w:proofErr w:type="spellEnd"/>
      <w:r w:rsidRPr="00FC5E5F">
        <w:rPr>
          <w:rFonts w:cs="Times New Roman"/>
        </w:rPr>
        <w:t xml:space="preserve"> prey may play a role in the proliferation of the bloom</w:t>
      </w:r>
      <w:r w:rsidR="00B33582">
        <w:rPr>
          <w:rFonts w:cs="Times New Roman"/>
        </w:rPr>
        <w:t xml:space="preserve"> (REFS). Our results indicate that abundance </w:t>
      </w:r>
      <w:r>
        <w:rPr>
          <w:rFonts w:cs="Times New Roman"/>
        </w:rPr>
        <w:t xml:space="preserve">of </w:t>
      </w:r>
      <w:proofErr w:type="spellStart"/>
      <w:r w:rsidRPr="00BD2C01">
        <w:rPr>
          <w:rFonts w:cs="Times New Roman"/>
          <w:i/>
        </w:rPr>
        <w:t>Teleaulax</w:t>
      </w:r>
      <w:proofErr w:type="spellEnd"/>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57"/>
      <w:r w:rsidR="00280AF2">
        <w:rPr>
          <w:rFonts w:cs="Times New Roman"/>
        </w:rPr>
        <w:t xml:space="preserve">Percent of </w:t>
      </w:r>
      <w:proofErr w:type="spellStart"/>
      <w:r w:rsidR="00280AF2">
        <w:rPr>
          <w:rFonts w:cs="Times New Roman"/>
          <w:i/>
          <w:iCs/>
        </w:rPr>
        <w:t>Teleaulax</w:t>
      </w:r>
      <w:proofErr w:type="spellEnd"/>
      <w:r w:rsidR="00280AF2">
        <w:rPr>
          <w:rFonts w:cs="Times New Roman"/>
          <w:i/>
          <w:iCs/>
        </w:rPr>
        <w:t xml:space="preserve"> </w:t>
      </w:r>
      <w:proofErr w:type="spellStart"/>
      <w:r w:rsidR="00280AF2">
        <w:rPr>
          <w:rFonts w:cs="Times New Roman"/>
          <w:i/>
          <w:iCs/>
        </w:rPr>
        <w:t>amphioxeia</w:t>
      </w:r>
      <w:proofErr w:type="spellEnd"/>
      <w:r w:rsidR="00280AF2">
        <w:rPr>
          <w:rFonts w:cs="Times New Roman"/>
          <w:i/>
          <w:iCs/>
        </w:rPr>
        <w:t xml:space="preserve"> </w:t>
      </w:r>
      <w:r w:rsidR="00280AF2">
        <w:rPr>
          <w:rFonts w:cs="Times New Roman"/>
        </w:rPr>
        <w:t xml:space="preserve">to the total </w:t>
      </w:r>
      <w:proofErr w:type="spellStart"/>
      <w:r w:rsidR="00280AF2">
        <w:rPr>
          <w:rFonts w:cs="Times New Roman"/>
        </w:rPr>
        <w:t>cryptophytes</w:t>
      </w:r>
      <w:proofErr w:type="spellEnd"/>
      <w:r w:rsidR="00280AF2">
        <w:rPr>
          <w:rFonts w:cs="Times New Roman"/>
        </w:rPr>
        <w:t xml:space="preserve"> during the survey. Perhaps add a column to show total </w:t>
      </w:r>
      <w:proofErr w:type="spellStart"/>
      <w:r w:rsidR="00280AF2">
        <w:rPr>
          <w:rFonts w:cs="Times New Roman"/>
        </w:rPr>
        <w:t>cryptophyte</w:t>
      </w:r>
      <w:proofErr w:type="spellEnd"/>
      <w:r w:rsidR="00280AF2">
        <w:rPr>
          <w:rFonts w:cs="Times New Roman"/>
        </w:rPr>
        <w:t xml:space="preserve"> abundances?</w:t>
      </w:r>
      <w:commentRangeEnd w:id="57"/>
      <w:r w:rsidR="00280AF2">
        <w:rPr>
          <w:rStyle w:val="CommentReference"/>
        </w:rPr>
        <w:commentReference w:id="57"/>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Look w:val="0000" w:firstRow="0" w:lastRow="0" w:firstColumn="0" w:lastColumn="0" w:noHBand="0" w:noVBand="0"/>
      </w:tblPr>
      <w:tblGrid>
        <w:gridCol w:w="1186"/>
        <w:gridCol w:w="2448"/>
      </w:tblGrid>
      <w:tr w:rsidR="008D5305" w14:paraId="11DA3AAA"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proofErr w:type="spellStart"/>
            <w:r>
              <w:rPr>
                <w:rFonts w:ascii="Calibri" w:hAnsi="Calibri"/>
                <w:i/>
                <w:iCs/>
              </w:rPr>
              <w:t>amphioexa</w:t>
            </w:r>
            <w:proofErr w:type="spellEnd"/>
            <w:r>
              <w:rPr>
                <w:rFonts w:ascii="Calibri" w:hAnsi="Calibri"/>
              </w:rPr>
              <w:t xml:space="preserve"> to total </w:t>
            </w:r>
            <w:proofErr w:type="spellStart"/>
            <w:r>
              <w:rPr>
                <w:rFonts w:ascii="Calibri" w:hAnsi="Calibri"/>
              </w:rPr>
              <w:t>cryptophytes</w:t>
            </w:r>
            <w:proofErr w:type="spellEnd"/>
            <w:r>
              <w:rPr>
                <w:rFonts w:ascii="Calibri" w:hAnsi="Calibri"/>
              </w:rPr>
              <w:t xml:space="preserve"> </w:t>
            </w:r>
          </w:p>
        </w:tc>
      </w:tr>
      <w:tr w:rsidR="008D5305" w14:paraId="24FB7B7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8D5305">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186"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8D5305">
        <w:trPr>
          <w:jc w:val="center"/>
        </w:trPr>
        <w:tc>
          <w:tcPr>
            <w:cnfStyle w:val="000010000000" w:firstRow="0" w:lastRow="0" w:firstColumn="0" w:lastColumn="0" w:oddVBand="1" w:evenVBand="0" w:oddHBand="0" w:evenHBand="0" w:firstRowFirstColumn="0" w:firstRowLastColumn="0" w:lastRowFirstColumn="0" w:lastRowLastColumn="0"/>
            <w:tcW w:w="1186"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Pr="00FE75DC" w:rsidRDefault="008D5305" w:rsidP="00412412">
      <w:pPr>
        <w:spacing w:line="480" w:lineRule="auto"/>
        <w:ind w:firstLine="288"/>
        <w:rPr>
          <w:rFonts w:cs="Times New Roman"/>
        </w:rPr>
      </w:pPr>
      <w:r w:rsidRPr="00FC5E5F">
        <w:rPr>
          <w:rFonts w:cs="Times New Roman"/>
          <w:b/>
          <w:bCs/>
        </w:rPr>
        <w:t>Figure Captions</w:t>
      </w:r>
    </w:p>
    <w:p w14:paraId="7E2E74A4"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6F27DF25" wp14:editId="5377AF76">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573DAF8A" w14:textId="17DB84F8" w:rsidR="008D5305" w:rsidRPr="00FE75DC" w:rsidRDefault="008D5305" w:rsidP="00412412">
      <w:pPr>
        <w:spacing w:line="480" w:lineRule="auto"/>
        <w:ind w:firstLine="288"/>
        <w:rPr>
          <w:rFonts w:cs="Times New Roman"/>
        </w:rPr>
      </w:pPr>
      <w:r w:rsidRPr="00FC5E5F">
        <w:rPr>
          <w:rFonts w:cs="Times New Roman"/>
          <w:b/>
          <w:bCs/>
        </w:rPr>
        <w:t>Fig. 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748413A0"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09F1E0CE"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467578B5" wp14:editId="23A49CC2">
            <wp:extent cx="6323965" cy="4745355"/>
            <wp:effectExtent l="0" t="0" r="635" b="4445"/>
            <wp:docPr id="2" name="Picture 2" descr="Macintosh HD:Users:francois:Documents:DATA:SeaFlow:CMOP:CMOP_git:manuscript:manuscript_V1: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1:Figure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3E0C8A7D" w14:textId="77777777" w:rsidR="00280AF2"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Pr="003519E7">
        <w:rPr>
          <w:rFonts w:cs="Times New Roman"/>
          <w:b/>
          <w:bCs/>
        </w:rPr>
        <w:t>2</w:t>
      </w:r>
      <w:r w:rsidRPr="003519E7">
        <w:rPr>
          <w:rFonts w:cs="Times New Roman"/>
        </w:rPr>
        <w:t xml:space="preserve"> </w:t>
      </w:r>
      <w:commentRangeStart w:id="58"/>
      <w:r w:rsidR="00280AF2">
        <w:rPr>
          <w:rFonts w:cstheme="minorBidi"/>
        </w:rPr>
        <w:t>Hydrological conditions during the 4 week-survey in the CRE. A) Salinity (</w:t>
      </w:r>
      <w:proofErr w:type="spellStart"/>
      <w:r w:rsidR="00280AF2">
        <w:rPr>
          <w:rFonts w:cstheme="minorBidi"/>
        </w:rPr>
        <w:t>psu</w:t>
      </w:r>
      <w:proofErr w:type="spellEnd"/>
      <w:r w:rsidR="00280AF2">
        <w:rPr>
          <w:rFonts w:cstheme="minorBidi"/>
        </w:rPr>
        <w:t xml:space="preserve">, black line) and  temperature (ºC, grey line) at 3 m depth. B) </w:t>
      </w:r>
      <w:proofErr w:type="spellStart"/>
      <w:r w:rsidR="00280AF2">
        <w:rPr>
          <w:rFonts w:cstheme="minorBidi"/>
        </w:rPr>
        <w:t>Photosynthetically</w:t>
      </w:r>
      <w:proofErr w:type="spellEnd"/>
      <w:r w:rsidR="00280AF2">
        <w:rPr>
          <w:rFonts w:cstheme="minorBidi"/>
        </w:rPr>
        <w:t xml:space="preserve"> Active Radiation (PAR, µE m</w:t>
      </w:r>
      <w:r w:rsidR="00280AF2">
        <w:rPr>
          <w:rFonts w:cstheme="minorBidi"/>
          <w:vertAlign w:val="superscript"/>
        </w:rPr>
        <w:t>2</w:t>
      </w:r>
      <w:r w:rsidR="00280AF2">
        <w:rPr>
          <w:rFonts w:cstheme="minorBidi"/>
        </w:rPr>
        <w:t xml:space="preserve"> </w:t>
      </w:r>
      <w:r w:rsidR="00280AF2">
        <w:t>s</w:t>
      </w:r>
      <w:r w:rsidR="00280AF2">
        <w:rPr>
          <w:rFonts w:cstheme="minorBidi"/>
          <w:vertAlign w:val="superscript"/>
        </w:rPr>
        <w:t>-1</w:t>
      </w:r>
      <w:r w:rsidR="00280AF2">
        <w:rPr>
          <w:rFonts w:cstheme="minorBidi"/>
        </w:rPr>
        <w:t xml:space="preserve">, black line) in surface waters and pH (grey line), and C) concentrations of dissolved inorganic nitrogen (DIN, µM, open circle), and phosphate (µM, black circle) at 3 m depth. </w:t>
      </w:r>
      <w:commentRangeEnd w:id="58"/>
      <w:r w:rsidR="00280AF2">
        <w:rPr>
          <w:rStyle w:val="CommentReference"/>
        </w:rPr>
        <w:commentReference w:id="58"/>
      </w:r>
      <w:r w:rsidR="00280AF2">
        <w:rPr>
          <w:rFonts w:ascii="Times" w:eastAsiaTheme="minorEastAsia" w:hAnsi="Times" w:cstheme="minorBidi"/>
          <w:color w:val="auto"/>
          <w:sz w:val="20"/>
          <w:szCs w:val="20"/>
          <w:lang w:eastAsia="en-US" w:bidi="ar-SA"/>
        </w:rPr>
        <w:t xml:space="preserve"> </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25D581EF" wp14:editId="0AE66D84">
            <wp:extent cx="6323965" cy="4745355"/>
            <wp:effectExtent l="0" t="0" r="635" b="4445"/>
            <wp:docPr id="4" name="Picture 4" descr="Macintosh HD:Users:francois:Documents:DATA:SeaFlow:CMOP:CMOP_git:manuscript:manuscript_V1: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1:Figure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3965" cy="4745355"/>
                    </a:xfrm>
                    <a:prstGeom prst="rect">
                      <a:avLst/>
                    </a:prstGeom>
                    <a:noFill/>
                    <a:ln>
                      <a:noFill/>
                    </a:ln>
                  </pic:spPr>
                </pic:pic>
              </a:graphicData>
            </a:graphic>
          </wp:inline>
        </w:drawing>
      </w:r>
    </w:p>
    <w:p w14:paraId="632F2B09" w14:textId="56CADE65"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proofErr w:type="spellStart"/>
      <w:r w:rsidR="00280AF2">
        <w:rPr>
          <w:rFonts w:cs="Times New Roman"/>
          <w:i/>
          <w:iCs/>
        </w:rPr>
        <w:t>Teleaulax</w:t>
      </w:r>
      <w:proofErr w:type="spellEnd"/>
      <w:r w:rsidR="00280AF2">
        <w:rPr>
          <w:rFonts w:cs="Times New Roman"/>
          <w:i/>
          <w:iCs/>
        </w:rPr>
        <w:t xml:space="preserve"> </w:t>
      </w:r>
      <w:proofErr w:type="spellStart"/>
      <w:r w:rsidR="00280AF2">
        <w:rPr>
          <w:rFonts w:cs="Times New Roman"/>
          <w:i/>
          <w:iCs/>
        </w:rPr>
        <w:t>amphioxeia</w:t>
      </w:r>
      <w:proofErr w:type="spellEnd"/>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proofErr w:type="spellStart"/>
      <w:r w:rsidRPr="00FC5E5F">
        <w:rPr>
          <w:rFonts w:cs="Times New Roman"/>
          <w:i/>
        </w:rPr>
        <w:t>Mesodinium</w:t>
      </w:r>
      <w:proofErr w:type="spellEnd"/>
      <w:r w:rsidRPr="00FC5E5F">
        <w:rPr>
          <w:rFonts w:cs="Times New Roman"/>
          <w:i/>
        </w:rPr>
        <w:t xml:space="preserve">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 xml:space="preserve">T. </w:t>
      </w:r>
      <w:proofErr w:type="spellStart"/>
      <w:r w:rsidR="00280AF2">
        <w:rPr>
          <w:rFonts w:cs="Times New Roman"/>
          <w:i/>
          <w:iCs/>
        </w:rPr>
        <w:t>amphioxeia</w:t>
      </w:r>
      <w:proofErr w:type="spellEnd"/>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w:t>
      </w:r>
      <w:ins w:id="59" w:author="Maria Hamilton" w:date="2015-10-11T20:10:00Z">
        <w:r w:rsidR="009F5B16">
          <w:rPr>
            <w:rFonts w:cs="Times New Roman"/>
          </w:rPr>
          <w:t>s</w:t>
        </w:r>
      </w:ins>
      <w:r w:rsidRPr="00760EA7">
        <w:rPr>
          <w:rFonts w:cs="Times New Roman"/>
        </w:rPr>
        <w:t xml:space="preserv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proofErr w:type="spellStart"/>
      <w:r w:rsidR="00491A27">
        <w:rPr>
          <w:rFonts w:cs="Times New Roman"/>
          <w:bCs/>
        </w:rPr>
        <w:t>cryptophyte</w:t>
      </w:r>
      <w:proofErr w:type="spellEnd"/>
      <w:r w:rsidR="00491A27">
        <w:rPr>
          <w:rFonts w:cs="Times New Roman"/>
          <w:bCs/>
        </w:rPr>
        <w:t xml:space="preserv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proofErr w:type="spellStart"/>
      <w:r w:rsidRPr="00F2360F">
        <w:rPr>
          <w:rFonts w:cs="Times New Roman"/>
          <w:i/>
        </w:rPr>
        <w:t>Rhodomonas</w:t>
      </w:r>
      <w:proofErr w:type="spellEnd"/>
      <w:r w:rsidRPr="00F2360F">
        <w:rPr>
          <w:rFonts w:cs="Times New Roman"/>
          <w:i/>
        </w:rPr>
        <w:t xml:space="preserve">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77777777"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70BF5B27" wp14:editId="7818DAB4">
            <wp:extent cx="6323965" cy="2531444"/>
            <wp:effectExtent l="0" t="0" r="635" b="8890"/>
            <wp:docPr id="6" name="Picture 6" descr="Macintosh HD:Users:francois:Documents:DATA:SeaFlow:CMOP:CMOP_git:manuscript:manuscript_V1:Fig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ocuments:DATA:SeaFlow:CMOP:CMOP_git:manuscript:manuscript_V1:Figure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46654"/>
                    <a:stretch/>
                  </pic:blipFill>
                  <pic:spPr bwMode="auto">
                    <a:xfrm>
                      <a:off x="0" y="0"/>
                      <a:ext cx="6323965" cy="2531444"/>
                    </a:xfrm>
                    <a:prstGeom prst="rect">
                      <a:avLst/>
                    </a:prstGeom>
                    <a:noFill/>
                    <a:ln>
                      <a:noFill/>
                    </a:ln>
                    <a:extLst>
                      <a:ext uri="{53640926-AAD7-44d8-BBD7-CCE9431645EC}">
                        <a14:shadowObscured xmlns:a14="http://schemas.microsoft.com/office/drawing/2010/main"/>
                      </a:ext>
                    </a:extLst>
                  </pic:spPr>
                </pic:pic>
              </a:graphicData>
            </a:graphic>
          </wp:inline>
        </w:drawing>
      </w:r>
    </w:p>
    <w:p w14:paraId="6AE7AEAB" w14:textId="77777777" w:rsidR="00491A27" w:rsidRDefault="008D5305" w:rsidP="00491A27">
      <w:pPr>
        <w:spacing w:line="480" w:lineRule="auto"/>
        <w:ind w:firstLine="288"/>
        <w:rPr>
          <w:rFonts w:cs="Times New Roman"/>
        </w:rPr>
      </w:pPr>
      <w:r w:rsidRPr="00FC5E5F">
        <w:rPr>
          <w:rFonts w:cs="Times New Roman"/>
          <w:b/>
          <w:bCs/>
        </w:rPr>
        <w:t xml:space="preserve">Fig. </w:t>
      </w:r>
      <w:r>
        <w:rPr>
          <w:rFonts w:cs="Times New Roman"/>
          <w:b/>
          <w:bCs/>
        </w:rPr>
        <w:t>6</w:t>
      </w:r>
      <w:r w:rsidRPr="00FC5E5F">
        <w:rPr>
          <w:rFonts w:cs="Times New Roman"/>
        </w:rPr>
        <w:t xml:space="preserve"> </w:t>
      </w:r>
      <w:r>
        <w:rPr>
          <w:rFonts w:cs="Times New Roman"/>
        </w:rPr>
        <w:t xml:space="preserve">Daily </w:t>
      </w:r>
      <w:r w:rsidR="00491A27">
        <w:rPr>
          <w:rFonts w:cs="Times New Roman"/>
        </w:rPr>
        <w:t xml:space="preserve">rates of cell </w:t>
      </w:r>
      <w:r>
        <w:rPr>
          <w:rFonts w:cs="Times New Roman"/>
        </w:rPr>
        <w:t>division (d</w:t>
      </w:r>
      <w:r w:rsidRPr="00FC5E5F">
        <w:rPr>
          <w:rFonts w:cs="Times New Roman"/>
          <w:vertAlign w:val="superscript"/>
        </w:rPr>
        <w:t>-1</w:t>
      </w:r>
      <w:r>
        <w:rPr>
          <w:rFonts w:cs="Times New Roman"/>
        </w:rPr>
        <w:t xml:space="preserve">) of </w:t>
      </w:r>
      <w:proofErr w:type="spellStart"/>
      <w:r w:rsidR="00491A27">
        <w:rPr>
          <w:rFonts w:cs="Times New Roman"/>
          <w:i/>
          <w:iCs/>
        </w:rPr>
        <w:t>Teleaulax</w:t>
      </w:r>
      <w:proofErr w:type="spellEnd"/>
      <w:r w:rsidR="00491A27">
        <w:rPr>
          <w:rFonts w:cs="Times New Roman"/>
          <w:i/>
          <w:iCs/>
        </w:rPr>
        <w:t xml:space="preserve"> </w:t>
      </w:r>
      <w:proofErr w:type="spellStart"/>
      <w:r w:rsidR="00491A27">
        <w:rPr>
          <w:rFonts w:cs="Times New Roman"/>
          <w:i/>
          <w:iCs/>
        </w:rPr>
        <w:t>amphioxeia</w:t>
      </w:r>
      <w:proofErr w:type="spellEnd"/>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 xml:space="preserve">sum of hourly </w:t>
      </w:r>
      <w:r w:rsidR="00491A27">
        <w:rPr>
          <w:rFonts w:cs="Times New Roman"/>
        </w:rPr>
        <w:t>division rate estimates during each of the ten</w:t>
      </w:r>
      <w:r>
        <w:rPr>
          <w:rFonts w:cs="Times New Roman"/>
        </w:rPr>
        <w:t xml:space="preserve"> 24 h-period</w:t>
      </w:r>
      <w:r w:rsidRPr="00FC5E5F">
        <w:rPr>
          <w:rFonts w:cs="Times New Roman"/>
        </w:rPr>
        <w:t xml:space="preserve">. </w:t>
      </w:r>
    </w:p>
    <w:p w14:paraId="2242A3BE" w14:textId="5524C6BD" w:rsidR="00491A27" w:rsidRDefault="00491A27" w:rsidP="00491A27">
      <w:pPr>
        <w:spacing w:line="480" w:lineRule="auto"/>
        <w:ind w:firstLine="288"/>
        <w:rPr>
          <w:rFonts w:cs="Times New Roman"/>
        </w:rPr>
      </w:pPr>
      <w:r w:rsidRPr="00491A27">
        <w:rPr>
          <w:rFonts w:cs="Times New Roman"/>
          <w:highlight w:val="yellow"/>
        </w:rPr>
        <w:t xml:space="preserve">It looks like there was a large ebb tide on Day 3 with reduced salinity, which could have resulted in a pulse of water from a lateral bay environment with high </w:t>
      </w:r>
      <w:proofErr w:type="spellStart"/>
      <w:r w:rsidRPr="00491A27">
        <w:rPr>
          <w:rFonts w:cs="Times New Roman"/>
          <w:highlight w:val="yellow"/>
        </w:rPr>
        <w:t>cryptophytes</w:t>
      </w:r>
      <w:proofErr w:type="spellEnd"/>
      <w:r w:rsidRPr="00491A27">
        <w:rPr>
          <w:rFonts w:cs="Times New Roman"/>
          <w:highlight w:val="yellow"/>
        </w:rPr>
        <w:t xml:space="preserve"> in it; we’ve noticed this pattern a couple of times recently (Katie and Peter have some data that suggest transport). Is it possible to show that the peak on Day 3 is not due to this effect?</w:t>
      </w:r>
    </w:p>
    <w:p w14:paraId="1C79388F" w14:textId="77777777" w:rsidR="008D5305" w:rsidRDefault="008D5305" w:rsidP="00412412">
      <w:pPr>
        <w:widowControl/>
        <w:tabs>
          <w:tab w:val="clear" w:pos="709"/>
        </w:tabs>
        <w:suppressAutoHyphens w:val="0"/>
        <w:ind w:firstLine="288"/>
        <w:rPr>
          <w:rFonts w:cs="Times New Roman"/>
        </w:rPr>
      </w:pP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proofErr w:type="spellStart"/>
      <w:r w:rsidRPr="00C30CC1">
        <w:rPr>
          <w:rFonts w:cs="Times New Roman"/>
          <w:b/>
          <w:i/>
          <w:sz w:val="32"/>
          <w:szCs w:val="32"/>
        </w:rPr>
        <w:t>Teleaulax</w:t>
      </w:r>
      <w:proofErr w:type="spellEnd"/>
      <w:r w:rsidRPr="00C30CC1">
        <w:rPr>
          <w:rFonts w:cs="Times New Roman"/>
          <w:b/>
          <w:sz w:val="32"/>
          <w:szCs w:val="32"/>
        </w:rPr>
        <w:t xml:space="preserve"> </w:t>
      </w:r>
      <w:proofErr w:type="spellStart"/>
      <w:r w:rsidRPr="00C30CC1">
        <w:rPr>
          <w:rFonts w:cs="Times New Roman"/>
          <w:b/>
          <w:sz w:val="32"/>
          <w:szCs w:val="32"/>
        </w:rPr>
        <w:t>cryptophytes</w:t>
      </w:r>
      <w:proofErr w:type="spellEnd"/>
      <w:r w:rsidRPr="00C30CC1">
        <w:rPr>
          <w:rFonts w:cs="Times New Roman"/>
          <w:b/>
          <w:sz w:val="32"/>
          <w:szCs w:val="32"/>
        </w:rPr>
        <w:t xml:space="preserve">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w:t>
      </w:r>
      <w:proofErr w:type="spellStart"/>
      <w:r w:rsidRPr="00C30CC1">
        <w:rPr>
          <w:rFonts w:cs="Times New Roman"/>
          <w:b/>
          <w:bCs/>
        </w:rPr>
        <w:t>Swalwell</w:t>
      </w:r>
      <w:proofErr w:type="spellEnd"/>
      <w:r w:rsidRPr="00C30CC1">
        <w:rPr>
          <w:rFonts w:cs="Times New Roman"/>
          <w:b/>
          <w:bCs/>
        </w:rPr>
        <w:t xml:space="preserve">,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w:t>
      </w:r>
      <w:proofErr w:type="spellStart"/>
      <w:r w:rsidRPr="00C30CC1">
        <w:rPr>
          <w:rFonts w:cs="Times New Roman"/>
          <w:b/>
          <w:bCs/>
        </w:rPr>
        <w:t>Ribalet</w:t>
      </w:r>
      <w:proofErr w:type="spellEnd"/>
      <w:r w:rsidRPr="00C30CC1">
        <w:rPr>
          <w:rFonts w:cs="Times New Roman"/>
          <w:b/>
          <w:bCs/>
        </w:rPr>
        <w:t xml:space="preserve">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588E261A" w14:textId="77777777" w:rsidR="006852D0" w:rsidRDefault="006852D0"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3F5C44C3" wp14:editId="51C6C448">
            <wp:extent cx="3484345" cy="3397250"/>
            <wp:effectExtent l="0" t="0" r="0" b="6350"/>
            <wp:docPr id="3" name="Picture 3" descr="Macintosh HD:Users:francois:Documents:DATA:SeaFlow:CMOP:CMOP_git:manuscript:manuscript_V1: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1:Figure3.png"/>
                    <pic:cNvPicPr>
                      <a:picLocks noChangeAspect="1" noChangeArrowheads="1"/>
                    </pic:cNvPicPr>
                  </pic:nvPicPr>
                  <pic:blipFill rotWithShape="1">
                    <a:blip r:embed="rId16">
                      <a:extLst>
                        <a:ext uri="{28A0092B-C50C-407E-A947-70E740481C1C}">
                          <a14:useLocalDpi xmlns:a14="http://schemas.microsoft.com/office/drawing/2010/main" val="0"/>
                        </a:ext>
                      </a:extLst>
                    </a:blip>
                    <a:srcRect r="44895" b="46272"/>
                    <a:stretch/>
                  </pic:blipFill>
                  <pic:spPr bwMode="auto">
                    <a:xfrm>
                      <a:off x="0" y="0"/>
                      <a:ext cx="3484825" cy="3397718"/>
                    </a:xfrm>
                    <a:prstGeom prst="rect">
                      <a:avLst/>
                    </a:prstGeom>
                    <a:noFill/>
                    <a:ln>
                      <a:noFill/>
                    </a:ln>
                    <a:extLst>
                      <a:ext uri="{53640926-AAD7-44d8-BBD7-CCE9431645EC}">
                        <a14:shadowObscured xmlns:a14="http://schemas.microsoft.com/office/drawing/2010/main"/>
                      </a:ext>
                    </a:extLst>
                  </pic:spPr>
                </pic:pic>
              </a:graphicData>
            </a:graphic>
          </wp:inline>
        </w:drawing>
      </w:r>
    </w:p>
    <w:p w14:paraId="605887BD" w14:textId="73C05D58"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S1</w:t>
      </w:r>
      <w:r w:rsidRPr="00FC5E5F">
        <w:rPr>
          <w:rFonts w:cs="Times New Roman"/>
        </w:rPr>
        <w:t xml:space="preserve"> </w:t>
      </w:r>
      <w:r>
        <w:rPr>
          <w:rFonts w:cs="Times New Roman"/>
        </w:rPr>
        <w:t xml:space="preserve">Relationship between pH and concentrations of 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2BC27BAE" w14:textId="257A49B6" w:rsidR="008D5305" w:rsidRDefault="00B00F1E" w:rsidP="00412412">
      <w:pPr>
        <w:spacing w:line="480" w:lineRule="auto"/>
        <w:ind w:firstLine="288"/>
        <w:jc w:val="center"/>
        <w:rPr>
          <w:rFonts w:cs="Times New Roman"/>
        </w:rPr>
      </w:pPr>
      <w:r>
        <w:rPr>
          <w:rFonts w:cs="Times New Roman"/>
          <w:noProof/>
          <w:lang w:eastAsia="en-US" w:bidi="ar-SA"/>
        </w:rPr>
        <w:drawing>
          <wp:inline distT="0" distB="0" distL="0" distR="0" wp14:anchorId="1E0C5FD8" wp14:editId="65EA7619">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5F0F990D" w14:textId="6A056ED0" w:rsidR="00CF6B35" w:rsidRPr="00760EA7" w:rsidRDefault="008D5305" w:rsidP="00412412">
      <w:pPr>
        <w:spacing w:line="480" w:lineRule="auto"/>
        <w:ind w:firstLine="288"/>
        <w:rPr>
          <w:rFonts w:cs="Times New Roman"/>
        </w:rPr>
      </w:pPr>
      <w:r w:rsidRPr="00760EA7">
        <w:rPr>
          <w:rFonts w:cs="Times New Roman"/>
          <w:b/>
        </w:rPr>
        <w:t>Fig. S</w:t>
      </w:r>
      <w:r w:rsidR="000B08CC" w:rsidRPr="00760EA7">
        <w:rPr>
          <w:rFonts w:cs="Times New Roman"/>
          <w:b/>
        </w:rPr>
        <w:t>2</w:t>
      </w:r>
      <w:r w:rsidRPr="00760EA7">
        <w:rPr>
          <w:rFonts w:cs="Times New Roman"/>
          <w:b/>
        </w:rPr>
        <w:t xml:space="preserve">. </w:t>
      </w:r>
      <w:r w:rsidR="00760EA7" w:rsidRPr="00760EA7">
        <w:rPr>
          <w:rFonts w:cs="Times New Roman"/>
        </w:rPr>
        <w:t xml:space="preserve">Micrograph </w:t>
      </w:r>
      <w:r w:rsidR="00760EA7">
        <w:rPr>
          <w:rFonts w:cs="Times New Roman"/>
        </w:rPr>
        <w:t xml:space="preserve">of </w:t>
      </w:r>
      <w:proofErr w:type="spellStart"/>
      <w:r w:rsidR="00651FD9">
        <w:rPr>
          <w:rFonts w:cs="Times New Roman"/>
        </w:rPr>
        <w:t>glutaraldehyde</w:t>
      </w:r>
      <w:proofErr w:type="spellEnd"/>
      <w:r w:rsidR="00651FD9">
        <w:rPr>
          <w:rFonts w:cs="Times New Roman"/>
        </w:rPr>
        <w:t xml:space="preserve">-fixed </w:t>
      </w:r>
      <w:proofErr w:type="spellStart"/>
      <w:r w:rsidR="00213FD4">
        <w:rPr>
          <w:rFonts w:cs="Times New Roman"/>
          <w:i/>
          <w:iCs/>
        </w:rPr>
        <w:t>Teleaulax</w:t>
      </w:r>
      <w:proofErr w:type="spellEnd"/>
      <w:r w:rsidR="00213FD4">
        <w:rPr>
          <w:rFonts w:cs="Times New Roman"/>
          <w:i/>
          <w:iCs/>
        </w:rPr>
        <w:t xml:space="preserve"> </w:t>
      </w:r>
      <w:proofErr w:type="spellStart"/>
      <w:r w:rsidR="00213FD4">
        <w:rPr>
          <w:rFonts w:cs="Times New Roman"/>
          <w:i/>
          <w:iCs/>
        </w:rPr>
        <w:t>amphioxeia</w:t>
      </w:r>
      <w:proofErr w:type="spellEnd"/>
      <w:r w:rsidR="00213FD4" w:rsidRPr="008A0DAC">
        <w:rPr>
          <w:rFonts w:cs="Times New Roman"/>
        </w:rPr>
        <w:t xml:space="preserve"> </w:t>
      </w:r>
      <w:r w:rsidR="00760EA7">
        <w:rPr>
          <w:rFonts w:cs="Times New Roman"/>
        </w:rPr>
        <w:t xml:space="preserve">cells using transmitted-light (A) and </w:t>
      </w:r>
      <w:proofErr w:type="spellStart"/>
      <w:r w:rsidR="00760EA7">
        <w:rPr>
          <w:rFonts w:cs="Times New Roman"/>
        </w:rPr>
        <w:t>epifluorescence</w:t>
      </w:r>
      <w:proofErr w:type="spellEnd"/>
      <w:r w:rsidR="00760EA7">
        <w:rPr>
          <w:rFonts w:cs="Times New Roman"/>
        </w:rPr>
        <w:t xml:space="preserve"> (B) microscopy</w:t>
      </w:r>
      <w:r w:rsidR="00651FD9">
        <w:rPr>
          <w:rFonts w:cs="Times New Roman"/>
        </w:rPr>
        <w:t xml:space="preserve"> after cell sorting by flow cytometry</w:t>
      </w:r>
      <w:r w:rsidR="00760EA7">
        <w:rPr>
          <w:rFonts w:cs="Times New Roman"/>
        </w:rPr>
        <w:t>. Scale bar is 5 µm.</w:t>
      </w: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proofErr w:type="spellStart"/>
      <w:r w:rsidR="00213FD4">
        <w:rPr>
          <w:rFonts w:cs="Times New Roman"/>
          <w:i/>
          <w:iCs/>
        </w:rPr>
        <w:t>Teleaulax</w:t>
      </w:r>
      <w:proofErr w:type="spellEnd"/>
      <w:r w:rsidR="00213FD4">
        <w:rPr>
          <w:rFonts w:cs="Times New Roman"/>
          <w:i/>
          <w:iCs/>
        </w:rPr>
        <w:t xml:space="preserve"> </w:t>
      </w:r>
      <w:proofErr w:type="spellStart"/>
      <w:r w:rsidR="00213FD4">
        <w:rPr>
          <w:rFonts w:cs="Times New Roman"/>
          <w:i/>
          <w:iCs/>
        </w:rPr>
        <w:t>amphioxeia</w:t>
      </w:r>
      <w:proofErr w:type="spellEnd"/>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w:t>
      </w:r>
      <w:proofErr w:type="spellStart"/>
      <w:r>
        <w:rPr>
          <w:rFonts w:cs="Times New Roman"/>
        </w:rPr>
        <w:t>SeaFlow</w:t>
      </w:r>
      <w:proofErr w:type="spellEnd"/>
      <w:r>
        <w:rPr>
          <w:rFonts w:cs="Times New Roman"/>
        </w:rPr>
        <w:t xml:space="preserve">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77777777" w:rsidR="000B08CC" w:rsidRDefault="000B08CC"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7D280D95" wp14:editId="049E0026">
            <wp:extent cx="3234088" cy="2810577"/>
            <wp:effectExtent l="0" t="0" r="0" b="8890"/>
            <wp:docPr id="5" name="Picture 5"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1:Figure5.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48860" b="40772"/>
                    <a:stretch/>
                  </pic:blipFill>
                  <pic:spPr bwMode="auto">
                    <a:xfrm>
                      <a:off x="0" y="0"/>
                      <a:ext cx="3234088" cy="2810577"/>
                    </a:xfrm>
                    <a:prstGeom prst="rect">
                      <a:avLst/>
                    </a:prstGeom>
                    <a:noFill/>
                    <a:ln>
                      <a:noFill/>
                    </a:ln>
                    <a:extLst>
                      <a:ext uri="{53640926-AAD7-44d8-BBD7-CCE9431645EC}">
                        <a14:shadowObscured xmlns:a14="http://schemas.microsoft.com/office/drawing/2010/main"/>
                      </a:ext>
                    </a:extLst>
                  </pic:spPr>
                </pic:pic>
              </a:graphicData>
            </a:graphic>
          </wp:inline>
        </w:drawing>
      </w:r>
    </w:p>
    <w:p w14:paraId="13995A40" w14:textId="3150A44E"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proofErr w:type="spellStart"/>
      <w:r w:rsidR="00213FD4">
        <w:rPr>
          <w:rFonts w:cs="Times New Roman"/>
          <w:i/>
          <w:iCs/>
        </w:rPr>
        <w:t>Teleaulax</w:t>
      </w:r>
      <w:proofErr w:type="spellEnd"/>
      <w:r w:rsidR="00213FD4">
        <w:rPr>
          <w:rFonts w:cs="Times New Roman"/>
          <w:i/>
          <w:iCs/>
        </w:rPr>
        <w:t xml:space="preserve"> </w:t>
      </w:r>
      <w:proofErr w:type="spellStart"/>
      <w:r w:rsidR="00213FD4">
        <w:rPr>
          <w:rFonts w:cs="Times New Roman"/>
          <w:i/>
          <w:iCs/>
        </w:rPr>
        <w:t>amphioxeia</w:t>
      </w:r>
      <w:proofErr w:type="spellEnd"/>
      <w:r w:rsidR="00213FD4" w:rsidRPr="008A0DAC">
        <w:rPr>
          <w:rFonts w:cs="Times New Roman"/>
        </w:rPr>
        <w:t xml:space="preserve"> </w:t>
      </w:r>
      <w:r w:rsidR="006E3D27">
        <w:rPr>
          <w:rFonts w:cs="Times New Roman"/>
        </w:rPr>
        <w:t>(</w:t>
      </w:r>
      <w:r w:rsidR="006E3D27">
        <w:rPr>
          <w:rFonts w:cs="Times New Roman"/>
          <w:i/>
          <w:iCs/>
        </w:rPr>
        <w:t xml:space="preserve">T. </w:t>
      </w:r>
      <w:proofErr w:type="spellStart"/>
      <w:r w:rsidR="006E3D27">
        <w:rPr>
          <w:rFonts w:cs="Times New Roman"/>
          <w:i/>
          <w:iCs/>
        </w:rPr>
        <w:t>amphioxeia</w:t>
      </w:r>
      <w:proofErr w:type="spellEnd"/>
      <w:r w:rsidR="002B63F7">
        <w:rPr>
          <w:rFonts w:cs="Times New Roman"/>
          <w:i/>
          <w:iCs/>
        </w:rPr>
        <w:t>,</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proofErr w:type="spellStart"/>
      <w:r w:rsidRPr="00FC5E5F">
        <w:rPr>
          <w:rFonts w:cs="Times New Roman"/>
          <w:i/>
        </w:rPr>
        <w:t>Mesodinium</w:t>
      </w:r>
      <w:proofErr w:type="spellEnd"/>
      <w:r w:rsidRPr="00FC5E5F">
        <w:rPr>
          <w:rFonts w:cs="Times New Roman"/>
          <w:i/>
        </w:rPr>
        <w:t xml:space="preserve">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proofErr w:type="spellStart"/>
      <w:r w:rsidRPr="00090513">
        <w:rPr>
          <w:rFonts w:cs="Times New Roman"/>
          <w:bCs/>
          <w:i/>
        </w:rPr>
        <w:t>Rhodomonas</w:t>
      </w:r>
      <w:proofErr w:type="spellEnd"/>
      <w:r w:rsidRPr="00090513">
        <w:rPr>
          <w:rFonts w:cs="Times New Roman"/>
          <w:bCs/>
          <w:i/>
        </w:rPr>
        <w:t xml:space="preserve">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7B686642" w14:textId="5AF95562" w:rsidR="008D5305" w:rsidRPr="00FE75DC" w:rsidRDefault="008D5305" w:rsidP="00412412">
      <w:pPr>
        <w:spacing w:line="480" w:lineRule="auto"/>
        <w:ind w:firstLine="288"/>
        <w:rPr>
          <w:rFonts w:cs="Times New Roman"/>
        </w:rPr>
      </w:pPr>
      <w:r>
        <w:rPr>
          <w:rFonts w:cs="Times New Roman"/>
          <w:noProof/>
          <w:lang w:eastAsia="en-US" w:bidi="ar-SA"/>
        </w:rPr>
        <w:drawing>
          <wp:inline distT="0" distB="0" distL="0" distR="0" wp14:anchorId="1F9E05CC" wp14:editId="0C512CC4">
            <wp:extent cx="6323965" cy="2464067"/>
            <wp:effectExtent l="0" t="0" r="635" b="0"/>
            <wp:docPr id="12" name="Picture 12" descr="Macintosh HD:Users:francois:Documents:DATA:SeaFlow:CMOP:CMOP_git:manuscript:manuscript_V1: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francois:Documents:DATA:SeaFlow:CMOP:CMOP_git:manuscript:manuscript_V1:FigureS5.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61036"/>
                    <a:stretch/>
                  </pic:blipFill>
                  <pic:spPr bwMode="auto">
                    <a:xfrm>
                      <a:off x="0" y="0"/>
                      <a:ext cx="6323965" cy="2464067"/>
                    </a:xfrm>
                    <a:prstGeom prst="rect">
                      <a:avLst/>
                    </a:prstGeom>
                    <a:noFill/>
                    <a:ln>
                      <a:noFill/>
                    </a:ln>
                    <a:extLst>
                      <a:ext uri="{53640926-AAD7-44d8-BBD7-CCE9431645EC}">
                        <a14:shadowObscured xmlns:a14="http://schemas.microsoft.com/office/drawing/2010/main"/>
                      </a:ext>
                    </a:extLst>
                  </pic:spPr>
                </pic:pic>
              </a:graphicData>
            </a:graphic>
          </wp:inline>
        </w:drawing>
      </w:r>
      <w:r w:rsidRPr="007D1E2D">
        <w:rPr>
          <w:rFonts w:cs="Times New Roman"/>
          <w:b/>
        </w:rPr>
        <w:t>Fig. S</w:t>
      </w:r>
      <w:r w:rsidR="000B08CC">
        <w:rPr>
          <w:rFonts w:cs="Times New Roman"/>
          <w:b/>
        </w:rPr>
        <w:t>6</w:t>
      </w:r>
      <w:r w:rsidRPr="007D1E2D">
        <w:rPr>
          <w:rFonts w:cs="Times New Roman"/>
          <w:b/>
        </w:rPr>
        <w:t>.</w:t>
      </w:r>
      <w:r>
        <w:rPr>
          <w:rFonts w:cs="Times New Roman"/>
        </w:rPr>
        <w:t xml:space="preserve"> Hourly-averaged cell volumes of </w:t>
      </w:r>
      <w:proofErr w:type="spellStart"/>
      <w:r w:rsidR="00213FD4">
        <w:rPr>
          <w:rFonts w:cs="Times New Roman"/>
          <w:i/>
          <w:iCs/>
        </w:rPr>
        <w:t>Teleaulax</w:t>
      </w:r>
      <w:proofErr w:type="spellEnd"/>
      <w:r w:rsidR="00213FD4">
        <w:rPr>
          <w:rFonts w:cs="Times New Roman"/>
          <w:i/>
          <w:iCs/>
        </w:rPr>
        <w:t xml:space="preserve"> </w:t>
      </w:r>
      <w:proofErr w:type="spellStart"/>
      <w:r w:rsidR="00213FD4">
        <w:rPr>
          <w:rFonts w:cs="Times New Roman"/>
          <w:i/>
          <w:iCs/>
        </w:rPr>
        <w:t>amphioxeia</w:t>
      </w:r>
      <w:proofErr w:type="spellEnd"/>
      <w:r w:rsidR="00213FD4"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w:t>
      </w:r>
      <w:proofErr w:type="spellStart"/>
      <w:r>
        <w:rPr>
          <w:rFonts w:cs="Times New Roman"/>
        </w:rPr>
        <w:t>SeaFlow</w:t>
      </w:r>
      <w:proofErr w:type="spellEnd"/>
      <w:r>
        <w:rPr>
          <w:rFonts w:cs="Times New Roman"/>
        </w:rPr>
        <w:t xml:space="preserve"> during the survey. </w:t>
      </w:r>
      <w:r w:rsidRPr="00090513">
        <w:rPr>
          <w:rFonts w:cs="Times New Roman"/>
        </w:rPr>
        <w:t xml:space="preserve">Vertical grey bars represent the standard deviation </w:t>
      </w:r>
      <w:r>
        <w:rPr>
          <w:rFonts w:cs="Times New Roman"/>
        </w:rPr>
        <w:t>of the size distribution.</w:t>
      </w:r>
      <w:r w:rsidRPr="00090513">
        <w:rPr>
          <w:rFonts w:cs="Times New Roman"/>
        </w:rPr>
        <w:t xml:space="preserve"> </w:t>
      </w:r>
      <w:r w:rsidRPr="00F2360F">
        <w:rPr>
          <w:rFonts w:cs="Times New Roman"/>
        </w:rPr>
        <w:t>The grey regions indicate night.</w:t>
      </w:r>
      <w:r>
        <w:rPr>
          <w:rFonts w:cs="Times New Roman"/>
        </w:rPr>
        <w:t xml:space="preserve"> The increase of cell volume during daylight and decrease of cell volume at night suggest that changes in cell volume are driven by photosynthesis and cell division, as assumed by the division rate model.</w:t>
      </w:r>
    </w:p>
    <w:p w14:paraId="24339155" w14:textId="77777777" w:rsidR="000B08CC" w:rsidRPr="00FE75DC" w:rsidRDefault="000B08CC" w:rsidP="00412412">
      <w:pPr>
        <w:spacing w:line="480" w:lineRule="auto"/>
        <w:ind w:firstLine="288"/>
        <w:rPr>
          <w:rFonts w:cs="Times New Roman"/>
        </w:rPr>
      </w:pPr>
      <w:r>
        <w:rPr>
          <w:rFonts w:cs="Times New Roman"/>
          <w:noProof/>
          <w:lang w:eastAsia="en-US" w:bidi="ar-SA"/>
        </w:rPr>
        <w:drawing>
          <wp:inline distT="0" distB="0" distL="0" distR="0" wp14:anchorId="69BB241F" wp14:editId="4B65AEAD">
            <wp:extent cx="6323965" cy="6323965"/>
            <wp:effectExtent l="0" t="0" r="635" b="635"/>
            <wp:docPr id="7" name="Picture 7" descr="Macintosh HD:Users:francois:Documents:DATA:SeaFlow:CMOP:CMOP_git:manuscript:manuscript_V1:Fig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1:Figure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695B2C30" w14:textId="6EEDDF71"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S7</w:t>
      </w:r>
      <w:r w:rsidRPr="00FC5E5F">
        <w:rPr>
          <w:rFonts w:cs="Times New Roman"/>
        </w:rPr>
        <w:t xml:space="preserve"> </w:t>
      </w:r>
      <w:r>
        <w:rPr>
          <w:rFonts w:cs="Times New Roman"/>
        </w:rPr>
        <w:t>Relationship between cell production (10</w:t>
      </w:r>
      <w:r w:rsidRPr="008A0DAC">
        <w:rPr>
          <w:rFonts w:cs="Times New Roman"/>
          <w:vertAlign w:val="superscript"/>
        </w:rPr>
        <w:t>6</w:t>
      </w:r>
      <w:r>
        <w:rPr>
          <w:rFonts w:cs="Times New Roman"/>
        </w:rPr>
        <w:t xml:space="preserve"> cells L</w:t>
      </w:r>
      <w:r w:rsidRPr="008A0DAC">
        <w:rPr>
          <w:rFonts w:cs="Times New Roman"/>
          <w:vertAlign w:val="superscript"/>
        </w:rPr>
        <w:t>-1</w:t>
      </w:r>
      <w:r>
        <w:rPr>
          <w:rFonts w:cs="Times New Roman"/>
          <w:vertAlign w:val="superscript"/>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proofErr w:type="spellStart"/>
      <w:r w:rsidR="00213FD4">
        <w:rPr>
          <w:rFonts w:cs="Times New Roman"/>
          <w:i/>
          <w:iCs/>
        </w:rPr>
        <w:t>Teleaulax</w:t>
      </w:r>
      <w:proofErr w:type="spellEnd"/>
      <w:r w:rsidR="00213FD4">
        <w:rPr>
          <w:rFonts w:cs="Times New Roman"/>
          <w:i/>
          <w:iCs/>
        </w:rPr>
        <w:t xml:space="preserve"> </w:t>
      </w:r>
      <w:proofErr w:type="spellStart"/>
      <w:r w:rsidR="00213FD4">
        <w:rPr>
          <w:rFonts w:cs="Times New Roman"/>
          <w:i/>
          <w:iCs/>
        </w:rPr>
        <w:t>amphioxeia</w:t>
      </w:r>
      <w:proofErr w:type="spellEnd"/>
      <w:r w:rsidR="00213FD4" w:rsidRPr="008A0DAC">
        <w:rPr>
          <w:rFonts w:cs="Times New Roman"/>
        </w:rPr>
        <w:t xml:space="preserve"> </w:t>
      </w:r>
      <w:r>
        <w:rPr>
          <w:rFonts w:cs="Times New Roman"/>
        </w:rPr>
        <w:t>with A) daily-averaged pH (</w:t>
      </w:r>
      <w:proofErr w:type="spellStart"/>
      <w:r>
        <w:rPr>
          <w:rFonts w:cs="Times New Roman"/>
        </w:rPr>
        <w:t>psu</w:t>
      </w:r>
      <w:proofErr w:type="spellEnd"/>
      <w:r>
        <w:rPr>
          <w:rFonts w:cs="Times New Roman"/>
        </w:rPr>
        <w:t>) and B) concentrations of dissolved inorganic nitrogen (DIN, µM) and between division rates (d</w:t>
      </w:r>
      <w:r w:rsidRPr="00FC5E5F">
        <w:rPr>
          <w:rFonts w:cs="Times New Roman"/>
          <w:vertAlign w:val="superscript"/>
        </w:rPr>
        <w:t>-1</w:t>
      </w:r>
      <w:r>
        <w:rPr>
          <w:rFonts w:cs="Times New Roman"/>
        </w:rPr>
        <w:t xml:space="preserve">) 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3"/>
      <w:footerReference w:type="default" r:id="rId24"/>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aria Hamilton" w:date="2015-10-11T19:52:00Z" w:initials="MH">
    <w:p w14:paraId="2EB3826F" w14:textId="50F7D5A9" w:rsidR="00FC66AA" w:rsidRDefault="00FC66AA">
      <w:pPr>
        <w:pStyle w:val="CommentText"/>
      </w:pPr>
      <w:r>
        <w:rPr>
          <w:rStyle w:val="CommentReference"/>
        </w:rPr>
        <w:annotationRef/>
      </w:r>
      <w:r>
        <w:t xml:space="preserve">petition to bring back the “-like”!! </w:t>
      </w:r>
    </w:p>
  </w:comment>
  <w:comment w:id="2" w:author="Maria Hamilton" w:date="2015-10-11T19:53:00Z" w:initials="MH">
    <w:p w14:paraId="388C94DA" w14:textId="7DBFE0AF" w:rsidR="00FC66AA" w:rsidRDefault="00FC66AA">
      <w:pPr>
        <w:pStyle w:val="CommentText"/>
      </w:pPr>
      <w:ins w:id="3" w:author="Maria Hamilton" w:date="2015-10-11T19:53:00Z">
        <w:r>
          <w:rPr>
            <w:rStyle w:val="CommentReference"/>
          </w:rPr>
          <w:annotationRef/>
        </w:r>
      </w:ins>
      <w:r>
        <w:t xml:space="preserve">this has to go at the end of all genus names right? </w:t>
      </w:r>
    </w:p>
  </w:comment>
  <w:comment w:id="22" w:author="Tawnya Peterson" w:date="2015-09-23T09:56:00Z" w:initials="TP">
    <w:p w14:paraId="47C87F6A" w14:textId="77777777" w:rsidR="00FC66AA" w:rsidRDefault="00FC66AA" w:rsidP="00AD70B9">
      <w:pPr>
        <w:pStyle w:val="CommentText"/>
      </w:pPr>
      <w:r>
        <w:rPr>
          <w:rStyle w:val="CommentReference"/>
        </w:rPr>
        <w:annotationRef/>
      </w:r>
      <w:r>
        <w:t>Should introduce this concept in the introduction</w:t>
      </w:r>
    </w:p>
  </w:comment>
  <w:comment w:id="25" w:author="Tawnya Peterson" w:date="2015-10-06T13:10:00Z" w:initials="TP">
    <w:p w14:paraId="0941502D" w14:textId="77777777" w:rsidR="00FC66AA" w:rsidRDefault="00FC66AA"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28" w:author="Tawnya Peterson" w:date="2015-09-23T09:36:00Z" w:initials="TP">
    <w:p w14:paraId="14AEC359" w14:textId="77777777" w:rsidR="00FC66AA" w:rsidRDefault="00FC66AA"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30" w:author="Maria Hamilton" w:date="2015-10-11T20:07:00Z" w:initials="MH">
    <w:p w14:paraId="47858104" w14:textId="10D4ACAA" w:rsidR="00FC66AA" w:rsidRDefault="00FC66AA">
      <w:pPr>
        <w:pStyle w:val="CommentText"/>
      </w:pPr>
      <w:r>
        <w:rPr>
          <w:rStyle w:val="CommentReference"/>
        </w:rPr>
        <w:annotationRef/>
      </w:r>
      <w:r>
        <w:t xml:space="preserve">still a little bit sketched out by this. I think we should go back to calling them TLC. </w:t>
      </w:r>
    </w:p>
  </w:comment>
  <w:comment w:id="31" w:author="Maria Hamilton" w:date="2015-10-11T20:31:00Z" w:initials="MH">
    <w:p w14:paraId="331B53DE" w14:textId="4E459D7A" w:rsidR="00FC66AA" w:rsidRDefault="00FC66AA">
      <w:pPr>
        <w:pStyle w:val="CommentText"/>
      </w:pPr>
      <w:r>
        <w:rPr>
          <w:rStyle w:val="CommentReference"/>
        </w:rPr>
        <w:annotationRef/>
      </w:r>
      <w:r>
        <w:t>is this an appropriate place to mention that other physical processes could be taking place or that an association between tidal cycles and abundance could be obscured by other more dominant controls on abundance (like biological factors)? Should I talk about this in the discussion? (reference to TP’s comment #10)</w:t>
      </w:r>
    </w:p>
  </w:comment>
  <w:comment w:id="33" w:author="Tawnya Peterson" w:date="2015-09-23T09:38:00Z" w:initials="TP">
    <w:p w14:paraId="25AD894F" w14:textId="77777777" w:rsidR="00FC66AA" w:rsidRDefault="00FC66AA" w:rsidP="006466E0">
      <w:pPr>
        <w:pStyle w:val="CommentText"/>
      </w:pPr>
      <w:r>
        <w:rPr>
          <w:rStyle w:val="CommentReference"/>
        </w:rPr>
        <w:annotationRef/>
      </w:r>
      <w:r>
        <w:t>Is the variation in TLC abundance related to spring/neap tidal cycles?</w:t>
      </w:r>
    </w:p>
  </w:comment>
  <w:comment w:id="41" w:author="Tawnya Peterson" w:date="2015-09-23T09:42:00Z" w:initials="TP">
    <w:p w14:paraId="37272163" w14:textId="77777777" w:rsidR="00FC66AA" w:rsidRDefault="00FC66AA" w:rsidP="006466E0">
      <w:pPr>
        <w:pStyle w:val="CommentText"/>
      </w:pPr>
      <w:r>
        <w:rPr>
          <w:rStyle w:val="CommentReference"/>
        </w:rPr>
        <w:annotationRef/>
      </w:r>
      <w:r>
        <w:t>I think this point could be stressed in the introduction and emphasized in the Results</w:t>
      </w:r>
    </w:p>
  </w:comment>
  <w:comment w:id="42" w:author="Tawnya Peterson" w:date="2015-09-23T09:42:00Z" w:initials="TP">
    <w:p w14:paraId="14F56321" w14:textId="77777777" w:rsidR="00FC66AA" w:rsidRDefault="00FC66AA"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45" w:author="Tawnya Peterson" w:date="2015-10-06T16:14:00Z" w:initials="TP">
    <w:p w14:paraId="6B78B7C6" w14:textId="77777777" w:rsidR="00FC66AA" w:rsidRDefault="00FC66AA" w:rsidP="00493498">
      <w:pPr>
        <w:pStyle w:val="CommentText"/>
      </w:pPr>
      <w:r>
        <w:rPr>
          <w:rStyle w:val="CommentReference"/>
        </w:rPr>
        <w:annotationRef/>
      </w:r>
      <w:r>
        <w:t>But there was a positive correlation with pH, which is anti-correlated with salinity…</w:t>
      </w:r>
    </w:p>
  </w:comment>
  <w:comment w:id="46" w:author="Maria Hamilton" w:date="2015-10-11T20:34:00Z" w:initials="MH">
    <w:p w14:paraId="3F4C26D9" w14:textId="63795DDB" w:rsidR="00FC66AA" w:rsidRDefault="00FC66AA">
      <w:pPr>
        <w:pStyle w:val="CommentText"/>
      </w:pPr>
      <w:r>
        <w:rPr>
          <w:rStyle w:val="CommentReference"/>
        </w:rPr>
        <w:annotationRef/>
      </w:r>
      <w:r>
        <w:t>???</w:t>
      </w:r>
    </w:p>
  </w:comment>
  <w:comment w:id="48" w:author="Tawnya Peterson" w:date="2015-09-23T09:46:00Z" w:initials="TP">
    <w:p w14:paraId="0078D062" w14:textId="77777777" w:rsidR="00FC66AA" w:rsidRDefault="00FC66AA"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51" w:author="Maria Hamilton" w:date="2015-10-11T20:38:00Z" w:initials="MH">
    <w:p w14:paraId="4DD70BAF" w14:textId="7534B2CA" w:rsidR="007B0C42" w:rsidRDefault="007B0C42">
      <w:pPr>
        <w:pStyle w:val="CommentText"/>
      </w:pPr>
      <w:r>
        <w:rPr>
          <w:rStyle w:val="CommentReference"/>
        </w:rPr>
        <w:annotationRef/>
      </w:r>
      <w:r>
        <w:t xml:space="preserve">would the attached </w:t>
      </w:r>
      <w:proofErr w:type="spellStart"/>
      <w:r>
        <w:t>cryptophytes</w:t>
      </w:r>
      <w:proofErr w:type="spellEnd"/>
      <w:r>
        <w:t xml:space="preserve"> have survived the FISH probe processing?</w:t>
      </w:r>
    </w:p>
  </w:comment>
  <w:comment w:id="57" w:author="Tawnya Peterson" w:date="2015-10-07T10:32:00Z" w:initials="TP">
    <w:p w14:paraId="6DBA4AE4" w14:textId="77777777" w:rsidR="00FC66AA" w:rsidRDefault="00FC66AA" w:rsidP="00280AF2">
      <w:pPr>
        <w:pStyle w:val="CommentText"/>
      </w:pPr>
      <w:r>
        <w:rPr>
          <w:rStyle w:val="CommentReference"/>
        </w:rPr>
        <w:annotationRef/>
      </w:r>
      <w:r>
        <w:t xml:space="preserve">This is actually really interesting; the very, very low abundances suggest that the availability of the “right” </w:t>
      </w:r>
      <w:proofErr w:type="spellStart"/>
      <w:r>
        <w:t>cryptophytes</w:t>
      </w:r>
      <w:proofErr w:type="spellEnd"/>
      <w:r>
        <w:t xml:space="preserve"> is exceedingly low, supporting the idea that </w:t>
      </w:r>
      <w:proofErr w:type="spellStart"/>
      <w:r>
        <w:t>Mesodinium</w:t>
      </w:r>
      <w:proofErr w:type="spellEnd"/>
      <w:r>
        <w:t xml:space="preserve"> may not be actively acquiring them in the estuary.</w:t>
      </w:r>
    </w:p>
  </w:comment>
  <w:comment w:id="58" w:author="Tawnya Peterson" w:date="2015-10-07T10:34:00Z" w:initials="TP">
    <w:p w14:paraId="0229BF6C" w14:textId="77777777" w:rsidR="00FC66AA" w:rsidRDefault="00FC66AA" w:rsidP="00280AF2">
      <w:pPr>
        <w:pStyle w:val="CommentText"/>
      </w:pPr>
      <w:r>
        <w:rPr>
          <w:rStyle w:val="CommentReference"/>
        </w:rPr>
        <w:annotationRef/>
      </w:r>
      <w:r>
        <w:t>These data are a little difficult to interpret when presented this way; DIN and N:P should be correlated with salinity, so it might be helpful to cut out some of the info from the figures with that relationship in mind. Also, it is a little distracting to see PAR and pH on the same graph. Suggest omitting the PAR data from this figure.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FC66AA" w:rsidRDefault="00FC66AA" w:rsidP="006824CD">
      <w:r>
        <w:separator/>
      </w:r>
    </w:p>
  </w:endnote>
  <w:endnote w:type="continuationSeparator" w:id="0">
    <w:p w14:paraId="6B2C8051" w14:textId="77777777" w:rsidR="00FC66AA" w:rsidRDefault="00FC66AA"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FC66AA" w:rsidRDefault="00FC66AA"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FC66AA" w:rsidRDefault="00FC66A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FC66AA" w:rsidRDefault="00FC66AA"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0C42">
      <w:rPr>
        <w:rStyle w:val="PageNumber"/>
        <w:noProof/>
      </w:rPr>
      <w:t>16</w:t>
    </w:r>
    <w:r>
      <w:rPr>
        <w:rStyle w:val="PageNumber"/>
      </w:rPr>
      <w:fldChar w:fldCharType="end"/>
    </w:r>
  </w:p>
  <w:p w14:paraId="3E0CB4DF" w14:textId="77777777" w:rsidR="00FC66AA" w:rsidRDefault="00FC66A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FC66AA" w:rsidRDefault="00FC66AA" w:rsidP="006824CD">
      <w:r>
        <w:separator/>
      </w:r>
    </w:p>
  </w:footnote>
  <w:footnote w:type="continuationSeparator" w:id="0">
    <w:p w14:paraId="705C2ABB" w14:textId="77777777" w:rsidR="00FC66AA" w:rsidRDefault="00FC66AA"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activeWritingStyle w:appName="MSWord" w:lang="en-US" w:vendorID="64" w:dllVersion="131078" w:nlCheck="1" w:checkStyle="0"/>
  <w:proofState w:spelling="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D2E2F"/>
    <w:rsid w:val="000D458D"/>
    <w:rsid w:val="000F0ADB"/>
    <w:rsid w:val="000F0FCD"/>
    <w:rsid w:val="001064E6"/>
    <w:rsid w:val="001113C6"/>
    <w:rsid w:val="00114CA7"/>
    <w:rsid w:val="00115578"/>
    <w:rsid w:val="0011583F"/>
    <w:rsid w:val="001235F6"/>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E792E"/>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C14C1"/>
    <w:rsid w:val="003E5420"/>
    <w:rsid w:val="003E6430"/>
    <w:rsid w:val="003F4FD7"/>
    <w:rsid w:val="00407005"/>
    <w:rsid w:val="00412412"/>
    <w:rsid w:val="00423D54"/>
    <w:rsid w:val="00427F6A"/>
    <w:rsid w:val="00472585"/>
    <w:rsid w:val="004739AE"/>
    <w:rsid w:val="00477BCF"/>
    <w:rsid w:val="00484B33"/>
    <w:rsid w:val="00491A27"/>
    <w:rsid w:val="00493498"/>
    <w:rsid w:val="004A2F07"/>
    <w:rsid w:val="004D7399"/>
    <w:rsid w:val="004E3978"/>
    <w:rsid w:val="004F035C"/>
    <w:rsid w:val="004F2AEA"/>
    <w:rsid w:val="00505188"/>
    <w:rsid w:val="0051223F"/>
    <w:rsid w:val="005171A8"/>
    <w:rsid w:val="00521127"/>
    <w:rsid w:val="005228AD"/>
    <w:rsid w:val="00523136"/>
    <w:rsid w:val="0055687E"/>
    <w:rsid w:val="00592E3B"/>
    <w:rsid w:val="005B2226"/>
    <w:rsid w:val="005B7744"/>
    <w:rsid w:val="005C5FFF"/>
    <w:rsid w:val="005D449D"/>
    <w:rsid w:val="005E4016"/>
    <w:rsid w:val="005E46BA"/>
    <w:rsid w:val="005F066F"/>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E26A8"/>
    <w:rsid w:val="006E3D27"/>
    <w:rsid w:val="006F19EC"/>
    <w:rsid w:val="006F2BC3"/>
    <w:rsid w:val="006F52B2"/>
    <w:rsid w:val="00705267"/>
    <w:rsid w:val="007143AB"/>
    <w:rsid w:val="00716A04"/>
    <w:rsid w:val="00754A70"/>
    <w:rsid w:val="00756A5E"/>
    <w:rsid w:val="00760EA7"/>
    <w:rsid w:val="0076721B"/>
    <w:rsid w:val="0077365D"/>
    <w:rsid w:val="0077570D"/>
    <w:rsid w:val="00777E6E"/>
    <w:rsid w:val="00783B9A"/>
    <w:rsid w:val="0079574E"/>
    <w:rsid w:val="00796017"/>
    <w:rsid w:val="00796F1C"/>
    <w:rsid w:val="007A057A"/>
    <w:rsid w:val="007A2CF9"/>
    <w:rsid w:val="007B0C42"/>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337D9"/>
    <w:rsid w:val="00933F5B"/>
    <w:rsid w:val="00936B6D"/>
    <w:rsid w:val="00937CFA"/>
    <w:rsid w:val="00946A19"/>
    <w:rsid w:val="00962DC5"/>
    <w:rsid w:val="009724C9"/>
    <w:rsid w:val="009878ED"/>
    <w:rsid w:val="00996FCD"/>
    <w:rsid w:val="009C5AFA"/>
    <w:rsid w:val="009D61BF"/>
    <w:rsid w:val="009E185E"/>
    <w:rsid w:val="009E30BB"/>
    <w:rsid w:val="009F5B16"/>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B00F1E"/>
    <w:rsid w:val="00B03CF1"/>
    <w:rsid w:val="00B068AD"/>
    <w:rsid w:val="00B33582"/>
    <w:rsid w:val="00B36EBC"/>
    <w:rsid w:val="00B37E0D"/>
    <w:rsid w:val="00B55C1F"/>
    <w:rsid w:val="00B56497"/>
    <w:rsid w:val="00B63E78"/>
    <w:rsid w:val="00B6644D"/>
    <w:rsid w:val="00B862D8"/>
    <w:rsid w:val="00BA009A"/>
    <w:rsid w:val="00BA7753"/>
    <w:rsid w:val="00BC345E"/>
    <w:rsid w:val="00BC5B00"/>
    <w:rsid w:val="00BD2C01"/>
    <w:rsid w:val="00C20035"/>
    <w:rsid w:val="00C300E1"/>
    <w:rsid w:val="00C30CC1"/>
    <w:rsid w:val="00C41434"/>
    <w:rsid w:val="00C4165B"/>
    <w:rsid w:val="00C50A83"/>
    <w:rsid w:val="00C56B8B"/>
    <w:rsid w:val="00C60A90"/>
    <w:rsid w:val="00C62B0D"/>
    <w:rsid w:val="00C80EC9"/>
    <w:rsid w:val="00C82428"/>
    <w:rsid w:val="00C93729"/>
    <w:rsid w:val="00C9702F"/>
    <w:rsid w:val="00CA5519"/>
    <w:rsid w:val="00CB2E04"/>
    <w:rsid w:val="00CC139D"/>
    <w:rsid w:val="00CC43C8"/>
    <w:rsid w:val="00CC4909"/>
    <w:rsid w:val="00CD5C61"/>
    <w:rsid w:val="00CE1234"/>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DF4053"/>
    <w:rsid w:val="00E11168"/>
    <w:rsid w:val="00E127C8"/>
    <w:rsid w:val="00E33748"/>
    <w:rsid w:val="00E42125"/>
    <w:rsid w:val="00E53A87"/>
    <w:rsid w:val="00E56A24"/>
    <w:rsid w:val="00E9004E"/>
    <w:rsid w:val="00E977DA"/>
    <w:rsid w:val="00EA0881"/>
    <w:rsid w:val="00EA1C27"/>
    <w:rsid w:val="00EA66A6"/>
    <w:rsid w:val="00EB518C"/>
    <w:rsid w:val="00EB76CE"/>
    <w:rsid w:val="00ED6F43"/>
    <w:rsid w:val="00EE72F9"/>
    <w:rsid w:val="00EE79F3"/>
    <w:rsid w:val="00EE7A93"/>
    <w:rsid w:val="00F14310"/>
    <w:rsid w:val="00F2360F"/>
    <w:rsid w:val="00F34B51"/>
    <w:rsid w:val="00F35E55"/>
    <w:rsid w:val="00F36BD8"/>
    <w:rsid w:val="00F51FF4"/>
    <w:rsid w:val="00F562D2"/>
    <w:rsid w:val="00F5761E"/>
    <w:rsid w:val="00F65A6A"/>
    <w:rsid w:val="00F96E6E"/>
    <w:rsid w:val="00FC5E5F"/>
    <w:rsid w:val="00FC66AA"/>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footer" Target="footer1.xml"/><Relationship Id="rId24" Type="http://schemas.openxmlformats.org/officeDocument/2006/relationships/footer" Target="footer2.xml"/><Relationship Id="rId25" Type="http://schemas.openxmlformats.org/officeDocument/2006/relationships/fontTable" Target="fontTable.xml"/><Relationship Id="rId26"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66</TotalTime>
  <Pages>30</Pages>
  <Words>5201</Words>
  <Characters>29648</Characters>
  <Application>Microsoft Macintosh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34780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7</cp:revision>
  <dcterms:created xsi:type="dcterms:W3CDTF">2015-10-12T02:23:00Z</dcterms:created>
  <dcterms:modified xsi:type="dcterms:W3CDTF">2015-10-12T03:43:00Z</dcterms:modified>
</cp:coreProperties>
</file>