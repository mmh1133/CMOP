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EE0E5" w14:textId="52277EC0" w:rsidR="004B52B9" w:rsidRDefault="008D5305" w:rsidP="000B5375">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w:t>
      </w:r>
      <w:r w:rsidR="004B3E05">
        <w:rPr>
          <w:rFonts w:cs="Times New Roman"/>
          <w:b/>
          <w:sz w:val="28"/>
          <w:szCs w:val="28"/>
        </w:rPr>
        <w:t xml:space="preserve">the decline of </w:t>
      </w:r>
      <w:ins w:id="0" w:author="Author">
        <w:r w:rsidR="00AE7CE9">
          <w:rPr>
            <w:rFonts w:cs="Times New Roman"/>
            <w:b/>
            <w:sz w:val="28"/>
            <w:szCs w:val="28"/>
          </w:rPr>
          <w:t xml:space="preserve">a </w:t>
        </w:r>
      </w:ins>
      <w:r w:rsidRPr="00412412">
        <w:rPr>
          <w:rFonts w:cs="Times New Roman"/>
          <w:b/>
          <w:sz w:val="28"/>
          <w:szCs w:val="28"/>
        </w:rPr>
        <w:t>red water bloom</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706DB22" w14:textId="77777777" w:rsidR="00EA7361" w:rsidRPr="00FC5E5F" w:rsidRDefault="00EA7361" w:rsidP="00EA7361">
      <w:pPr>
        <w:spacing w:line="480" w:lineRule="auto"/>
        <w:ind w:firstLine="288"/>
        <w:jc w:val="both"/>
        <w:rPr>
          <w:ins w:id="1" w:author="Author"/>
          <w:rFonts w:cs="Times New Roman"/>
          <w:bCs/>
        </w:rPr>
      </w:pPr>
      <w:ins w:id="2" w:author="Autho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Pr>
            <w:rFonts w:cs="Times New Roman"/>
            <w:bCs/>
          </w:rPr>
          <w:t xml:space="preserve">Gwenn M. M. Hennon </w:t>
        </w:r>
        <w:r w:rsidRPr="001651E6">
          <w:rPr>
            <w:rFonts w:cs="Times New Roman"/>
            <w:bCs/>
            <w:vertAlign w:val="superscript"/>
          </w:rPr>
          <w:t>1</w:t>
        </w:r>
        <w:r>
          <w:rPr>
            <w:rFonts w:cs="Times New Roman"/>
            <w:bCs/>
            <w:vertAlign w:val="superscript"/>
          </w:rPr>
          <w:t>,3</w:t>
        </w:r>
        <w:r>
          <w:rPr>
            <w:rFonts w:cs="Times New Roman"/>
            <w:bCs/>
          </w:rPr>
          <w:t xml:space="preserve">, </w:t>
        </w:r>
        <w:r w:rsidRPr="00FC5E5F">
          <w:rPr>
            <w:rFonts w:cs="Times New Roman"/>
            <w:bCs/>
          </w:rPr>
          <w:t>Joseph Ne</w:t>
        </w:r>
        <w:r>
          <w:rPr>
            <w:rFonts w:cs="Times New Roman"/>
            <w:bCs/>
          </w:rPr>
          <w:t>e</w:t>
        </w:r>
        <w:r w:rsidRPr="00FC5E5F">
          <w:rPr>
            <w:rFonts w:cs="Times New Roman"/>
            <w:bCs/>
          </w:rPr>
          <w:t xml:space="preserve">doba </w:t>
        </w:r>
        <w:r>
          <w:rPr>
            <w:rFonts w:cs="Times New Roman"/>
            <w:bCs/>
            <w:vertAlign w:val="superscript"/>
          </w:rPr>
          <w:t>4</w:t>
        </w:r>
        <w:r w:rsidRPr="00FC5E5F">
          <w:rPr>
            <w:rFonts w:cs="Times New Roman"/>
            <w:bCs/>
          </w:rPr>
          <w:t xml:space="preserve">, </w:t>
        </w:r>
        <w:r>
          <w:rPr>
            <w:rFonts w:cs="Times New Roman"/>
            <w:bCs/>
          </w:rPr>
          <w:t xml:space="preserve">Katie Maxey </w:t>
        </w:r>
        <w:r>
          <w:rPr>
            <w:rFonts w:cs="Times New Roman"/>
            <w:bCs/>
            <w:vertAlign w:val="superscript"/>
          </w:rPr>
          <w:t>4</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Tawnya </w:t>
        </w:r>
        <w:r>
          <w:rPr>
            <w:rFonts w:cs="Times New Roman"/>
            <w:bCs/>
          </w:rPr>
          <w:t xml:space="preserve">D. </w:t>
        </w:r>
        <w:r w:rsidRPr="00FC5E5F">
          <w:rPr>
            <w:rFonts w:cs="Times New Roman"/>
            <w:bCs/>
          </w:rPr>
          <w:t xml:space="preserve">Peterson </w:t>
        </w:r>
        <w:r>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Zuber </w:t>
        </w:r>
        <w:r>
          <w:rPr>
            <w:rFonts w:cs="Times New Roman"/>
            <w:bCs/>
            <w:vertAlign w:val="superscript"/>
          </w:rPr>
          <w:t>4</w:t>
        </w:r>
        <w:r w:rsidRPr="00FC5E5F">
          <w:rPr>
            <w:rFonts w:cs="Times New Roman"/>
            <w:bCs/>
          </w:rPr>
          <w:t xml:space="preserve">, E. Virginia Armbrust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ins>
    </w:p>
    <w:p w14:paraId="3535A97F" w14:textId="508E02DC"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1DA330B6" w14:textId="3E27F020" w:rsidR="00F67738" w:rsidRPr="00F67738" w:rsidRDefault="00F67738" w:rsidP="00F67738">
      <w:pPr>
        <w:widowControl/>
        <w:tabs>
          <w:tab w:val="clear" w:pos="709"/>
        </w:tabs>
        <w:suppressAutoHyphens w:val="0"/>
        <w:spacing w:line="480" w:lineRule="auto"/>
        <w:ind w:left="288"/>
        <w:jc w:val="both"/>
        <w:rPr>
          <w:rFonts w:cs="Times New Roman"/>
          <w:bCs/>
        </w:rPr>
      </w:pPr>
      <w:r>
        <w:rPr>
          <w:rFonts w:cs="Times New Roman"/>
          <w:bCs/>
        </w:rPr>
        <w:t xml:space="preserve">* </w:t>
      </w:r>
      <w:r w:rsidR="008D5305" w:rsidRPr="00F67738">
        <w:rPr>
          <w:rFonts w:cs="Times New Roman"/>
          <w:bCs/>
        </w:rPr>
        <w:t>Correspond</w:t>
      </w:r>
      <w:r w:rsidR="00412412" w:rsidRPr="00F67738">
        <w:rPr>
          <w:rFonts w:cs="Times New Roman"/>
          <w:bCs/>
        </w:rPr>
        <w:t>ing author</w:t>
      </w:r>
      <w:r w:rsidR="008D5305" w:rsidRPr="00F67738">
        <w:rPr>
          <w:rFonts w:cs="Times New Roman"/>
          <w:bCs/>
        </w:rPr>
        <w:t xml:space="preserve">: </w:t>
      </w:r>
      <w:hyperlink r:id="rId8" w:history="1">
        <w:r w:rsidRPr="00F67738">
          <w:rPr>
            <w:rStyle w:val="Hyperlink"/>
            <w:rFonts w:cs="Times New Roman"/>
            <w:bCs/>
          </w:rPr>
          <w:t>ribalet@uw.edu</w:t>
        </w:r>
      </w:hyperlink>
    </w:p>
    <w:p w14:paraId="4A5F59C4" w14:textId="189071EA"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br w:type="page"/>
      </w:r>
    </w:p>
    <w:p w14:paraId="47039349" w14:textId="70E2082F" w:rsidR="008D5305" w:rsidRPr="00FE75DC" w:rsidRDefault="008D5305" w:rsidP="00AD46DE">
      <w:pPr>
        <w:spacing w:line="480" w:lineRule="auto"/>
        <w:outlineLvl w:val="0"/>
        <w:rPr>
          <w:rFonts w:cs="Times New Roman"/>
        </w:rPr>
      </w:pPr>
      <w:commentRangeStart w:id="3"/>
      <w:r>
        <w:rPr>
          <w:rFonts w:cs="Times New Roman"/>
          <w:b/>
          <w:bCs/>
        </w:rPr>
        <w:lastRenderedPageBreak/>
        <w:t>ABSTRACT</w:t>
      </w:r>
      <w:commentRangeEnd w:id="3"/>
      <w:r w:rsidR="0004344B">
        <w:rPr>
          <w:rStyle w:val="CommentReference"/>
        </w:rPr>
        <w:commentReference w:id="3"/>
      </w:r>
    </w:p>
    <w:p w14:paraId="59F0F561" w14:textId="3F9D605E" w:rsidR="004B52B9" w:rsidRDefault="008D5305" w:rsidP="003218A1">
      <w:pPr>
        <w:spacing w:line="48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ins w:id="4" w:author="Author">
        <w:r w:rsidR="00D87D65">
          <w:rPr>
            <w:rFonts w:cs="Times New Roman"/>
          </w:rPr>
          <w:t>ciliate</w:t>
        </w:r>
        <w:r w:rsidR="00C0691D">
          <w:rPr>
            <w:rFonts w:cs="Times New Roman"/>
          </w:rPr>
          <w:t>,</w:t>
        </w:r>
        <w:r w:rsidR="00D87D65">
          <w:rPr>
            <w:rFonts w:cs="Times New Roman"/>
          </w:rPr>
          <w:t xml:space="preserve"> </w:t>
        </w:r>
      </w:ins>
      <w:r w:rsidR="008713E5" w:rsidRPr="00F1755A">
        <w:rPr>
          <w:rFonts w:cs="Times New Roman"/>
          <w:i/>
        </w:rPr>
        <w:t>M</w:t>
      </w:r>
      <w:r w:rsidR="008713E5">
        <w:rPr>
          <w:rFonts w:cs="Times New Roman"/>
          <w:i/>
        </w:rPr>
        <w:t>esodinium</w:t>
      </w:r>
      <w:r w:rsidR="008713E5" w:rsidRPr="00F1755A">
        <w:rPr>
          <w:rFonts w:cs="Times New Roman"/>
          <w:i/>
        </w:rPr>
        <w:t xml:space="preserve"> </w:t>
      </w:r>
      <w:ins w:id="5" w:author="Author">
        <w:r w:rsidR="00C0691D">
          <w:rPr>
            <w:rFonts w:cs="Times New Roman"/>
            <w:i/>
          </w:rPr>
          <w:t xml:space="preserve">rubrum, </w:t>
        </w:r>
      </w:ins>
      <w:r w:rsidR="00DF5739">
        <w:rPr>
          <w:rFonts w:cs="Times New Roman"/>
        </w:rPr>
        <w:t xml:space="preserve">is a globally distributed </w:t>
      </w:r>
      <w:del w:id="6" w:author="Author">
        <w:r w:rsidR="00DF5739" w:rsidDel="0004344B">
          <w:rPr>
            <w:rFonts w:cs="Times New Roman"/>
          </w:rPr>
          <w:delText xml:space="preserve">nontoxic </w:delText>
        </w:r>
      </w:del>
      <w:r w:rsidR="00DF5739">
        <w:rPr>
          <w:rFonts w:cs="Times New Roman"/>
        </w:rPr>
        <w:t xml:space="preserve">ciliate that </w:t>
      </w:r>
      <w:r w:rsidR="00871A04">
        <w:rPr>
          <w:rFonts w:cs="Times New Roman"/>
        </w:rPr>
        <w:t>relies on the acquisition and use of chloroplasts derived from its cryptophyte prey</w:t>
      </w:r>
      <w:ins w:id="7" w:author="Author">
        <w:r w:rsidR="0004344B">
          <w:rPr>
            <w:rFonts w:cs="Times New Roman"/>
          </w:rPr>
          <w:t xml:space="preserve">. </w:t>
        </w:r>
        <w:del w:id="8" w:author="Author">
          <w:r w:rsidR="00C07F60" w:rsidDel="0004344B">
            <w:rPr>
              <w:rFonts w:cs="Times New Roman"/>
            </w:rPr>
            <w:delText xml:space="preserve">, </w:delText>
          </w:r>
        </w:del>
      </w:ins>
      <w:del w:id="9" w:author="Author">
        <w:r w:rsidR="00C07F60" w:rsidRPr="00F1755A" w:rsidDel="0004344B">
          <w:rPr>
            <w:rFonts w:cs="Times New Roman"/>
            <w:i/>
          </w:rPr>
          <w:delText>T</w:delText>
        </w:r>
        <w:r w:rsidR="00C07F60" w:rsidDel="0004344B">
          <w:rPr>
            <w:rFonts w:cs="Times New Roman"/>
            <w:i/>
          </w:rPr>
          <w:delText>.</w:delText>
        </w:r>
        <w:r w:rsidR="00C07F60" w:rsidRPr="00F1755A" w:rsidDel="0004344B">
          <w:rPr>
            <w:rFonts w:cs="Times New Roman"/>
            <w:i/>
          </w:rPr>
          <w:delText xml:space="preserve"> amphioxeia</w:delText>
        </w:r>
        <w:r w:rsidR="00C07F60" w:rsidDel="0004344B">
          <w:rPr>
            <w:rFonts w:cs="Times New Roman"/>
          </w:rPr>
          <w:delText>.</w:delText>
        </w:r>
      </w:del>
      <w:ins w:id="10" w:author="Author">
        <w:del w:id="11" w:author="Author">
          <w:r w:rsidR="00C0691D" w:rsidDel="0004344B">
            <w:rPr>
              <w:rFonts w:cs="Times New Roman"/>
            </w:rPr>
            <w:delText>.</w:delText>
          </w:r>
        </w:del>
      </w:ins>
      <w:del w:id="12" w:author="Author">
        <w:r w:rsidR="00871A04" w:rsidDel="0004344B">
          <w:rPr>
            <w:rFonts w:cs="Times New Roman"/>
          </w:rPr>
          <w:delText xml:space="preserve"> </w:delText>
        </w:r>
      </w:del>
      <w:r w:rsidR="00871A04">
        <w:rPr>
          <w:rFonts w:cs="Times New Roman"/>
        </w:rPr>
        <w:t>T</w:t>
      </w:r>
      <w:r w:rsidR="00D20E0E">
        <w:rPr>
          <w:rFonts w:cs="Times New Roman"/>
        </w:rPr>
        <w:t xml:space="preserve">he </w:t>
      </w:r>
      <w:r w:rsidR="00A62B51">
        <w:rPr>
          <w:rFonts w:cs="Times New Roman"/>
          <w:bCs/>
        </w:rPr>
        <w:t>ecology and physiology of the</w:t>
      </w:r>
      <w:ins w:id="13" w:author="Author">
        <w:r w:rsidR="00C0691D">
          <w:rPr>
            <w:rFonts w:cs="Times New Roman"/>
            <w:bCs/>
          </w:rPr>
          <w:t xml:space="preserve"> </w:t>
        </w:r>
        <w:del w:id="14" w:author="Author">
          <w:r w:rsidR="00C07F60" w:rsidRPr="0004344B" w:rsidDel="0004344B">
            <w:rPr>
              <w:rFonts w:cs="Times New Roman"/>
            </w:rPr>
            <w:delText>T. amphioxeia</w:delText>
          </w:r>
        </w:del>
        <w:r w:rsidR="0004344B" w:rsidRPr="0004344B">
          <w:rPr>
            <w:rFonts w:cs="Times New Roman"/>
          </w:rPr>
          <w:t>cryptophytes</w:t>
        </w:r>
        <w:r w:rsidR="00C07F60" w:rsidRPr="0004344B">
          <w:rPr>
            <w:rFonts w:cs="Times New Roman"/>
          </w:rPr>
          <w:t xml:space="preserve"> </w:t>
        </w:r>
      </w:ins>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w:t>
      </w:r>
      <w:del w:id="15" w:author="Author">
        <w:r w:rsidR="00D20E0E" w:rsidDel="0004344B">
          <w:rPr>
            <w:rFonts w:cs="Times New Roman"/>
          </w:rPr>
          <w:delText xml:space="preserve">the </w:delText>
        </w:r>
        <w:r w:rsidR="000340F4" w:rsidDel="0004344B">
          <w:rPr>
            <w:rFonts w:cs="Times New Roman"/>
          </w:rPr>
          <w:delText>dynamics</w:delText>
        </w:r>
        <w:r w:rsidR="004B3E05" w:rsidDel="0004344B">
          <w:rPr>
            <w:rFonts w:cs="Times New Roman"/>
          </w:rPr>
          <w:delText xml:space="preserve"> </w:delText>
        </w:r>
        <w:r w:rsidR="00D20E0E" w:rsidDel="0004344B">
          <w:rPr>
            <w:rFonts w:cs="Times New Roman"/>
          </w:rPr>
          <w:delText xml:space="preserve">of </w:delText>
        </w:r>
      </w:del>
      <w:ins w:id="16" w:author="Author">
        <w:r w:rsidR="00C0691D">
          <w:rPr>
            <w:rFonts w:cs="Times New Roman"/>
            <w:i/>
          </w:rPr>
          <w:t>M. rubrum</w:t>
        </w:r>
      </w:ins>
      <w:r w:rsidR="00D20E0E">
        <w:rPr>
          <w:rFonts w:cs="Times New Roman"/>
        </w:rPr>
        <w:t xml:space="preserve"> blooms</w:t>
      </w:r>
      <w:ins w:id="17" w:author="Author">
        <w:r w:rsidR="007F721D">
          <w:rPr>
            <w:rFonts w:cs="Times New Roman"/>
          </w:rPr>
          <w:t xml:space="preserve">. </w:t>
        </w:r>
      </w:ins>
      <w:del w:id="18" w:author="Author">
        <w:r w:rsidR="00871A04" w:rsidDel="007F721D">
          <w:rPr>
            <w:rFonts w:cs="Times New Roman"/>
          </w:rPr>
          <w:delText>, which turn the water red</w:delText>
        </w:r>
        <w:r w:rsidR="00D20E0E" w:rsidDel="007F721D">
          <w:rPr>
            <w:rFonts w:cs="Times New Roman"/>
          </w:rPr>
          <w:delText xml:space="preserve">. </w:delText>
        </w:r>
      </w:del>
      <w:r w:rsidR="00B04482">
        <w:rPr>
          <w:rFonts w:cs="Times New Roman"/>
        </w:rPr>
        <w:t xml:space="preserve">A 4-week survey was conducted in the Columbia River estuary in 2013 during the decline of </w:t>
      </w:r>
      <w:ins w:id="19" w:author="Author">
        <w:r w:rsidR="00AE7CE9">
          <w:rPr>
            <w:rFonts w:cs="Times New Roman"/>
          </w:rPr>
          <w:t>a</w:t>
        </w:r>
        <w:r w:rsidR="00143C7A">
          <w:rPr>
            <w:rFonts w:cs="Times New Roman"/>
          </w:rPr>
          <w:t xml:space="preserve"> </w:t>
        </w:r>
      </w:ins>
      <w:del w:id="20" w:author="Author">
        <w:r w:rsidR="00B04482" w:rsidDel="0004344B">
          <w:rPr>
            <w:rFonts w:cs="Times New Roman"/>
          </w:rPr>
          <w:delText xml:space="preserve">red water </w:delText>
        </w:r>
      </w:del>
      <w:r w:rsidR="00B04482">
        <w:rPr>
          <w:rFonts w:cs="Times New Roman"/>
        </w:rPr>
        <w:t>bloom t</w:t>
      </w:r>
      <w:r w:rsidR="001651E6">
        <w:rPr>
          <w:rFonts w:cs="Times New Roman"/>
        </w:rPr>
        <w:t xml:space="preserve">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del w:id="21" w:author="Author">
        <w:r w:rsidR="00A62B51" w:rsidDel="0004344B">
          <w:rPr>
            <w:rFonts w:cs="Times New Roman"/>
          </w:rPr>
          <w:delText xml:space="preserve">population </w:delText>
        </w:r>
      </w:del>
      <w:r w:rsidR="00A037AF">
        <w:rPr>
          <w:rFonts w:cs="Times New Roman"/>
        </w:rPr>
        <w:t>dynamics</w:t>
      </w:r>
      <w:r w:rsidR="0015440D">
        <w:rPr>
          <w:rFonts w:cs="Times New Roman"/>
        </w:rPr>
        <w:t xml:space="preserve"> of</w:t>
      </w:r>
      <w:ins w:id="22" w:author="Author">
        <w:r w:rsidR="00C0691D">
          <w:rPr>
            <w:rFonts w:cs="Times New Roman"/>
          </w:rPr>
          <w:t xml:space="preserve"> the cryptophyte </w:t>
        </w:r>
        <w:r w:rsidR="00A577F1">
          <w:rPr>
            <w:rFonts w:cs="Times New Roman"/>
          </w:rPr>
          <w:t>prey</w:t>
        </w:r>
        <w:r w:rsidR="0004344B">
          <w:rPr>
            <w:rFonts w:cs="Times New Roman"/>
          </w:rPr>
          <w:t>.</w:t>
        </w:r>
      </w:ins>
      <w:r w:rsidR="001651E6">
        <w:rPr>
          <w:rFonts w:cs="Times New Roman"/>
        </w:rPr>
        <w:t xml:space="preserve"> </w:t>
      </w:r>
      <w:r w:rsidR="00CC13BB">
        <w:rPr>
          <w:rFonts w:cs="Times New Roman"/>
        </w:rPr>
        <w:t>A</w:t>
      </w:r>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EF2A67">
        <w:rPr>
          <w:rFonts w:cs="Times New Roman"/>
        </w:rPr>
        <w:t xml:space="preserve">free-living </w:t>
      </w:r>
      <w:r w:rsidR="00EF2A67" w:rsidRPr="00F1755A">
        <w:rPr>
          <w:rFonts w:cs="Times New Roman"/>
          <w:i/>
        </w:rPr>
        <w:t>Teleaulax</w:t>
      </w:r>
      <w:r w:rsidR="00EF2A67">
        <w:rPr>
          <w:rFonts w:cs="Times New Roman"/>
        </w:rPr>
        <w:t xml:space="preserve">-like 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del w:id="23" w:author="Author">
        <w:r w:rsidR="00C51C18" w:rsidDel="007F721D">
          <w:rPr>
            <w:rFonts w:cs="Times New Roman"/>
          </w:rPr>
          <w:delText xml:space="preserve">A 10-fold </w:delText>
        </w:r>
        <w:r w:rsidR="00DF5739" w:rsidDel="007F721D">
          <w:rPr>
            <w:rFonts w:cs="Times New Roman"/>
          </w:rPr>
          <w:delText>variation</w:delText>
        </w:r>
        <w:r w:rsidR="00DF5739" w:rsidRPr="0076654C" w:rsidDel="007F721D">
          <w:rPr>
            <w:rFonts w:cs="Times New Roman"/>
          </w:rPr>
          <w:delText xml:space="preserve"> in</w:delText>
        </w:r>
        <w:r w:rsidR="00B41A62" w:rsidDel="007F721D">
          <w:rPr>
            <w:rFonts w:cs="Times New Roman"/>
          </w:rPr>
          <w:delText xml:space="preserve"> </w:delText>
        </w:r>
        <w:r w:rsidR="00EF2A67" w:rsidDel="007F721D">
          <w:rPr>
            <w:rFonts w:cs="Times New Roman"/>
          </w:rPr>
          <w:delText>cryptophyte</w:delText>
        </w:r>
        <w:r w:rsidR="000340F4" w:rsidDel="007F721D">
          <w:rPr>
            <w:rFonts w:cs="Times New Roman"/>
          </w:rPr>
          <w:delText xml:space="preserve"> abundance</w:delText>
        </w:r>
        <w:r w:rsidR="00EF2A67" w:rsidDel="007F721D">
          <w:rPr>
            <w:rFonts w:cs="Times New Roman"/>
          </w:rPr>
          <w:delText>s</w:delText>
        </w:r>
        <w:r w:rsidR="00DF5739" w:rsidDel="007F721D">
          <w:rPr>
            <w:rFonts w:cs="Times New Roman"/>
          </w:rPr>
          <w:delText xml:space="preserve"> </w:delText>
        </w:r>
        <w:r w:rsidR="00C51C18" w:rsidDel="007F721D">
          <w:rPr>
            <w:rFonts w:cs="Times New Roman"/>
          </w:rPr>
          <w:delText>occurred daily</w:delText>
        </w:r>
        <w:r w:rsidR="00DF5739" w:rsidDel="007F721D">
          <w:rPr>
            <w:rFonts w:cs="Times New Roman"/>
          </w:rPr>
          <w:delText xml:space="preserve">, </w:delText>
        </w:r>
        <w:r w:rsidR="00C51C18" w:rsidDel="007F721D">
          <w:rPr>
            <w:rFonts w:cs="Times New Roman"/>
          </w:rPr>
          <w:delText xml:space="preserve">which was not </w:delText>
        </w:r>
        <w:r w:rsidR="00A62B51" w:rsidDel="007F721D">
          <w:rPr>
            <w:rFonts w:cs="Times New Roman"/>
          </w:rPr>
          <w:delText>associated</w:delText>
        </w:r>
        <w:r w:rsidR="00C51C18" w:rsidDel="007F721D">
          <w:rPr>
            <w:rFonts w:cs="Times New Roman"/>
          </w:rPr>
          <w:delText xml:space="preserve"> with </w:delText>
        </w:r>
        <w:r w:rsidR="00A62B51" w:rsidDel="007F721D">
          <w:rPr>
            <w:rFonts w:cs="Times New Roman"/>
          </w:rPr>
          <w:delText xml:space="preserve">the </w:delText>
        </w:r>
        <w:r w:rsidR="00DF5739" w:rsidDel="007F721D">
          <w:rPr>
            <w:rFonts w:cs="Times New Roman"/>
          </w:rPr>
          <w:delText xml:space="preserve">daily </w:delText>
        </w:r>
        <w:r w:rsidR="00DF5739" w:rsidRPr="0076654C" w:rsidDel="007F721D">
          <w:rPr>
            <w:rFonts w:cs="Times New Roman"/>
          </w:rPr>
          <w:delText>tidal cycle</w:delText>
        </w:r>
        <w:r w:rsidR="00DF5739" w:rsidDel="007F721D">
          <w:rPr>
            <w:rFonts w:cs="Times New Roman"/>
          </w:rPr>
          <w:delText xml:space="preserve"> or </w:delText>
        </w:r>
        <w:r w:rsidR="00A62B51" w:rsidDel="007F721D">
          <w:rPr>
            <w:rFonts w:cs="Times New Roman"/>
          </w:rPr>
          <w:delText xml:space="preserve">the </w:delText>
        </w:r>
        <w:r w:rsidR="00DF5739" w:rsidDel="007F721D">
          <w:rPr>
            <w:rFonts w:cs="Times New Roman"/>
          </w:rPr>
          <w:delText>spring/neap tide cycle</w:delText>
        </w:r>
      </w:del>
      <w:ins w:id="24" w:author="Author">
        <w:del w:id="25" w:author="Author">
          <w:r w:rsidR="006B01F7" w:rsidDel="007F721D">
            <w:rPr>
              <w:rFonts w:cs="Times New Roman"/>
            </w:rPr>
            <w:delText xml:space="preserve">. </w:delText>
          </w:r>
        </w:del>
      </w:ins>
      <w:r w:rsidR="00EF2A67">
        <w:rPr>
          <w:rFonts w:cs="Times New Roman"/>
        </w:rPr>
        <w:t>Cryptophyte d</w:t>
      </w:r>
      <w:r w:rsidR="004B52B9" w:rsidRPr="004B52B9">
        <w:rPr>
          <w:rFonts w:cs="Times New Roman"/>
        </w:rPr>
        <w:t>ivision rates</w:t>
      </w:r>
      <w:r w:rsidR="002211A8">
        <w:rPr>
          <w:rFonts w:cs="Times New Roman"/>
        </w:rPr>
        <w:t>,</w:t>
      </w:r>
      <w:r w:rsidR="00E61616">
        <w:rPr>
          <w:rFonts w:cs="Times New Roman"/>
        </w:rPr>
        <w:t xml:space="preserve"> </w:t>
      </w:r>
      <w:r w:rsidR="00B04482">
        <w:rPr>
          <w:rFonts w:cs="Times New Roman"/>
        </w:rPr>
        <w:t>estimated</w:t>
      </w:r>
      <w:r w:rsidR="00E61616">
        <w:rPr>
          <w:rFonts w:cs="Times New Roman"/>
        </w:rPr>
        <w:t xml:space="preserve"> </w:t>
      </w:r>
      <w:r w:rsidR="00E61616" w:rsidRPr="00E61616">
        <w:rPr>
          <w:rFonts w:cs="Times New Roman"/>
          <w:i/>
        </w:rPr>
        <w:t>in situ</w:t>
      </w:r>
      <w:r w:rsidR="00B04482">
        <w:rPr>
          <w:rFonts w:cs="Times New Roman"/>
        </w:rPr>
        <w:t xml:space="preserve"> </w:t>
      </w:r>
      <w:r w:rsidR="00E61616">
        <w:rPr>
          <w:rFonts w:cs="Times New Roman"/>
        </w:rPr>
        <w:t>for the first time</w:t>
      </w:r>
      <w:ins w:id="26" w:author="Author">
        <w:r w:rsidR="00AF3FE9">
          <w:rPr>
            <w:rFonts w:cs="Times New Roman"/>
          </w:rPr>
          <w:t xml:space="preserve"> using a size-structured </w:t>
        </w:r>
        <w:r w:rsidR="00AF3FE9" w:rsidRPr="00D0541A">
          <w:rPr>
            <w:rFonts w:cs="Times New Roman"/>
          </w:rPr>
          <w:t>division rate model</w:t>
        </w:r>
      </w:ins>
      <w:r w:rsidR="00E61616">
        <w:rPr>
          <w:rFonts w:cs="Times New Roman"/>
        </w:rPr>
        <w:t>,</w:t>
      </w:r>
      <w:r w:rsidR="00C67DAC">
        <w:rPr>
          <w:rFonts w:cs="Times New Roman"/>
        </w:rPr>
        <w:t xml:space="preserve"> ranged from 0.2 to </w:t>
      </w:r>
      <w:r w:rsidR="004B52B9">
        <w:rPr>
          <w:rFonts w:cs="Times New Roman"/>
        </w:rPr>
        <w:t>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w:t>
      </w:r>
      <w:ins w:id="27" w:author="Author">
        <w:r w:rsidR="0004344B">
          <w:rPr>
            <w:rFonts w:cs="Times New Roman"/>
          </w:rPr>
          <w:t xml:space="preserve"> abundances</w:t>
        </w:r>
      </w:ins>
      <w:del w:id="28" w:author="Author">
        <w:r w:rsidR="004B52B9" w:rsidDel="0004344B">
          <w:rPr>
            <w:rFonts w:cs="Times New Roman"/>
          </w:rPr>
          <w:delText xml:space="preserve">abundances of </w:delText>
        </w:r>
        <w:r w:rsidR="00EF2A67" w:rsidRPr="00F1755A" w:rsidDel="0004344B">
          <w:rPr>
            <w:rFonts w:cs="Times New Roman"/>
            <w:i/>
          </w:rPr>
          <w:delText>Teleaulax</w:delText>
        </w:r>
        <w:r w:rsidR="00EF2A67" w:rsidDel="0004344B">
          <w:rPr>
            <w:rFonts w:cs="Times New Roman"/>
          </w:rPr>
          <w:delText>-like cryptophytes</w:delText>
        </w:r>
      </w:del>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availability</w:t>
      </w:r>
      <w:ins w:id="29" w:author="Author">
        <w:r w:rsidR="0004344B">
          <w:rPr>
            <w:rFonts w:cs="Times New Roman"/>
          </w:rPr>
          <w:t xml:space="preserve"> </w:t>
        </w:r>
      </w:ins>
      <w:del w:id="30" w:author="Author">
        <w:r w:rsidR="00871A04" w:rsidDel="0004344B">
          <w:rPr>
            <w:rFonts w:cs="Times New Roman"/>
          </w:rPr>
          <w:delText xml:space="preserve">, rather than light conditions, </w:delText>
        </w:r>
      </w:del>
      <w:r w:rsidR="00871A04">
        <w:rPr>
          <w:rFonts w:cs="Times New Roman"/>
        </w:rPr>
        <w:t>limit</w:t>
      </w:r>
      <w:ins w:id="31" w:author="Author">
        <w:r w:rsidR="00E2395E">
          <w:rPr>
            <w:rFonts w:cs="Times New Roman"/>
          </w:rPr>
          <w:t>ed</w:t>
        </w:r>
      </w:ins>
      <w:r w:rsidR="00EF2A67">
        <w:rPr>
          <w:rFonts w:cs="Times New Roman"/>
        </w:rPr>
        <w:t xml:space="preserve"> </w:t>
      </w:r>
      <w:r w:rsidR="00871A04">
        <w:rPr>
          <w:rFonts w:cs="Times New Roman"/>
        </w:rPr>
        <w:t xml:space="preserve">the growth </w:t>
      </w:r>
      <w:r w:rsidR="00CA2EC6">
        <w:rPr>
          <w:rFonts w:cs="Times New Roman"/>
        </w:rPr>
        <w:t xml:space="preserve">of </w:t>
      </w:r>
      <w:ins w:id="32" w:author="Author">
        <w:r w:rsidR="004B7D5B" w:rsidRPr="00F1755A">
          <w:rPr>
            <w:rFonts w:cs="Times New Roman"/>
            <w:i/>
          </w:rPr>
          <w:t>Teleaulax</w:t>
        </w:r>
        <w:r w:rsidR="004B7D5B">
          <w:rPr>
            <w:rFonts w:cs="Times New Roman"/>
          </w:rPr>
          <w:t>-like cryptophytes</w:t>
        </w:r>
        <w:r w:rsidR="004B7D5B" w:rsidRPr="00F1755A" w:rsidDel="004B7D5B">
          <w:rPr>
            <w:rFonts w:cs="Times New Roman"/>
            <w:i/>
          </w:rPr>
          <w:t xml:space="preserve"> </w:t>
        </w:r>
      </w:ins>
      <w:r w:rsidR="000340F4">
        <w:rPr>
          <w:rFonts w:cs="Times New Roman"/>
        </w:rPr>
        <w:t>at that time</w:t>
      </w:r>
      <w:r w:rsidR="004B52B9">
        <w:rPr>
          <w:rFonts w:cs="Times New Roman"/>
        </w:rPr>
        <w:t xml:space="preserve">. </w:t>
      </w:r>
      <w:r w:rsidR="00EF2A67">
        <w:rPr>
          <w:rFonts w:cs="Times New Roman"/>
        </w:rPr>
        <w:t xml:space="preserve">Assuming </w:t>
      </w:r>
      <w:r w:rsidR="00EF2A67">
        <w:rPr>
          <w:rFonts w:eastAsia="Calibri" w:cs="Times New Roman"/>
        </w:rPr>
        <w:t xml:space="preserve">a minimum ingestion rate of ~1 cryptophyte </w:t>
      </w:r>
      <w:r w:rsidR="00EF2A67" w:rsidRPr="00FC5E5F">
        <w:rPr>
          <w:rFonts w:cs="Times New Roman"/>
        </w:rPr>
        <w:t>ciliate</w:t>
      </w:r>
      <w:r w:rsidR="00EF2A67" w:rsidRPr="008A0DAC">
        <w:rPr>
          <w:rFonts w:eastAsia="Calibri" w:cs="Times New Roman"/>
          <w:vertAlign w:val="superscript"/>
        </w:rPr>
        <w:t>-</w:t>
      </w:r>
      <w:r w:rsidR="00EF2A67" w:rsidRPr="00FC5E5F">
        <w:rPr>
          <w:rFonts w:eastAsia="Calibri" w:cs="Times New Roman"/>
        </w:rPr>
        <w:t>¹</w:t>
      </w:r>
      <w:r w:rsidR="00EF2A67" w:rsidRPr="00FC5E5F">
        <w:rPr>
          <w:rFonts w:cs="Times New Roman"/>
        </w:rPr>
        <w:t xml:space="preserve"> day</w:t>
      </w:r>
      <w:r w:rsidR="00EF2A67" w:rsidRPr="008A0DAC">
        <w:rPr>
          <w:rFonts w:eastAsia="Calibri" w:cs="Times New Roman"/>
          <w:vertAlign w:val="superscript"/>
        </w:rPr>
        <w:t>-</w:t>
      </w:r>
      <w:r w:rsidR="00EF2A67" w:rsidRPr="00FC5E5F">
        <w:rPr>
          <w:rFonts w:eastAsia="Calibri" w:cs="Times New Roman"/>
        </w:rPr>
        <w:t>¹</w:t>
      </w:r>
      <w:r w:rsidR="00EF2A67">
        <w:rPr>
          <w:rFonts w:eastAsia="Calibri" w:cs="Times New Roman"/>
        </w:rPr>
        <w:t xml:space="preserve">, our results </w:t>
      </w:r>
      <w:ins w:id="33" w:author="Author">
        <w:r w:rsidR="00AF3FE9">
          <w:rPr>
            <w:rFonts w:cs="Times New Roman"/>
          </w:rPr>
          <w:t>indicate</w:t>
        </w:r>
        <w:r w:rsidR="005261A2">
          <w:rPr>
            <w:rFonts w:cs="Times New Roman"/>
          </w:rPr>
          <w:t xml:space="preserve"> </w:t>
        </w:r>
      </w:ins>
      <w:r w:rsidR="00705102">
        <w:rPr>
          <w:rFonts w:cs="Times New Roman"/>
        </w:rPr>
        <w:t xml:space="preserve">that the growth of </w:t>
      </w:r>
      <w:ins w:id="34" w:author="Author">
        <w:r w:rsidR="00D87D65">
          <w:rPr>
            <w:rFonts w:cs="Times New Roman"/>
            <w:i/>
          </w:rPr>
          <w:t>M</w:t>
        </w:r>
        <w:r w:rsidR="00E2395E">
          <w:rPr>
            <w:rFonts w:cs="Times New Roman"/>
            <w:i/>
          </w:rPr>
          <w:t>. rubrum</w:t>
        </w:r>
      </w:ins>
      <w:r w:rsidR="00705102">
        <w:rPr>
          <w:rFonts w:cs="Times New Roman"/>
        </w:rPr>
        <w:t xml:space="preserve"> </w:t>
      </w:r>
      <w:ins w:id="35" w:author="Author">
        <w:r w:rsidR="00AF3FE9">
          <w:rPr>
            <w:rFonts w:cs="Times New Roman"/>
          </w:rPr>
          <w:t>may have been</w:t>
        </w:r>
      </w:ins>
      <w:r w:rsidR="00705102">
        <w:rPr>
          <w:rFonts w:cs="Times New Roman"/>
        </w:rPr>
        <w:t xml:space="preserve"> limited by prey availability</w:t>
      </w:r>
      <w:r w:rsidR="00B04482">
        <w:rPr>
          <w:rFonts w:cs="Times New Roman"/>
        </w:rPr>
        <w:t xml:space="preserve"> during the </w:t>
      </w:r>
      <w:ins w:id="36" w:author="Author">
        <w:r w:rsidR="00636591">
          <w:rPr>
            <w:rFonts w:cs="Times New Roman"/>
          </w:rPr>
          <w:t>decline of the red water bloom. Our results highlight</w:t>
        </w:r>
        <w:r w:rsidR="004276EB">
          <w:rPr>
            <w:rFonts w:cs="Times New Roman"/>
          </w:rPr>
          <w:t xml:space="preserve"> the importance of </w:t>
        </w:r>
        <w:r w:rsidR="00636591">
          <w:rPr>
            <w:rFonts w:cs="Times New Roman"/>
          </w:rPr>
          <w:t>prey availability for</w:t>
        </w:r>
        <w:r w:rsidR="004276EB">
          <w:rPr>
            <w:rFonts w:cs="Times New Roman"/>
          </w:rPr>
          <w:t xml:space="preserve"> </w:t>
        </w:r>
        <w:r w:rsidR="00636591">
          <w:rPr>
            <w:rFonts w:cs="Times New Roman"/>
          </w:rPr>
          <w:t xml:space="preserve">understanding the dynamics of </w:t>
        </w:r>
        <w:del w:id="37" w:author="Author">
          <w:r w:rsidR="00636591" w:rsidDel="007F721D">
            <w:rPr>
              <w:rFonts w:cs="Times New Roman"/>
            </w:rPr>
            <w:delText>red water</w:delText>
          </w:r>
        </w:del>
        <w:r w:rsidR="007F721D">
          <w:rPr>
            <w:rFonts w:cs="Times New Roman"/>
          </w:rPr>
          <w:t>these</w:t>
        </w:r>
        <w:r w:rsidR="00636591">
          <w:rPr>
            <w:rFonts w:cs="Times New Roman"/>
          </w:rPr>
          <w:t xml:space="preserve"> </w:t>
        </w:r>
        <w:r w:rsidR="004276EB">
          <w:rPr>
            <w:rFonts w:cs="Times New Roman"/>
          </w:rPr>
          <w:t>blooms</w:t>
        </w:r>
      </w:ins>
      <w:r w:rsidR="00177D9D">
        <w:rPr>
          <w:rFonts w:cs="Times New Roman"/>
        </w:rPr>
        <w:t>.</w:t>
      </w:r>
      <w:ins w:id="38" w:author="Author">
        <w:r w:rsidR="006B01F7">
          <w:rPr>
            <w:rFonts w:cs="Times New Roman"/>
          </w:rPr>
          <w:t xml:space="preserve"> </w:t>
        </w:r>
      </w:ins>
    </w:p>
    <w:p w14:paraId="0FF326DC" w14:textId="2C350700" w:rsidR="008D5305" w:rsidRPr="00FC5E5F" w:rsidRDefault="008D5305" w:rsidP="003218A1">
      <w:pPr>
        <w:spacing w:line="480" w:lineRule="auto"/>
        <w:rPr>
          <w:rFonts w:cs="Times New Roman"/>
          <w:bCs/>
        </w:rPr>
      </w:pPr>
    </w:p>
    <w:p w14:paraId="7E268815" w14:textId="58BBD0D6" w:rsidR="008D5305" w:rsidRDefault="008D5305" w:rsidP="00AD46DE">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ins w:id="39" w:author="Author">
        <w:r w:rsidR="00E2395E">
          <w:rPr>
            <w:rFonts w:cs="Times New Roman"/>
            <w:bCs/>
            <w:i/>
          </w:rPr>
          <w:t xml:space="preserve"> rubrum</w:t>
        </w:r>
      </w:ins>
      <w:r>
        <w:rPr>
          <w:rFonts w:cs="Times New Roman"/>
          <w:bCs/>
          <w:i/>
        </w:rPr>
        <w:t xml:space="preserve">; </w:t>
      </w:r>
      <w:r w:rsidRPr="003A70CE">
        <w:rPr>
          <w:rFonts w:cs="Times New Roman"/>
          <w:bCs/>
        </w:rPr>
        <w:t>growth</w:t>
      </w:r>
      <w:r>
        <w:rPr>
          <w:rFonts w:cs="Times New Roman"/>
          <w:bCs/>
        </w:rPr>
        <w:t xml:space="preserve"> 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AD46DE">
      <w:pPr>
        <w:spacing w:line="480" w:lineRule="auto"/>
        <w:outlineLvl w:val="0"/>
        <w:rPr>
          <w:rFonts w:cs="Times New Roman"/>
          <w:b/>
          <w:bCs/>
        </w:rPr>
      </w:pPr>
      <w:r>
        <w:rPr>
          <w:rFonts w:cs="Times New Roman"/>
          <w:b/>
          <w:bCs/>
        </w:rPr>
        <w:lastRenderedPageBreak/>
        <w:t>INTRODUCTION</w:t>
      </w:r>
    </w:p>
    <w:p w14:paraId="394A7214" w14:textId="7B520CFD" w:rsidR="008D5305" w:rsidRPr="00FC5E5F" w:rsidRDefault="008D5305" w:rsidP="003218A1">
      <w:pPr>
        <w:spacing w:line="480" w:lineRule="auto"/>
        <w:ind w:firstLine="288"/>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 xml:space="preserve">Mesodinium </w:t>
      </w:r>
      <w:ins w:id="40" w:author="Author">
        <w:r w:rsidR="00E2395E">
          <w:rPr>
            <w:rFonts w:cs="Times New Roman"/>
            <w:bCs/>
            <w:i/>
          </w:rPr>
          <w:t>rubrum</w:t>
        </w:r>
      </w:ins>
      <w:r w:rsidRPr="00FC5E5F">
        <w:rPr>
          <w:rFonts w:cs="Times New Roman"/>
          <w:bCs/>
        </w:rPr>
        <w:t xml:space="preserve"> </w:t>
      </w:r>
      <w:r w:rsidR="00CA2EC6">
        <w:rPr>
          <w:rFonts w:cs="Times New Roman"/>
          <w:bCs/>
        </w:rPr>
        <w:t xml:space="preserve"> (</w:t>
      </w:r>
      <w:r w:rsidRPr="00FC5E5F">
        <w:rPr>
          <w:rFonts w:cs="Times New Roman"/>
          <w:bCs/>
          <w:i/>
        </w:rPr>
        <w:t>Myrionecta rubra</w:t>
      </w:r>
      <w:r w:rsidR="005E3B87">
        <w:rPr>
          <w:rFonts w:cs="Times New Roman"/>
          <w:bCs/>
        </w:rPr>
        <w:t xml:space="preserve">) </w:t>
      </w:r>
      <w:ins w:id="41" w:author="Author">
        <w:r w:rsidR="00FA153E">
          <w:rPr>
            <w:rFonts w:cs="Times New Roman"/>
            <w:bCs/>
          </w:rPr>
          <w:t>(</w:t>
        </w:r>
        <w:r w:rsidR="00E2395E">
          <w:rPr>
            <w:rFonts w:cs="Times New Roman"/>
            <w:bCs/>
          </w:rPr>
          <w:t xml:space="preserve">Lohmann 1908, </w:t>
        </w:r>
      </w:ins>
      <w:r w:rsidR="005E3B87">
        <w:rPr>
          <w:rFonts w:cs="Times New Roman"/>
          <w:bCs/>
        </w:rPr>
        <w:t>Jankowski</w:t>
      </w:r>
      <w:r w:rsidRPr="00FC5E5F">
        <w:rPr>
          <w:rFonts w:cs="Times New Roman"/>
          <w:bCs/>
        </w:rPr>
        <w:t xml:space="preserve"> 1976</w:t>
      </w:r>
      <w:ins w:id="42" w:author="Author">
        <w:r w:rsidR="00E2395E">
          <w:rPr>
            <w:rFonts w:cs="Times New Roman"/>
            <w:bCs/>
          </w:rPr>
          <w:t>)</w:t>
        </w:r>
      </w:ins>
      <w:r w:rsidRPr="00FC5E5F">
        <w:rPr>
          <w:rFonts w:cs="Times New Roman"/>
          <w:bCs/>
        </w:rPr>
        <w:t xml:space="preserve"> is among th</w:t>
      </w:r>
      <w:r w:rsidR="001504F2">
        <w:rPr>
          <w:rFonts w:cs="Times New Roman"/>
          <w:bCs/>
        </w:rPr>
        <w:t>e marine microzooplankton that</w:t>
      </w:r>
      <w:ins w:id="43" w:author="Author">
        <w:r w:rsidR="00E2395E">
          <w:rPr>
            <w:rFonts w:cs="Times New Roman"/>
            <w:bCs/>
          </w:rPr>
          <w:t xml:space="preserve"> </w:t>
        </w:r>
        <w:r w:rsidR="00F73392">
          <w:rPr>
            <w:rFonts w:cs="Times New Roman"/>
            <w:bCs/>
          </w:rPr>
          <w:t>temporarily maintains</w:t>
        </w:r>
        <w:r w:rsidR="00F73392" w:rsidRPr="00FC5E5F">
          <w:rPr>
            <w:rFonts w:cs="Times New Roman"/>
            <w:bCs/>
          </w:rPr>
          <w:t xml:space="preserve"> the plastids of their cryptophyte alga</w:t>
        </w:r>
        <w:r w:rsidR="00F73392">
          <w:rPr>
            <w:rFonts w:cs="Times New Roman"/>
            <w:bCs/>
          </w:rPr>
          <w:t>l</w:t>
        </w:r>
        <w:r w:rsidR="00F73392" w:rsidRPr="00FC5E5F">
          <w:rPr>
            <w:rFonts w:cs="Times New Roman"/>
            <w:bCs/>
          </w:rPr>
          <w:t xml:space="preserve"> prey, </w:t>
        </w:r>
        <w:r w:rsidR="00F73392" w:rsidRPr="00FC5E5F">
          <w:rPr>
            <w:rFonts w:cs="Times New Roman"/>
            <w:bCs/>
            <w:i/>
          </w:rPr>
          <w:t>Teleaulax amphiox</w:t>
        </w:r>
        <w:r w:rsidR="00F73392">
          <w:rPr>
            <w:rFonts w:cs="Times New Roman"/>
            <w:bCs/>
            <w:i/>
          </w:rPr>
          <w:t>ei</w:t>
        </w:r>
        <w:r w:rsidR="00F73392" w:rsidRPr="00FC5E5F">
          <w:rPr>
            <w:rFonts w:cs="Times New Roman"/>
            <w:bCs/>
            <w:i/>
          </w:rPr>
          <w:t xml:space="preserve">a </w:t>
        </w:r>
        <w:r w:rsidR="00F73392">
          <w:rPr>
            <w:rFonts w:cs="Times New Roman"/>
            <w:bCs/>
            <w:i/>
          </w:rPr>
          <w:fldChar w:fldCharType="begin"/>
        </w:r>
        <w:r w:rsidR="00F73392">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F73392">
          <w:rPr>
            <w:rFonts w:cs="Times New Roman"/>
            <w:bCs/>
            <w:i/>
          </w:rPr>
          <w:fldChar w:fldCharType="separate"/>
        </w:r>
        <w:r w:rsidR="00F73392">
          <w:rPr>
            <w:rFonts w:eastAsiaTheme="minorEastAsia" w:cs="Times New Roman"/>
            <w:color w:val="auto"/>
            <w:lang w:eastAsia="en-US" w:bidi="ar-SA"/>
          </w:rPr>
          <w:t>(Herfort et al. 2011)</w:t>
        </w:r>
        <w:r w:rsidR="00F73392">
          <w:rPr>
            <w:rFonts w:cs="Times New Roman"/>
            <w:bCs/>
            <w:i/>
          </w:rPr>
          <w:fldChar w:fldCharType="end"/>
        </w:r>
        <w:r w:rsidR="00F73392">
          <w:rPr>
            <w:rFonts w:cs="Times New Roman"/>
            <w:bCs/>
          </w:rPr>
          <w:t xml:space="preserve">. This </w:t>
        </w:r>
        <w:r w:rsidR="002D1B2E">
          <w:rPr>
            <w:rFonts w:cs="Times New Roman"/>
            <w:bCs/>
          </w:rPr>
          <w:t>relationship</w:t>
        </w:r>
        <w:r w:rsidR="00F73392">
          <w:rPr>
            <w:rFonts w:cs="Times New Roman"/>
            <w:bCs/>
          </w:rPr>
          <w:t xml:space="preserve"> allows the ciliate to </w:t>
        </w:r>
      </w:ins>
      <w:r w:rsidRPr="00FC5E5F">
        <w:rPr>
          <w:rFonts w:cs="Times New Roman"/>
          <w:bCs/>
        </w:rPr>
        <w:t>function as a mixotroph, capable of both phagotroph</w:t>
      </w:r>
      <w:r>
        <w:rPr>
          <w:rFonts w:cs="Times New Roman"/>
          <w:bCs/>
        </w:rPr>
        <w:t>y</w:t>
      </w:r>
      <w:r w:rsidRPr="00FC5E5F">
        <w:rPr>
          <w:rFonts w:cs="Times New Roman"/>
          <w:bCs/>
        </w:rPr>
        <w:t xml:space="preserve"> and photosynthe</w:t>
      </w:r>
      <w:r>
        <w:rPr>
          <w:rFonts w:cs="Times New Roman"/>
          <w:bCs/>
        </w:rPr>
        <w:t>sis</w:t>
      </w:r>
      <w:r w:rsidR="005E3B87">
        <w:rPr>
          <w:rFonts w:cs="Times New Roman"/>
          <w:bCs/>
        </w:rPr>
        <w:t xml:space="preserve"> to acquire carbon</w:t>
      </w:r>
      <w:ins w:id="44" w:author="Author">
        <w:r w:rsidR="00E2395E">
          <w:rPr>
            <w:rFonts w:cs="Times New Roman"/>
            <w:bCs/>
          </w:rPr>
          <w:t xml:space="preserve"> </w:t>
        </w:r>
      </w:ins>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w:t>
      </w:r>
      <w:ins w:id="45" w:author="Author">
        <w:r w:rsidR="00EE2ABB">
          <w:rPr>
            <w:rFonts w:eastAsiaTheme="minorEastAsia" w:cs="Times New Roman"/>
            <w:color w:val="auto"/>
            <w:lang w:eastAsia="en-US" w:bidi="ar-SA"/>
          </w:rPr>
          <w:t>Gustafson et al. 2000</w:t>
        </w:r>
        <w:r w:rsidR="00E2395E">
          <w:rPr>
            <w:rFonts w:eastAsiaTheme="minorEastAsia" w:cs="Times New Roman"/>
            <w:color w:val="auto"/>
            <w:lang w:eastAsia="en-US" w:bidi="ar-SA"/>
          </w:rPr>
          <w:t>, Qiu et al. 2016</w:t>
        </w:r>
      </w:ins>
      <w:r w:rsidR="009A46E9">
        <w:rPr>
          <w:rFonts w:eastAsiaTheme="minorEastAsia" w:cs="Times New Roman"/>
          <w:color w:val="auto"/>
          <w:lang w:eastAsia="en-US" w:bidi="ar-SA"/>
        </w:rPr>
        <w:t>)</w:t>
      </w:r>
      <w:r w:rsidR="00992F08">
        <w:rPr>
          <w:rFonts w:cs="Times New Roman"/>
          <w:bCs/>
        </w:rPr>
        <w:fldChar w:fldCharType="end"/>
      </w:r>
      <w:r w:rsidRPr="00FC5E5F">
        <w:rPr>
          <w:rFonts w:cs="Times New Roman"/>
          <w:bCs/>
        </w:rPr>
        <w:t>.</w:t>
      </w:r>
      <w:ins w:id="46" w:author="Author">
        <w:r w:rsidR="00057C59">
          <w:rPr>
            <w:rFonts w:cs="Times New Roman"/>
            <w:bCs/>
          </w:rPr>
          <w:t xml:space="preserve"> A variety of associations</w:t>
        </w:r>
        <w:r w:rsidR="009E1064">
          <w:rPr>
            <w:rFonts w:cs="Times New Roman"/>
            <w:bCs/>
          </w:rPr>
          <w:t xml:space="preserve"> </w:t>
        </w:r>
        <w:r w:rsidR="00057C59">
          <w:rPr>
            <w:rFonts w:cs="Times New Roman"/>
            <w:bCs/>
          </w:rPr>
          <w:t xml:space="preserve">have been observed </w:t>
        </w:r>
        <w:r w:rsidR="00897208" w:rsidRPr="00FA153E">
          <w:rPr>
            <w:rFonts w:cs="Times New Roman"/>
            <w:bCs/>
            <w:i/>
          </w:rPr>
          <w:t>in situ</w:t>
        </w:r>
        <w:r w:rsidR="00897208">
          <w:rPr>
            <w:rFonts w:cs="Times New Roman"/>
            <w:bCs/>
          </w:rPr>
          <w:t xml:space="preserve"> and in </w:t>
        </w:r>
        <w:r w:rsidR="00057C59">
          <w:rPr>
            <w:rFonts w:cs="Times New Roman"/>
            <w:bCs/>
          </w:rPr>
          <w:t>laboratory cultures</w:t>
        </w:r>
        <w:r w:rsidR="004E547E">
          <w:rPr>
            <w:rFonts w:cs="Times New Roman"/>
            <w:bCs/>
          </w:rPr>
          <w:t xml:space="preserve"> of </w:t>
        </w:r>
        <w:r w:rsidR="004E547E" w:rsidRPr="00FA153E">
          <w:rPr>
            <w:rFonts w:cs="Times New Roman"/>
            <w:bCs/>
            <w:i/>
          </w:rPr>
          <w:t>M. rubrum</w:t>
        </w:r>
        <w:r w:rsidR="00057C59">
          <w:rPr>
            <w:rFonts w:cs="Times New Roman"/>
            <w:bCs/>
          </w:rPr>
          <w:t xml:space="preserve">, including the harboring of plastids and other organelles </w:t>
        </w:r>
        <w:r w:rsidR="001656E3">
          <w:rPr>
            <w:rFonts w:cs="Times New Roman"/>
            <w:bCs/>
          </w:rPr>
          <w:t>(Gustafson et al. 2000</w:t>
        </w:r>
        <w:r w:rsidR="00057C59">
          <w:rPr>
            <w:rFonts w:cs="Times New Roman"/>
            <w:bCs/>
          </w:rPr>
          <w:t xml:space="preserve">, Johnson et al. 2007), </w:t>
        </w:r>
        <w:r w:rsidR="004E547E">
          <w:rPr>
            <w:rFonts w:cs="Times New Roman"/>
            <w:bCs/>
          </w:rPr>
          <w:t>and the retention of actively replicating endosymbionts (“</w:t>
        </w:r>
        <w:r w:rsidR="004E547E" w:rsidRPr="00FA153E">
          <w:rPr>
            <w:rFonts w:cs="Times New Roman"/>
            <w:bCs/>
            <w:i/>
          </w:rPr>
          <w:t>Mesodinium</w:t>
        </w:r>
        <w:r w:rsidR="004E547E">
          <w:rPr>
            <w:rFonts w:cs="Times New Roman"/>
            <w:bCs/>
          </w:rPr>
          <w:t>-farming-</w:t>
        </w:r>
        <w:r w:rsidR="004E547E" w:rsidRPr="00FA153E">
          <w:rPr>
            <w:rFonts w:cs="Times New Roman"/>
            <w:bCs/>
            <w:i/>
          </w:rPr>
          <w:t>Teleaulax</w:t>
        </w:r>
        <w:r w:rsidR="004E547E">
          <w:rPr>
            <w:rFonts w:cs="Times New Roman"/>
            <w:bCs/>
          </w:rPr>
          <w:t>”) (Qiu et al. 2016).</w:t>
        </w:r>
        <w:r w:rsidR="001656E3">
          <w:rPr>
            <w:rFonts w:cs="Times New Roman"/>
            <w:bCs/>
          </w:rPr>
          <w:t xml:space="preserve"> </w:t>
        </w:r>
      </w:ins>
      <w:r w:rsidR="00A62B51">
        <w:rPr>
          <w:rFonts w:cs="Times New Roman"/>
          <w:bCs/>
        </w:rPr>
        <w:t>Although</w:t>
      </w:r>
      <w:r>
        <w:rPr>
          <w:rFonts w:cs="Times New Roman"/>
          <w:bCs/>
        </w:rPr>
        <w:t xml:space="preserve"> </w:t>
      </w:r>
      <w:ins w:id="47" w:author="Author">
        <w:r w:rsidR="00D87D65">
          <w:rPr>
            <w:rFonts w:cs="Times New Roman"/>
            <w:bCs/>
            <w:i/>
          </w:rPr>
          <w:t>M</w:t>
        </w:r>
        <w:r w:rsidR="004E547E">
          <w:rPr>
            <w:rFonts w:cs="Times New Roman"/>
            <w:bCs/>
            <w:i/>
          </w:rPr>
          <w:t>.</w:t>
        </w:r>
      </w:ins>
      <w:r w:rsidR="005B3DC4">
        <w:rPr>
          <w:rFonts w:cs="Times New Roman"/>
          <w:bCs/>
          <w:i/>
        </w:rPr>
        <w:t xml:space="preserve"> </w:t>
      </w:r>
      <w:ins w:id="48" w:author="Author">
        <w:r w:rsidR="004E547E">
          <w:rPr>
            <w:rFonts w:cs="Times New Roman"/>
            <w:bCs/>
            <w:i/>
          </w:rPr>
          <w:t xml:space="preserve">rubrum </w:t>
        </w:r>
      </w:ins>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ecology and physiology of the</w:t>
      </w:r>
      <w:ins w:id="49" w:author="Author">
        <w:r w:rsidR="004E547E">
          <w:rPr>
            <w:rFonts w:cs="Times New Roman"/>
            <w:bCs/>
          </w:rPr>
          <w:t xml:space="preserve"> free living</w:t>
        </w:r>
      </w:ins>
      <w:r>
        <w:rPr>
          <w:rFonts w:cs="Times New Roman"/>
          <w:bCs/>
        </w:rPr>
        <w:t xml:space="preserve"> </w:t>
      </w:r>
      <w:ins w:id="50" w:author="Author">
        <w:r w:rsidR="004E547E" w:rsidRPr="00FA153E">
          <w:rPr>
            <w:rFonts w:cs="Times New Roman"/>
            <w:bCs/>
          </w:rPr>
          <w:t>cryptophyte</w:t>
        </w:r>
      </w:ins>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w:t>
      </w:r>
      <w:r w:rsidR="00CA2EC6">
        <w:rPr>
          <w:rFonts w:cs="Times New Roman"/>
          <w:bCs/>
        </w:rPr>
        <w:t xml:space="preserve">and abundance </w:t>
      </w:r>
      <w:r w:rsidR="00A62B51">
        <w:rPr>
          <w:rFonts w:cs="Times New Roman"/>
          <w:bCs/>
        </w:rPr>
        <w:t>influence</w:t>
      </w:r>
      <w:r>
        <w:rPr>
          <w:rFonts w:cs="Times New Roman"/>
          <w:bCs/>
        </w:rPr>
        <w:t xml:space="preserve"> bloom dynamics</w:t>
      </w:r>
      <w:r w:rsidRPr="00FC5E5F">
        <w:rPr>
          <w:rFonts w:cs="Times New Roman"/>
          <w:bCs/>
        </w:rPr>
        <w:t xml:space="preserve">. </w:t>
      </w:r>
    </w:p>
    <w:p w14:paraId="5F06A2F4" w14:textId="5E64EE7C" w:rsidR="00FA5582" w:rsidRPr="00FC5E5F" w:rsidRDefault="008D5305" w:rsidP="003218A1">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ins w:id="51" w:author="Author">
        <w:r w:rsidR="00D87D65">
          <w:rPr>
            <w:rFonts w:cs="Times New Roman"/>
            <w:i/>
          </w:rPr>
          <w:t>M</w:t>
        </w:r>
        <w:r w:rsidR="004E547E">
          <w:rPr>
            <w:rFonts w:cs="Times New Roman"/>
            <w:i/>
          </w:rPr>
          <w:t>. rubrum</w:t>
        </w:r>
      </w:ins>
      <w:r w:rsidRPr="00FC5E5F">
        <w:rPr>
          <w:rFonts w:cs="Times New Roman"/>
        </w:rPr>
        <w:t xml:space="preserve"> blooms 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A62B51">
        <w:rPr>
          <w:rFonts w:cs="Times New Roman"/>
        </w:rPr>
        <w:t>. The blooms persist for several weeks during the late summer and early fall</w:t>
      </w:r>
      <w:r>
        <w:rPr>
          <w:rFonts w:cs="Times New Roman"/>
        </w:rPr>
        <w:t>,</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ins w:id="52" w:author="Author">
        <w:r w:rsidR="00D87D65">
          <w:rPr>
            <w:rFonts w:cs="Times New Roman"/>
            <w:i/>
          </w:rPr>
          <w:t>M</w:t>
        </w:r>
        <w:r w:rsidR="009311B0">
          <w:rPr>
            <w:rFonts w:cs="Times New Roman"/>
            <w:i/>
          </w:rPr>
          <w:t>. rubru</w:t>
        </w:r>
        <w:r w:rsidR="00D87D65">
          <w:rPr>
            <w:rFonts w:cs="Times New Roman"/>
            <w:i/>
          </w:rPr>
          <w:t>m</w:t>
        </w:r>
      </w:ins>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FA5582">
        <w:rPr>
          <w:rFonts w:cs="Times New Roman"/>
        </w:rPr>
        <w:t>,</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and fast </w:t>
      </w:r>
      <w:r w:rsidR="00CA2EC6">
        <w:rPr>
          <w:rFonts w:cs="Times New Roman"/>
        </w:rPr>
        <w:t>division</w:t>
      </w:r>
      <w:r w:rsidRPr="00FC5E5F">
        <w:rPr>
          <w:rFonts w:cs="Times New Roman"/>
        </w:rPr>
        <w:t xml:space="preserve"> rates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ins w:id="53" w:author="Author">
        <w:r w:rsidR="00D87D65">
          <w:rPr>
            <w:rFonts w:cs="Times New Roman"/>
            <w:i/>
          </w:rPr>
          <w:t>M</w:t>
        </w:r>
        <w:r w:rsidR="009311B0">
          <w:rPr>
            <w:rFonts w:cs="Times New Roman"/>
            <w:i/>
          </w:rPr>
          <w:t>. rubrum</w:t>
        </w:r>
      </w:ins>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ins w:id="54" w:author="Author">
        <w:r w:rsidR="00D87D65">
          <w:rPr>
            <w:rFonts w:cs="Times New Roman"/>
            <w:i/>
            <w:iCs/>
          </w:rPr>
          <w:t>M</w:t>
        </w:r>
        <w:r w:rsidR="009311B0">
          <w:rPr>
            <w:rFonts w:cs="Times New Roman"/>
            <w:i/>
            <w:iCs/>
          </w:rPr>
          <w:t>. rubrum</w:t>
        </w:r>
      </w:ins>
      <w:r w:rsidRPr="00FC5E5F">
        <w:rPr>
          <w:rFonts w:cs="Times New Roman"/>
        </w:rPr>
        <w:t xml:space="preserve"> abundance observed in </w:t>
      </w:r>
      <w:r w:rsidR="00AD70B9">
        <w:rPr>
          <w:rFonts w:cs="Times New Roman"/>
        </w:rPr>
        <w:t xml:space="preserve">the </w:t>
      </w:r>
      <w:r w:rsidR="00A56CA7">
        <w:rPr>
          <w:rFonts w:cs="Times New Roman"/>
        </w:rPr>
        <w:t>estuary</w:t>
      </w:r>
      <w:r w:rsidR="00AD70B9">
        <w:rPr>
          <w:rFonts w:cs="Times New Roman"/>
        </w:rPr>
        <w:t xml:space="preserv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ins w:id="55" w:author="Author">
        <w:r w:rsidR="00D87D65">
          <w:rPr>
            <w:rFonts w:cs="Times New Roman"/>
            <w:i/>
          </w:rPr>
          <w:t>M</w:t>
        </w:r>
        <w:r w:rsidR="009311B0">
          <w:rPr>
            <w:rFonts w:cs="Times New Roman"/>
            <w:i/>
          </w:rPr>
          <w:t>. rubrum</w:t>
        </w:r>
      </w:ins>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w:t>
      </w:r>
      <w:ins w:id="56" w:author="Author">
        <w:r w:rsidR="009311B0">
          <w:rPr>
            <w:rFonts w:cs="Times New Roman"/>
            <w:i/>
          </w:rPr>
          <w:t>. rubrum</w:t>
        </w:r>
      </w:ins>
      <w:r w:rsidR="00FA5582">
        <w:rPr>
          <w:rFonts w:cs="Times New Roman"/>
        </w:rPr>
        <w:t xml:space="preserve"> bloom</w:t>
      </w:r>
      <w:r w:rsidR="00CA2EC6">
        <w:rPr>
          <w:rFonts w:cs="Times New Roman"/>
        </w:rPr>
        <w:t>s</w:t>
      </w:r>
      <w:r w:rsidR="00FA5582">
        <w:rPr>
          <w:rFonts w:cs="Times New Roman"/>
        </w:rPr>
        <w:t xml:space="preserve"> </w:t>
      </w:r>
      <w:ins w:id="57" w:author="Author">
        <w:r w:rsidR="00EC4BBC">
          <w:rPr>
            <w:rFonts w:cs="Times New Roman"/>
          </w:rPr>
          <w:t>has been observed elsewhere</w:t>
        </w:r>
      </w:ins>
      <w:r w:rsidR="00FA5582">
        <w:rPr>
          <w:rFonts w:cs="Times New Roman"/>
        </w:rPr>
        <w:t xml:space="preserve">, </w:t>
      </w:r>
      <w:ins w:id="58" w:author="Author">
        <w:r w:rsidR="00EC4BBC">
          <w:rPr>
            <w:rFonts w:cs="Times New Roman"/>
          </w:rPr>
          <w:t xml:space="preserve">including in an Antarctic saline lake, </w:t>
        </w:r>
      </w:ins>
      <w:r w:rsidR="00FA5582">
        <w:rPr>
          <w:rFonts w:cs="Times New Roman"/>
        </w:rPr>
        <w:t xml:space="preserve">where an increase </w:t>
      </w:r>
      <w:r w:rsidR="00FA5582">
        <w:rPr>
          <w:rFonts w:cs="Times New Roman"/>
        </w:rPr>
        <w:lastRenderedPageBreak/>
        <w:t xml:space="preserve">in the abundance of cryptophytes preceded the increase in abundance of </w:t>
      </w:r>
      <w:r w:rsidR="00FA5582" w:rsidRPr="00FC5E5F">
        <w:rPr>
          <w:rFonts w:cs="Times New Roman"/>
          <w:i/>
        </w:rPr>
        <w:t>M. rubrum</w:t>
      </w:r>
      <w:r>
        <w:rPr>
          <w:rFonts w:cs="Times New Roman"/>
        </w:rPr>
        <w:t xml:space="preserve"> </w:t>
      </w:r>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ins w:id="59" w:author="Author">
        <w:r w:rsidR="009F31C4">
          <w:rPr>
            <w:rFonts w:cs="Times New Roman"/>
          </w:rPr>
          <w:t>. In Jinhae Bay, Korea, peaks of cryptophyte abundance coincided with those of M. rubrum (Kim et al. 2007), while the opposite occurred for a bloom in the Chesapeake Bay (</w:t>
        </w:r>
        <w:r w:rsidR="000A74F3">
          <w:rPr>
            <w:rFonts w:cs="Times New Roman"/>
          </w:rPr>
          <w:t>Johnson et al. 2013)</w:t>
        </w:r>
        <w:r w:rsidR="009F31C4">
          <w:rPr>
            <w:rFonts w:cs="Times New Roman"/>
          </w:rPr>
          <w:t>.</w:t>
        </w:r>
      </w:ins>
      <w:r w:rsidRPr="00FC5E5F">
        <w:rPr>
          <w:rFonts w:cs="Times New Roman"/>
        </w:rPr>
        <w:t xml:space="preserve"> </w:t>
      </w:r>
      <w:r w:rsidR="00FA5582">
        <w:rPr>
          <w:rFonts w:cs="Times New Roman"/>
        </w:rPr>
        <w:t>However, the factors that influence cryptophyte prey population dynamics remain poorly understood in these systems</w:t>
      </w:r>
      <w:ins w:id="60" w:author="Author">
        <w:r w:rsidR="00AE7CE9">
          <w:rPr>
            <w:rFonts w:cs="Times New Roman"/>
          </w:rPr>
          <w:t xml:space="preserve">. </w:t>
        </w:r>
      </w:ins>
    </w:p>
    <w:p w14:paraId="083D9B80" w14:textId="4175919C" w:rsidR="005B3DC4" w:rsidRDefault="008D5305" w:rsidP="003218A1">
      <w:pPr>
        <w:tabs>
          <w:tab w:val="left" w:pos="5265"/>
        </w:tabs>
        <w:spacing w:line="48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w:t>
      </w:r>
      <w:ins w:id="61" w:author="Author">
        <w:r w:rsidR="00AE7CE9">
          <w:rPr>
            <w:rFonts w:cs="Times New Roman"/>
          </w:rPr>
          <w:t xml:space="preserve">prey population </w:t>
        </w:r>
      </w:ins>
      <w:r w:rsidR="00FA5582">
        <w:rPr>
          <w:rFonts w:cs="Times New Roman"/>
        </w:rPr>
        <w:t xml:space="preserve">on </w:t>
      </w:r>
      <w:r w:rsidR="006015AD">
        <w:rPr>
          <w:rFonts w:cs="Times New Roman"/>
        </w:rPr>
        <w:t xml:space="preserve">the dynamics </w:t>
      </w:r>
      <w:r w:rsidR="00FA5582">
        <w:rPr>
          <w:rFonts w:cs="Times New Roman"/>
        </w:rPr>
        <w:t xml:space="preserve">of </w:t>
      </w:r>
      <w:ins w:id="62" w:author="Author">
        <w:r w:rsidR="00AE7CE9" w:rsidRPr="009C3985">
          <w:rPr>
            <w:rFonts w:cs="Times New Roman"/>
            <w:i/>
          </w:rPr>
          <w:t>M</w:t>
        </w:r>
        <w:r w:rsidR="00AE7CE9">
          <w:rPr>
            <w:rFonts w:cs="Times New Roman"/>
            <w:i/>
          </w:rPr>
          <w:t>. rubrum</w:t>
        </w:r>
        <w:r w:rsidR="00AE7CE9">
          <w:rPr>
            <w:rFonts w:cs="Times New Roman"/>
          </w:rPr>
          <w:t xml:space="preserve"> </w:t>
        </w:r>
      </w:ins>
      <w:r w:rsidR="00FA5582">
        <w:rPr>
          <w:rFonts w:cs="Times New Roman"/>
        </w:rPr>
        <w:t xml:space="preserve">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FA5582">
        <w:rPr>
          <w:rFonts w:cs="Times New Roman"/>
        </w:rPr>
        <w:t xml:space="preserve"> and</w:t>
      </w:r>
      <w:r w:rsidRPr="00FC5E5F">
        <w:rPr>
          <w:rFonts w:cs="Times New Roman"/>
        </w:rPr>
        <w:t xml:space="preserve"> 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w:t>
      </w:r>
      <w:r w:rsidR="00A56CA7">
        <w:rPr>
          <w:rFonts w:cs="Times New Roman"/>
        </w:rPr>
        <w:t>the Columbia River estuary</w:t>
      </w:r>
      <w:r w:rsidR="008427F0">
        <w:rPr>
          <w:rFonts w:cs="Times New Roman"/>
        </w:rPr>
        <w:t xml:space="preserve">, </w:t>
      </w:r>
      <w:r w:rsidR="00442105">
        <w:rPr>
          <w:rFonts w:cs="Times New Roman"/>
        </w:rPr>
        <w:t xml:space="preserve">only </w:t>
      </w:r>
      <w:r w:rsidR="00167F52">
        <w:rPr>
          <w:rFonts w:cs="Times New Roman"/>
        </w:rPr>
        <w:t xml:space="preserve">a continuous sampling approach </w:t>
      </w:r>
      <w:r w:rsidR="006015AD">
        <w:rPr>
          <w:rFonts w:cs="Times New Roman"/>
        </w:rPr>
        <w:t xml:space="preserve">can </w:t>
      </w:r>
      <w:r w:rsidR="008427F0">
        <w:rPr>
          <w:rFonts w:cs="Times New Roman"/>
        </w:rPr>
        <w:t>capture changes in abundances over time</w:t>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4E3C75BF" w:rsidR="00CA2EC6" w:rsidRPr="00FC5E5F" w:rsidRDefault="008D5305" w:rsidP="003218A1">
      <w:pPr>
        <w:tabs>
          <w:tab w:val="left" w:pos="5265"/>
        </w:tabs>
        <w:spacing w:line="480" w:lineRule="auto"/>
        <w:rPr>
          <w:rFonts w:cs="Times New Roman"/>
        </w:rPr>
      </w:pPr>
      <w:r>
        <w:rPr>
          <w:rFonts w:cs="Times New Roman"/>
        </w:rPr>
        <w:t xml:space="preserve"> </w:t>
      </w:r>
      <w:r>
        <w:rPr>
          <w:rFonts w:cs="Times New Roman"/>
        </w:rPr>
        <w:tab/>
      </w:r>
      <w:r w:rsidR="00442105">
        <w:rPr>
          <w:rFonts w:cs="Times New Roman"/>
        </w:rPr>
        <w:t xml:space="preserve">Here, we use the continuous flow cytometer,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B0285E">
        <w:rPr>
          <w:rFonts w:cs="Times New Roman"/>
        </w:rPr>
        <w:t xml:space="preserve"> </w:t>
      </w:r>
      <w:r w:rsidR="00442105">
        <w:rPr>
          <w:rFonts w:cs="Times New Roman"/>
        </w:rPr>
        <w:t xml:space="preserve">to determine cryptophyte abundances and division rates both in the laboratory and during a 4-week survey carried out in 2013. Dissolved nutrient concentrations, salinity, temperature, light irradiance, and abundances of cryptophytes and </w:t>
      </w:r>
      <w:ins w:id="63" w:author="Author">
        <w:r w:rsidR="00D87D65">
          <w:rPr>
            <w:rFonts w:cs="Times New Roman"/>
            <w:i/>
          </w:rPr>
          <w:t>M</w:t>
        </w:r>
        <w:r w:rsidR="00AE7CE9">
          <w:rPr>
            <w:rFonts w:cs="Times New Roman"/>
            <w:i/>
          </w:rPr>
          <w:t>. rubrum</w:t>
        </w:r>
      </w:ins>
      <w:r w:rsidR="00442105">
        <w:rPr>
          <w:rFonts w:cs="Times New Roman"/>
        </w:rPr>
        <w:t xml:space="preserve"> were determined</w:t>
      </w:r>
      <w:r w:rsidR="00A56CA7">
        <w:rPr>
          <w:rFonts w:cs="Times New Roman"/>
        </w:rPr>
        <w:t xml:space="preserve"> during </w:t>
      </w:r>
      <w:ins w:id="64" w:author="Author">
        <w:r w:rsidR="006425E4">
          <w:rPr>
            <w:rFonts w:cs="Times New Roman"/>
          </w:rPr>
          <w:t xml:space="preserve">the decline of </w:t>
        </w:r>
        <w:r w:rsidR="00AE7CE9">
          <w:rPr>
            <w:rFonts w:cs="Times New Roman"/>
          </w:rPr>
          <w:t xml:space="preserve">a </w:t>
        </w:r>
      </w:ins>
      <w:r w:rsidR="00A56CA7">
        <w:rPr>
          <w:rFonts w:cs="Times New Roman"/>
        </w:rPr>
        <w:t>red water bloom in the Columbia River estuary</w:t>
      </w:r>
      <w:r w:rsidR="00442105">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w:t>
      </w:r>
      <w:ins w:id="65" w:author="Author">
        <w:r w:rsidR="004B7D5B">
          <w:rPr>
            <w:rFonts w:eastAsiaTheme="minorEastAsia" w:cs="Times New Roman"/>
            <w:color w:val="auto"/>
            <w:lang w:eastAsia="en-US" w:bidi="ar-SA"/>
          </w:rPr>
          <w:t xml:space="preserve">Sosik et al. 2003, </w:t>
        </w:r>
      </w:ins>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ins w:id="66" w:author="Author">
        <w:r w:rsidR="006425E4">
          <w:rPr>
            <w:rFonts w:cs="Times New Roman"/>
          </w:rPr>
          <w:t>These division rates provided a measure of the physiological status of the population, which was then linked to environmental conditions</w:t>
        </w:r>
        <w:r w:rsidR="00B46EF2">
          <w:rPr>
            <w:rFonts w:cs="Times New Roman"/>
          </w:rPr>
          <w:t xml:space="preserve"> in the estuary</w:t>
        </w:r>
        <w:r w:rsidR="006425E4">
          <w:rPr>
            <w:rFonts w:cs="Times New Roman"/>
          </w:rPr>
          <w:t xml:space="preserve">. </w:t>
        </w:r>
      </w:ins>
      <w:r w:rsidR="00CA2EC6">
        <w:rPr>
          <w:rFonts w:cs="Times New Roman"/>
        </w:rPr>
        <w:t>The abundance</w:t>
      </w:r>
      <w:ins w:id="67" w:author="Author">
        <w:r w:rsidR="006425E4">
          <w:rPr>
            <w:rFonts w:cs="Times New Roman"/>
          </w:rPr>
          <w:t xml:space="preserve">s of the </w:t>
        </w:r>
      </w:ins>
      <w:r w:rsidR="00CA2EC6">
        <w:rPr>
          <w:rFonts w:cs="Times New Roman"/>
        </w:rPr>
        <w:t xml:space="preserve">cryptophyte population were compared with abundances of </w:t>
      </w:r>
      <w:ins w:id="68" w:author="Author">
        <w:r w:rsidR="00D87D65">
          <w:rPr>
            <w:rFonts w:cs="Times New Roman"/>
            <w:i/>
          </w:rPr>
          <w:t>M</w:t>
        </w:r>
        <w:r w:rsidR="006425E4">
          <w:rPr>
            <w:rFonts w:cs="Times New Roman"/>
            <w:i/>
          </w:rPr>
          <w:t>. rubrum</w:t>
        </w:r>
      </w:ins>
      <w:r w:rsidR="00CA2EC6">
        <w:rPr>
          <w:rFonts w:cs="Times New Roman"/>
        </w:rPr>
        <w:t xml:space="preserve"> to </w:t>
      </w:r>
      <w:ins w:id="69" w:author="Author">
        <w:r w:rsidR="006425E4">
          <w:rPr>
            <w:rFonts w:cs="Times New Roman"/>
          </w:rPr>
          <w:t>examine</w:t>
        </w:r>
      </w:ins>
      <w:r w:rsidR="00CA2EC6">
        <w:rPr>
          <w:rFonts w:cs="Times New Roman"/>
        </w:rPr>
        <w:t xml:space="preserve"> the influence of</w:t>
      </w:r>
      <w:ins w:id="70" w:author="Author">
        <w:r w:rsidR="006425E4">
          <w:rPr>
            <w:rFonts w:cs="Times New Roman"/>
          </w:rPr>
          <w:t xml:space="preserve"> prey cryptophytes </w:t>
        </w:r>
      </w:ins>
      <w:r w:rsidR="00CA2EC6">
        <w:rPr>
          <w:rFonts w:cs="Times New Roman"/>
        </w:rPr>
        <w:t xml:space="preserve">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3218A1">
      <w:pPr>
        <w:tabs>
          <w:tab w:val="left" w:pos="5265"/>
        </w:tabs>
        <w:spacing w:line="480" w:lineRule="auto"/>
        <w:ind w:firstLine="288"/>
        <w:rPr>
          <w:rFonts w:cs="Times New Roman"/>
        </w:rPr>
      </w:pPr>
    </w:p>
    <w:p w14:paraId="666A9E41" w14:textId="77777777" w:rsidR="008D5305" w:rsidRPr="00FE75DC" w:rsidRDefault="008D5305" w:rsidP="003218A1">
      <w:pPr>
        <w:spacing w:line="480" w:lineRule="auto"/>
        <w:ind w:firstLine="288"/>
        <w:rPr>
          <w:rFonts w:cs="Times New Roman"/>
        </w:rPr>
      </w:pPr>
    </w:p>
    <w:p w14:paraId="23461282" w14:textId="77777777" w:rsidR="008D5305" w:rsidRDefault="008D5305" w:rsidP="003218A1">
      <w:pPr>
        <w:spacing w:line="480" w:lineRule="auto"/>
        <w:ind w:firstLine="288"/>
        <w:outlineLvl w:val="0"/>
        <w:rPr>
          <w:rFonts w:cs="Times New Roman"/>
          <w:b/>
          <w:bCs/>
        </w:rPr>
      </w:pPr>
      <w:r>
        <w:rPr>
          <w:rFonts w:cs="Times New Roman"/>
          <w:b/>
          <w:bCs/>
        </w:rPr>
        <w:t>METHODS</w:t>
      </w:r>
    </w:p>
    <w:p w14:paraId="1CBD6C3B" w14:textId="77777777" w:rsidR="008D5305" w:rsidRPr="00FE75DC" w:rsidRDefault="008D5305" w:rsidP="003218A1">
      <w:pPr>
        <w:spacing w:line="480" w:lineRule="auto"/>
        <w:ind w:firstLine="288"/>
        <w:outlineLvl w:val="0"/>
        <w:rPr>
          <w:rFonts w:cs="Times New Roman"/>
        </w:rPr>
      </w:pPr>
      <w:r w:rsidRPr="00FC5E5F">
        <w:rPr>
          <w:rFonts w:cs="Times New Roman"/>
          <w:b/>
          <w:bCs/>
        </w:rPr>
        <w:t xml:space="preserve">Study Area </w:t>
      </w:r>
    </w:p>
    <w:p w14:paraId="29EDD7D8" w14:textId="250D874B" w:rsidR="008D5305" w:rsidRPr="00FC5E5F" w:rsidRDefault="008D5305" w:rsidP="003218A1">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3218A1">
      <w:pPr>
        <w:spacing w:line="480" w:lineRule="auto"/>
        <w:ind w:firstLine="288"/>
        <w:rPr>
          <w:rFonts w:cs="Times New Roman"/>
          <w:b/>
          <w:bCs/>
        </w:rPr>
      </w:pPr>
    </w:p>
    <w:p w14:paraId="6D4956CB" w14:textId="77777777" w:rsidR="00485EA4" w:rsidRDefault="00485EA4" w:rsidP="00DE40E0">
      <w:pPr>
        <w:spacing w:line="480" w:lineRule="auto"/>
        <w:outlineLvl w:val="0"/>
        <w:rPr>
          <w:rFonts w:cs="Times New Roman"/>
          <w:b/>
          <w:bCs/>
        </w:rPr>
      </w:pPr>
      <w:r>
        <w:rPr>
          <w:rFonts w:cs="Times New Roman"/>
          <w:b/>
          <w:bCs/>
        </w:rPr>
        <w:t>In situ monitoring</w:t>
      </w:r>
      <w:r>
        <w:rPr>
          <w:rFonts w:cs="Times New Roman"/>
          <w:b/>
          <w:bCs/>
        </w:rPr>
        <w:tab/>
      </w:r>
    </w:p>
    <w:p w14:paraId="217C26F6" w14:textId="7B2093A7" w:rsidR="00485EA4" w:rsidRPr="00592E3B" w:rsidRDefault="00485EA4" w:rsidP="00DE40E0">
      <w:pPr>
        <w:widowControl/>
        <w:tabs>
          <w:tab w:val="clear" w:pos="709"/>
        </w:tabs>
        <w:suppressAutoHyphens w:val="0"/>
        <w:spacing w:line="480" w:lineRule="auto"/>
        <w:ind w:firstLine="720"/>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 </w:t>
      </w:r>
      <w:r w:rsidRPr="00592E3B">
        <w:rPr>
          <w:rFonts w:cs="Times New Roman"/>
          <w:bCs/>
        </w:rPr>
        <w:t xml:space="preserve">measured </w:t>
      </w:r>
      <w:r>
        <w:rPr>
          <w:rFonts w:cs="Times New Roman"/>
          <w:bCs/>
        </w:rPr>
        <w:t>at SATURN-03 using a SeaBird 37 Conductivity-Temperature (CT) meter deployed in</w:t>
      </w:r>
      <w:r w:rsidR="00DE40E0">
        <w:rPr>
          <w:rFonts w:cs="Times New Roman"/>
          <w:bCs/>
        </w:rPr>
        <w:t>-</w:t>
      </w:r>
      <w:r>
        <w:rPr>
          <w:rFonts w:cs="Times New Roman"/>
          <w:bCs/>
        </w:rPr>
        <w:t>line with the pumped water system described in Baptista et al (2015</w:t>
      </w:r>
      <w:r w:rsidR="00DE40E0">
        <w:rPr>
          <w:rFonts w:cs="Times New Roman"/>
          <w:bCs/>
        </w:rPr>
        <w:t>) that</w:t>
      </w:r>
      <w:r>
        <w:rPr>
          <w:rFonts w:cs="Times New Roman"/>
          <w:bCs/>
        </w:rPr>
        <w:t xml:space="preserve"> alternates between 3 depths. For this study, water measurements were extracted for the 2.4-m depth corresponding to the flow cytomet</w:t>
      </w:r>
      <w:r w:rsidR="00DE40E0">
        <w:rPr>
          <w:rFonts w:cs="Times New Roman"/>
          <w:bCs/>
        </w:rPr>
        <w:t>ry</w:t>
      </w:r>
      <w:r>
        <w:rPr>
          <w:rFonts w:cs="Times New Roman"/>
          <w:bCs/>
        </w:rPr>
        <w:t xml:space="preserve"> sampling described below. </w:t>
      </w:r>
      <w:r w:rsidR="00DE40E0" w:rsidRPr="00592E3B">
        <w:rPr>
          <w:rFonts w:cs="Times New Roman"/>
          <w:bCs/>
        </w:rPr>
        <w:t>Water temperature</w:t>
      </w:r>
      <w:r w:rsidR="00DE40E0">
        <w:rPr>
          <w:rFonts w:cs="Times New Roman"/>
          <w:bCs/>
        </w:rPr>
        <w:t xml:space="preserve"> and</w:t>
      </w:r>
      <w:r w:rsidR="00DE40E0" w:rsidRPr="00592E3B">
        <w:rPr>
          <w:rFonts w:cs="Times New Roman"/>
          <w:bCs/>
        </w:rPr>
        <w:t xml:space="preserve"> salinity</w:t>
      </w:r>
      <w:r w:rsidR="00DE40E0">
        <w:rPr>
          <w:rFonts w:cs="Times New Roman"/>
          <w:bCs/>
        </w:rPr>
        <w:t xml:space="preserve"> </w:t>
      </w:r>
      <w:r w:rsidR="00DE40E0" w:rsidRPr="00592E3B">
        <w:rPr>
          <w:rFonts w:cs="Times New Roman"/>
          <w:bCs/>
        </w:rPr>
        <w:t xml:space="preserve">were measured continuously </w:t>
      </w:r>
      <w:r w:rsidR="00DE40E0">
        <w:rPr>
          <w:rFonts w:cs="Times New Roman"/>
          <w:bCs/>
        </w:rPr>
        <w:t xml:space="preserve">at SATURN-03 using a SeaBird Conductivity-Temperature (CT) meter for temperature and salinity, and </w:t>
      </w:r>
      <w:r>
        <w:rPr>
          <w:rFonts w:cs="Times New Roman"/>
          <w:bCs/>
        </w:rPr>
        <w:t>a chlorophyll fluorometer (Turner designs).</w:t>
      </w:r>
      <w:r w:rsidRPr="00592E3B">
        <w:rPr>
          <w:rFonts w:cs="Times New Roman"/>
          <w:bCs/>
        </w:rPr>
        <w:t xml:space="preserve"> 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0A199351" w14:textId="77777777" w:rsidR="008D5305" w:rsidRDefault="008D5305" w:rsidP="003218A1">
      <w:pPr>
        <w:spacing w:line="480" w:lineRule="auto"/>
        <w:ind w:firstLine="288"/>
        <w:rPr>
          <w:rFonts w:cs="Times New Roman"/>
          <w:b/>
          <w:bCs/>
        </w:rPr>
      </w:pPr>
    </w:p>
    <w:p w14:paraId="241C56DC" w14:textId="5B30B4AD" w:rsidR="00485EA4" w:rsidRDefault="00D009E1" w:rsidP="00DE40E0">
      <w:pPr>
        <w:spacing w:line="480" w:lineRule="auto"/>
        <w:outlineLvl w:val="0"/>
        <w:rPr>
          <w:rFonts w:cs="Times New Roman"/>
        </w:rPr>
      </w:pPr>
      <w:r>
        <w:rPr>
          <w:rFonts w:cs="Times New Roman"/>
          <w:b/>
          <w:bCs/>
        </w:rPr>
        <w:t>Inorganic n</w:t>
      </w:r>
      <w:r w:rsidR="008D5305" w:rsidRPr="004F2AEA">
        <w:rPr>
          <w:rFonts w:cs="Times New Roman"/>
          <w:b/>
          <w:bCs/>
        </w:rPr>
        <w:t>utrient</w:t>
      </w:r>
      <w:r>
        <w:rPr>
          <w:rFonts w:cs="Times New Roman"/>
          <w:b/>
          <w:bCs/>
        </w:rPr>
        <w:t>s</w:t>
      </w:r>
      <w:r w:rsidR="008D5305" w:rsidRPr="004F2AEA">
        <w:rPr>
          <w:rFonts w:cs="Times New Roman"/>
          <w:b/>
          <w:bCs/>
        </w:rPr>
        <w:t xml:space="preserve"> </w:t>
      </w:r>
    </w:p>
    <w:p w14:paraId="2049B071" w14:textId="08ECD0E6" w:rsidR="00485EA4" w:rsidRDefault="00DE40E0" w:rsidP="00DE40E0">
      <w:pPr>
        <w:spacing w:line="480" w:lineRule="auto"/>
        <w:outlineLvl w:val="0"/>
        <w:rPr>
          <w:rFonts w:cs="Times New Roman"/>
        </w:rPr>
      </w:pPr>
      <w:r>
        <w:rPr>
          <w:rFonts w:cs="Times New Roman"/>
        </w:rPr>
        <w:tab/>
      </w:r>
      <w:r w:rsidR="00485EA4">
        <w:rPr>
          <w:rFonts w:cs="Times New Roman"/>
        </w:rPr>
        <w:t>Duplicate nutrient samples were collected from w</w:t>
      </w:r>
      <w:r w:rsidR="00485EA4" w:rsidRPr="00A24FF0">
        <w:rPr>
          <w:rFonts w:cs="Times New Roman"/>
        </w:rPr>
        <w:t xml:space="preserve">ater pumped to the surface </w:t>
      </w:r>
      <w:r w:rsidR="00485EA4">
        <w:rPr>
          <w:rFonts w:cs="Times New Roman"/>
        </w:rPr>
        <w:t xml:space="preserve">at SATURN-03, </w:t>
      </w:r>
      <w:r w:rsidR="00485EA4" w:rsidRPr="00A24FF0">
        <w:rPr>
          <w:rFonts w:cs="Times New Roman"/>
        </w:rPr>
        <w:t>collected</w:t>
      </w:r>
      <w:r w:rsidR="00485EA4">
        <w:rPr>
          <w:rFonts w:cs="Times New Roman"/>
        </w:rPr>
        <w:t xml:space="preserve"> in temporary bottles and then </w:t>
      </w:r>
      <w:r w:rsidR="00485EA4" w:rsidRPr="00A24FF0">
        <w:rPr>
          <w:rFonts w:cs="Times New Roman"/>
        </w:rPr>
        <w:t>filtered</w:t>
      </w:r>
      <w:r w:rsidR="00485EA4">
        <w:rPr>
          <w:rFonts w:cs="Times New Roman"/>
        </w:rPr>
        <w:t xml:space="preserve"> into </w:t>
      </w:r>
      <w:r w:rsidR="00485EA4" w:rsidRPr="00A24FF0">
        <w:rPr>
          <w:rFonts w:cs="Times New Roman"/>
        </w:rPr>
        <w:t xml:space="preserve">30 ml HDPE </w:t>
      </w:r>
      <w:r w:rsidR="00485EA4">
        <w:rPr>
          <w:rFonts w:cs="Times New Roman"/>
        </w:rPr>
        <w:t xml:space="preserve">storage </w:t>
      </w:r>
      <w:r w:rsidR="00485EA4" w:rsidRPr="00A24FF0">
        <w:rPr>
          <w:rFonts w:cs="Times New Roman"/>
        </w:rPr>
        <w:t>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sample and filled by gently pushing sample through a</w:t>
      </w:r>
      <w:r w:rsidR="00485EA4">
        <w:rPr>
          <w:rFonts w:cs="Times New Roman"/>
        </w:rPr>
        <w:t xml:space="preserve"> clean</w:t>
      </w:r>
      <w:r w:rsidR="00485EA4" w:rsidRPr="00A24FF0">
        <w:rPr>
          <w:rFonts w:cs="Times New Roman"/>
        </w:rPr>
        <w:t xml:space="preserve"> Swinnex filter holder and combusted 25</w:t>
      </w:r>
      <w:r w:rsidR="00485EA4">
        <w:rPr>
          <w:rFonts w:cs="Times New Roman"/>
        </w:rPr>
        <w:t>-</w:t>
      </w:r>
      <w:r w:rsidR="00485EA4" w:rsidRPr="00A24FF0">
        <w:rPr>
          <w:rFonts w:cs="Times New Roman"/>
        </w:rPr>
        <w:lastRenderedPageBreak/>
        <w:t>mm glass fiber filter (Whatman GF/F) using a</w:t>
      </w:r>
      <w:r w:rsidR="00485EA4">
        <w:rPr>
          <w:rFonts w:cs="Times New Roman"/>
        </w:rPr>
        <w:t xml:space="preserve"> clean</w:t>
      </w:r>
      <w:r w:rsidR="00485EA4" w:rsidRPr="00A24FF0">
        <w:rPr>
          <w:rFonts w:cs="Times New Roman"/>
        </w:rPr>
        <w:t xml:space="preserve"> 60-ml syringe. Storage bottles were rinsed three times with filtered sample before final filling</w:t>
      </w:r>
      <w:r>
        <w:rPr>
          <w:rFonts w:cs="Times New Roman"/>
        </w:rPr>
        <w:t>; samples were frozen upright at</w:t>
      </w:r>
      <w:r w:rsidR="00485EA4" w:rsidRPr="00A24FF0">
        <w:rPr>
          <w:rFonts w:cs="Times New Roman"/>
        </w:rPr>
        <w:t xml:space="preserve"> </w:t>
      </w:r>
      <w:r w:rsidR="00485EA4" w:rsidRPr="00A24FF0">
        <w:rPr>
          <w:rFonts w:eastAsia="AdvTT3713a231+22" w:cs="Times New Roman"/>
        </w:rPr>
        <w:t>−</w:t>
      </w:r>
      <w:r w:rsidR="00485EA4" w:rsidRPr="00A24FF0">
        <w:rPr>
          <w:rFonts w:cs="Times New Roman"/>
        </w:rPr>
        <w:t xml:space="preserve">20 °C. </w:t>
      </w:r>
    </w:p>
    <w:p w14:paraId="6D6590E7" w14:textId="0145E3D4" w:rsidR="00485EA4" w:rsidRPr="00A24FF0" w:rsidRDefault="00485EA4" w:rsidP="00485EA4">
      <w:pPr>
        <w:spacing w:line="480" w:lineRule="auto"/>
        <w:ind w:firstLine="288"/>
        <w:outlineLvl w:val="0"/>
        <w:rPr>
          <w:rFonts w:cs="Times New Roman"/>
        </w:rPr>
      </w:pPr>
      <w:r w:rsidRPr="00A24FF0">
        <w:rPr>
          <w:rFonts w:cs="Times New Roman"/>
        </w:rPr>
        <w:t>Nutrient concentrations were determined using an Astoria Analyzer (Astoria-Pacific, Clackamas, OR, USA). Before analysis, all samples were thawed in a water bath (55 °C) and cooled to room temperature.  Nitrate, nitrite, ammonium, and orthophosphate were determined using manuf</w:t>
      </w:r>
      <w:r w:rsidR="00DE40E0">
        <w:rPr>
          <w:rFonts w:cs="Times New Roman"/>
        </w:rPr>
        <w:t>acturer recommended methodology</w:t>
      </w:r>
      <w:r w:rsidRPr="00A24FF0">
        <w:rPr>
          <w:rFonts w:cs="Times New Roman"/>
        </w:rPr>
        <w:t xml:space="preserve"> </w:t>
      </w:r>
      <w:r w:rsidR="002C4D0A" w:rsidRPr="002C4D0A">
        <w:rPr>
          <w:rFonts w:cs="Times New Roman"/>
        </w:rPr>
        <w:fldChar w:fldCharType="begin"/>
      </w:r>
      <w:r w:rsidR="00A56CA7">
        <w:rPr>
          <w:rFonts w:cs="Times New Roman"/>
        </w:rPr>
        <w:instrText xml:space="preserve"> ADDIN PAPERS2_CITATIONS &lt;citation&gt;&lt;uuid&gt;085D4DA0-AA3D-41AD-914A-11C3D63797DD&lt;/uuid&gt;&lt;priority&gt;17&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A56CA7">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μM, respectively. </w:t>
      </w:r>
      <w:r>
        <w:rPr>
          <w:rFonts w:cs="Times New Roman"/>
        </w:rPr>
        <w:t xml:space="preserve"> Quality assurance was maintained by running certified reference material (ERA catalog #4023).</w:t>
      </w:r>
    </w:p>
    <w:p w14:paraId="4C6D5345" w14:textId="77777777" w:rsidR="008D5305" w:rsidRPr="00FE75DC" w:rsidRDefault="008D5305" w:rsidP="003218A1">
      <w:pPr>
        <w:spacing w:line="480" w:lineRule="auto"/>
        <w:ind w:firstLine="288"/>
        <w:rPr>
          <w:rFonts w:cs="Times New Roman"/>
        </w:rPr>
      </w:pPr>
    </w:p>
    <w:p w14:paraId="19204FE4" w14:textId="0B61922C" w:rsidR="008D5305" w:rsidRPr="00FC5E5F" w:rsidRDefault="00661A6F" w:rsidP="00DE40E0">
      <w:pPr>
        <w:spacing w:line="480" w:lineRule="auto"/>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78405F83" w:rsidR="008D5305" w:rsidRPr="00FC5E5F" w:rsidRDefault="008D5305" w:rsidP="003218A1">
      <w:pPr>
        <w:spacing w:line="48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A56CA7">
        <w:rPr>
          <w:rFonts w:cs="Times New Roman"/>
        </w:rPr>
        <w:instrText xml:space="preserve"> ADDIN PAPERS2_CITATIONS &lt;citation&gt;&lt;uuid&gt;7F4AE605-E7D9-4E47-94AC-52F9E026DEEB&lt;/uuid&gt;&lt;priority&gt;18&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(Melles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respectively. Seawater was prefiltered</w:t>
      </w:r>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xml:space="preserve">. A programmable syringe pump (Cavro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Polysciences) into the water stream as an internal standard. </w:t>
      </w:r>
      <w:r w:rsidR="00A45AC4">
        <w:rPr>
          <w:rFonts w:cs="Times New Roman"/>
        </w:rPr>
        <w:t>F</w:t>
      </w:r>
      <w:r w:rsidRPr="00FC5E5F">
        <w:rPr>
          <w:rFonts w:cs="Times New Roman"/>
        </w:rPr>
        <w:t xml:space="preserve">iles were </w:t>
      </w:r>
      <w:r w:rsidR="00A45AC4">
        <w:rPr>
          <w:rFonts w:cs="Times New Roman"/>
        </w:rPr>
        <w:t>written</w:t>
      </w:r>
      <w:r w:rsidRPr="00FC5E5F">
        <w:rPr>
          <w:rFonts w:cs="Times New Roman"/>
        </w:rPr>
        <w:t xml:space="preserve"> every three minutes. Data were analyzed using the R package </w:t>
      </w:r>
      <w:r w:rsidRPr="00F36BD8">
        <w:rPr>
          <w:rFonts w:cs="Times New Roman"/>
          <w:i/>
        </w:rPr>
        <w:t>Popcycle</w:t>
      </w:r>
      <w:r w:rsidRPr="00FC5E5F">
        <w:rPr>
          <w:rFonts w:cs="Times New Roman"/>
        </w:rPr>
        <w:t xml:space="preserve"> version 0.2</w:t>
      </w:r>
      <w:r w:rsidR="00252E46">
        <w:rPr>
          <w:rFonts w:cs="Times New Roman"/>
        </w:rPr>
        <w:t xml:space="preserve"> (available on GitHub</w:t>
      </w:r>
      <w:ins w:id="71" w:author="Author">
        <w:r w:rsidR="00D87D65">
          <w:rPr>
            <w:rFonts w:cs="Times New Roman"/>
          </w:rPr>
          <w:t xml:space="preserve"> </w:t>
        </w:r>
        <w:r w:rsidR="00D87D65" w:rsidRPr="00D87D65">
          <w:rPr>
            <w:rFonts w:cs="Times New Roman"/>
          </w:rPr>
          <w:t>https://github.com/uwescience/popcycle</w:t>
        </w:r>
      </w:ins>
      <w:r w:rsidR="00DE40E0">
        <w:rPr>
          <w:rFonts w:cs="Times New Roman"/>
        </w:rPr>
        <w:t>)</w:t>
      </w:r>
      <w:r w:rsidR="00252E46">
        <w:rPr>
          <w:rFonts w:cs="Times New Roman"/>
        </w:rPr>
        <w:t>.</w:t>
      </w:r>
      <w:r w:rsidRPr="00FC5E5F">
        <w:rPr>
          <w:rFonts w:cs="Times New Roman"/>
        </w:rPr>
        <w:t xml:space="preserve"> A sequential bivariate manual gating scheme was used to cluster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1462A4">
        <w:rPr>
          <w:rFonts w:cs="Times New Roman"/>
        </w:rPr>
        <w:t xml:space="preserve">orange and red fluorescence </w:t>
      </w:r>
      <w:r w:rsidRPr="00FC5E5F">
        <w:rPr>
          <w:rFonts w:cs="Times New Roman"/>
        </w:rPr>
        <w:t xml:space="preserve">measurements. </w:t>
      </w:r>
    </w:p>
    <w:p w14:paraId="0BCEAD70" w14:textId="1C391D90" w:rsidR="008D5305" w:rsidRDefault="008D5305" w:rsidP="003218A1">
      <w:pPr>
        <w:spacing w:line="48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w:t>
      </w:r>
      <w:r w:rsidR="00442105" w:rsidRPr="00442105">
        <w:rPr>
          <w:rFonts w:cs="Times New Roman"/>
        </w:rPr>
        <w:t xml:space="preserve">sorter equipped </w:t>
      </w:r>
      <w:r w:rsidR="00442105" w:rsidRPr="00442105">
        <w:rPr>
          <w:rFonts w:cs="Times New Roman"/>
        </w:rPr>
        <w:lastRenderedPageBreak/>
        <w:t xml:space="preserve">with a 488-nm 200-mW laser (Coherent). </w:t>
      </w:r>
      <w:r w:rsidR="00442105">
        <w:rPr>
          <w:rFonts w:cs="Times New Roman"/>
        </w:rPr>
        <w:t>One hundred</w:t>
      </w:r>
      <w:r w:rsidRPr="00FC5E5F">
        <w:rPr>
          <w:rFonts w:cs="Times New Roman"/>
        </w:rPr>
        <w:t xml:space="preserve"> cells from the gated population </w:t>
      </w:r>
      <w:r w:rsidR="00A45AC4">
        <w:rPr>
          <w:rFonts w:cs="Times New Roman"/>
        </w:rPr>
        <w:t xml:space="preserve">with high orange fluorescence and high </w:t>
      </w:r>
      <w:r w:rsidR="001462A4">
        <w:rPr>
          <w:rFonts w:cs="Times New Roman"/>
        </w:rPr>
        <w:t>red fluorescence</w:t>
      </w:r>
      <w:r w:rsidRPr="00FC5E5F">
        <w:rPr>
          <w:rFonts w:cs="Times New Roman"/>
        </w:rPr>
        <w:t xml:space="preserve"> (assumed to represent </w:t>
      </w:r>
      <w:r w:rsidR="00661A6F">
        <w:rPr>
          <w:rFonts w:cs="Times New Roman"/>
        </w:rPr>
        <w:t xml:space="preserve">phycoerythrin-containing </w:t>
      </w:r>
      <w:r w:rsidR="00661A6F" w:rsidRPr="00661A6F">
        <w:rPr>
          <w:rFonts w:cs="Times New Roman"/>
        </w:rPr>
        <w:t>cryptophyte</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w:t>
      </w:r>
      <w:r w:rsidR="00DE40E0">
        <w:rPr>
          <w:rFonts w:cs="Times New Roman"/>
        </w:rPr>
        <w:t>Sorted</w:t>
      </w:r>
      <w:r w:rsidRPr="00FC5E5F">
        <w:rPr>
          <w:rFonts w:cs="Times New Roman"/>
        </w:rPr>
        <w:t xml:space="preserve"> cells were then 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Qimaging MicroPublisher 3.3 RTV camera. </w:t>
      </w:r>
    </w:p>
    <w:p w14:paraId="4E491A41" w14:textId="6004E096" w:rsidR="008D5305" w:rsidRDefault="00521A7C" w:rsidP="003218A1">
      <w:pPr>
        <w:spacing w:line="480" w:lineRule="auto"/>
        <w:ind w:firstLine="288"/>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μm</w:t>
      </w:r>
      <w:r w:rsidR="00B0285E">
        <w:t xml:space="preserve"> </w:t>
      </w:r>
      <w:r w:rsidR="00B0285E">
        <w:fldChar w:fldCharType="begin"/>
      </w:r>
      <w:r w:rsidR="00A56CA7">
        <w:instrText xml:space="preserve"> ADDIN PAPERS2_CITATIONS &lt;citation&gt;&lt;uuid&gt;639F58E5-1B04-429C-95EF-5E335D5C935F&lt;/uuid&gt;&lt;priority&gt;19&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3218A1">
      <w:pPr>
        <w:spacing w:line="480" w:lineRule="auto"/>
        <w:ind w:firstLine="288"/>
        <w:rPr>
          <w:rFonts w:cs="Times New Roman"/>
        </w:rPr>
      </w:pPr>
    </w:p>
    <w:p w14:paraId="12E066B3" w14:textId="30B986B5" w:rsidR="008D5305" w:rsidRPr="00FC5E5F" w:rsidRDefault="008D5305" w:rsidP="00DE40E0">
      <w:pPr>
        <w:spacing w:line="480" w:lineRule="auto"/>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7C9D2673" w:rsidR="008D5305" w:rsidRDefault="00A45AC4" w:rsidP="00DE40E0">
      <w:pPr>
        <w:spacing w:line="480" w:lineRule="auto"/>
        <w:rPr>
          <w:rFonts w:cs="Times New Roman"/>
          <w:i/>
        </w:rPr>
      </w:pPr>
      <w:r>
        <w:rPr>
          <w:rFonts w:cs="Times New Roman"/>
          <w:i/>
        </w:rPr>
        <w:t>Laboratory culture validation</w:t>
      </w:r>
    </w:p>
    <w:p w14:paraId="2E4917A7" w14:textId="7E05965E" w:rsidR="00BF117E" w:rsidRDefault="008D5305" w:rsidP="00BF117E">
      <w:pPr>
        <w:spacing w:line="480" w:lineRule="auto"/>
        <w:rPr>
          <w:ins w:id="72" w:author="Autho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73" w:name="__DdeLink__1831_1098803516"/>
      <w:bookmarkStart w:id="74" w:name="__DdeLink__1936_918047637"/>
      <w:r w:rsidRPr="00FC5E5F">
        <w:rPr>
          <w:rFonts w:cs="Times New Roman"/>
        </w:rPr>
        <w:t>°C</w:t>
      </w:r>
      <w:bookmarkEnd w:id="73"/>
      <w:bookmarkEnd w:id="74"/>
      <w:r w:rsidRPr="00FC5E5F">
        <w:rPr>
          <w:rFonts w:cs="Times New Roman"/>
        </w:rPr>
        <w:t xml:space="preserve"> with a 16:8 light-dark cycle </w:t>
      </w:r>
      <w:r>
        <w:rPr>
          <w:rFonts w:cs="Times New Roman"/>
        </w:rPr>
        <w:t>of</w:t>
      </w:r>
      <w:r w:rsidRPr="00FC5E5F">
        <w:rPr>
          <w:rFonts w:cs="Times New Roman"/>
        </w:rPr>
        <w:t xml:space="preserve"> 100 µ</w:t>
      </w:r>
      <w:r w:rsidR="00DE40E0">
        <w:rPr>
          <w:rFonts w:cs="Times New Roman"/>
        </w:rPr>
        <w:t>mol photons</w:t>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xml:space="preserve">. A peristaltic pump (Peri-Star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SeaFlow</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w:t>
      </w:r>
      <w:r w:rsidR="00DE40E0">
        <w:rPr>
          <w:rFonts w:cs="Times New Roman"/>
        </w:rPr>
        <w:t xml:space="preserve">the </w:t>
      </w:r>
      <w:r w:rsidRPr="00FE75DC">
        <w:rPr>
          <w:rFonts w:cs="Times New Roman"/>
        </w:rPr>
        <w:t xml:space="preserve">green-fluorescing DNA stain SYBR Green I (diluted with dimethylsulfoxide)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μm, Polysciences) used as </w:t>
      </w:r>
      <w:r w:rsidR="00A208D9">
        <w:rPr>
          <w:rFonts w:cs="Times New Roman"/>
        </w:rPr>
        <w:t xml:space="preserve">an </w:t>
      </w:r>
      <w:r w:rsidRPr="00FE75DC">
        <w:rPr>
          <w:rFonts w:cs="Times New Roman"/>
        </w:rPr>
        <w:t xml:space="preserve">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r w:rsidRPr="00C82428">
        <w:rPr>
          <w:rFonts w:cs="Times New Roman"/>
          <w:i/>
        </w:rPr>
        <w:t xml:space="preserve">FlowJo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r w:rsidRPr="00C82428">
        <w:rPr>
          <w:rFonts w:cs="Times New Roman"/>
          <w:i/>
        </w:rPr>
        <w:t>FlowJo</w:t>
      </w:r>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w:t>
      </w:r>
      <w:r w:rsidRPr="00FE75DC">
        <w:rPr>
          <w:rFonts w:eastAsiaTheme="minorEastAsia" w:cs="Times New Roman"/>
          <w:color w:val="000000"/>
          <w:lang w:eastAsia="ja-JP" w:bidi="ar-SA"/>
        </w:rPr>
        <w:lastRenderedPageBreak/>
        <w:t>D</w:t>
      </w:r>
      <w:r w:rsidRPr="00FC5E5F">
        <w:rPr>
          <w:rFonts w:cs="Times New Roman"/>
        </w:rPr>
        <w:t xml:space="preserve">ivision rates based on DNA distributions were computed as described previously </w:t>
      </w:r>
      <w:r w:rsidR="009A46E9">
        <w:rPr>
          <w:rFonts w:cs="Times New Roman"/>
        </w:rPr>
        <w:fldChar w:fldCharType="begin"/>
      </w:r>
      <w:r w:rsidR="00A56CA7">
        <w:rPr>
          <w:rFonts w:cs="Times New Roman"/>
        </w:rPr>
        <w:instrText xml:space="preserve"> ADDIN PAPERS2_CITATIONS &lt;citation&gt;&lt;uuid&gt;E38E4985-EED1-4E2C-9238-5BDE23F7D321&lt;/uuid&gt;&lt;priority&gt;20&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DE40E0">
        <w:rPr>
          <w:rFonts w:cs="Times New Roman"/>
        </w:rPr>
        <w:t>. C</w:t>
      </w:r>
      <w:r w:rsidR="00A45AC4">
        <w:rPr>
          <w:rFonts w:eastAsiaTheme="minorEastAsia" w:cs="Times New Roman"/>
          <w:lang w:eastAsia="ja-JP"/>
        </w:rPr>
        <w:t xml:space="preserve">ell-cycle based estimates of division rates were then compared with </w:t>
      </w:r>
      <w:r w:rsidR="00A45AC4">
        <w:rPr>
          <w:rFonts w:cs="Times New Roman"/>
        </w:rPr>
        <w:t>size-structure modeled division rates.</w:t>
      </w:r>
      <w:ins w:id="75" w:author="Author">
        <w:r w:rsidR="00BF117E">
          <w:rPr>
            <w:rFonts w:cs="Times New Roman"/>
          </w:rPr>
          <w:t xml:space="preserve"> </w:t>
        </w:r>
        <w:r w:rsidR="00454101">
          <w:rPr>
            <w:rFonts w:cs="Times New Roman"/>
          </w:rPr>
          <w:t xml:space="preserve">The cell-cycle method was used as a validation of the model, as opposed to estimating division rates based on the the rate of change in cell abundance, based on preliminary results showing a significant decrease in cell abundance </w:t>
        </w:r>
        <w:r w:rsidR="008A201D">
          <w:rPr>
            <w:rFonts w:cs="Times New Roman"/>
          </w:rPr>
          <w:t xml:space="preserve">of the </w:t>
        </w:r>
        <w:r w:rsidR="008A201D" w:rsidRPr="008A201D">
          <w:rPr>
            <w:rFonts w:cs="Times New Roman"/>
            <w:i/>
          </w:rPr>
          <w:t>Rhodomonas sp</w:t>
        </w:r>
        <w:r w:rsidR="008A201D">
          <w:rPr>
            <w:rFonts w:cs="Times New Roman"/>
          </w:rPr>
          <w:t xml:space="preserve">. culture during the night. </w:t>
        </w:r>
      </w:ins>
    </w:p>
    <w:p w14:paraId="19B87D7C" w14:textId="0C04C6BE" w:rsidR="00A45AC4" w:rsidRDefault="00A45AC4" w:rsidP="003218A1">
      <w:pPr>
        <w:spacing w:line="480" w:lineRule="auto"/>
        <w:rPr>
          <w:rFonts w:eastAsiaTheme="minorEastAsia" w:cs="Times New Roman"/>
          <w:lang w:eastAsia="ja-JP"/>
        </w:rPr>
      </w:pPr>
    </w:p>
    <w:p w14:paraId="693B7190" w14:textId="77777777" w:rsidR="00A45AC4" w:rsidRDefault="00A45AC4" w:rsidP="003218A1">
      <w:pPr>
        <w:spacing w:line="480" w:lineRule="auto"/>
        <w:rPr>
          <w:rFonts w:eastAsiaTheme="minorEastAsia" w:cs="Times New Roman"/>
          <w:lang w:eastAsia="ja-JP"/>
        </w:rPr>
      </w:pPr>
    </w:p>
    <w:p w14:paraId="63D4401C" w14:textId="3CC03B76" w:rsidR="00A45AC4" w:rsidRPr="00A45AC4" w:rsidRDefault="00A45AC4" w:rsidP="003218A1">
      <w:pPr>
        <w:spacing w:line="480" w:lineRule="auto"/>
        <w:rPr>
          <w:rFonts w:eastAsiaTheme="minorEastAsia" w:cs="Times New Roman"/>
          <w:lang w:eastAsia="ja-JP"/>
        </w:rPr>
      </w:pPr>
      <w:r w:rsidRPr="009C3985">
        <w:rPr>
          <w:rFonts w:cs="Times New Roman"/>
          <w:i/>
        </w:rPr>
        <w:t>Size-structured matrix model</w:t>
      </w:r>
    </w:p>
    <w:p w14:paraId="18C17F45" w14:textId="1B800DA1" w:rsidR="008D5305" w:rsidRDefault="00A45AC4" w:rsidP="003218A1">
      <w:pPr>
        <w:spacing w:line="480" w:lineRule="auto"/>
        <w:rPr>
          <w:rFonts w:cs="Times New Roman"/>
        </w:rPr>
      </w:pPr>
      <w:r>
        <w:rPr>
          <w:rFonts w:cs="Times New Roman"/>
        </w:rPr>
        <w:tab/>
      </w:r>
      <w:r w:rsidRPr="00FC5E5F">
        <w:rPr>
          <w:rFonts w:cs="Times New Roman"/>
        </w:rPr>
        <w:t>We used a size-structured matrix population mode</w:t>
      </w:r>
      <w:r>
        <w:rPr>
          <w:rFonts w:cs="Times New Roman"/>
        </w:rPr>
        <w:t>l developed by Sosik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can be fit to time series of cell size distribution. The fitted model provides an estimate of the daily division rate independently from cell abundance. </w:t>
      </w:r>
      <w:r w:rsidRPr="00FC5E5F">
        <w:rPr>
          <w:rFonts w:cs="Times New Roman"/>
        </w:rPr>
        <w:t xml:space="preserve">We implemented Sosik’s original Matlab model in an R package </w:t>
      </w:r>
      <w:r w:rsidRPr="00F36BD8">
        <w:rPr>
          <w:rFonts w:cs="Times New Roman"/>
          <w:i/>
        </w:rPr>
        <w:t>ssPopModel</w:t>
      </w:r>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Ribalet et al. (2015). </w:t>
      </w:r>
    </w:p>
    <w:p w14:paraId="6DBF2CDD" w14:textId="77777777" w:rsidR="008D5305" w:rsidRPr="004F2AEA" w:rsidRDefault="008D5305" w:rsidP="00FA153E">
      <w:pPr>
        <w:spacing w:line="480" w:lineRule="auto"/>
        <w:rPr>
          <w:rFonts w:cs="Times New Roman"/>
        </w:rPr>
      </w:pPr>
    </w:p>
    <w:p w14:paraId="23C08629" w14:textId="793E8B15" w:rsidR="00B56497" w:rsidRDefault="005D449D" w:rsidP="00AD46DE">
      <w:pPr>
        <w:spacing w:line="480" w:lineRule="auto"/>
        <w:outlineLvl w:val="0"/>
        <w:rPr>
          <w:rFonts w:cs="Times New Roman"/>
          <w:b/>
        </w:rPr>
      </w:pPr>
      <w:r>
        <w:rPr>
          <w:rFonts w:cs="Times New Roman"/>
          <w:b/>
          <w:i/>
        </w:rPr>
        <w:t xml:space="preserve">Mesodinium </w:t>
      </w:r>
      <w:ins w:id="76" w:author="Author">
        <w:r w:rsidR="00FA153E">
          <w:rPr>
            <w:rFonts w:cs="Times New Roman"/>
            <w:b/>
            <w:i/>
          </w:rPr>
          <w:t>rubrum</w:t>
        </w:r>
      </w:ins>
      <w:r w:rsidR="008D5305">
        <w:rPr>
          <w:rFonts w:cs="Times New Roman"/>
          <w:b/>
        </w:rPr>
        <w:t xml:space="preserve"> </w:t>
      </w:r>
      <w:r w:rsidR="008D5305" w:rsidRPr="004F2AEA">
        <w:rPr>
          <w:rFonts w:cs="Times New Roman"/>
          <w:b/>
        </w:rPr>
        <w:t>cell abundance</w:t>
      </w:r>
    </w:p>
    <w:p w14:paraId="359E322B" w14:textId="1DCAAC5C" w:rsidR="00B56497" w:rsidRPr="00B56497" w:rsidRDefault="00AD46DE" w:rsidP="00AD46DE">
      <w:pPr>
        <w:spacing w:line="480" w:lineRule="auto"/>
        <w:rPr>
          <w:rFonts w:cs="Times New Roman"/>
          <w:b/>
        </w:rPr>
      </w:pPr>
      <w:r>
        <w:rPr>
          <w:rFonts w:cs="Times New Roman"/>
        </w:rPr>
        <w:tab/>
      </w:r>
      <w:r w:rsidR="008C7A4F">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ins w:id="77" w:author="Author">
        <w:r w:rsidR="00D87D65">
          <w:rPr>
            <w:rFonts w:cs="Times New Roman"/>
            <w:i/>
            <w:iCs/>
          </w:rPr>
          <w:t>M</w:t>
        </w:r>
        <w:r w:rsidR="00483236">
          <w:rPr>
            <w:rFonts w:cs="Times New Roman"/>
            <w:i/>
            <w:iCs/>
          </w:rPr>
          <w:t>. rubrum</w:t>
        </w:r>
      </w:ins>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t>
      </w:r>
      <w:r w:rsidR="00B56497">
        <w:rPr>
          <w:rFonts w:cs="Times New Roman"/>
        </w:rPr>
        <w:lastRenderedPageBreak/>
        <w:t xml:space="preserve">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r w:rsidR="00B56497" w:rsidRPr="004F2AEA">
        <w:rPr>
          <w:rFonts w:cs="Times New Roman"/>
        </w:rPr>
        <w:t>FlowCAM</w:t>
      </w:r>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1F595D">
        <w:rPr>
          <w:rFonts w:cs="Times New Roman"/>
        </w:rPr>
        <w:t>as</w:t>
      </w:r>
      <w:r w:rsidR="00B56497">
        <w:rPr>
          <w:rFonts w:cs="Times New Roman"/>
        </w:rPr>
        <w:t xml:space="preserve"> captured and the images were filtered using </w:t>
      </w:r>
      <w:r w:rsidR="00B56497" w:rsidRPr="00B56497">
        <w:rPr>
          <w:rFonts w:cs="Times New Roman"/>
          <w:i/>
        </w:rPr>
        <w:t>VisualSpreadsheets</w:t>
      </w:r>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ins w:id="78" w:author="Author">
        <w:r w:rsidR="00D87D65">
          <w:rPr>
            <w:rFonts w:cs="Times New Roman"/>
            <w:i/>
          </w:rPr>
          <w:t>M</w:t>
        </w:r>
        <w:r w:rsidR="00483236">
          <w:rPr>
            <w:rFonts w:cs="Times New Roman"/>
            <w:i/>
          </w:rPr>
          <w:t>. rubrum</w:t>
        </w:r>
      </w:ins>
      <w:r w:rsidR="00B56497">
        <w:rPr>
          <w:rFonts w:cs="Times New Roman"/>
        </w:rPr>
        <w:t xml:space="preserve"> were selected based on visual inspection and enumerated.</w:t>
      </w:r>
      <w:r w:rsidR="00B56497" w:rsidRPr="004F2AEA">
        <w:rPr>
          <w:rFonts w:cs="Times New Roman"/>
        </w:rPr>
        <w:t xml:space="preserve"> </w:t>
      </w:r>
      <w:r w:rsidR="00B56497">
        <w:rPr>
          <w:rFonts w:cs="Times New Roman"/>
        </w:rPr>
        <w:t xml:space="preserve">Flow rates were calculated using </w:t>
      </w:r>
      <w:r w:rsidR="00B56497" w:rsidRPr="00B56497">
        <w:rPr>
          <w:rFonts w:cs="Times New Roman"/>
          <w:i/>
        </w:rPr>
        <w:t>VisualSpreadsheets</w:t>
      </w:r>
      <w:r w:rsidR="00B56497">
        <w:rPr>
          <w:rFonts w:cs="Times New Roman"/>
        </w:rPr>
        <w:t xml:space="preserve"> software, allowing for the quantification of cellular abundances.</w:t>
      </w:r>
    </w:p>
    <w:p w14:paraId="21FB535E" w14:textId="77777777" w:rsidR="008D5305" w:rsidRPr="00FE75DC" w:rsidRDefault="008D5305" w:rsidP="003218A1">
      <w:pPr>
        <w:spacing w:line="480" w:lineRule="auto"/>
        <w:ind w:firstLine="288"/>
        <w:rPr>
          <w:rFonts w:cs="Times New Roman"/>
        </w:rPr>
      </w:pPr>
    </w:p>
    <w:p w14:paraId="41B9F5B8" w14:textId="77777777" w:rsidR="008D5305" w:rsidRDefault="008D5305" w:rsidP="00AD46DE">
      <w:pPr>
        <w:spacing w:line="480" w:lineRule="auto"/>
        <w:outlineLvl w:val="0"/>
        <w:rPr>
          <w:rFonts w:cs="Times New Roman"/>
          <w:b/>
          <w:bCs/>
        </w:rPr>
      </w:pPr>
      <w:r>
        <w:rPr>
          <w:rFonts w:cs="Times New Roman"/>
          <w:b/>
          <w:bCs/>
        </w:rPr>
        <w:t>RESULTS</w:t>
      </w:r>
    </w:p>
    <w:p w14:paraId="1F582C78" w14:textId="29D83830" w:rsidR="006466E0" w:rsidRPr="00FE75DC" w:rsidRDefault="006466E0" w:rsidP="00AD46DE">
      <w:pPr>
        <w:spacing w:line="480" w:lineRule="auto"/>
        <w:outlineLvl w:val="0"/>
        <w:rPr>
          <w:rFonts w:cs="Times New Roman"/>
        </w:rPr>
      </w:pPr>
      <w:r w:rsidRPr="00FC5E5F">
        <w:rPr>
          <w:rFonts w:cs="Times New Roman"/>
          <w:b/>
          <w:bCs/>
        </w:rPr>
        <w:t xml:space="preserve">Environmental </w:t>
      </w:r>
      <w:r>
        <w:rPr>
          <w:rFonts w:cs="Times New Roman"/>
          <w:b/>
          <w:bCs/>
        </w:rPr>
        <w:t>conditions</w:t>
      </w:r>
    </w:p>
    <w:p w14:paraId="585ED80E" w14:textId="3F27E5BC" w:rsidR="00900785" w:rsidRDefault="00AD46DE" w:rsidP="00AD46DE">
      <w:pPr>
        <w:spacing w:line="480" w:lineRule="auto"/>
        <w:rPr>
          <w:rFonts w:cs="Times New Roman"/>
        </w:rPr>
      </w:pPr>
      <w:r>
        <w:rPr>
          <w:rFonts w:cs="Times New Roman"/>
        </w:rPr>
        <w:tab/>
      </w:r>
      <w:r w:rsidR="008D5305" w:rsidRPr="00A4404F">
        <w:rPr>
          <w:rFonts w:cs="Times New Roman"/>
        </w:rPr>
        <w:t xml:space="preserve">The Columbia River </w:t>
      </w:r>
      <w:r w:rsidR="00C01879">
        <w:rPr>
          <w:rFonts w:cs="Times New Roman"/>
        </w:rPr>
        <w:t>e</w:t>
      </w:r>
      <w:r w:rsidR="008D5305" w:rsidRPr="00A4404F">
        <w:rPr>
          <w:rFonts w:cs="Times New Roman"/>
        </w:rPr>
        <w:t>stuary is a turbid and often highly stratified system characterized by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C82428" w:rsidRPr="00A4404F">
        <w:rPr>
          <w:rFonts w:cs="Times New Roman"/>
        </w:rPr>
        <w:t>time (0.5-5 d)</w:t>
      </w:r>
      <w:r w:rsidR="0023289E">
        <w:rPr>
          <w:rFonts w:cs="Times New Roman"/>
        </w:rPr>
        <w:t>,</w:t>
      </w:r>
      <w:r w:rsidR="00C82428" w:rsidRPr="00A4404F">
        <w:rPr>
          <w:rFonts w:cs="Times New Roman"/>
        </w:rPr>
        <w:t xml:space="preserve"> </w:t>
      </w:r>
      <w:r w:rsidR="008D5305" w:rsidRPr="00A4404F">
        <w:rPr>
          <w:rFonts w:cs="Times New Roman"/>
        </w:rPr>
        <w:t xml:space="preserve">and strong influence from diurnal and semi-diurnal tides </w:t>
      </w:r>
      <w:r w:rsidR="009A46E9">
        <w:rPr>
          <w:rFonts w:cs="Times New Roman"/>
        </w:rPr>
        <w:fldChar w:fldCharType="begin"/>
      </w:r>
      <w:r w:rsidR="00A56CA7">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008D5305" w:rsidRPr="00A4404F">
        <w:rPr>
          <w:rFonts w:cs="Times New Roman"/>
        </w:rPr>
        <w:t>. Throughout</w:t>
      </w:r>
      <w:r w:rsidR="008D5305" w:rsidRPr="00FC5E5F">
        <w:rPr>
          <w:rFonts w:cs="Times New Roman"/>
        </w:rPr>
        <w:t xml:space="preserve"> the </w:t>
      </w:r>
      <w:r w:rsidR="006F2BC3">
        <w:rPr>
          <w:rFonts w:cs="Times New Roman"/>
        </w:rPr>
        <w:t xml:space="preserve">4-week </w:t>
      </w:r>
      <w:r w:rsidR="008D5305"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008D5305"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w:t>
      </w:r>
      <w:r w:rsidR="002F0279">
        <w:rPr>
          <w:rFonts w:cs="Times New Roman"/>
        </w:rPr>
        <w:t>7</w:t>
      </w:r>
      <w:r w:rsidR="00FB0F11">
        <w:rPr>
          <w:rFonts w:cs="Times New Roman"/>
        </w:rPr>
        <w:t>, day 1</w:t>
      </w:r>
      <w:r w:rsidR="002F0279">
        <w:rPr>
          <w:rFonts w:cs="Times New Roman"/>
        </w:rPr>
        <w:t>4</w:t>
      </w:r>
      <w:r w:rsidR="00FB0F11">
        <w:rPr>
          <w:rFonts w:cs="Times New Roman"/>
        </w:rPr>
        <w:t>-25</w:t>
      </w:r>
      <w:r w:rsidR="003F11CC">
        <w:rPr>
          <w:rFonts w:cs="Times New Roman"/>
        </w:rPr>
        <w:t xml:space="preserve">). </w:t>
      </w:r>
      <w:commentRangeStart w:id="79"/>
      <w:commentRangeStart w:id="80"/>
      <w:commentRangeStart w:id="81"/>
      <w:r w:rsidR="00900785">
        <w:rPr>
          <w:rFonts w:cs="Times New Roman"/>
        </w:rPr>
        <w:t>The s</w:t>
      </w:r>
      <w:r w:rsidR="00C619A6">
        <w:rPr>
          <w:rFonts w:cs="Times New Roman"/>
        </w:rPr>
        <w:t>pring tide</w:t>
      </w:r>
      <w:commentRangeEnd w:id="79"/>
      <w:r w:rsidR="00CB598E">
        <w:rPr>
          <w:rStyle w:val="CommentReference"/>
        </w:rPr>
        <w:commentReference w:id="79"/>
      </w:r>
      <w:commentRangeEnd w:id="80"/>
      <w:r w:rsidR="004B7D5B">
        <w:rPr>
          <w:rStyle w:val="CommentReference"/>
        </w:rPr>
        <w:commentReference w:id="80"/>
      </w:r>
      <w:commentRangeEnd w:id="81"/>
      <w:r w:rsidR="00CD3544">
        <w:rPr>
          <w:rStyle w:val="CommentReference"/>
        </w:rPr>
        <w:commentReference w:id="81"/>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w:t>
      </w:r>
      <w:r w:rsidR="002F0279">
        <w:rPr>
          <w:rFonts w:cs="Times New Roman"/>
        </w:rPr>
        <w:t>4</w:t>
      </w:r>
      <w:r w:rsidR="00FB0F11">
        <w:rPr>
          <w:rFonts w:cs="Times New Roman"/>
        </w:rPr>
        <w:t>)</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008D5305" w:rsidRPr="00FC5E5F">
        <w:rPr>
          <w:rFonts w:cs="Times New Roman"/>
        </w:rPr>
        <w:t xml:space="preserve">he lowest </w:t>
      </w:r>
      <w:r w:rsidR="001F595D">
        <w:rPr>
          <w:rFonts w:cs="Times New Roman"/>
        </w:rPr>
        <w:t xml:space="preserve">average </w:t>
      </w:r>
      <w:r w:rsidR="008D5305"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r w:rsidR="0004504F">
        <w:rPr>
          <w:rFonts w:cs="Times New Roman"/>
        </w:rPr>
        <w:t>little variation 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008D5305" w:rsidRPr="00FC5E5F">
        <w:rPr>
          <w:rFonts w:cs="Times New Roman"/>
        </w:rPr>
        <w:t xml:space="preserve">. </w:t>
      </w:r>
    </w:p>
    <w:p w14:paraId="37CD7C2C" w14:textId="5A0CEDC5" w:rsidR="008E6F29" w:rsidRDefault="00716206" w:rsidP="008E6F29">
      <w:pPr>
        <w:spacing w:line="480" w:lineRule="auto"/>
        <w:ind w:firstLine="288"/>
        <w:rPr>
          <w:rFonts w:cs="Times New Roman"/>
        </w:rPr>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concentration</w:t>
      </w:r>
      <w:r w:rsidR="0010331A" w:rsidRPr="00B62C2A">
        <w:rPr>
          <w:rFonts w:cs="Times New Roman"/>
        </w:rPr>
        <w:t xml:space="preserve">, a proxy for phytoplankton biomass, was </w:t>
      </w:r>
      <w:r w:rsidR="005735C1" w:rsidRPr="00B62C2A">
        <w:rPr>
          <w:rFonts w:cs="Times New Roman"/>
        </w:rPr>
        <w:t>hig</w:t>
      </w:r>
      <w:r w:rsidRPr="00B62C2A">
        <w:rPr>
          <w:rFonts w:cs="Times New Roman"/>
        </w:rPr>
        <w:t xml:space="preserve">h the week before the start of the survey </w:t>
      </w:r>
      <w:r w:rsidR="00B62C2A" w:rsidRPr="00B62C2A">
        <w:rPr>
          <w:rFonts w:cs="Times New Roman"/>
        </w:rPr>
        <w:t>(&gt;2 µg L</w:t>
      </w:r>
      <w:r w:rsidR="00B62C2A" w:rsidRPr="00B62C2A">
        <w:rPr>
          <w:rFonts w:cs="Times New Roman"/>
          <w:vertAlign w:val="superscript"/>
        </w:rPr>
        <w:t>-1</w:t>
      </w:r>
      <w:r w:rsidR="00B62C2A" w:rsidRPr="00B62C2A">
        <w:rPr>
          <w:rFonts w:cs="Times New Roman"/>
        </w:rPr>
        <w:t xml:space="preserve">) </w:t>
      </w:r>
      <w:r w:rsidRPr="00B62C2A">
        <w:rPr>
          <w:rFonts w:cs="Times New Roman"/>
        </w:rPr>
        <w:t>and decreased later on (</w:t>
      </w:r>
      <w:r w:rsidRPr="00B62C2A">
        <w:rPr>
          <w:rFonts w:cs="Times New Roman"/>
          <w:b/>
        </w:rPr>
        <w:t>Fig. 1B</w:t>
      </w:r>
      <w:r w:rsidRPr="00B62C2A">
        <w:rPr>
          <w:rFonts w:cs="Times New Roman"/>
        </w:rPr>
        <w:t>). The lowest values</w:t>
      </w:r>
      <w:r w:rsidR="002F0279">
        <w:rPr>
          <w:rFonts w:cs="Times New Roman"/>
        </w:rPr>
        <w:t xml:space="preserve"> during the survey</w:t>
      </w:r>
      <w:r w:rsidRPr="00B62C2A">
        <w:rPr>
          <w:rFonts w:cs="Times New Roman"/>
        </w:rPr>
        <w:t xml:space="preserve"> were observed d</w:t>
      </w:r>
      <w:r w:rsidR="0010331A" w:rsidRPr="00B62C2A">
        <w:rPr>
          <w:rFonts w:cs="Times New Roman"/>
        </w:rPr>
        <w:t>uring neap tides (</w:t>
      </w:r>
      <w:r w:rsidR="002F0279">
        <w:rPr>
          <w:rFonts w:cs="Times New Roman"/>
        </w:rPr>
        <w:t>day 1-7, day 14-25</w:t>
      </w:r>
      <w:r w:rsidR="0010331A" w:rsidRPr="00B62C2A">
        <w:rPr>
          <w:rFonts w:cs="Times New Roman"/>
        </w:rPr>
        <w:t>), and increased during spring tide (</w:t>
      </w:r>
      <w:r w:rsidR="002F0279">
        <w:rPr>
          <w:rFonts w:cs="Times New Roman"/>
        </w:rPr>
        <w:t>day 7-14</w:t>
      </w:r>
      <w:r w:rsidR="0010331A" w:rsidRPr="00B62C2A">
        <w:rPr>
          <w:rFonts w:cs="Times New Roman"/>
        </w:rPr>
        <w:t xml:space="preserve">). A positive correlation between chlorophyll </w:t>
      </w:r>
      <w:r w:rsidR="0010331A" w:rsidRPr="00B62C2A">
        <w:rPr>
          <w:rFonts w:cs="Times New Roman"/>
          <w:i/>
        </w:rPr>
        <w:t>a</w:t>
      </w:r>
      <w:r w:rsidR="0010331A" w:rsidRPr="00B62C2A">
        <w:rPr>
          <w:rFonts w:cs="Times New Roman"/>
        </w:rPr>
        <w:t xml:space="preserve"> </w:t>
      </w:r>
      <w:r w:rsidRPr="00B62C2A">
        <w:rPr>
          <w:rFonts w:cs="Times New Roman"/>
        </w:rPr>
        <w:t xml:space="preserve">concentrations </w:t>
      </w:r>
      <w:r w:rsidR="0010331A" w:rsidRPr="00B62C2A">
        <w:rPr>
          <w:rFonts w:cs="Times New Roman"/>
        </w:rPr>
        <w:t>and tidal cycle was observed during the survey</w:t>
      </w:r>
      <w:r w:rsidR="00CC13BB">
        <w:rPr>
          <w:rFonts w:cs="Times New Roman"/>
        </w:rPr>
        <w:t>,</w:t>
      </w:r>
      <w:r w:rsidR="0010331A" w:rsidRPr="00B62C2A">
        <w:rPr>
          <w:rFonts w:cs="Times New Roman"/>
        </w:rPr>
        <w:t xml:space="preserve"> </w:t>
      </w:r>
      <w:r w:rsidR="00CC13BB" w:rsidRPr="00B62C2A">
        <w:rPr>
          <w:rFonts w:cs="Times New Roman"/>
        </w:rPr>
        <w:t xml:space="preserve">with high </w:t>
      </w:r>
      <w:r w:rsidR="00CC13BB">
        <w:rPr>
          <w:rFonts w:cs="Times New Roman"/>
        </w:rPr>
        <w:t>chlorophyll corresponding to high salinity</w:t>
      </w:r>
      <w:r w:rsidR="00CC13BB" w:rsidRPr="00B62C2A">
        <w:rPr>
          <w:rFonts w:cs="Times New Roman"/>
        </w:rPr>
        <w:t xml:space="preserve"> </w:t>
      </w:r>
      <w:r w:rsidR="0010331A" w:rsidRPr="00B62C2A">
        <w:rPr>
          <w:rFonts w:cs="Times New Roman"/>
        </w:rPr>
        <w:t>(</w:t>
      </w:r>
      <w:r w:rsidR="0010331A" w:rsidRPr="00B62C2A">
        <w:rPr>
          <w:rFonts w:eastAsia="Calibri" w:cs="Times New Roman"/>
        </w:rPr>
        <w:t>R = 0.58, p &lt; 0.001</w:t>
      </w:r>
      <w:r w:rsidR="00CC13BB">
        <w:rPr>
          <w:rFonts w:cs="Times New Roman"/>
        </w:rPr>
        <w:t>)</w:t>
      </w:r>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CC13BB">
        <w:rPr>
          <w:rFonts w:cs="Times New Roman"/>
        </w:rPr>
        <w:t xml:space="preserve">of oxygen </w:t>
      </w:r>
      <w:r w:rsidR="008E6F29">
        <w:rPr>
          <w:rFonts w:cs="Times New Roman"/>
        </w:rPr>
        <w:t>showed a similar pattern t</w:t>
      </w:r>
      <w:r w:rsidR="00CC13BB">
        <w:rPr>
          <w:rFonts w:cs="Times New Roman"/>
        </w:rPr>
        <w:t>o</w:t>
      </w:r>
      <w:r w:rsidR="008E6F29">
        <w:rPr>
          <w:rFonts w:cs="Times New Roman"/>
        </w:rPr>
        <w:t xml:space="preserve"> </w:t>
      </w:r>
      <w:r w:rsidR="00B62C2A">
        <w:rPr>
          <w:rFonts w:cs="Times New Roman"/>
        </w:rPr>
        <w:t>c</w:t>
      </w:r>
      <w:r w:rsidR="00B62C2A" w:rsidRPr="00B62C2A">
        <w:rPr>
          <w:rFonts w:cs="Times New Roman"/>
        </w:rPr>
        <w:t xml:space="preserve">hlorophyll </w:t>
      </w:r>
      <w:r w:rsidR="00B62C2A" w:rsidRPr="00B62C2A">
        <w:rPr>
          <w:rFonts w:cs="Times New Roman"/>
          <w:i/>
        </w:rPr>
        <w:t>a</w:t>
      </w:r>
      <w:r w:rsidR="00B62C2A" w:rsidRPr="00B62C2A">
        <w:rPr>
          <w:rFonts w:cs="Times New Roman"/>
        </w:rPr>
        <w:t xml:space="preserve"> concentration</w:t>
      </w:r>
      <w:r w:rsidR="008E6F29">
        <w:rPr>
          <w:rFonts w:cs="Times New Roman"/>
        </w:rPr>
        <w:t>s</w:t>
      </w:r>
      <w:r w:rsidR="00B62C2A">
        <w:rPr>
          <w:rFonts w:cs="Times New Roman"/>
        </w:rPr>
        <w:t xml:space="preserve">, </w:t>
      </w:r>
      <w:r w:rsidR="008E6F29">
        <w:rPr>
          <w:rFonts w:cs="Times New Roman"/>
        </w:rPr>
        <w:t xml:space="preserve">with the highest saturation </w:t>
      </w:r>
      <w:r w:rsidR="008E6F29">
        <w:rPr>
          <w:rFonts w:cs="Times New Roman"/>
        </w:rPr>
        <w:lastRenderedPageBreak/>
        <w:t>observed</w:t>
      </w:r>
      <w:r>
        <w:rPr>
          <w:rFonts w:cs="Times New Roman"/>
        </w:rPr>
        <w:t xml:space="preserve"> </w:t>
      </w:r>
      <w:r w:rsidR="008E6F29">
        <w:rPr>
          <w:rFonts w:cs="Times New Roman"/>
        </w:rPr>
        <w:t xml:space="preserve">before the start of the survey (&gt; 90%), </w:t>
      </w:r>
      <w:r w:rsidR="00AD46DE">
        <w:rPr>
          <w:rFonts w:cs="Times New Roman"/>
        </w:rPr>
        <w:t>and reduced saturation</w:t>
      </w:r>
      <w:r w:rsidR="008E6F29">
        <w:rPr>
          <w:rFonts w:cs="Times New Roman"/>
        </w:rPr>
        <w:t xml:space="preserve"> during neap tides </w:t>
      </w:r>
      <w:r w:rsidR="008E6F29" w:rsidRPr="00B62C2A">
        <w:rPr>
          <w:rFonts w:cs="Times New Roman"/>
        </w:rPr>
        <w:t>(</w:t>
      </w:r>
      <w:r w:rsidR="008E6F29" w:rsidRPr="00B62C2A">
        <w:rPr>
          <w:rFonts w:cs="Times New Roman"/>
          <w:b/>
        </w:rPr>
        <w:t>Fig. 1B</w:t>
      </w:r>
      <w:r w:rsidR="008E6F29" w:rsidRPr="00B62C2A">
        <w:rPr>
          <w:rFonts w:cs="Times New Roman"/>
        </w:rPr>
        <w:t>).</w:t>
      </w:r>
    </w:p>
    <w:p w14:paraId="69F2F4DE" w14:textId="13EAB452" w:rsidR="00DE6FA7" w:rsidRDefault="00FB0F11" w:rsidP="008E6F29">
      <w:pPr>
        <w:spacing w:line="480" w:lineRule="auto"/>
        <w:ind w:firstLine="288"/>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 xml:space="preserve">nitrogen (DIN as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µM for DIN and DIP, respectively), with the highest values observed at day 7, coincid</w:t>
      </w:r>
      <w:r w:rsidR="00AD46DE">
        <w:rPr>
          <w:rFonts w:cs="Times New Roman"/>
        </w:rPr>
        <w:t>ing</w:t>
      </w:r>
      <w:r>
        <w:rPr>
          <w:rFonts w:cs="Times New Roman"/>
        </w:rPr>
        <w:t xml:space="preserve"> with the start of the spring tide</w:t>
      </w:r>
      <w:r w:rsidR="00C67DAC">
        <w:rPr>
          <w:rFonts w:cs="Times New Roman"/>
        </w:rPr>
        <w:t xml:space="preserve"> </w:t>
      </w:r>
      <w:r w:rsidR="00C67DAC" w:rsidRPr="00FB0F11">
        <w:rPr>
          <w:rFonts w:cs="Times New Roman"/>
        </w:rPr>
        <w:t>(</w:t>
      </w:r>
      <w:r w:rsidR="00C67DAC" w:rsidRPr="00FB0F11">
        <w:rPr>
          <w:rFonts w:cs="Times New Roman"/>
          <w:b/>
          <w:bCs/>
        </w:rPr>
        <w:t>Fig. 1C</w:t>
      </w:r>
      <w:r w:rsidR="00C67DAC" w:rsidRPr="00FB0F11">
        <w:rPr>
          <w:rFonts w:cs="Times New Roman"/>
        </w:rPr>
        <w:t>)</w:t>
      </w:r>
      <w:r>
        <w:rPr>
          <w:rFonts w:cs="Times New Roman"/>
        </w:rPr>
        <w:t>.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w:t>
      </w:r>
      <w:r w:rsidR="00C67DAC">
        <w:rPr>
          <w:rFonts w:cs="Times New Roman"/>
        </w:rPr>
        <w:t>.</w:t>
      </w:r>
      <w:r w:rsidR="00C34300" w:rsidRPr="00FB0F11">
        <w:rPr>
          <w:rFonts w:cs="Times New Roman"/>
        </w:rPr>
        <w:t xml:space="preserve"> </w:t>
      </w:r>
    </w:p>
    <w:p w14:paraId="7F9C394C" w14:textId="77777777" w:rsidR="008D5305" w:rsidRPr="00FE75DC" w:rsidRDefault="008D5305" w:rsidP="003218A1">
      <w:pPr>
        <w:spacing w:line="480" w:lineRule="auto"/>
        <w:ind w:firstLine="288"/>
        <w:rPr>
          <w:rFonts w:cs="Times New Roman"/>
        </w:rPr>
      </w:pPr>
    </w:p>
    <w:p w14:paraId="274F234E" w14:textId="77777777" w:rsidR="008D5305" w:rsidRPr="00FE75DC" w:rsidRDefault="008D5305" w:rsidP="003218A1">
      <w:pPr>
        <w:spacing w:line="480" w:lineRule="auto"/>
        <w:ind w:firstLine="288"/>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6FDB6336" w14:textId="32789C7F" w:rsidR="008879DF" w:rsidRDefault="00D72125">
      <w:pPr>
        <w:spacing w:line="480" w:lineRule="auto"/>
        <w:ind w:firstLine="288"/>
        <w:rPr>
          <w:rFonts w:cs="Times New Roman"/>
        </w:rPr>
      </w:pPr>
      <w:r>
        <w:rPr>
          <w:rFonts w:cstheme="minorBidi"/>
        </w:rPr>
        <w:t>Fixed samples o</w:t>
      </w:r>
      <w:r w:rsidR="00AD46DE">
        <w:rPr>
          <w:rFonts w:cstheme="minorBidi"/>
        </w:rPr>
        <w:t xml:space="preserve">f </w:t>
      </w:r>
      <w:r>
        <w:rPr>
          <w:rFonts w:cstheme="minorBidi"/>
        </w:rPr>
        <w:t>putative cryptophyte populations with characteristic size 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C67DAC">
        <w:rPr>
          <w:rFonts w:cs="Times New Roman"/>
          <w:b/>
        </w:rPr>
        <w:t xml:space="preserve">Fig. </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The small size (5</w:t>
      </w:r>
      <w:ins w:id="82" w:author="Author">
        <w:r w:rsidR="00136FF4">
          <w:rPr>
            <w:rFonts w:cs="Times New Roman"/>
          </w:rPr>
          <w:t>-10</w:t>
        </w:r>
      </w:ins>
      <w:r w:rsidR="008D5305" w:rsidRPr="00F562D2">
        <w:rPr>
          <w:rFonts w:cs="Times New Roman"/>
        </w:rPr>
        <w:t xml:space="preserve">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r w:rsidR="007F7D3F">
        <w:rPr>
          <w:rFonts w:cs="Times New Roman"/>
        </w:rPr>
        <w:t xml:space="preserve">previous </w:t>
      </w:r>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the cryptophyte cell population measured by the SeaFlow during the survey corresponded to a </w:t>
      </w:r>
      <w:ins w:id="83" w:author="Author">
        <w:r w:rsidR="00136FF4">
          <w:rPr>
            <w:rFonts w:cs="Times New Roman"/>
            <w:bCs/>
            <w:i/>
          </w:rPr>
          <w:t>Teleaulax</w:t>
        </w:r>
        <w:r w:rsidR="00136FF4" w:rsidDel="00136FF4">
          <w:rPr>
            <w:rFonts w:cs="Times New Roman"/>
            <w:bCs/>
            <w:i/>
          </w:rPr>
          <w:t xml:space="preserve"> </w:t>
        </w:r>
      </w:ins>
      <w:r w:rsidR="005C0D5A">
        <w:rPr>
          <w:rFonts w:cs="Times New Roman"/>
        </w:rPr>
        <w:t>population.</w:t>
      </w:r>
      <w:r w:rsidR="005C0D5A">
        <w:rPr>
          <w:rFonts w:eastAsia="Calibri" w:cs="Times New Roman"/>
        </w:rPr>
        <w:t xml:space="preserve"> </w:t>
      </w:r>
      <w:r w:rsidR="008D5305">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sidR="008D5305">
        <w:rPr>
          <w:rFonts w:cs="Times New Roman"/>
        </w:rPr>
        <w:t xml:space="preserve">measured </w:t>
      </w:r>
      <w:r w:rsidR="00B113BF">
        <w:rPr>
          <w:rFonts w:cs="Times New Roman"/>
        </w:rPr>
        <w:t xml:space="preserve">continuously by flow cytometry </w:t>
      </w:r>
      <w:r w:rsidR="008D5305">
        <w:rPr>
          <w:rFonts w:cs="Times New Roman"/>
        </w:rPr>
        <w:t xml:space="preserve">ranged from </w:t>
      </w:r>
      <w:r w:rsidR="008D5305" w:rsidRPr="00FC5E5F">
        <w:rPr>
          <w:rFonts w:cs="Times New Roman"/>
        </w:rPr>
        <w:t>0.0</w:t>
      </w:r>
      <w:r w:rsidR="008D5305">
        <w:rPr>
          <w:rFonts w:cs="Times New Roman"/>
        </w:rPr>
        <w:t>2</w:t>
      </w:r>
      <w:r w:rsidR="008D5305" w:rsidRPr="008A0DAC">
        <w:rPr>
          <w:rFonts w:eastAsia="Calibri" w:cs="Times New Roman"/>
        </w:rPr>
        <w:t xml:space="preserve">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w:t>
      </w:r>
      <w:r w:rsidR="008D5305">
        <w:rPr>
          <w:rFonts w:eastAsia="Calibri" w:cs="Times New Roman"/>
        </w:rPr>
        <w:t>to</w:t>
      </w:r>
      <w:r w:rsidR="008D5305" w:rsidRPr="00FC5E5F">
        <w:rPr>
          <w:rFonts w:cs="Times New Roman"/>
        </w:rPr>
        <w:t xml:space="preserve"> </w:t>
      </w:r>
      <w:r w:rsidR="008D5305">
        <w:rPr>
          <w:rFonts w:cs="Times New Roman"/>
        </w:rPr>
        <w:t xml:space="preserve">1.8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cells L</w:t>
      </w:r>
      <w:r w:rsidR="008D5305" w:rsidRPr="008A0DAC">
        <w:rPr>
          <w:rFonts w:eastAsia="Calibri" w:cs="Times New Roman"/>
          <w:vertAlign w:val="superscript"/>
        </w:rPr>
        <w:t>-1</w:t>
      </w:r>
      <w:r w:rsidR="008D5305" w:rsidRPr="00FC5E5F">
        <w:rPr>
          <w:rFonts w:cs="Times New Roman"/>
        </w:rPr>
        <w:t>, with an average of 0.2</w:t>
      </w:r>
      <w:r w:rsidR="008D5305">
        <w:rPr>
          <w:rFonts w:cs="Times New Roman"/>
        </w:rPr>
        <w:t xml:space="preserve">9 </w:t>
      </w:r>
      <w:r w:rsidR="008D5305" w:rsidRPr="00FC5E5F">
        <w:rPr>
          <w:rFonts w:cs="Times New Roman"/>
        </w:rPr>
        <w:t>x</w:t>
      </w:r>
      <w:r w:rsidR="008D5305">
        <w:rPr>
          <w:rFonts w:cs="Times New Roman"/>
        </w:rPr>
        <w:t xml:space="preserve"> </w:t>
      </w:r>
      <w:r w:rsidR="008D5305" w:rsidRPr="00FC5E5F">
        <w:rPr>
          <w:rFonts w:cs="Times New Roman"/>
        </w:rPr>
        <w:t>10</w:t>
      </w:r>
      <w:r w:rsidR="008D5305" w:rsidRPr="00FC5E5F">
        <w:rPr>
          <w:rFonts w:eastAsia="Calibri" w:cs="Times New Roman"/>
          <w:vertAlign w:val="superscript"/>
        </w:rPr>
        <w:t>6</w:t>
      </w:r>
      <w:r w:rsidR="008D5305" w:rsidRPr="00FC5E5F">
        <w:rPr>
          <w:rFonts w:eastAsia="Calibri" w:cs="Times New Roman"/>
        </w:rPr>
        <w:t xml:space="preserve"> cells L</w:t>
      </w:r>
      <w:r w:rsidR="008D5305" w:rsidRPr="00FC5E5F">
        <w:rPr>
          <w:rFonts w:eastAsia="Calibri" w:cs="Times New Roman"/>
          <w:vertAlign w:val="superscript"/>
        </w:rPr>
        <w:t>-1</w:t>
      </w:r>
      <w:r w:rsidR="008D5305" w:rsidRPr="00FC5E5F">
        <w:rPr>
          <w:rFonts w:cs="Times New Roman"/>
        </w:rPr>
        <w:t xml:space="preserve"> (</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008D5305" w:rsidRPr="00D06AC5">
        <w:rPr>
          <w:rFonts w:cs="Times New Roman"/>
        </w:rPr>
        <w:t xml:space="preserve"> were in excellent agreement with discrete samples analyzed by conventional flow cytometry </w:t>
      </w:r>
      <w:r w:rsidR="008D5305">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008D5305" w:rsidRPr="00D06AC5">
        <w:rPr>
          <w:rFonts w:cs="Times New Roman"/>
          <w:b/>
        </w:rPr>
        <w:t>Fig. S</w:t>
      </w:r>
      <w:r w:rsidR="00C67DAC">
        <w:rPr>
          <w:rFonts w:cs="Times New Roman"/>
          <w:b/>
        </w:rPr>
        <w:t>2</w:t>
      </w:r>
      <w:r w:rsidR="008D5305">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816599">
        <w:rPr>
          <w:rFonts w:cs="Times New Roman"/>
        </w:rPr>
        <w:t>resulted when t</w:t>
      </w:r>
      <w:r w:rsidR="005B459F" w:rsidRPr="00760EA7">
        <w:rPr>
          <w:rFonts w:cs="Times New Roman"/>
        </w:rPr>
        <w:t xml:space="preserve">he flow cytometer </w:t>
      </w:r>
      <w:r w:rsidR="00816599">
        <w:rPr>
          <w:rFonts w:cs="Times New Roman"/>
        </w:rPr>
        <w:t xml:space="preserve">clogged </w:t>
      </w:r>
      <w:r w:rsidR="005B459F" w:rsidRPr="00760EA7">
        <w:rPr>
          <w:rFonts w:cs="Times New Roman"/>
        </w:rPr>
        <w:t>due to high concentrations of suspended particle</w:t>
      </w:r>
      <w:ins w:id="84" w:author="Author">
        <w:r w:rsidR="009E6A55">
          <w:rPr>
            <w:rFonts w:cs="Times New Roman"/>
          </w:rPr>
          <w:t>s</w:t>
        </w:r>
      </w:ins>
      <w:r w:rsidR="005B459F" w:rsidRPr="00760EA7">
        <w:rPr>
          <w:rFonts w:cs="Times New Roman"/>
        </w:rPr>
        <w:t xml:space="preserve"> in the water.</w:t>
      </w:r>
      <w:r w:rsidR="005B459F">
        <w:rPr>
          <w:rFonts w:cs="Times New Roman"/>
        </w:rPr>
        <w:t xml:space="preserve"> </w:t>
      </w:r>
      <w:r w:rsidR="004645A0">
        <w:rPr>
          <w:rFonts w:cs="Times New Roman"/>
        </w:rPr>
        <w:t xml:space="preserve">The highest abundances 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C67DAC">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w:t>
      </w:r>
      <w:r w:rsidR="00927820">
        <w:rPr>
          <w:rFonts w:cs="Times New Roman"/>
        </w:rPr>
        <w:t>4</w:t>
      </w:r>
      <w:r w:rsidR="004645A0">
        <w:rPr>
          <w:rFonts w:cs="Times New Roman"/>
        </w:rPr>
        <w:t>)</w:t>
      </w:r>
      <w:r w:rsidR="004645A0" w:rsidRPr="00FC5E5F">
        <w:rPr>
          <w:rFonts w:cs="Times New Roman"/>
        </w:rPr>
        <w:t xml:space="preserve"> and </w:t>
      </w:r>
      <w:r w:rsidR="00D20E0E">
        <w:rPr>
          <w:rFonts w:cs="Times New Roman"/>
        </w:rPr>
        <w:t xml:space="preserve">second </w:t>
      </w:r>
      <w:r w:rsidR="00FD5257">
        <w:rPr>
          <w:rFonts w:cs="Times New Roman"/>
        </w:rPr>
        <w:t xml:space="preserve">two </w:t>
      </w:r>
      <w:r w:rsidR="00D20E0E">
        <w:rPr>
          <w:rFonts w:cs="Times New Roman"/>
        </w:rPr>
        <w:t>neap tide</w:t>
      </w:r>
      <w:r w:rsidR="00FD5257">
        <w:rPr>
          <w:rFonts w:cs="Times New Roman"/>
        </w:rPr>
        <w:t>s</w:t>
      </w:r>
      <w:r w:rsidR="00D20E0E">
        <w:rPr>
          <w:rFonts w:cs="Times New Roman"/>
        </w:rPr>
        <w:t xml:space="preserve"> </w:t>
      </w:r>
      <w:r w:rsidR="004645A0">
        <w:rPr>
          <w:rFonts w:cs="Times New Roman"/>
        </w:rPr>
        <w:t>(day</w:t>
      </w:r>
      <w:r w:rsidR="000B5375">
        <w:rPr>
          <w:rFonts w:cs="Times New Roman"/>
        </w:rPr>
        <w:t>s</w:t>
      </w:r>
      <w:r w:rsidR="004645A0">
        <w:rPr>
          <w:rFonts w:cs="Times New Roman"/>
        </w:rPr>
        <w:t xml:space="preserve"> 1</w:t>
      </w:r>
      <w:r w:rsidR="00927820">
        <w:rPr>
          <w:rFonts w:cs="Times New Roman"/>
        </w:rPr>
        <w:t>4</w:t>
      </w:r>
      <w:r w:rsidR="004645A0">
        <w:rPr>
          <w:rFonts w:cs="Times New Roman"/>
        </w:rPr>
        <w:t>-</w:t>
      </w:r>
      <w:r w:rsidR="00927820">
        <w:rPr>
          <w:rFonts w:cs="Times New Roman"/>
        </w:rPr>
        <w:t>25</w:t>
      </w:r>
      <w:r w:rsidR="004645A0">
        <w:rPr>
          <w:rFonts w:cs="Times New Roman"/>
        </w:rPr>
        <w:t>)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C67DAC">
        <w:rPr>
          <w:rFonts w:cs="Times New Roman"/>
          <w:b/>
        </w:rPr>
        <w:t>3</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sidR="008D5305">
        <w:rPr>
          <w:rFonts w:cs="Times New Roman"/>
        </w:rPr>
        <w:t xml:space="preserve">in </w:t>
      </w:r>
      <w:r w:rsidR="00B113BF">
        <w:rPr>
          <w:rFonts w:cs="Times New Roman"/>
        </w:rPr>
        <w:t xml:space="preserve">the </w:t>
      </w:r>
      <w:r w:rsidR="008D5305"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008D5305" w:rsidRPr="0076654C">
        <w:rPr>
          <w:rFonts w:cs="Times New Roman"/>
        </w:rPr>
        <w:t xml:space="preserve"> </w:t>
      </w:r>
      <w:r w:rsidR="006466E0">
        <w:rPr>
          <w:rFonts w:cs="Times New Roman"/>
        </w:rPr>
        <w:t>coincide</w:t>
      </w:r>
      <w:r w:rsidR="008D5305" w:rsidRPr="0076654C">
        <w:rPr>
          <w:rFonts w:cs="Times New Roman"/>
        </w:rPr>
        <w:t xml:space="preserve"> with </w:t>
      </w:r>
      <w:r w:rsidR="006466E0">
        <w:rPr>
          <w:rFonts w:cs="Times New Roman"/>
        </w:rPr>
        <w:t xml:space="preserve">daily </w:t>
      </w:r>
      <w:r w:rsidR="008D5305" w:rsidRPr="0076654C">
        <w:rPr>
          <w:rFonts w:cs="Times New Roman"/>
        </w:rPr>
        <w:t>tidal cycle</w:t>
      </w:r>
      <w:r w:rsidR="004645A0">
        <w:rPr>
          <w:rFonts w:cs="Times New Roman"/>
        </w:rPr>
        <w:t xml:space="preserve"> or spring/neap tide cycle</w:t>
      </w:r>
      <w:r w:rsidR="006466E0">
        <w:rPr>
          <w:rFonts w:cs="Times New Roman"/>
        </w:rPr>
        <w:t xml:space="preserve">. </w:t>
      </w:r>
    </w:p>
    <w:p w14:paraId="0FFB87AD" w14:textId="77777777" w:rsidR="00A65C83" w:rsidRPr="005B459F" w:rsidRDefault="00A65C83" w:rsidP="003218A1">
      <w:pPr>
        <w:spacing w:line="480" w:lineRule="auto"/>
        <w:ind w:firstLine="288"/>
        <w:rPr>
          <w:rFonts w:cs="Times New Roman"/>
        </w:rPr>
      </w:pPr>
    </w:p>
    <w:p w14:paraId="77EB6806" w14:textId="3B56C856" w:rsidR="000B5375" w:rsidRDefault="00114CA7" w:rsidP="003218A1">
      <w:pPr>
        <w:spacing w:line="480" w:lineRule="auto"/>
        <w:ind w:firstLine="288"/>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ins w:id="85" w:author="Author">
        <w:r w:rsidR="00D87D65">
          <w:rPr>
            <w:rFonts w:cs="Times New Roman"/>
            <w:i/>
            <w:iCs/>
          </w:rPr>
          <w:t>M</w:t>
        </w:r>
        <w:r w:rsidR="00483236">
          <w:rPr>
            <w:rFonts w:cs="Times New Roman"/>
            <w:i/>
            <w:iCs/>
          </w:rPr>
          <w:t>. rubrum</w:t>
        </w:r>
      </w:ins>
      <w:r w:rsidR="005221E8" w:rsidRPr="005221E8">
        <w:rPr>
          <w:rFonts w:cs="Times New Roman"/>
        </w:rPr>
        <w:t xml:space="preserve"> </w:t>
      </w:r>
      <w:r w:rsidR="00866479">
        <w:rPr>
          <w:rFonts w:cs="Times New Roman"/>
        </w:rPr>
        <w:t xml:space="preserve">(measured </w:t>
      </w:r>
      <w:ins w:id="86" w:author="Author">
        <w:r w:rsidR="00483236">
          <w:rPr>
            <w:rFonts w:cs="Times New Roman"/>
          </w:rPr>
          <w:t>once daily</w:t>
        </w:r>
      </w:ins>
      <w:r w:rsidR="00866479">
        <w:rPr>
          <w:rFonts w:cs="Times New Roman"/>
        </w:rPr>
        <w:t xml:space="preserve"> at </w:t>
      </w:r>
      <w:r w:rsidR="005221E8">
        <w:rPr>
          <w:rFonts w:cs="Times New Roman"/>
        </w:rPr>
        <w:t>high</w:t>
      </w:r>
      <w:ins w:id="87" w:author="Author">
        <w:r w:rsidR="00483236">
          <w:rPr>
            <w:rFonts w:cs="Times New Roman"/>
          </w:rPr>
          <w:t xml:space="preserve"> </w:t>
        </w:r>
      </w:ins>
      <w:r w:rsidR="005221E8">
        <w:rPr>
          <w:rFonts w:cs="Times New Roman"/>
        </w:rPr>
        <w:t>tide</w:t>
      </w:r>
      <w:r w:rsidR="00866479">
        <w:rPr>
          <w:rFonts w:cs="Times New Roman"/>
        </w:rPr>
        <w:t xml:space="preserve">) were on </w:t>
      </w:r>
      <w:r w:rsidR="00B113BF">
        <w:rPr>
          <w:rFonts w:cs="Times New Roman"/>
        </w:rPr>
        <w:t xml:space="preserve">the same order of </w:t>
      </w:r>
      <w:r w:rsidR="00B113BF">
        <w:rPr>
          <w:rFonts w:cs="Times New Roman"/>
        </w:rPr>
        <w:lastRenderedPageBreak/>
        <w:t>magnitude</w:t>
      </w:r>
      <w:r w:rsidR="00866479">
        <w:rPr>
          <w:rFonts w:cs="Times New Roman"/>
          <w:bCs/>
          <w:i/>
        </w:rPr>
        <w:t xml:space="preserve">, </w:t>
      </w:r>
      <w:r w:rsidR="00866479">
        <w:rPr>
          <w:rFonts w:cs="Times New Roman"/>
          <w:bCs/>
        </w:rPr>
        <w:t xml:space="preserve">but </w:t>
      </w:r>
      <w:ins w:id="88" w:author="Author">
        <w:r w:rsidR="00FF43A6">
          <w:rPr>
            <w:rFonts w:cs="Times New Roman"/>
            <w:bCs/>
          </w:rPr>
          <w:t xml:space="preserve">were </w:t>
        </w:r>
      </w:ins>
      <w:r w:rsidR="00866479">
        <w:rPr>
          <w:rFonts w:cs="Times New Roman"/>
          <w:bCs/>
        </w:rPr>
        <w:t>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ins w:id="89" w:author="Author">
        <w:r w:rsidR="00D87D65">
          <w:rPr>
            <w:rFonts w:eastAsia="Calibri" w:cs="Times New Roman"/>
            <w:i/>
          </w:rPr>
          <w:t>M</w:t>
        </w:r>
        <w:r w:rsidR="00FF43A6">
          <w:rPr>
            <w:rFonts w:eastAsia="Calibri" w:cs="Times New Roman"/>
            <w:i/>
          </w:rPr>
          <w:t>. rubrum</w:t>
        </w:r>
      </w:ins>
      <w:r w:rsidR="008D5305">
        <w:rPr>
          <w:rFonts w:eastAsia="Calibri" w:cs="Times New Roman"/>
        </w:rPr>
        <w:t xml:space="preserve"> was observed during the survey (R = 0.</w:t>
      </w:r>
      <w:r w:rsidR="00FD5257">
        <w:rPr>
          <w:rFonts w:eastAsia="Calibri" w:cs="Times New Roman"/>
        </w:rPr>
        <w:t>49</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C67DAC">
        <w:rPr>
          <w:rFonts w:eastAsia="Calibri" w:cs="Times New Roman"/>
          <w:b/>
        </w:rPr>
        <w:t>4</w:t>
      </w:r>
      <w:r w:rsidR="006525FE">
        <w:rPr>
          <w:rFonts w:eastAsia="Calibri" w:cs="Times New Roman"/>
        </w:rPr>
        <w:t>)</w:t>
      </w:r>
      <w:r w:rsidR="006525FE">
        <w:rPr>
          <w:rFonts w:cs="Times New Roman"/>
        </w:rPr>
        <w:t xml:space="preserve">. </w:t>
      </w:r>
      <w:r w:rsidR="007C081D">
        <w:rPr>
          <w:rFonts w:cs="Times New Roman"/>
        </w:rPr>
        <w:t xml:space="preserve">Note that the only observation that does not follow the trend is when </w:t>
      </w:r>
      <w:ins w:id="90" w:author="Author">
        <w:r w:rsidR="003E5297">
          <w:rPr>
            <w:rFonts w:cs="Times New Roman"/>
            <w:i/>
          </w:rPr>
          <w:t xml:space="preserve">M. rubrum </w:t>
        </w:r>
      </w:ins>
      <w:r w:rsidR="007C081D">
        <w:rPr>
          <w:rFonts w:cs="Times New Roman"/>
        </w:rPr>
        <w:t xml:space="preserve">is at its highest cell abundance. </w:t>
      </w:r>
      <w:r w:rsidR="00136ED5">
        <w:rPr>
          <w:rFonts w:eastAsia="Calibri" w:cs="Times New Roman"/>
        </w:rPr>
        <w:t xml:space="preserve">Abundances of </w:t>
      </w:r>
      <w:ins w:id="91" w:author="Author">
        <w:r w:rsidR="00D87D65">
          <w:rPr>
            <w:rFonts w:eastAsia="Calibri" w:cs="Times New Roman"/>
            <w:i/>
          </w:rPr>
          <w:t>M</w:t>
        </w:r>
        <w:r w:rsidR="003E5297">
          <w:rPr>
            <w:rFonts w:eastAsia="Calibri" w:cs="Times New Roman"/>
            <w:i/>
          </w:rPr>
          <w:t>. rubrum</w:t>
        </w:r>
      </w:ins>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CB692E">
        <w:rPr>
          <w:rFonts w:eastAsia="Calibri" w:cs="Times New Roman"/>
        </w:rPr>
        <w:t xml:space="preserve"> </w:t>
      </w:r>
      <w:r w:rsidR="00136ED5">
        <w:rPr>
          <w:rFonts w:eastAsia="Calibri" w:cs="Times New Roman"/>
        </w:rPr>
        <w:t xml:space="preserve">nutrient concentrations </w:t>
      </w:r>
      <w:r w:rsidR="00C34300">
        <w:rPr>
          <w:rFonts w:cs="Times New Roman"/>
        </w:rPr>
        <w:t>or spring/neap tide cycle</w:t>
      </w:r>
      <w:r w:rsidR="00C34300">
        <w:rPr>
          <w:rFonts w:eastAsia="Calibri" w:cs="Times New Roman"/>
        </w:rPr>
        <w:t xml:space="preserve"> </w:t>
      </w:r>
      <w:r w:rsidR="00866479">
        <w:rPr>
          <w:rFonts w:eastAsia="Calibri" w:cs="Times New Roman"/>
        </w:rPr>
        <w:t>during the survey</w:t>
      </w:r>
      <w:ins w:id="92" w:author="Author">
        <w:r w:rsidR="003E5297">
          <w:rPr>
            <w:rFonts w:eastAsia="Calibri" w:cs="Times New Roman"/>
          </w:rPr>
          <w:t xml:space="preserve">. </w:t>
        </w:r>
      </w:ins>
    </w:p>
    <w:p w14:paraId="44AACC77" w14:textId="77777777" w:rsidR="008879DF" w:rsidRPr="00FE75DC" w:rsidRDefault="008879DF" w:rsidP="003218A1">
      <w:pPr>
        <w:spacing w:line="480" w:lineRule="auto"/>
        <w:ind w:firstLine="288"/>
        <w:rPr>
          <w:rFonts w:cs="Times New Roman"/>
        </w:rPr>
      </w:pPr>
    </w:p>
    <w:p w14:paraId="30255873" w14:textId="7F442947" w:rsidR="008D5305" w:rsidRPr="00B63E78" w:rsidRDefault="008D5305" w:rsidP="00537FB1">
      <w:pPr>
        <w:spacing w:line="480" w:lineRule="auto"/>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1029A5C8" w:rsidR="005D449D" w:rsidRDefault="00537FB1" w:rsidP="00537FB1">
      <w:pPr>
        <w:spacing w:line="480" w:lineRule="auto"/>
        <w:rPr>
          <w:rFonts w:cs="Times New Roman"/>
        </w:rPr>
      </w:pPr>
      <w:r>
        <w:rPr>
          <w:rFonts w:cs="Times New Roman"/>
        </w:rPr>
        <w:tab/>
      </w:r>
      <w:r w:rsidR="00DD0524" w:rsidRPr="005D52F8">
        <w:rPr>
          <w:rFonts w:cs="Times New Roman"/>
        </w:rPr>
        <w:t xml:space="preserve">To gain confidence that </w:t>
      </w:r>
      <w:r w:rsidR="00DD0524">
        <w:rPr>
          <w:rFonts w:cs="Times New Roman"/>
        </w:rPr>
        <w:t xml:space="preserve">size distribution data from SeaFlow </w:t>
      </w:r>
      <w:r w:rsidR="00DD0524" w:rsidRPr="005D52F8">
        <w:rPr>
          <w:rFonts w:cs="Times New Roman"/>
        </w:rPr>
        <w:t xml:space="preserve">could accurately estimate </w:t>
      </w:r>
      <w:r w:rsidR="00DD0524">
        <w:rPr>
          <w:rFonts w:cs="Times New Roman"/>
        </w:rPr>
        <w:t xml:space="preserve">division </w:t>
      </w:r>
      <w:r w:rsidR="00DD0524" w:rsidRPr="005D52F8">
        <w:rPr>
          <w:rFonts w:cs="Times New Roman"/>
        </w:rPr>
        <w:t>rates of natural populations</w:t>
      </w:r>
      <w:r w:rsidR="00DD0524">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ins w:id="93" w:author="Author">
        <w:r w:rsidR="003E5297">
          <w:rPr>
            <w:rFonts w:cs="Times New Roman"/>
            <w:i/>
          </w:rPr>
          <w:t xml:space="preserve"> sp.</w:t>
        </w:r>
        <w:r w:rsidR="003E5297">
          <w:rPr>
            <w:rFonts w:cs="Times New Roman"/>
          </w:rPr>
          <w:t xml:space="preserve">, </w:t>
        </w:r>
      </w:ins>
      <w:r w:rsidR="006E4A33">
        <w:rPr>
          <w:rFonts w:cs="Times New Roman"/>
        </w:rPr>
        <w:t xml:space="preserve">a cryptophyte of similar size range </w:t>
      </w:r>
      <w:r w:rsidR="00816599">
        <w:rPr>
          <w:rFonts w:cs="Times New Roman"/>
        </w:rPr>
        <w:t>as</w:t>
      </w:r>
      <w:r w:rsidR="006E4A33">
        <w:rPr>
          <w:rFonts w:cs="Times New Roman"/>
        </w:rPr>
        <w:t xml:space="preserve">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ins w:id="94" w:author="Author">
        <w:r w:rsidR="003E5297">
          <w:rPr>
            <w:rFonts w:cs="Times New Roman"/>
            <w:iCs/>
          </w:rPr>
          <w:t>, in culture</w:t>
        </w:r>
      </w:ins>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w:t>
      </w:r>
      <w:ins w:id="95" w:author="Author">
        <w:r w:rsidR="001C7694">
          <w:rPr>
            <w:rFonts w:cs="Times New Roman"/>
          </w:rPr>
          <w:t xml:space="preserve">a </w:t>
        </w:r>
      </w:ins>
      <w:r w:rsidR="006E4A33">
        <w:rPr>
          <w:rFonts w:cs="Times New Roman"/>
        </w:rPr>
        <w:t>similar range of estimate</w:t>
      </w:r>
      <w:ins w:id="96" w:author="Author">
        <w:r w:rsidR="001C7694">
          <w:rPr>
            <w:rFonts w:cs="Times New Roman"/>
          </w:rPr>
          <w:t>d</w:t>
        </w:r>
      </w:ins>
      <w:r w:rsidR="006E4A33">
        <w:rPr>
          <w:rFonts w:cs="Times New Roman"/>
        </w:rPr>
        <w:t xml:space="preserv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C67DAC">
        <w:rPr>
          <w:rFonts w:cs="Times New Roman"/>
          <w:b/>
        </w:rPr>
        <w:t>5</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w:t>
      </w:r>
      <w:r w:rsidR="00F5705B">
        <w:rPr>
          <w:rFonts w:cs="Times New Roman"/>
        </w:rPr>
        <w:t>60</w:t>
      </w:r>
      <w:r w:rsidR="005D449D" w:rsidRPr="00505188">
        <w:rPr>
          <w:rFonts w:cs="Times New Roman"/>
        </w:rPr>
        <w:t xml:space="preserve">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C67DAC">
        <w:rPr>
          <w:rFonts w:cs="Times New Roman"/>
          <w:b/>
        </w:rPr>
        <w:t>3</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8C64E5">
        <w:rPr>
          <w:rFonts w:cs="Times New Roman"/>
        </w:rPr>
        <w:t xml:space="preserve"> </w:t>
      </w:r>
      <w:r w:rsidR="008C64E5" w:rsidRPr="008C64E5">
        <w:rPr>
          <w:rFonts w:cs="Times New Roman"/>
          <w:i/>
        </w:rPr>
        <w:t>Rhodomonas</w:t>
      </w:r>
      <w:ins w:id="97" w:author="Author">
        <w:r w:rsidR="001C7694">
          <w:rPr>
            <w:rFonts w:cs="Times New Roman"/>
            <w:i/>
          </w:rPr>
          <w:t xml:space="preserve"> sp.</w:t>
        </w:r>
      </w:ins>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Restricted access to the sampling site prevented use of the cell-cycle method</w:t>
      </w:r>
      <w:ins w:id="98" w:author="Author">
        <w:r w:rsidR="001C7694">
          <w:rPr>
            <w:rFonts w:cs="Times New Roman"/>
          </w:rPr>
          <w:t xml:space="preserve"> in the field</w:t>
        </w:r>
      </w:ins>
      <w:r w:rsidR="00DD3854">
        <w:rPr>
          <w:rFonts w:cs="Times New Roman"/>
        </w:rPr>
        <w:t xml:space="preserve">, which requires discrete samples taken </w:t>
      </w:r>
      <w:r w:rsidR="007A04D5">
        <w:rPr>
          <w:rFonts w:cs="Times New Roman"/>
        </w:rPr>
        <w:t xml:space="preserve">at least every 2 hrs </w:t>
      </w:r>
      <w:r w:rsidR="00DD3854">
        <w:rPr>
          <w:rFonts w:cs="Times New Roman"/>
        </w:rPr>
        <w:t>over the 24-hr cycle. Instead,</w:t>
      </w:r>
      <w:r w:rsidR="0083552D">
        <w:rPr>
          <w:rFonts w:cs="Times New Roman"/>
        </w:rPr>
        <w:t xml:space="preserve"> division rates for the </w:t>
      </w:r>
      <w:r w:rsidR="007C081D" w:rsidRPr="00FC5E5F">
        <w:rPr>
          <w:rFonts w:cs="Times New Roman"/>
          <w:i/>
        </w:rPr>
        <w:t>Teleaulax</w:t>
      </w:r>
      <w:r w:rsidR="007C081D">
        <w:rPr>
          <w:rFonts w:cs="Times New Roman"/>
          <w:i/>
          <w:iCs/>
        </w:rPr>
        <w:t xml:space="preserve"> </w:t>
      </w:r>
      <w:r w:rsidR="00DD3854">
        <w:rPr>
          <w:rFonts w:cs="Times New Roman"/>
          <w:i/>
          <w:iCs/>
        </w:rPr>
        <w:t>-</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r w:rsidR="00816599">
        <w:rPr>
          <w:rFonts w:cs="Times New Roman"/>
        </w:rPr>
        <w:t>derived from</w:t>
      </w:r>
      <w:r w:rsidR="00DD3854">
        <w:rPr>
          <w:rFonts w:cs="Times New Roman"/>
        </w:rPr>
        <w:t xml:space="preserve">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0B1E7D" w:rsidRPr="00FC5E5F">
        <w:rPr>
          <w:rFonts w:cs="Times New Roman"/>
          <w:i/>
        </w:rPr>
        <w:t>Teleaulax</w:t>
      </w:r>
      <w:r w:rsidR="000B1E7D">
        <w:rPr>
          <w:rFonts w:cs="Times New Roman"/>
          <w:i/>
          <w:iCs/>
        </w:rPr>
        <w:t>-</w:t>
      </w:r>
      <w:r w:rsidR="000B1E7D">
        <w:rPr>
          <w:rFonts w:cs="Times New Roman"/>
          <w:iCs/>
        </w:rPr>
        <w:t>like c</w:t>
      </w:r>
      <w:r w:rsidR="000B1E7D" w:rsidRPr="00194CA4">
        <w:rPr>
          <w:rFonts w:cs="Times New Roman"/>
          <w:iCs/>
        </w:rPr>
        <w:t>ryptophyte</w:t>
      </w:r>
      <w:r w:rsidR="000B1E7D" w:rsidRPr="00194CA4">
        <w:rPr>
          <w:rFonts w:cs="Times New Roman"/>
        </w:rPr>
        <w:t xml:space="preserve"> population</w:t>
      </w:r>
      <w:r w:rsidR="000B1E7D" w:rsidRPr="0083552D" w:rsidDel="001F5A8D">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C67DAC">
        <w:rPr>
          <w:rFonts w:cs="Times New Roman"/>
          <w:b/>
        </w:rPr>
        <w:t>6</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7812F0A3" w14:textId="77777777" w:rsidR="00DD3854" w:rsidRPr="00B63D44" w:rsidRDefault="00DD3854" w:rsidP="003218A1">
      <w:pPr>
        <w:spacing w:line="480" w:lineRule="auto"/>
        <w:ind w:firstLine="288"/>
        <w:rPr>
          <w:rFonts w:cs="Times New Roman"/>
          <w:highlight w:val="yellow"/>
        </w:rPr>
      </w:pPr>
    </w:p>
    <w:p w14:paraId="45D4284B" w14:textId="48583D15" w:rsidR="0091553D" w:rsidRDefault="00537FB1" w:rsidP="00537FB1">
      <w:pPr>
        <w:spacing w:line="480" w:lineRule="auto"/>
        <w:rPr>
          <w:rFonts w:cs="Times New Roman"/>
        </w:rPr>
      </w:pPr>
      <w:r>
        <w:rPr>
          <w:rFonts w:cs="Times New Roman"/>
        </w:rPr>
        <w:lastRenderedPageBreak/>
        <w:tab/>
      </w:r>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008D5305"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008D5305" w:rsidRPr="00FC5E5F">
        <w:rPr>
          <w:rFonts w:cs="Times New Roman"/>
        </w:rPr>
        <w:t>ranged from 0.</w:t>
      </w:r>
      <w:r w:rsidR="003C6127">
        <w:rPr>
          <w:rFonts w:cs="Times New Roman"/>
        </w:rPr>
        <w:t>2</w:t>
      </w:r>
      <w:r w:rsidR="008D5305">
        <w:rPr>
          <w:rFonts w:cs="Times New Roman"/>
        </w:rPr>
        <w:t xml:space="preserve"> ± 0.</w:t>
      </w:r>
      <w:r w:rsidR="005C18E0">
        <w:rPr>
          <w:rFonts w:cs="Times New Roman"/>
        </w:rPr>
        <w:t>1</w:t>
      </w:r>
      <w:r w:rsidR="008D5305" w:rsidRPr="00FC5E5F">
        <w:rPr>
          <w:rFonts w:cs="Times New Roman"/>
        </w:rPr>
        <w:t xml:space="preserve"> </w:t>
      </w:r>
      <w:r w:rsidR="008D5305">
        <w:rPr>
          <w:rFonts w:cs="Times New Roman"/>
        </w:rPr>
        <w:t>d</w:t>
      </w:r>
      <w:r w:rsidR="008D5305" w:rsidRPr="008A0DAC">
        <w:rPr>
          <w:rFonts w:cs="Times New Roman"/>
          <w:vertAlign w:val="superscript"/>
        </w:rPr>
        <w:t>-1</w:t>
      </w:r>
      <w:r w:rsidR="008D5305">
        <w:rPr>
          <w:rFonts w:cs="Times New Roman"/>
        </w:rPr>
        <w:t xml:space="preserve"> </w:t>
      </w:r>
      <w:r w:rsidR="008D5305" w:rsidRPr="00FC5E5F">
        <w:rPr>
          <w:rFonts w:cs="Times New Roman"/>
        </w:rPr>
        <w:t xml:space="preserve">to </w:t>
      </w:r>
      <w:r w:rsidR="008D5305">
        <w:rPr>
          <w:rFonts w:cs="Times New Roman"/>
        </w:rPr>
        <w:t>1.</w:t>
      </w:r>
      <w:r w:rsidR="005C18E0">
        <w:rPr>
          <w:rFonts w:cs="Times New Roman"/>
        </w:rPr>
        <w:t>5</w:t>
      </w:r>
      <w:r w:rsidR="008D5305">
        <w:rPr>
          <w:rFonts w:cs="Times New Roman"/>
        </w:rPr>
        <w:t xml:space="preserve"> ± 0.1 d</w:t>
      </w:r>
      <w:r w:rsidR="008D5305" w:rsidRPr="00FC5E5F">
        <w:rPr>
          <w:rFonts w:cs="Times New Roman"/>
          <w:vertAlign w:val="superscript"/>
        </w:rPr>
        <w:t>-1</w:t>
      </w:r>
      <w:r w:rsidR="008D5305">
        <w:rPr>
          <w:rFonts w:cs="Times New Roman"/>
        </w:rPr>
        <w:t xml:space="preserve">, </w:t>
      </w:r>
      <w:r w:rsidR="00927820">
        <w:rPr>
          <w:rFonts w:cs="Times New Roman"/>
        </w:rPr>
        <w:t xml:space="preserve">equivalent to </w:t>
      </w:r>
      <w:r w:rsidR="008D5305">
        <w:rPr>
          <w:rFonts w:cs="Times New Roman"/>
        </w:rPr>
        <w:t>0.</w:t>
      </w:r>
      <w:r w:rsidR="003C6127">
        <w:rPr>
          <w:rFonts w:cs="Times New Roman"/>
        </w:rPr>
        <w:t>3</w:t>
      </w:r>
      <w:r w:rsidR="008D5305">
        <w:rPr>
          <w:rFonts w:cs="Times New Roman"/>
        </w:rPr>
        <w:t xml:space="preserve"> and 2.</w:t>
      </w:r>
      <w:r w:rsidR="003C6127">
        <w:rPr>
          <w:rFonts w:cs="Times New Roman"/>
        </w:rPr>
        <w:t>1</w:t>
      </w:r>
      <w:r w:rsidR="008D5305">
        <w:rPr>
          <w:rFonts w:cs="Times New Roman"/>
        </w:rPr>
        <w:t xml:space="preserve"> division per day, respectively</w:t>
      </w:r>
      <w:r w:rsidR="00927820">
        <w:rPr>
          <w:rFonts w:cs="Times New Roman"/>
        </w:rPr>
        <w:t>, with t</w:t>
      </w:r>
      <w:r w:rsidR="003746BA">
        <w:rPr>
          <w:rFonts w:cs="Times New Roman"/>
        </w:rPr>
        <w:t xml:space="preserve">he highest division rate </w:t>
      </w:r>
      <w:r w:rsidR="008D5305">
        <w:rPr>
          <w:rFonts w:cs="Times New Roman"/>
        </w:rPr>
        <w:t xml:space="preserve">observed </w:t>
      </w:r>
      <w:r w:rsidR="00DD3854">
        <w:rPr>
          <w:rFonts w:cs="Times New Roman"/>
        </w:rPr>
        <w:t>on</w:t>
      </w:r>
      <w:r w:rsidR="008D5305">
        <w:rPr>
          <w:rFonts w:cs="Times New Roman"/>
        </w:rPr>
        <w:t xml:space="preserve"> day </w:t>
      </w:r>
      <w:r w:rsidR="00927820">
        <w:rPr>
          <w:rFonts w:cs="Times New Roman"/>
        </w:rPr>
        <w:t xml:space="preserve">3 </w:t>
      </w:r>
      <w:r w:rsidR="00927820" w:rsidRPr="008A0DAC">
        <w:rPr>
          <w:rFonts w:cs="Times New Roman"/>
        </w:rPr>
        <w:t>(</w:t>
      </w:r>
      <w:r w:rsidR="00927820">
        <w:rPr>
          <w:rFonts w:cs="Times New Roman"/>
          <w:b/>
          <w:bCs/>
        </w:rPr>
        <w:t>F</w:t>
      </w:r>
      <w:r w:rsidR="00927820" w:rsidRPr="008A0DAC">
        <w:rPr>
          <w:rFonts w:cs="Times New Roman"/>
          <w:b/>
          <w:bCs/>
        </w:rPr>
        <w:t xml:space="preserve">ig. </w:t>
      </w:r>
      <w:r w:rsidR="00C67DAC">
        <w:rPr>
          <w:rFonts w:cs="Times New Roman"/>
          <w:b/>
          <w:bCs/>
        </w:rPr>
        <w:t>6B</w:t>
      </w:r>
      <w:r w:rsidR="00927820" w:rsidRPr="008A0DAC">
        <w:rPr>
          <w:rFonts w:cs="Times New Roman"/>
        </w:rPr>
        <w:t>)</w:t>
      </w:r>
      <w:r w:rsidR="008D5305">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C67DAC">
        <w:rPr>
          <w:rFonts w:cs="Times New Roman"/>
          <w:b/>
        </w:rPr>
        <w:t>7</w:t>
      </w:r>
      <w:r w:rsidR="009A6BC6">
        <w:rPr>
          <w:rFonts w:cs="Times New Roman"/>
        </w:rPr>
        <w:t>)</w:t>
      </w:r>
      <w:r w:rsidR="004F035C">
        <w:rPr>
          <w:rFonts w:cs="Times New Roman"/>
        </w:rPr>
        <w:t>.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p>
    <w:p w14:paraId="22D90745" w14:textId="77777777" w:rsidR="008879DF" w:rsidRDefault="008879DF" w:rsidP="003218A1">
      <w:pPr>
        <w:spacing w:line="480" w:lineRule="auto"/>
        <w:ind w:firstLine="288"/>
        <w:rPr>
          <w:rFonts w:cs="Times New Roman"/>
        </w:rPr>
      </w:pPr>
    </w:p>
    <w:p w14:paraId="7DDAF829" w14:textId="77777777" w:rsidR="008D5305" w:rsidRDefault="008D5305" w:rsidP="00537FB1">
      <w:pPr>
        <w:spacing w:line="480" w:lineRule="auto"/>
        <w:outlineLvl w:val="0"/>
        <w:rPr>
          <w:rFonts w:cs="Times New Roman"/>
          <w:b/>
          <w:bCs/>
        </w:rPr>
      </w:pPr>
      <w:r>
        <w:rPr>
          <w:rFonts w:cs="Times New Roman"/>
          <w:b/>
          <w:bCs/>
        </w:rPr>
        <w:t>DISCUSSION</w:t>
      </w:r>
    </w:p>
    <w:p w14:paraId="533285E9" w14:textId="1CAE36CE" w:rsidR="008D5305" w:rsidRPr="00BD2C01" w:rsidRDefault="008D5305" w:rsidP="00537FB1">
      <w:pPr>
        <w:spacing w:line="480" w:lineRule="auto"/>
        <w:outlineLvl w:val="0"/>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6F3CBE86" w14:textId="43A2D601" w:rsidR="000F2FA3" w:rsidRDefault="008D5305" w:rsidP="00816599">
      <w:pPr>
        <w:spacing w:line="480" w:lineRule="auto"/>
        <w:ind w:firstLine="288"/>
        <w:rPr>
          <w:rFonts w:cs="Times New Roman"/>
        </w:rPr>
      </w:pPr>
      <w:r>
        <w:rPr>
          <w:rFonts w:cs="Times New Roman"/>
        </w:rPr>
        <w:tab/>
        <w:t>The cryptophyte</w:t>
      </w:r>
      <w:ins w:id="99" w:author="Author">
        <w:r w:rsidR="001C7694">
          <w:rPr>
            <w:rFonts w:cs="Times New Roman"/>
          </w:rPr>
          <w:t>,</w:t>
        </w:r>
      </w:ins>
      <w:r>
        <w:rPr>
          <w:rFonts w:cs="Times New Roman"/>
        </w:rPr>
        <w:t xml:space="preserve"> </w:t>
      </w:r>
      <w:r w:rsidRPr="00FC5E5F">
        <w:rPr>
          <w:rFonts w:cs="Times New Roman"/>
          <w:i/>
        </w:rPr>
        <w:t xml:space="preserve">Teleaulax </w:t>
      </w:r>
      <w:r w:rsidR="000B5375">
        <w:rPr>
          <w:rFonts w:cs="Times New Roman"/>
          <w:i/>
        </w:rPr>
        <w:t>amphioxeia</w:t>
      </w:r>
      <w:ins w:id="100" w:author="Author">
        <w:r w:rsidR="001C7694">
          <w:rPr>
            <w:rFonts w:cs="Times New Roman"/>
            <w:i/>
          </w:rPr>
          <w:t>,</w:t>
        </w:r>
      </w:ins>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w:t>
      </w:r>
      <w:r w:rsidR="00816599" w:rsidRPr="00FC5E5F">
        <w:rPr>
          <w:rFonts w:cs="Times New Roman"/>
          <w:i/>
        </w:rPr>
        <w:t>Teleaulax</w:t>
      </w:r>
      <w:r w:rsidR="00816599">
        <w:rPr>
          <w:rFonts w:cs="Times New Roman"/>
          <w:iCs/>
        </w:rPr>
        <w:t>-</w:t>
      </w:r>
      <w:r w:rsidR="00816599" w:rsidRPr="00DD3854">
        <w:rPr>
          <w:rFonts w:cs="Times New Roman"/>
          <w:iCs/>
        </w:rPr>
        <w:t xml:space="preserve">like </w:t>
      </w:r>
      <w:r w:rsidR="00816599">
        <w:rPr>
          <w:rFonts w:cs="Times New Roman"/>
          <w:iCs/>
        </w:rPr>
        <w:t>c</w:t>
      </w:r>
      <w:r w:rsidR="00816599">
        <w:rPr>
          <w:rFonts w:cs="Times New Roman"/>
        </w:rPr>
        <w:t>ryptophyte abundances shifted dramatically over the course of just a few hours (</w:t>
      </w:r>
      <w:r w:rsidR="00816599" w:rsidRPr="009C4F24">
        <w:rPr>
          <w:rFonts w:cs="Times New Roman"/>
          <w:b/>
        </w:rPr>
        <w:t xml:space="preserve">Fig. </w:t>
      </w:r>
      <w:r w:rsidR="00C67DAC">
        <w:rPr>
          <w:rFonts w:cs="Times New Roman"/>
          <w:b/>
        </w:rPr>
        <w:t>3</w:t>
      </w:r>
      <w:r w:rsidR="00816599">
        <w:rPr>
          <w:rFonts w:cs="Times New Roman"/>
        </w:rPr>
        <w:t xml:space="preserve">), suggesting that </w:t>
      </w:r>
      <w:ins w:id="101" w:author="Author">
        <w:r w:rsidR="001C7694" w:rsidRPr="001A64E7">
          <w:rPr>
            <w:rFonts w:cs="Times New Roman"/>
            <w:bCs/>
          </w:rPr>
          <w:t>its</w:t>
        </w:r>
      </w:ins>
      <w:r w:rsidR="00816599">
        <w:rPr>
          <w:rFonts w:cs="Times New Roman"/>
        </w:rPr>
        <w:t xml:space="preserve"> distribution is very patchy</w:t>
      </w:r>
      <w:r w:rsidR="00816599" w:rsidRPr="00D36109">
        <w:rPr>
          <w:rFonts w:cs="Times New Roman"/>
        </w:rPr>
        <w:t xml:space="preserve"> </w:t>
      </w:r>
      <w:r w:rsidR="00816599">
        <w:rPr>
          <w:rFonts w:cs="Times New Roman"/>
        </w:rPr>
        <w:t>within the estuary, likely due to strong physical transport.</w:t>
      </w:r>
      <w:r w:rsidR="00816599" w:rsidRPr="00493498">
        <w:rPr>
          <w:rFonts w:cs="Times New Roman"/>
        </w:rPr>
        <w:t xml:space="preserve"> </w:t>
      </w:r>
      <w:r w:rsidR="00816599">
        <w:rPr>
          <w:rFonts w:cs="Times New Roman"/>
        </w:rPr>
        <w:t>Such variability in cell abundance over short time scales emphasizes the importance of continuous measurements, such as continuous flow cytometry, for monitoring phytoplankton in estuaries. N</w:t>
      </w:r>
      <w:r>
        <w:rPr>
          <w:rFonts w:cs="Times New Roman"/>
        </w:rPr>
        <w:t xml:space="preserve">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sidR="009C4F24">
        <w:rPr>
          <w:rFonts w:cs="Times New Roman"/>
        </w:rPr>
        <w:t xml:space="preserve"> (</w:t>
      </w:r>
      <w:r w:rsidR="009C4F24" w:rsidRPr="009C4F24">
        <w:rPr>
          <w:rFonts w:cs="Times New Roman"/>
          <w:b/>
        </w:rPr>
        <w:t xml:space="preserve">Fig. </w:t>
      </w:r>
      <w:r w:rsidR="00C67DAC">
        <w:rPr>
          <w:rFonts w:cs="Times New Roman"/>
          <w:b/>
        </w:rPr>
        <w:t>3</w:t>
      </w:r>
      <w:r w:rsidR="009C4F24">
        <w:rPr>
          <w:rFonts w:cs="Times New Roman"/>
        </w:rPr>
        <w:t>)</w:t>
      </w:r>
      <w:r w:rsidR="00493498">
        <w:rPr>
          <w:rFonts w:cs="Times New Roman"/>
        </w:rPr>
        <w:t>,</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7C081D" w:rsidRPr="00FC5E5F">
        <w:rPr>
          <w:rFonts w:cs="Times New Roman"/>
          <w:i/>
        </w:rPr>
        <w:t>Teleaulax</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r w:rsidR="00DD3854" w:rsidRPr="00DD3854">
        <w:rPr>
          <w:rFonts w:cs="Times New Roman"/>
          <w:i/>
        </w:rPr>
        <w:t>a</w:t>
      </w:r>
      <w:r w:rsidR="009C4F24">
        <w:rPr>
          <w:rFonts w:cs="Times New Roman"/>
        </w:rPr>
        <w:t xml:space="preserve"> concentrations (</w:t>
      </w:r>
      <w:r w:rsidR="009C4F24" w:rsidRPr="009C4F24">
        <w:rPr>
          <w:rFonts w:cs="Times New Roman"/>
          <w:b/>
        </w:rPr>
        <w:t>Fig. 1B</w:t>
      </w:r>
      <w:r w:rsidR="009C4F24">
        <w:rPr>
          <w:rFonts w:cs="Times New Roman"/>
        </w:rPr>
        <w:t>)</w:t>
      </w:r>
      <w:r w:rsidR="009607C1" w:rsidRPr="00D00863">
        <w:rPr>
          <w:rFonts w:cs="Times New Roman"/>
        </w:rPr>
        <w:t>, which suggest</w:t>
      </w:r>
      <w:r w:rsidR="009C4F24">
        <w:rPr>
          <w:rFonts w:cs="Times New Roman"/>
        </w:rPr>
        <w:t>s</w:t>
      </w:r>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w:t>
      </w:r>
      <w:ins w:id="102" w:author="Author">
        <w:r w:rsidR="00CB598E">
          <w:rPr>
            <w:rFonts w:cs="Times New Roman"/>
          </w:rPr>
          <w:t xml:space="preserve">f </w:t>
        </w:r>
        <w:r w:rsidR="00BE71EF">
          <w:rPr>
            <w:rFonts w:cs="Times New Roman"/>
          </w:rPr>
          <w:t>marine</w:t>
        </w:r>
        <w:r w:rsidR="001C7694">
          <w:rPr>
            <w:rFonts w:cs="Times New Roman"/>
          </w:rPr>
          <w:t xml:space="preserve"> origin</w:t>
        </w:r>
      </w:ins>
      <w:r w:rsidR="00B3016B">
        <w:rPr>
          <w:rFonts w:cs="Times New Roman"/>
        </w:rPr>
        <w:t>.</w:t>
      </w:r>
      <w:r w:rsidR="00B3016B" w:rsidRPr="00B3016B">
        <w:rPr>
          <w:rFonts w:cs="Times New Roman"/>
          <w:i/>
        </w:rPr>
        <w:t xml:space="preserve"> </w:t>
      </w:r>
    </w:p>
    <w:p w14:paraId="2D78A900" w14:textId="77777777" w:rsidR="000F2FA3" w:rsidRDefault="000F2FA3" w:rsidP="003218A1">
      <w:pPr>
        <w:spacing w:line="480" w:lineRule="auto"/>
        <w:ind w:firstLine="288"/>
        <w:rPr>
          <w:rFonts w:cs="Times New Roman"/>
        </w:rPr>
      </w:pPr>
    </w:p>
    <w:p w14:paraId="4AD8F697" w14:textId="1E672CEE" w:rsidR="00017CDC" w:rsidRDefault="008D5305" w:rsidP="00114307">
      <w:pPr>
        <w:pStyle w:val="CommentText"/>
        <w:spacing w:line="480" w:lineRule="auto"/>
        <w:rPr>
          <w:rFonts w:cs="Times New Roman"/>
        </w:rPr>
      </w:pPr>
      <w:r w:rsidRPr="00FC5E5F">
        <w:rPr>
          <w:rFonts w:cs="Times New Roman"/>
        </w:rPr>
        <w:tab/>
      </w:r>
      <w:r w:rsidR="007C081D" w:rsidRPr="00114307">
        <w:rPr>
          <w:rFonts w:cs="Times New Roman"/>
        </w:rPr>
        <w:t xml:space="preserve">Despite its patchy distribution, </w:t>
      </w:r>
      <w:r w:rsidR="007C081D" w:rsidRPr="00114307">
        <w:rPr>
          <w:rFonts w:cs="Times New Roman"/>
          <w:i/>
        </w:rPr>
        <w:t>Teleaulax</w:t>
      </w:r>
      <w:r w:rsidR="007C081D" w:rsidRPr="00114307">
        <w:t>-like cryptophyte</w:t>
      </w:r>
      <w:r w:rsidR="00114307">
        <w:t>s</w:t>
      </w:r>
      <w:r w:rsidR="007C081D" w:rsidRPr="00114307">
        <w:t xml:space="preserve"> were always detected throughout the survey, enabling us to </w:t>
      </w:r>
      <w:r w:rsidR="00537FB1" w:rsidRPr="00114307">
        <w:t xml:space="preserve">estimate division rates </w:t>
      </w:r>
      <w:r w:rsidRPr="00114307">
        <w:rPr>
          <w:rFonts w:cs="Times New Roman"/>
        </w:rPr>
        <w:t xml:space="preserve">of </w:t>
      </w:r>
      <w:r w:rsidR="007C081D" w:rsidRPr="00114307">
        <w:rPr>
          <w:rFonts w:cs="Times New Roman"/>
          <w:i/>
        </w:rPr>
        <w:t>Teleaulax</w:t>
      </w:r>
      <w:r w:rsidR="007C081D" w:rsidRPr="00114307">
        <w:t xml:space="preserve">-like </w:t>
      </w:r>
      <w:r w:rsidR="009C4F24" w:rsidRPr="00114307">
        <w:rPr>
          <w:rFonts w:cs="Times New Roman"/>
        </w:rPr>
        <w:t>cryptophyte population</w:t>
      </w:r>
      <w:r w:rsidR="009C4F24">
        <w:rPr>
          <w:rFonts w:cs="Times New Roman"/>
        </w:rPr>
        <w:t xml:space="preserve"> </w:t>
      </w:r>
      <w:r w:rsidR="00114307">
        <w:rPr>
          <w:rFonts w:cs="Times New Roman"/>
        </w:rPr>
        <w:t xml:space="preserve">for the first time in the field </w:t>
      </w:r>
      <w:r w:rsidR="009C4F24">
        <w:rPr>
          <w:rFonts w:cs="Times New Roman"/>
        </w:rPr>
        <w:t>(</w:t>
      </w:r>
      <w:r w:rsidR="009C4F24" w:rsidRPr="009C4F24">
        <w:rPr>
          <w:rFonts w:cs="Times New Roman"/>
          <w:b/>
        </w:rPr>
        <w:t xml:space="preserve">Fig. </w:t>
      </w:r>
      <w:r w:rsidR="00C67DAC">
        <w:rPr>
          <w:rFonts w:cs="Times New Roman"/>
          <w:b/>
        </w:rPr>
        <w:t>6</w:t>
      </w:r>
      <w:r w:rsidR="009C4F24">
        <w:rPr>
          <w:rFonts w:cs="Times New Roman"/>
        </w:rPr>
        <w:t>).</w:t>
      </w:r>
      <w:r>
        <w:rPr>
          <w:rFonts w:cs="Times New Roman"/>
        </w:rPr>
        <w:t xml:space="preserve"> </w:t>
      </w:r>
      <w:r w:rsidR="00074038">
        <w:rPr>
          <w:rFonts w:cs="Times New Roman"/>
        </w:rPr>
        <w:t xml:space="preserve">The highest estimates of </w:t>
      </w:r>
      <w:r w:rsidR="000B1E7D">
        <w:rPr>
          <w:rFonts w:cs="Times New Roman"/>
        </w:rPr>
        <w:t xml:space="preserve">division rates for </w:t>
      </w:r>
      <w:r w:rsidR="000B1E7D" w:rsidRPr="00FC5E5F">
        <w:rPr>
          <w:rFonts w:cs="Times New Roman"/>
          <w:i/>
        </w:rPr>
        <w:t>Teleaulax</w:t>
      </w:r>
      <w:r w:rsidR="000B1E7D">
        <w:rPr>
          <w:rFonts w:cs="Times New Roman"/>
          <w:i/>
          <w:iCs/>
        </w:rPr>
        <w:t>-</w:t>
      </w:r>
      <w:r w:rsidR="000B1E7D">
        <w:rPr>
          <w:rFonts w:cs="Times New Roman"/>
          <w:iCs/>
        </w:rPr>
        <w:t xml:space="preserve">like </w:t>
      </w:r>
      <w:r w:rsidR="009C4F24">
        <w:rPr>
          <w:rFonts w:cs="Times New Roman"/>
        </w:rPr>
        <w:t xml:space="preserve">cryptophyte </w:t>
      </w:r>
      <w:r w:rsidR="000B1E7D">
        <w:rPr>
          <w:rFonts w:cs="Times New Roman"/>
        </w:rPr>
        <w:t xml:space="preserve">population </w:t>
      </w:r>
      <w:r w:rsidR="00411F45">
        <w:rPr>
          <w:rFonts w:cs="Times New Roman"/>
        </w:rPr>
        <w:t>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537FB1">
        <w:rPr>
          <w:rFonts w:cs="Times New Roman"/>
        </w:rPr>
        <w:t xml:space="preserve"> previously observed </w:t>
      </w:r>
      <w:r w:rsidR="00537FB1">
        <w:rPr>
          <w:rFonts w:cs="Times New Roman"/>
        </w:rPr>
        <w:lastRenderedPageBreak/>
        <w:t>division rates for</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A56CA7">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1420D">
        <w:rPr>
          <w:rFonts w:eastAsiaTheme="minorEastAsia" w:cs="Times New Roman"/>
          <w:color w:val="auto"/>
          <w:lang w:eastAsia="en-US" w:bidi="ar-SA"/>
        </w:rPr>
        <w:t>(Nishitani et al. 2008,</w:t>
      </w:r>
      <w:r w:rsidR="0074646E">
        <w:rPr>
          <w:rFonts w:eastAsiaTheme="minorEastAsia" w:cs="Times New Roman"/>
          <w:color w:val="auto"/>
          <w:lang w:eastAsia="en-US" w:bidi="ar-SA"/>
        </w:rPr>
        <w:t xml:space="preserve"> Rial et al. 2013)</w:t>
      </w:r>
      <w:r w:rsidR="00B0285E">
        <w:rPr>
          <w:rFonts w:cs="Times New Roman"/>
        </w:rPr>
        <w:fldChar w:fldCharType="end"/>
      </w:r>
      <w:r w:rsidR="00537FB1">
        <w:rPr>
          <w:rFonts w:cs="Times New Roman"/>
        </w:rPr>
        <w:t>. Th</w:t>
      </w:r>
      <w:ins w:id="103" w:author="Author">
        <w:r w:rsidR="001E078C">
          <w:rPr>
            <w:rFonts w:cs="Times New Roman"/>
          </w:rPr>
          <w:t>ese</w:t>
        </w:r>
      </w:ins>
      <w:r w:rsidR="00537FB1">
        <w:rPr>
          <w:rFonts w:cs="Times New Roman"/>
        </w:rPr>
        <w:t xml:space="preserve"> results suggest</w:t>
      </w:r>
      <w:r>
        <w:rPr>
          <w:rFonts w:cs="Times New Roman"/>
        </w:rPr>
        <w:t xml:space="preserve"> that</w:t>
      </w:r>
      <w:r w:rsidR="00537FB1">
        <w:rPr>
          <w:rFonts w:cs="Times New Roman"/>
        </w:rPr>
        <w:t xml:space="preserve">, at that time, </w:t>
      </w:r>
      <w:ins w:id="104" w:author="Author">
        <w:r w:rsidR="00216D4C">
          <w:rPr>
            <w:rFonts w:cs="Times New Roman"/>
          </w:rPr>
          <w:t xml:space="preserve">the </w:t>
        </w:r>
        <w:r w:rsidR="00EF0ED1" w:rsidRPr="00114307">
          <w:rPr>
            <w:rFonts w:cs="Times New Roman"/>
            <w:i/>
          </w:rPr>
          <w:t>Teleaulax</w:t>
        </w:r>
        <w:r w:rsidR="00EF0ED1" w:rsidRPr="00114307">
          <w:t>-like cryptophyte</w:t>
        </w:r>
        <w:r w:rsidR="00EF0ED1">
          <w:t>s</w:t>
        </w:r>
        <w:r w:rsidR="00EF0ED1" w:rsidRPr="00114307">
          <w:t xml:space="preserve"> </w:t>
        </w:r>
      </w:ins>
      <w:r w:rsidR="00537FB1">
        <w:rPr>
          <w:rFonts w:cs="Times New Roman"/>
        </w:rPr>
        <w:t>w</w:t>
      </w:r>
      <w:ins w:id="105" w:author="Author">
        <w:r w:rsidR="00216D4C">
          <w:rPr>
            <w:rFonts w:cs="Times New Roman"/>
          </w:rPr>
          <w:t>ere</w:t>
        </w:r>
      </w:ins>
      <w:r w:rsidR="00537FB1">
        <w:rPr>
          <w:rFonts w:cs="Times New Roman"/>
        </w:rPr>
        <w:t xml:space="preserve"> growing</w:t>
      </w:r>
      <w:r>
        <w:rPr>
          <w:rFonts w:cs="Times New Roman"/>
        </w:rPr>
        <w:t xml:space="preserve"> near optimal growth conditions. </w:t>
      </w:r>
      <w:r w:rsidR="00537FB1">
        <w:rPr>
          <w:rFonts w:cs="Times New Roman"/>
        </w:rPr>
        <w:t>The positive correlation between 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537FB1">
        <w:rPr>
          <w:rFonts w:cs="Times New Roman"/>
        </w:rPr>
        <w:t>and</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w:t>
      </w:r>
      <w:r w:rsidR="000B1E7D">
        <w:rPr>
          <w:rFonts w:cs="Times New Roman"/>
          <w:bCs/>
        </w:rPr>
        <w:t xml:space="preserve">dissolved </w:t>
      </w:r>
      <w:r w:rsidR="00D71B00">
        <w:rPr>
          <w:rFonts w:cs="Times New Roman"/>
          <w:bCs/>
        </w:rPr>
        <w:t xml:space="preserve">inorganic nitrogen and phosphorus </w:t>
      </w:r>
      <w:r w:rsidR="000B1E7D">
        <w:rPr>
          <w:rFonts w:cs="Times New Roman"/>
          <w:bCs/>
        </w:rPr>
        <w:t>(</w:t>
      </w:r>
      <w:r w:rsidR="000B1E7D">
        <w:rPr>
          <w:rFonts w:cs="Times New Roman"/>
        </w:rPr>
        <w:t>R = 0.55 and 0.66, p &lt; 0.05, for DIN and DIP, respectively</w:t>
      </w:r>
      <w:r w:rsidR="000B1E7D">
        <w:rPr>
          <w:rFonts w:cs="Times New Roman"/>
          <w:bCs/>
        </w:rPr>
        <w:t xml:space="preserve">) </w:t>
      </w:r>
      <w:r w:rsidR="00D71B00">
        <w:rPr>
          <w:rFonts w:cs="Times New Roman"/>
        </w:rPr>
        <w:t>(</w:t>
      </w:r>
      <w:r w:rsidR="00D71B00" w:rsidRPr="00B0285E">
        <w:rPr>
          <w:rFonts w:cs="Times New Roman"/>
          <w:b/>
        </w:rPr>
        <w:t xml:space="preserve">Fig. </w:t>
      </w:r>
      <w:r w:rsidR="00C67DAC">
        <w:rPr>
          <w:rFonts w:cs="Times New Roman"/>
          <w:b/>
        </w:rPr>
        <w:t>7</w:t>
      </w:r>
      <w:r w:rsidR="00D71B00">
        <w:rPr>
          <w:rFonts w:cs="Times New Roman"/>
        </w:rPr>
        <w:t>), suggest</w:t>
      </w:r>
      <w:r w:rsidR="00537FB1">
        <w:rPr>
          <w:rFonts w:cs="Times New Roman"/>
        </w:rPr>
        <w:t>ed</w:t>
      </w:r>
      <w:r w:rsidR="00D71B00">
        <w:rPr>
          <w:rFonts w:cs="Times New Roman"/>
        </w:rPr>
        <w:t xml:space="preserve"> that nutrient availability </w:t>
      </w:r>
      <w:r w:rsidR="00537FB1">
        <w:rPr>
          <w:rFonts w:cs="Times New Roman"/>
        </w:rPr>
        <w:t>controlled division rates</w:t>
      </w:r>
      <w:r w:rsidR="000B1E7D">
        <w:rPr>
          <w:rFonts w:cs="Times New Roman"/>
        </w:rPr>
        <w:t xml:space="preserve"> of </w:t>
      </w:r>
      <w:ins w:id="106" w:author="Author">
        <w:r w:rsidR="00216D4C">
          <w:rPr>
            <w:rFonts w:cs="Times New Roman"/>
            <w:i/>
          </w:rPr>
          <w:t xml:space="preserve">the </w:t>
        </w:r>
        <w:r w:rsidR="00216D4C" w:rsidRPr="00114307">
          <w:rPr>
            <w:rFonts w:cs="Times New Roman"/>
            <w:i/>
          </w:rPr>
          <w:t>Teleaulax</w:t>
        </w:r>
        <w:r w:rsidR="00216D4C" w:rsidRPr="00114307">
          <w:t>-like cryptophyte</w:t>
        </w:r>
        <w:r w:rsidR="00216D4C">
          <w:t>s</w:t>
        </w:r>
      </w:ins>
      <w:r w:rsidR="000B1E7D">
        <w:rPr>
          <w:rFonts w:cs="Times New Roman"/>
        </w:rPr>
        <w:t xml:space="preserve"> </w:t>
      </w:r>
      <w:r w:rsidR="00D71B00">
        <w:rPr>
          <w:rFonts w:cs="Times New Roman"/>
        </w:rPr>
        <w:t xml:space="preserve">during the survey. </w:t>
      </w:r>
      <w:r w:rsidR="00D91022">
        <w:rPr>
          <w:rFonts w:cs="Times New Roman"/>
        </w:rPr>
        <w:t xml:space="preserve">The potential effect of nutrient availability on </w:t>
      </w:r>
      <w:ins w:id="107" w:author="Author">
        <w:r w:rsidR="00216D4C" w:rsidRPr="001A64E7">
          <w:rPr>
            <w:rFonts w:cs="Times New Roman"/>
          </w:rPr>
          <w:t>the cryptophyte</w:t>
        </w:r>
      </w:ins>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A56CA7">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0B1E7D">
        <w:rPr>
          <w:rFonts w:cs="Times New Roman"/>
        </w:rPr>
        <w:t xml:space="preserve">photosynthetically active radiation (PAR) </w:t>
      </w:r>
      <w:r w:rsidR="00D91022">
        <w:rPr>
          <w:rFonts w:cs="Times New Roman"/>
        </w:rPr>
        <w:t xml:space="preserve">and </w:t>
      </w:r>
      <w:ins w:id="108" w:author="Author">
        <w:r w:rsidR="00216D4C" w:rsidRPr="00114307">
          <w:t>cryptophyte</w:t>
        </w:r>
        <w:r w:rsidR="00216D4C">
          <w:t xml:space="preserve"> </w:t>
        </w:r>
      </w:ins>
      <w:r w:rsidR="00D91022">
        <w:rPr>
          <w:rFonts w:cs="Times New Roman"/>
        </w:rPr>
        <w:t>division rates was observed during the survey</w:t>
      </w:r>
      <w:ins w:id="109" w:author="Author">
        <w:r w:rsidR="00216D4C">
          <w:rPr>
            <w:rFonts w:cs="Times New Roman"/>
          </w:rPr>
          <w:t xml:space="preserve">, </w:t>
        </w:r>
      </w:ins>
      <w:r w:rsidR="00D91022">
        <w:rPr>
          <w:rFonts w:cs="Times New Roman"/>
        </w:rPr>
        <w:t>which support</w:t>
      </w:r>
      <w:r w:rsidR="00537FB1">
        <w:rPr>
          <w:rFonts w:cs="Times New Roman"/>
        </w:rPr>
        <w:t>s</w:t>
      </w:r>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A56CA7">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3218A1">
      <w:pPr>
        <w:spacing w:line="480" w:lineRule="auto"/>
        <w:ind w:firstLine="288"/>
        <w:rPr>
          <w:rFonts w:cs="Times New Roman"/>
          <w:b/>
        </w:rPr>
      </w:pPr>
    </w:p>
    <w:p w14:paraId="524C16E4" w14:textId="4E1383CB" w:rsidR="008D5305" w:rsidRPr="0012451E" w:rsidRDefault="008D5305" w:rsidP="00537FB1">
      <w:pPr>
        <w:spacing w:line="480" w:lineRule="auto"/>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ins w:id="110" w:author="Author">
        <w:r w:rsidR="00D87D65">
          <w:rPr>
            <w:rFonts w:cs="Times New Roman"/>
            <w:b/>
            <w:i/>
          </w:rPr>
          <w:t>M</w:t>
        </w:r>
        <w:r w:rsidR="00216D4C">
          <w:rPr>
            <w:rFonts w:cs="Times New Roman"/>
            <w:b/>
            <w:i/>
          </w:rPr>
          <w:t>. rubrum</w:t>
        </w:r>
      </w:ins>
      <w:r w:rsidRPr="000F2FA3">
        <w:rPr>
          <w:rFonts w:cs="Times New Roman"/>
          <w:i/>
        </w:rPr>
        <w:tab/>
      </w:r>
      <w:r w:rsidRPr="00FC5E5F">
        <w:rPr>
          <w:rFonts w:cs="Times New Roman"/>
        </w:rPr>
        <w:t xml:space="preserve"> </w:t>
      </w:r>
    </w:p>
    <w:p w14:paraId="202D7C6E" w14:textId="75700246" w:rsidR="003C54C0" w:rsidRDefault="00746D5E" w:rsidP="00537FB1">
      <w:pPr>
        <w:widowControl/>
        <w:tabs>
          <w:tab w:val="clear" w:pos="709"/>
        </w:tabs>
        <w:suppressAutoHyphens w:val="0"/>
        <w:spacing w:line="480" w:lineRule="auto"/>
        <w:ind w:firstLine="720"/>
        <w:rPr>
          <w:rFonts w:eastAsia="Calibri" w:cs="Times New Roman"/>
        </w:rPr>
      </w:pPr>
      <w:r>
        <w:rPr>
          <w:rFonts w:eastAsia="Calibri" w:cs="Times New Roman"/>
        </w:rPr>
        <w:t>A</w:t>
      </w:r>
      <w:r w:rsidRPr="00FC5E5F">
        <w:rPr>
          <w:rFonts w:cs="Times New Roman"/>
        </w:rPr>
        <w:t xml:space="preserve">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during our survey were comparable to previous year estimates in the estuary, with abundances ranging from 0.1 to 1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eastAsia="Calibri" w:cs="Times New Roman"/>
        </w:rPr>
        <w:t xml:space="preserve"> </w:t>
      </w:r>
      <w:r>
        <w:rPr>
          <w:rFonts w:cs="Times New Roman"/>
        </w:rPr>
        <w:t>(</w:t>
      </w:r>
      <w:r w:rsidRPr="000B1E7D">
        <w:rPr>
          <w:rFonts w:cs="Times New Roman"/>
          <w:b/>
        </w:rPr>
        <w:t xml:space="preserve">Fig. </w:t>
      </w:r>
      <w:r>
        <w:rPr>
          <w:rFonts w:cs="Times New Roman"/>
          <w:b/>
        </w:rPr>
        <w:t>3</w:t>
      </w:r>
      <w:r>
        <w:rPr>
          <w:rFonts w:cs="Times New Roman"/>
        </w:rPr>
        <w:t xml:space="preserve">) </w:t>
      </w:r>
      <w:r>
        <w:rPr>
          <w:rFonts w:eastAsia="Calibri" w:cs="Times New Roman"/>
        </w:rPr>
        <w:fldChar w:fldCharType="begin"/>
      </w:r>
      <w:r>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Pr>
          <w:rFonts w:eastAsia="Calibri" w:cs="Times New Roman"/>
        </w:rPr>
        <w:fldChar w:fldCharType="separate"/>
      </w:r>
      <w:r>
        <w:rPr>
          <w:rFonts w:eastAsiaTheme="minorEastAsia" w:cs="Times New Roman"/>
          <w:color w:val="auto"/>
          <w:lang w:eastAsia="en-US" w:bidi="ar-SA"/>
        </w:rPr>
        <w:t>(Peterson et al. 2013)</w:t>
      </w:r>
      <w:r>
        <w:rPr>
          <w:rFonts w:eastAsia="Calibri" w:cs="Times New Roman"/>
        </w:rPr>
        <w:fldChar w:fldCharType="end"/>
      </w:r>
      <w:r>
        <w:rPr>
          <w:rFonts w:eastAsia="Calibri" w:cs="Times New Roman"/>
        </w:rPr>
        <w:t xml:space="preserve"> while a</w:t>
      </w:r>
      <w:r w:rsidR="00ED1E71">
        <w:rPr>
          <w:rFonts w:eastAsia="Calibri" w:cs="Times New Roman"/>
        </w:rPr>
        <w:t xml:space="preserve">bundances of </w:t>
      </w:r>
      <w:ins w:id="111" w:author="Author">
        <w:r w:rsidR="00D87D65">
          <w:rPr>
            <w:rFonts w:cs="Times New Roman"/>
            <w:i/>
          </w:rPr>
          <w:t>M</w:t>
        </w:r>
        <w:r w:rsidR="00216D4C">
          <w:rPr>
            <w:rFonts w:cs="Times New Roman"/>
            <w:i/>
          </w:rPr>
          <w:t>. rubrum</w:t>
        </w:r>
      </w:ins>
      <w:r w:rsidR="00ED1E71">
        <w:rPr>
          <w:rFonts w:cs="Times New Roman"/>
          <w:i/>
        </w:rPr>
        <w:t xml:space="preserve">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w:t>
      </w:r>
      <w:r w:rsidR="000B1E7D">
        <w:rPr>
          <w:rFonts w:cs="Times New Roman"/>
        </w:rPr>
        <w:t>(</w:t>
      </w:r>
      <w:r w:rsidR="000B1E7D" w:rsidRPr="000B1E7D">
        <w:rPr>
          <w:rFonts w:cs="Times New Roman"/>
          <w:b/>
        </w:rPr>
        <w:t xml:space="preserve">Fig. </w:t>
      </w:r>
      <w:r w:rsidR="00C67DAC">
        <w:rPr>
          <w:rFonts w:cs="Times New Roman"/>
          <w:b/>
        </w:rPr>
        <w:t>3</w:t>
      </w:r>
      <w:r w:rsidR="000B1E7D">
        <w:rPr>
          <w:rFonts w:cs="Times New Roman"/>
        </w:rPr>
        <w:t xml:space="preserve">) </w:t>
      </w:r>
      <w:r w:rsidR="0098043F">
        <w:rPr>
          <w:rFonts w:cs="Times New Roman"/>
        </w:rPr>
        <w:t xml:space="preserve">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A56CA7">
        <w:rPr>
          <w:rFonts w:eastAsia="Calibri" w:cs="Times New Roman"/>
        </w:rPr>
        <w:instrText xml:space="preserve"> ADDIN PAPERS2_CITATIONS &lt;citation&gt;&lt;uuid&gt;6986AF2F-FEBE-422D-9908-5BF4D2FA4EFD&lt;/uuid&gt;&lt;priority&gt;30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Pr>
          <w:rFonts w:eastAsia="Calibri" w:cs="Times New Roman"/>
        </w:rPr>
        <w:t xml:space="preserve">. </w:t>
      </w:r>
      <w:r w:rsidR="00C27D7F">
        <w:rPr>
          <w:rFonts w:eastAsia="Calibri" w:cs="Times New Roman"/>
        </w:rPr>
        <w:t>High c</w:t>
      </w:r>
      <w:r w:rsidR="001905FB">
        <w:rPr>
          <w:rFonts w:eastAsia="Calibri" w:cs="Times New Roman"/>
        </w:rPr>
        <w:t xml:space="preserve">hlorophyll </w:t>
      </w:r>
      <w:r w:rsidR="001905FB" w:rsidRPr="001905FB">
        <w:rPr>
          <w:rFonts w:eastAsia="Calibri" w:cs="Times New Roman"/>
          <w:i/>
        </w:rPr>
        <w:t>a</w:t>
      </w:r>
      <w:r w:rsidR="001905FB">
        <w:rPr>
          <w:rFonts w:eastAsia="Calibri" w:cs="Times New Roman"/>
        </w:rPr>
        <w:t xml:space="preserve"> concentrations </w:t>
      </w:r>
      <w:r w:rsidR="002459C5">
        <w:rPr>
          <w:rFonts w:eastAsia="Calibri" w:cs="Times New Roman"/>
        </w:rPr>
        <w:t xml:space="preserve">in fall </w:t>
      </w:r>
      <w:r w:rsidR="00C27D7F">
        <w:rPr>
          <w:rFonts w:eastAsia="Calibri" w:cs="Times New Roman"/>
        </w:rPr>
        <w:t>(&gt; 2 µg L</w:t>
      </w:r>
      <w:r w:rsidR="00C27D7F" w:rsidRPr="00C27D7F">
        <w:rPr>
          <w:rFonts w:eastAsia="Calibri" w:cs="Times New Roman"/>
          <w:vertAlign w:val="superscript"/>
        </w:rPr>
        <w:t>-1</w:t>
      </w:r>
      <w:r w:rsidR="00C27D7F">
        <w:rPr>
          <w:rFonts w:eastAsia="Calibri" w:cs="Times New Roman"/>
        </w:rPr>
        <w:t>)</w:t>
      </w:r>
      <w:r w:rsidR="002459C5">
        <w:rPr>
          <w:rFonts w:eastAsia="Calibri" w:cs="Times New Roman"/>
        </w:rPr>
        <w:t>, such as those</w:t>
      </w:r>
      <w:r w:rsidR="00C27D7F">
        <w:rPr>
          <w:rFonts w:eastAsia="Calibri" w:cs="Times New Roman"/>
        </w:rPr>
        <w:t xml:space="preserve"> </w:t>
      </w:r>
      <w:r w:rsidR="001905FB">
        <w:rPr>
          <w:rFonts w:eastAsia="Calibri" w:cs="Times New Roman"/>
        </w:rPr>
        <w:t xml:space="preserve">observed </w:t>
      </w:r>
      <w:r w:rsidR="003C54C0">
        <w:rPr>
          <w:rFonts w:eastAsia="Calibri" w:cs="Times New Roman"/>
        </w:rPr>
        <w:t>before the start of the survey</w:t>
      </w:r>
      <w:r w:rsidR="00537FB1">
        <w:rPr>
          <w:rFonts w:eastAsia="Calibri" w:cs="Times New Roman"/>
        </w:rPr>
        <w:t xml:space="preserve"> (</w:t>
      </w:r>
      <w:r w:rsidR="00537FB1" w:rsidRPr="00537FB1">
        <w:rPr>
          <w:rFonts w:eastAsia="Calibri" w:cs="Times New Roman"/>
          <w:b/>
        </w:rPr>
        <w:t>Fig. 1</w:t>
      </w:r>
      <w:r w:rsidR="00537FB1">
        <w:rPr>
          <w:rFonts w:eastAsia="Calibri" w:cs="Times New Roman"/>
        </w:rPr>
        <w:t>)</w:t>
      </w:r>
      <w:r w:rsidR="002459C5">
        <w:rPr>
          <w:rFonts w:eastAsia="Calibri" w:cs="Times New Roman"/>
        </w:rPr>
        <w:t>,</w:t>
      </w:r>
      <w:r w:rsidR="001905FB">
        <w:rPr>
          <w:rFonts w:eastAsia="Calibri" w:cs="Times New Roman"/>
        </w:rPr>
        <w:t xml:space="preserve"> are associated with </w:t>
      </w:r>
      <w:ins w:id="112" w:author="Author">
        <w:r w:rsidR="00D87D65">
          <w:rPr>
            <w:rFonts w:eastAsia="Calibri" w:cs="Times New Roman"/>
            <w:i/>
          </w:rPr>
          <w:t>M</w:t>
        </w:r>
        <w:r w:rsidR="00216D4C">
          <w:rPr>
            <w:rFonts w:eastAsia="Calibri" w:cs="Times New Roman"/>
            <w:i/>
          </w:rPr>
          <w:t>. rubrum</w:t>
        </w:r>
      </w:ins>
      <w:r w:rsidR="00C95D59">
        <w:rPr>
          <w:rFonts w:eastAsia="Calibri" w:cs="Times New Roman"/>
          <w:i/>
        </w:rPr>
        <w:t xml:space="preserve"> </w:t>
      </w:r>
      <w:r w:rsidR="00C95D59" w:rsidRPr="00C95D59">
        <w:rPr>
          <w:rFonts w:eastAsia="Calibri" w:cs="Times New Roman"/>
        </w:rPr>
        <w:t>blooms</w:t>
      </w:r>
      <w:r w:rsidR="001905FB" w:rsidRPr="00C95D59">
        <w:rPr>
          <w:rFonts w:eastAsia="Calibri" w:cs="Times New Roman"/>
        </w:rPr>
        <w:t xml:space="preserve"> </w:t>
      </w:r>
      <w:r w:rsidR="001905FB">
        <w:rPr>
          <w:rFonts w:eastAsia="Calibri" w:cs="Times New Roman"/>
        </w:rPr>
        <w:t xml:space="preserve">in the Columbia River estuary (Herfort et al. 2012). The sharp decline </w:t>
      </w:r>
      <w:r>
        <w:rPr>
          <w:rFonts w:eastAsia="Calibri" w:cs="Times New Roman"/>
        </w:rPr>
        <w:t>and subsequent low</w:t>
      </w:r>
      <w:r w:rsidR="001905FB">
        <w:rPr>
          <w:rFonts w:eastAsia="Calibri" w:cs="Times New Roman"/>
        </w:rPr>
        <w:t xml:space="preserve"> chlorophyll </w:t>
      </w:r>
      <w:r w:rsidR="001905FB" w:rsidRPr="001905FB">
        <w:rPr>
          <w:rFonts w:eastAsia="Calibri" w:cs="Times New Roman"/>
          <w:i/>
        </w:rPr>
        <w:t>a</w:t>
      </w:r>
      <w:r w:rsidR="001905FB">
        <w:rPr>
          <w:rFonts w:eastAsia="Calibri" w:cs="Times New Roman"/>
        </w:rPr>
        <w:t xml:space="preserve"> concentrations </w:t>
      </w:r>
      <w:ins w:id="113" w:author="Author">
        <w:r w:rsidR="004E0BFA">
          <w:rPr>
            <w:rFonts w:eastAsia="Calibri" w:cs="Times New Roman"/>
          </w:rPr>
          <w:t xml:space="preserve">indicates </w:t>
        </w:r>
      </w:ins>
      <w:r w:rsidR="003C54C0">
        <w:rPr>
          <w:rFonts w:eastAsia="Calibri" w:cs="Times New Roman"/>
        </w:rPr>
        <w:t xml:space="preserve">that the survey took place during the decline of </w:t>
      </w:r>
      <w:ins w:id="114" w:author="Author">
        <w:r w:rsidR="00D87D65">
          <w:rPr>
            <w:rFonts w:eastAsia="Calibri" w:cs="Times New Roman"/>
            <w:i/>
          </w:rPr>
          <w:t>M</w:t>
        </w:r>
        <w:r w:rsidR="00216D4C">
          <w:rPr>
            <w:rFonts w:eastAsia="Calibri" w:cs="Times New Roman"/>
            <w:i/>
          </w:rPr>
          <w:t>. rubrum</w:t>
        </w:r>
      </w:ins>
      <w:r w:rsidR="00C95D59">
        <w:rPr>
          <w:rFonts w:eastAsia="Calibri" w:cs="Times New Roman"/>
          <w:i/>
        </w:rPr>
        <w:t xml:space="preserve"> </w:t>
      </w:r>
      <w:r w:rsidR="003C54C0">
        <w:rPr>
          <w:rFonts w:eastAsia="Calibri" w:cs="Times New Roman"/>
        </w:rPr>
        <w:t>blooms.</w:t>
      </w:r>
    </w:p>
    <w:p w14:paraId="5FAF5419" w14:textId="4ABC49C2" w:rsidR="00D61688" w:rsidRDefault="00C27D7F" w:rsidP="00AB7DD9">
      <w:pPr>
        <w:widowControl/>
        <w:tabs>
          <w:tab w:val="clear" w:pos="709"/>
        </w:tabs>
        <w:suppressAutoHyphens w:val="0"/>
        <w:spacing w:line="480" w:lineRule="auto"/>
        <w:ind w:firstLine="720"/>
        <w:rPr>
          <w:rFonts w:cs="Times New Roman"/>
        </w:rPr>
      </w:pPr>
      <w:r>
        <w:rPr>
          <w:rFonts w:eastAsia="Calibri" w:cs="Times New Roman"/>
        </w:rPr>
        <w:t xml:space="preserve">The reason for the decline in </w:t>
      </w:r>
      <w:ins w:id="115" w:author="Author">
        <w:r w:rsidR="00D87D65">
          <w:rPr>
            <w:rFonts w:eastAsia="Calibri" w:cs="Times New Roman"/>
            <w:i/>
          </w:rPr>
          <w:t>M</w:t>
        </w:r>
        <w:r w:rsidR="00216D4C">
          <w:rPr>
            <w:rFonts w:eastAsia="Calibri" w:cs="Times New Roman"/>
            <w:i/>
          </w:rPr>
          <w:t>. rubrum</w:t>
        </w:r>
      </w:ins>
      <w:r>
        <w:rPr>
          <w:rFonts w:eastAsia="Calibri" w:cs="Times New Roman"/>
        </w:rPr>
        <w:t xml:space="preserve"> abundance remains unclear. </w:t>
      </w:r>
      <w:r w:rsidR="000A6D6E">
        <w:rPr>
          <w:rFonts w:eastAsia="Calibri" w:cs="Times New Roman"/>
        </w:rPr>
        <w:t xml:space="preserve">The abundances of </w:t>
      </w:r>
      <w:r w:rsidR="000A6D6E" w:rsidRPr="00FC5E5F">
        <w:rPr>
          <w:rFonts w:cs="Times New Roman"/>
          <w:i/>
        </w:rPr>
        <w:t>Teleaulax</w:t>
      </w:r>
      <w:r w:rsidR="000A6D6E">
        <w:rPr>
          <w:rFonts w:cs="Times New Roman"/>
          <w:bCs/>
          <w:i/>
        </w:rPr>
        <w:t>-</w:t>
      </w:r>
      <w:r w:rsidR="000A6D6E">
        <w:rPr>
          <w:rFonts w:cs="Times New Roman"/>
          <w:bCs/>
        </w:rPr>
        <w:t>like cryptophytes</w:t>
      </w:r>
      <w:r w:rsidR="000A6D6E">
        <w:rPr>
          <w:rFonts w:cs="Times New Roman"/>
        </w:rPr>
        <w:t xml:space="preserve"> were very </w:t>
      </w:r>
      <w:r w:rsidR="00622416">
        <w:rPr>
          <w:rFonts w:cs="Times New Roman"/>
        </w:rPr>
        <w:t>similar</w:t>
      </w:r>
      <w:r w:rsidR="000A6D6E">
        <w:rPr>
          <w:rFonts w:cs="Times New Roman"/>
        </w:rPr>
        <w:t xml:space="preserve"> to those of </w:t>
      </w:r>
      <w:ins w:id="116" w:author="Author">
        <w:r w:rsidR="00D87D65">
          <w:rPr>
            <w:rFonts w:cs="Times New Roman"/>
            <w:i/>
          </w:rPr>
          <w:t>M</w:t>
        </w:r>
        <w:r w:rsidR="00216D4C">
          <w:rPr>
            <w:rFonts w:cs="Times New Roman"/>
            <w:i/>
          </w:rPr>
          <w:t>. rubrum</w:t>
        </w:r>
      </w:ins>
      <w:r w:rsidR="000A6D6E">
        <w:rPr>
          <w:rFonts w:cs="Times New Roman"/>
          <w:i/>
        </w:rPr>
        <w:t xml:space="preserve"> </w:t>
      </w:r>
      <w:r w:rsidR="000A6D6E">
        <w:rPr>
          <w:rFonts w:cs="Times New Roman"/>
        </w:rPr>
        <w:t>during the surve</w:t>
      </w:r>
      <w:r w:rsidR="000A6D6E" w:rsidRPr="000A6D6E">
        <w:rPr>
          <w:rFonts w:cs="Times New Roman"/>
        </w:rPr>
        <w:t>y</w:t>
      </w:r>
      <w:r w:rsidR="00622416">
        <w:rPr>
          <w:rFonts w:cs="Times New Roman"/>
        </w:rPr>
        <w:t xml:space="preserve">, except at the peak of </w:t>
      </w:r>
      <w:ins w:id="117" w:author="Author">
        <w:r w:rsidR="00D87D65">
          <w:rPr>
            <w:rFonts w:cs="Times New Roman"/>
            <w:i/>
          </w:rPr>
          <w:t>M</w:t>
        </w:r>
        <w:r w:rsidR="00216D4C">
          <w:rPr>
            <w:rFonts w:cs="Times New Roman"/>
            <w:i/>
          </w:rPr>
          <w:t>. rubrum</w:t>
        </w:r>
      </w:ins>
      <w:r w:rsidR="00622416">
        <w:rPr>
          <w:rFonts w:cs="Times New Roman"/>
        </w:rPr>
        <w:t xml:space="preserve"> abundance where low abundance</w:t>
      </w:r>
      <w:ins w:id="118" w:author="Author">
        <w:r w:rsidR="00056A49">
          <w:rPr>
            <w:rFonts w:cs="Times New Roman"/>
          </w:rPr>
          <w:t>s</w:t>
        </w:r>
      </w:ins>
      <w:r w:rsidR="00622416">
        <w:rPr>
          <w:rFonts w:cs="Times New Roman"/>
        </w:rPr>
        <w:t xml:space="preserve"> of </w:t>
      </w:r>
      <w:r w:rsidR="00622416" w:rsidRPr="00FC5E5F">
        <w:rPr>
          <w:rFonts w:cs="Times New Roman"/>
          <w:i/>
        </w:rPr>
        <w:t>Teleaulax</w:t>
      </w:r>
      <w:r w:rsidR="00622416">
        <w:rPr>
          <w:rFonts w:cs="Times New Roman"/>
          <w:bCs/>
          <w:i/>
        </w:rPr>
        <w:t>-</w:t>
      </w:r>
      <w:r w:rsidR="00622416">
        <w:rPr>
          <w:rFonts w:cs="Times New Roman"/>
          <w:bCs/>
        </w:rPr>
        <w:t xml:space="preserve">like cryptophytes were observed </w:t>
      </w:r>
      <w:r w:rsidR="00622416">
        <w:rPr>
          <w:rFonts w:cs="Times New Roman"/>
          <w:bCs/>
        </w:rPr>
        <w:lastRenderedPageBreak/>
        <w:t>(</w:t>
      </w:r>
      <w:r w:rsidR="00622416" w:rsidRPr="00622416">
        <w:rPr>
          <w:rFonts w:cs="Times New Roman"/>
          <w:b/>
          <w:bCs/>
        </w:rPr>
        <w:t>Fig. 4</w:t>
      </w:r>
      <w:r w:rsidR="00622416">
        <w:rPr>
          <w:rFonts w:cs="Times New Roman"/>
          <w:bCs/>
        </w:rPr>
        <w:t xml:space="preserve">), suggesting </w:t>
      </w:r>
      <w:r w:rsidR="00622416" w:rsidRPr="00216D4C">
        <w:rPr>
          <w:rFonts w:cs="Times New Roman"/>
          <w:bCs/>
        </w:rPr>
        <w:t>that</w:t>
      </w:r>
      <w:r w:rsidR="00622416">
        <w:rPr>
          <w:rFonts w:cs="Times New Roman"/>
          <w:bCs/>
        </w:rPr>
        <w:t xml:space="preserve"> </w:t>
      </w:r>
      <w:ins w:id="119" w:author="Author">
        <w:r w:rsidR="00216D4C">
          <w:rPr>
            <w:rFonts w:cs="Times New Roman"/>
          </w:rPr>
          <w:t>the ciliates</w:t>
        </w:r>
      </w:ins>
      <w:r w:rsidR="00622416">
        <w:rPr>
          <w:rFonts w:cs="Times New Roman"/>
          <w:i/>
        </w:rPr>
        <w:t xml:space="preserve"> </w:t>
      </w:r>
      <w:r w:rsidR="00622416">
        <w:rPr>
          <w:rFonts w:cs="Times New Roman"/>
        </w:rPr>
        <w:t>exert a strong impact on cryptophyte prey populations</w:t>
      </w:r>
      <w:r w:rsidR="00622416">
        <w:rPr>
          <w:rFonts w:cs="Times New Roman"/>
          <w:bCs/>
        </w:rPr>
        <w:t>.</w:t>
      </w:r>
      <w:r w:rsidR="00622416">
        <w:rPr>
          <w:rFonts w:cs="Times New Roman"/>
          <w:i/>
        </w:rPr>
        <w:t xml:space="preserve"> </w:t>
      </w:r>
      <w:r w:rsidR="003C54C0">
        <w:rPr>
          <w:rFonts w:eastAsia="Calibri" w:cs="Times New Roman"/>
        </w:rPr>
        <w:t>T</w:t>
      </w:r>
      <w:r w:rsidR="0098043F">
        <w:rPr>
          <w:rFonts w:eastAsia="Calibri" w:cs="Times New Roman"/>
        </w:rPr>
        <w:t xml:space="preserve">he </w:t>
      </w:r>
      <w:ins w:id="120" w:author="Author">
        <w:r w:rsidR="00216D4C">
          <w:rPr>
            <w:rFonts w:eastAsia="Calibri" w:cs="Times New Roman"/>
          </w:rPr>
          <w:t xml:space="preserve">overall </w:t>
        </w:r>
      </w:ins>
      <w:r w:rsidR="0098043F">
        <w:rPr>
          <w:rFonts w:eastAsia="Calibri" w:cs="Times New Roman"/>
        </w:rPr>
        <w:t xml:space="preserve">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ins w:id="121" w:author="Author">
        <w:r w:rsidR="00D87D65">
          <w:rPr>
            <w:rFonts w:cs="Times New Roman"/>
            <w:i/>
          </w:rPr>
          <w:t>M</w:t>
        </w:r>
        <w:r w:rsidR="00216D4C">
          <w:rPr>
            <w:rFonts w:cs="Times New Roman"/>
            <w:i/>
          </w:rPr>
          <w:t>. rubrum</w:t>
        </w:r>
      </w:ins>
      <w:r w:rsidR="0098043F">
        <w:rPr>
          <w:rFonts w:cs="Times New Roman"/>
          <w:i/>
        </w:rPr>
        <w:t xml:space="preserve"> </w:t>
      </w:r>
      <w:r w:rsidR="0098043F">
        <w:rPr>
          <w:rFonts w:cs="Times New Roman"/>
        </w:rPr>
        <w:t xml:space="preserve">abundances </w:t>
      </w:r>
      <w:ins w:id="122" w:author="Author">
        <w:r w:rsidR="00056A49">
          <w:rPr>
            <w:rFonts w:cs="Times New Roman"/>
          </w:rPr>
          <w:t xml:space="preserve">implies </w:t>
        </w:r>
      </w:ins>
      <w:r w:rsidR="0098043F">
        <w:rPr>
          <w:rFonts w:cs="Times New Roman"/>
        </w:rPr>
        <w:t xml:space="preserve">a </w:t>
      </w:r>
      <w:r w:rsidR="006A7E3D">
        <w:rPr>
          <w:rFonts w:cs="Times New Roman"/>
        </w:rPr>
        <w:t>tightly-</w:t>
      </w:r>
      <w:r w:rsidR="008C5550">
        <w:rPr>
          <w:rFonts w:cs="Times New Roman"/>
        </w:rPr>
        <w:t>coupled predator-prey relationship</w:t>
      </w:r>
      <w:r w:rsidR="0098043F">
        <w:rPr>
          <w:rFonts w:cs="Times New Roman"/>
        </w:rPr>
        <w:t>.</w:t>
      </w:r>
      <w:r w:rsidR="0098043F">
        <w:rPr>
          <w:rFonts w:eastAsia="Calibri" w:cs="Times New Roman"/>
        </w:rPr>
        <w:t xml:space="preserve"> </w:t>
      </w:r>
      <w:r w:rsidR="000A6D6E">
        <w:rPr>
          <w:rFonts w:eastAsia="Calibri" w:cs="Times New Roman"/>
        </w:rPr>
        <w:t>A</w:t>
      </w:r>
      <w:r w:rsidR="008D5305">
        <w:rPr>
          <w:rFonts w:cs="Times New Roman"/>
        </w:rPr>
        <w:t xml:space="preserve">ssuming </w:t>
      </w:r>
      <w:r w:rsidR="00317CD4">
        <w:rPr>
          <w:rFonts w:eastAsia="Calibri" w:cs="Times New Roman"/>
        </w:rPr>
        <w:t>a</w:t>
      </w:r>
      <w:r w:rsidR="00D61688">
        <w:rPr>
          <w:rFonts w:eastAsia="Calibri" w:cs="Times New Roman"/>
        </w:rPr>
        <w:t>n</w:t>
      </w:r>
      <w:r w:rsidR="0073136D">
        <w:rPr>
          <w:rFonts w:eastAsia="Calibri" w:cs="Times New Roman"/>
        </w:rPr>
        <w:t xml:space="preserve"> </w:t>
      </w:r>
      <w:r w:rsidR="00E67049">
        <w:rPr>
          <w:rFonts w:cs="Times New Roman"/>
        </w:rPr>
        <w:t>ingestion rate</w:t>
      </w:r>
      <w:r w:rsidR="00E67049" w:rsidRPr="00FC5E5F">
        <w:rPr>
          <w:rFonts w:cs="Times New Roman"/>
        </w:rPr>
        <w:t xml:space="preserve"> </w:t>
      </w:r>
      <w:r w:rsidR="0073136D">
        <w:rPr>
          <w:rFonts w:eastAsia="Calibri" w:cs="Times New Roman"/>
        </w:rPr>
        <w:t xml:space="preserve">of </w:t>
      </w:r>
      <w:r w:rsidR="0050750D">
        <w:rPr>
          <w:rFonts w:eastAsia="Calibri" w:cs="Times New Roman"/>
        </w:rPr>
        <w:t>~</w:t>
      </w:r>
      <w:r w:rsidR="00317CD4">
        <w:rPr>
          <w:rFonts w:eastAsia="Calibri" w:cs="Times New Roman"/>
        </w:rPr>
        <w:t xml:space="preserve"> 1</w:t>
      </w:r>
      <w:r w:rsidR="0073136D">
        <w:rPr>
          <w:rFonts w:eastAsia="Calibri" w:cs="Times New Roman"/>
        </w:rPr>
        <w:t xml:space="preserve">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A56CA7">
        <w:rPr>
          <w:rFonts w:eastAsia="Calibri" w:cs="Times New Roman"/>
        </w:rPr>
        <w:instrText xml:space="preserve"> ADDIN PAPERS2_CITATIONS &lt;citation&gt;&lt;uuid&gt;AA854990-14F7-4489-84FA-AADA83283E92&lt;/uuid&gt;&lt;priority&gt;32&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 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w:t>
      </w:r>
      <w:r w:rsidR="000A6D6E">
        <w:rPr>
          <w:rFonts w:eastAsia="Calibri" w:cs="Times New Roman"/>
        </w:rPr>
        <w:t xml:space="preserve"> our</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537FB1">
        <w:rPr>
          <w:rFonts w:eastAsia="Calibri" w:cs="Times New Roman"/>
        </w:rPr>
        <w:t>suggest</w:t>
      </w:r>
      <w:r w:rsidR="00B31A0A">
        <w:rPr>
          <w:rFonts w:eastAsia="Calibri" w:cs="Times New Roman"/>
        </w:rPr>
        <w:t xml:space="preserve"> </w:t>
      </w:r>
      <w:r w:rsidR="008D5305">
        <w:rPr>
          <w:rFonts w:eastAsia="Calibri" w:cs="Times New Roman"/>
        </w:rPr>
        <w:t xml:space="preserve">that abundances of free-living </w:t>
      </w:r>
      <w:ins w:id="123" w:author="Author">
        <w:r w:rsidR="00216D4C" w:rsidRPr="00114307">
          <w:rPr>
            <w:rFonts w:cs="Times New Roman"/>
            <w:i/>
          </w:rPr>
          <w:t>Teleaulax</w:t>
        </w:r>
        <w:r w:rsidR="00216D4C" w:rsidRPr="00114307">
          <w:t>-like cryptophyte</w:t>
        </w:r>
        <w:r w:rsidR="00216D4C">
          <w:t>s</w:t>
        </w:r>
        <w:r w:rsidR="00216D4C" w:rsidRPr="00114307">
          <w:t xml:space="preserve"> </w:t>
        </w:r>
      </w:ins>
      <w:r w:rsidR="00922D6A">
        <w:rPr>
          <w:rFonts w:cs="Times New Roman"/>
          <w:iCs/>
        </w:rPr>
        <w:t xml:space="preserve">during the survey </w:t>
      </w:r>
      <w:r w:rsidR="008D5305">
        <w:rPr>
          <w:rFonts w:cs="Times New Roman"/>
          <w:iCs/>
        </w:rPr>
        <w:t xml:space="preserve">were </w:t>
      </w:r>
      <w:r w:rsidR="000254AD">
        <w:rPr>
          <w:rFonts w:cs="Times New Roman"/>
          <w:iCs/>
        </w:rPr>
        <w:t xml:space="preserve">too low to sustain </w:t>
      </w:r>
      <w:r w:rsidR="000F2FA3">
        <w:rPr>
          <w:rFonts w:cs="Times New Roman"/>
          <w:iCs/>
        </w:rPr>
        <w:t xml:space="preserve">the growth of </w:t>
      </w:r>
      <w:ins w:id="124" w:author="Author">
        <w:r w:rsidR="00D87D65">
          <w:rPr>
            <w:rFonts w:cs="Times New Roman"/>
            <w:i/>
          </w:rPr>
          <w:t>M</w:t>
        </w:r>
        <w:r w:rsidR="00216D4C">
          <w:rPr>
            <w:rFonts w:cs="Times New Roman"/>
            <w:i/>
          </w:rPr>
          <w:t>. rubrum</w:t>
        </w:r>
      </w:ins>
      <w:r w:rsidR="00CE5585">
        <w:rPr>
          <w:rFonts w:cs="Times New Roman"/>
        </w:rPr>
        <w:t xml:space="preserve">, </w:t>
      </w:r>
      <w:ins w:id="125" w:author="Author">
        <w:r w:rsidR="00056A49">
          <w:rPr>
            <w:rFonts w:cs="Times New Roman"/>
          </w:rPr>
          <w:t xml:space="preserve">possibly </w:t>
        </w:r>
      </w:ins>
      <w:r w:rsidR="00CE5585">
        <w:rPr>
          <w:rFonts w:cs="Times New Roman"/>
        </w:rPr>
        <w:t>leading to the decline of the red water blooms</w:t>
      </w:r>
      <w:r w:rsidR="00D61688">
        <w:rPr>
          <w:rFonts w:cs="Times New Roman"/>
          <w:i/>
        </w:rPr>
        <w:t xml:space="preserve">. </w:t>
      </w:r>
      <w:r w:rsidR="00D61688">
        <w:rPr>
          <w:rFonts w:cs="Times New Roman"/>
        </w:rPr>
        <w:t xml:space="preserve">The </w:t>
      </w:r>
      <w:r w:rsidR="00470709">
        <w:rPr>
          <w:rFonts w:cs="Times New Roman"/>
        </w:rPr>
        <w:t xml:space="preserve">hypothetical </w:t>
      </w:r>
      <w:r w:rsidR="00D61688">
        <w:rPr>
          <w:rFonts w:cs="Times New Roman"/>
        </w:rPr>
        <w:t xml:space="preserve">growth limitation of </w:t>
      </w:r>
      <w:ins w:id="126" w:author="Author">
        <w:r w:rsidR="00D87D65">
          <w:rPr>
            <w:rFonts w:cs="Times New Roman"/>
            <w:i/>
          </w:rPr>
          <w:t>M</w:t>
        </w:r>
        <w:r w:rsidR="00216D4C">
          <w:rPr>
            <w:rFonts w:cs="Times New Roman"/>
            <w:i/>
          </w:rPr>
          <w:t>. rubrum</w:t>
        </w:r>
      </w:ins>
      <w:r w:rsidR="00D61688">
        <w:rPr>
          <w:rFonts w:cs="Times New Roman"/>
        </w:rPr>
        <w:t xml:space="preserve"> by cryptophyte prey availability </w:t>
      </w:r>
      <w:r w:rsidR="00CE5585">
        <w:rPr>
          <w:rFonts w:cs="Times New Roman"/>
        </w:rPr>
        <w:t xml:space="preserve">may be even stronger considering that </w:t>
      </w:r>
      <w:ins w:id="127" w:author="Author">
        <w:r w:rsidR="00D87D65">
          <w:rPr>
            <w:rFonts w:eastAsia="Calibri" w:cs="Times New Roman"/>
            <w:i/>
          </w:rPr>
          <w:t>M</w:t>
        </w:r>
        <w:r w:rsidR="00216D4C">
          <w:rPr>
            <w:rFonts w:eastAsia="Calibri" w:cs="Times New Roman"/>
            <w:i/>
          </w:rPr>
          <w:t>. rubrum</w:t>
        </w:r>
      </w:ins>
      <w:r w:rsidR="00CE5585">
        <w:rPr>
          <w:rFonts w:eastAsia="Calibri" w:cs="Times New Roman"/>
          <w:i/>
        </w:rPr>
        <w:t xml:space="preserve"> </w:t>
      </w:r>
      <w:r w:rsidR="00CE5585">
        <w:rPr>
          <w:rFonts w:eastAsia="Calibri" w:cs="Times New Roman"/>
        </w:rPr>
        <w:t>may c</w:t>
      </w:r>
      <w:r w:rsidR="00CE5585" w:rsidRPr="00CE5585">
        <w:rPr>
          <w:rFonts w:eastAsia="Calibri" w:cs="Times New Roman"/>
        </w:rPr>
        <w:t xml:space="preserve">ompete </w:t>
      </w:r>
      <w:r w:rsidR="00470709">
        <w:rPr>
          <w:rFonts w:eastAsia="Calibri" w:cs="Times New Roman"/>
        </w:rPr>
        <w:t xml:space="preserve">for cryptophytes </w:t>
      </w:r>
      <w:r w:rsidR="00CE5585">
        <w:rPr>
          <w:rFonts w:eastAsia="Calibri" w:cs="Times New Roman"/>
        </w:rPr>
        <w:t>against other predators</w:t>
      </w:r>
      <w:r w:rsidR="00080649">
        <w:rPr>
          <w:rFonts w:eastAsia="Calibri" w:cs="Times New Roman"/>
        </w:rPr>
        <w:t xml:space="preserve"> </w:t>
      </w:r>
      <w:r w:rsidR="00080649">
        <w:rPr>
          <w:rFonts w:cs="Times New Roman"/>
        </w:rPr>
        <w:t>in the estuary</w:t>
      </w:r>
      <w:r w:rsidR="00CE5585">
        <w:rPr>
          <w:rFonts w:eastAsia="Calibri" w:cs="Times New Roman"/>
        </w:rPr>
        <w:t xml:space="preserve">, </w:t>
      </w:r>
      <w:ins w:id="128" w:author="Author">
        <w:r w:rsidR="00056A49">
          <w:rPr>
            <w:rFonts w:eastAsia="Calibri" w:cs="Times New Roman"/>
          </w:rPr>
          <w:t xml:space="preserve">such as </w:t>
        </w:r>
      </w:ins>
      <w:r w:rsidR="00CE5585">
        <w:rPr>
          <w:rFonts w:eastAsia="Calibri" w:cs="Times New Roman"/>
        </w:rPr>
        <w:t xml:space="preserve">dinoflagellates </w:t>
      </w:r>
      <w:r w:rsidR="003C2B37">
        <w:rPr>
          <w:rFonts w:eastAsia="Calibri" w:cs="Times New Roman"/>
        </w:rPr>
        <w:t>(</w:t>
      </w:r>
      <w:r w:rsidR="003C2B37">
        <w:rPr>
          <w:rFonts w:eastAsiaTheme="minorEastAsia" w:cs="Times New Roman"/>
          <w:color w:val="auto"/>
          <w:lang w:eastAsia="en-US" w:bidi="ar-SA"/>
        </w:rPr>
        <w:t>Yih et al. 2004 and references therein</w:t>
      </w:r>
      <w:r w:rsidR="003C2B37">
        <w:rPr>
          <w:rFonts w:eastAsia="Calibri" w:cs="Times New Roman"/>
        </w:rPr>
        <w:t>)</w:t>
      </w:r>
      <w:r>
        <w:rPr>
          <w:rFonts w:cs="Times New Roman"/>
        </w:rPr>
        <w:t>.</w:t>
      </w:r>
      <w:r w:rsidR="000254AD">
        <w:rPr>
          <w:rFonts w:cs="Times New Roman"/>
        </w:rPr>
        <w:t xml:space="preserve"> </w:t>
      </w:r>
    </w:p>
    <w:p w14:paraId="0A65F44A" w14:textId="19C1E454" w:rsidR="00061D7C" w:rsidRPr="00080649" w:rsidRDefault="00B53D1F" w:rsidP="00061D7C">
      <w:pPr>
        <w:widowControl/>
        <w:tabs>
          <w:tab w:val="clear" w:pos="709"/>
        </w:tabs>
        <w:suppressAutoHyphens w:val="0"/>
        <w:spacing w:line="480" w:lineRule="auto"/>
        <w:ind w:firstLine="720"/>
        <w:rPr>
          <w:ins w:id="129" w:author="Author"/>
          <w:rFonts w:cs="Times New Roman"/>
        </w:rPr>
      </w:pPr>
      <w:ins w:id="130" w:author="Author">
        <w:r>
          <w:rPr>
            <w:rFonts w:cs="Times New Roman"/>
          </w:rPr>
          <w:t xml:space="preserve">Despite the low abundances of free-living </w:t>
        </w:r>
        <w:r w:rsidRPr="00114307">
          <w:rPr>
            <w:rFonts w:cs="Times New Roman"/>
            <w:i/>
          </w:rPr>
          <w:t>Teleaulax</w:t>
        </w:r>
        <w:r w:rsidRPr="00114307">
          <w:t>-like cryptophyte</w:t>
        </w:r>
        <w:r>
          <w:t>s</w:t>
        </w:r>
        <w:r w:rsidR="000F796D">
          <w:t xml:space="preserve"> observed during the decline of the red water blooms</w:t>
        </w:r>
        <w:r>
          <w:t xml:space="preserve">, </w:t>
        </w:r>
        <w:r w:rsidR="00481B81">
          <w:t xml:space="preserve">a proportion of </w:t>
        </w:r>
        <w:r w:rsidR="00D87D65">
          <w:rPr>
            <w:rFonts w:cs="Times New Roman"/>
            <w:i/>
          </w:rPr>
          <w:t>M</w:t>
        </w:r>
        <w:r w:rsidR="00C2367B">
          <w:rPr>
            <w:rFonts w:cs="Times New Roman"/>
            <w:i/>
          </w:rPr>
          <w:t>. rubrum</w:t>
        </w:r>
        <w:r>
          <w:rPr>
            <w:rFonts w:cs="Times New Roman"/>
            <w:i/>
          </w:rPr>
          <w:t xml:space="preserve"> </w:t>
        </w:r>
        <w:r w:rsidR="00481B81" w:rsidRPr="001A39BD">
          <w:rPr>
            <w:rFonts w:cs="Times New Roman"/>
          </w:rPr>
          <w:t>population</w:t>
        </w:r>
        <w:r w:rsidR="00481B81">
          <w:rPr>
            <w:rFonts w:cs="Times New Roman"/>
            <w:i/>
          </w:rPr>
          <w:t xml:space="preserve"> </w:t>
        </w:r>
        <w:r>
          <w:rPr>
            <w:rFonts w:cs="Times New Roman"/>
          </w:rPr>
          <w:t xml:space="preserve">may still be able to </w:t>
        </w:r>
        <w:r w:rsidR="00481B81">
          <w:rPr>
            <w:rFonts w:cs="Times New Roman"/>
          </w:rPr>
          <w:t xml:space="preserve">grow. </w:t>
        </w:r>
        <w:r w:rsidR="0044174A">
          <w:rPr>
            <w:rFonts w:cs="Times New Roman"/>
          </w:rPr>
          <w:t xml:space="preserve">In both the Korean and Antarctic isolate of </w:t>
        </w:r>
        <w:r w:rsidR="0044174A" w:rsidRPr="00A11718">
          <w:rPr>
            <w:rFonts w:cs="Times New Roman"/>
            <w:i/>
          </w:rPr>
          <w:t>M. rubrum</w:t>
        </w:r>
        <w:r w:rsidR="0044174A">
          <w:rPr>
            <w:rFonts w:cs="Times New Roman"/>
          </w:rPr>
          <w:t xml:space="preserve">, it has been shown that the prey plastids can not only persist, but also maintain photosynthetic function for &gt;90 days </w:t>
        </w:r>
        <w:r w:rsidR="0044174A">
          <w:rPr>
            <w:rFonts w:cs="Times New Roman"/>
          </w:rPr>
          <w:fldChar w:fldCharType="begin"/>
        </w:r>
        <w:r w:rsidR="0044174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4174A">
          <w:rPr>
            <w:rFonts w:cs="Times New Roman"/>
          </w:rPr>
          <w:fldChar w:fldCharType="separate"/>
        </w:r>
        <w:r w:rsidR="0044174A">
          <w:rPr>
            <w:rFonts w:eastAsiaTheme="minorEastAsia" w:cs="Times New Roman"/>
            <w:color w:val="auto"/>
            <w:lang w:eastAsia="en-US" w:bidi="ar-SA"/>
          </w:rPr>
          <w:t>(Johnson and Stoecker 2005, Johnson et al. 2007, Myung et al. 2013)</w:t>
        </w:r>
        <w:r w:rsidR="0044174A">
          <w:rPr>
            <w:rFonts w:cs="Times New Roman"/>
          </w:rPr>
          <w:fldChar w:fldCharType="end"/>
        </w:r>
        <w:r w:rsidR="0044174A">
          <w:rPr>
            <w:rFonts w:cs="Times New Roman"/>
          </w:rPr>
          <w:t>.</w:t>
        </w:r>
        <w:r w:rsidR="00F672A2">
          <w:rPr>
            <w:rFonts w:cs="Times New Roman"/>
          </w:rPr>
          <w:t xml:space="preserve"> </w:t>
        </w:r>
        <w:r w:rsidR="00E75B58">
          <w:rPr>
            <w:rFonts w:cs="Times New Roman"/>
          </w:rPr>
          <w:t>T</w:t>
        </w:r>
        <w:r w:rsidR="00C2367B">
          <w:rPr>
            <w:rFonts w:cs="Times New Roman"/>
          </w:rPr>
          <w:t xml:space="preserve">he cryptophytes ingested by </w:t>
        </w:r>
        <w:r w:rsidR="00C2367B" w:rsidRPr="00E30C10">
          <w:rPr>
            <w:rFonts w:cs="Times New Roman"/>
            <w:i/>
          </w:rPr>
          <w:t>M. rubrum</w:t>
        </w:r>
        <w:r w:rsidR="00C2367B">
          <w:rPr>
            <w:rFonts w:cs="Times New Roman"/>
          </w:rPr>
          <w:t xml:space="preserve"> in the Columbia River estuary may be kept as whole endosymbionts</w:t>
        </w:r>
        <w:r w:rsidR="008039C0">
          <w:rPr>
            <w:rFonts w:cs="Times New Roman"/>
          </w:rPr>
          <w:t>,</w:t>
        </w:r>
        <w:r w:rsidR="00C2367B">
          <w:rPr>
            <w:rFonts w:cs="Times New Roman"/>
          </w:rPr>
          <w:t xml:space="preserve"> in an association akin to the “Mesodinium-farming-Teleaulax” relationship </w:t>
        </w:r>
        <w:r w:rsidR="008039C0">
          <w:rPr>
            <w:rFonts w:cs="Times New Roman"/>
          </w:rPr>
          <w:t xml:space="preserve">shown in a Long Island Sound </w:t>
        </w:r>
        <w:r w:rsidR="008039C0" w:rsidRPr="00E30C10">
          <w:rPr>
            <w:rFonts w:cs="Times New Roman"/>
            <w:i/>
          </w:rPr>
          <w:t>M. rubrum</w:t>
        </w:r>
        <w:r w:rsidR="008039C0">
          <w:rPr>
            <w:rFonts w:cs="Times New Roman"/>
          </w:rPr>
          <w:t xml:space="preserve"> bloom (Qiu et al. 2016)</w:t>
        </w:r>
        <w:r w:rsidR="00C343D4">
          <w:rPr>
            <w:rFonts w:cs="Times New Roman"/>
          </w:rPr>
          <w:t xml:space="preserve">, or simply maintain the replication of the </w:t>
        </w:r>
        <w:r w:rsidR="00C343D4" w:rsidRPr="00114307">
          <w:t>cryptophyte</w:t>
        </w:r>
        <w:r w:rsidR="00C343D4">
          <w:t xml:space="preserve"> </w:t>
        </w:r>
        <w:r w:rsidR="00C343D4">
          <w:rPr>
            <w:rFonts w:cs="Times New Roman"/>
          </w:rPr>
          <w:t xml:space="preserve">plastids, as seen in the Antarctic strain of </w:t>
        </w:r>
        <w:r w:rsidR="00C343D4" w:rsidRPr="00F672A2">
          <w:rPr>
            <w:rFonts w:cs="Times New Roman"/>
            <w:i/>
          </w:rPr>
          <w:t>M. rubrum</w:t>
        </w:r>
        <w:r w:rsidR="00C343D4">
          <w:rPr>
            <w:rFonts w:cs="Times New Roman"/>
            <w:i/>
          </w:rPr>
          <w:t xml:space="preserve"> </w:t>
        </w:r>
        <w:r w:rsidR="00C343D4">
          <w:rPr>
            <w:rFonts w:cs="Times New Roman"/>
          </w:rPr>
          <w:t>(Johnson et al. 2006, 2007), eliminating the need to ingest new cryptophyte prey to acquire carbon.</w:t>
        </w:r>
        <w:r w:rsidR="008039C0">
          <w:rPr>
            <w:rFonts w:cs="Times New Roman"/>
          </w:rPr>
          <w:t xml:space="preserve"> </w:t>
        </w:r>
        <w:r w:rsidR="00C343D4">
          <w:rPr>
            <w:rFonts w:cs="Times New Roman"/>
          </w:rPr>
          <w:t xml:space="preserve">In the Columbia River, </w:t>
        </w:r>
        <w:r w:rsidR="008A7064">
          <w:rPr>
            <w:rFonts w:cs="Times New Roman"/>
          </w:rPr>
          <w:t xml:space="preserve">cryptophyte prey </w:t>
        </w:r>
        <w:r w:rsidR="00C343D4">
          <w:rPr>
            <w:rFonts w:cs="Times New Roman"/>
          </w:rPr>
          <w:t xml:space="preserve">have been seen </w:t>
        </w:r>
        <w:r w:rsidR="008A7064">
          <w:rPr>
            <w:rFonts w:cs="Times New Roman"/>
          </w:rPr>
          <w:t>attac</w:t>
        </w:r>
        <w:r w:rsidR="002F0FA7">
          <w:rPr>
            <w:rFonts w:cs="Times New Roman"/>
          </w:rPr>
          <w:t xml:space="preserve">hed to the cirri of the ciliate, </w:t>
        </w:r>
        <w:r w:rsidR="00C343D4">
          <w:rPr>
            <w:rFonts w:cs="Times New Roman"/>
          </w:rPr>
          <w:t xml:space="preserve">which has been hypothesized as a storage system, </w:t>
        </w:r>
        <w:r w:rsidR="00405224">
          <w:rPr>
            <w:rFonts w:cs="Times New Roman"/>
          </w:rPr>
          <w:t>enabl</w:t>
        </w:r>
        <w:r w:rsidR="00C343D4">
          <w:rPr>
            <w:rFonts w:cs="Times New Roman"/>
          </w:rPr>
          <w:t>ing</w:t>
        </w:r>
        <w:r w:rsidR="00405224">
          <w:rPr>
            <w:rFonts w:cs="Times New Roman"/>
          </w:rPr>
          <w:t xml:space="preserve"> </w:t>
        </w:r>
        <w:r w:rsidR="00405224" w:rsidRPr="00E30C10">
          <w:rPr>
            <w:rFonts w:cs="Times New Roman"/>
            <w:i/>
          </w:rPr>
          <w:t>M</w:t>
        </w:r>
        <w:r w:rsidR="00716762" w:rsidRPr="00E30C10">
          <w:rPr>
            <w:rFonts w:cs="Times New Roman"/>
            <w:i/>
          </w:rPr>
          <w:t>. rubrum</w:t>
        </w:r>
        <w:r w:rsidR="00405224">
          <w:rPr>
            <w:rFonts w:cs="Times New Roman"/>
          </w:rPr>
          <w:t xml:space="preserve"> to </w:t>
        </w:r>
        <w:r w:rsidR="00C343D4">
          <w:rPr>
            <w:rFonts w:cs="Times New Roman"/>
          </w:rPr>
          <w:t>have access to new prey w</w:t>
        </w:r>
        <w:r w:rsidR="00405224">
          <w:rPr>
            <w:rFonts w:cs="Times New Roman"/>
          </w:rPr>
          <w:t>hen free-living prey are scarce</w:t>
        </w:r>
        <w:r w:rsidR="00C343D4">
          <w:rPr>
            <w:rFonts w:cs="Times New Roman"/>
          </w:rPr>
          <w:t xml:space="preserve"> (Peterson et al. 2012)</w:t>
        </w:r>
        <w:r w:rsidR="002F0FA7">
          <w:rPr>
            <w:rFonts w:cs="Times New Roman"/>
          </w:rPr>
          <w:t>. These attached prey cells</w:t>
        </w:r>
        <w:r w:rsidR="0032089F">
          <w:rPr>
            <w:rFonts w:cs="Times New Roman"/>
          </w:rPr>
          <w:t xml:space="preserve"> are</w:t>
        </w:r>
        <w:r w:rsidR="002F0FA7">
          <w:rPr>
            <w:rFonts w:cs="Times New Roman"/>
          </w:rPr>
          <w:t xml:space="preserve"> </w:t>
        </w:r>
        <w:r w:rsidR="0032089F">
          <w:rPr>
            <w:rFonts w:cs="Times New Roman"/>
          </w:rPr>
          <w:t xml:space="preserve">not included in the free-living cryptophyte population quantified using flow cytometry, but could represent a significant portion of the prey available to </w:t>
        </w:r>
        <w:r w:rsidR="00D87D65">
          <w:rPr>
            <w:rFonts w:cs="Times New Roman"/>
            <w:i/>
          </w:rPr>
          <w:t>M</w:t>
        </w:r>
        <w:r w:rsidR="00716762">
          <w:rPr>
            <w:rFonts w:cs="Times New Roman"/>
            <w:i/>
          </w:rPr>
          <w:t>. rubrum</w:t>
        </w:r>
        <w:r w:rsidR="0032089F">
          <w:rPr>
            <w:rFonts w:cs="Times New Roman"/>
          </w:rPr>
          <w:t xml:space="preserve">. </w:t>
        </w:r>
        <w:r w:rsidR="0081074C">
          <w:rPr>
            <w:rFonts w:cs="Times New Roman"/>
          </w:rPr>
          <w:t>The ab</w:t>
        </w:r>
        <w:r w:rsidR="004008F0">
          <w:rPr>
            <w:rFonts w:cs="Times New Roman"/>
          </w:rPr>
          <w:t>i</w:t>
        </w:r>
        <w:r w:rsidR="0081074C">
          <w:rPr>
            <w:rFonts w:cs="Times New Roman"/>
          </w:rPr>
          <w:t xml:space="preserve">lity to gather </w:t>
        </w:r>
        <w:r w:rsidR="00151B19">
          <w:rPr>
            <w:rFonts w:cs="Times New Roman"/>
          </w:rPr>
          <w:t xml:space="preserve">prey when it is abundant and store it for later consumption, thus overcoming the limitations of a maximum ingestion rate, may also provide a competitive advantage for </w:t>
        </w:r>
        <w:r w:rsidR="00151B19" w:rsidRPr="001A39BD">
          <w:rPr>
            <w:rFonts w:cs="Times New Roman"/>
            <w:i/>
          </w:rPr>
          <w:t>M. rubrum</w:t>
        </w:r>
        <w:r w:rsidR="00151B19">
          <w:rPr>
            <w:rFonts w:cs="Times New Roman"/>
          </w:rPr>
          <w:t xml:space="preserve"> over other grazers in the estuary. </w:t>
        </w:r>
        <w:r w:rsidR="0032089F">
          <w:rPr>
            <w:rFonts w:cs="Times New Roman"/>
          </w:rPr>
          <w:t xml:space="preserve">Many questions involving the </w:t>
        </w:r>
        <w:r w:rsidR="0032089F">
          <w:rPr>
            <w:rFonts w:cs="Times New Roman"/>
          </w:rPr>
          <w:lastRenderedPageBreak/>
          <w:t xml:space="preserve">attached cryptophytes, including whether or not the cells are </w:t>
        </w:r>
        <w:r w:rsidR="008D2FE4">
          <w:rPr>
            <w:rFonts w:cs="Times New Roman"/>
          </w:rPr>
          <w:t>still capable of replication,</w:t>
        </w:r>
        <w:r w:rsidR="0032089F">
          <w:rPr>
            <w:rFonts w:cs="Times New Roman"/>
          </w:rPr>
          <w:t xml:space="preserve"> have yet </w:t>
        </w:r>
        <w:r w:rsidR="008D2FE4">
          <w:rPr>
            <w:rFonts w:cs="Times New Roman"/>
          </w:rPr>
          <w:t>to be fully investigated.</w:t>
        </w:r>
        <w:r w:rsidR="00FD490A">
          <w:rPr>
            <w:rFonts w:cs="Times New Roman"/>
          </w:rPr>
          <w:t xml:space="preserve"> </w:t>
        </w:r>
        <w:r w:rsidR="00061D7C">
          <w:rPr>
            <w:rFonts w:cs="Times New Roman"/>
          </w:rPr>
          <w:t xml:space="preserve">Without a cultured representative of </w:t>
        </w:r>
        <w:r w:rsidR="00061D7C" w:rsidRPr="00893A63">
          <w:rPr>
            <w:rFonts w:cs="Times New Roman"/>
            <w:i/>
          </w:rPr>
          <w:t>M. major</w:t>
        </w:r>
        <w:r w:rsidR="00061D7C">
          <w:rPr>
            <w:rFonts w:cs="Times New Roman"/>
          </w:rPr>
          <w:t xml:space="preserve">, the specifics of this predator-prey relationship remain speculative. It is clear that, while environmental conditions (such as nutrient availability) affect the physiology of </w:t>
        </w:r>
        <w:r w:rsidR="00061D7C" w:rsidRPr="00863D09">
          <w:rPr>
            <w:rFonts w:cs="Times New Roman"/>
            <w:i/>
          </w:rPr>
          <w:t>T. amphioxeia</w:t>
        </w:r>
        <w:r w:rsidR="00061D7C">
          <w:rPr>
            <w:rFonts w:cs="Times New Roman"/>
          </w:rPr>
          <w:t xml:space="preserve"> and abundance of the cryptophyte plays a significant role in the control of the </w:t>
        </w:r>
        <w:r w:rsidR="00061D7C" w:rsidRPr="00863D09">
          <w:rPr>
            <w:rFonts w:cs="Times New Roman"/>
            <w:i/>
          </w:rPr>
          <w:t>M. major</w:t>
        </w:r>
        <w:r w:rsidR="00061D7C">
          <w:rPr>
            <w:rFonts w:cs="Times New Roman"/>
          </w:rPr>
          <w:t xml:space="preserve"> bloom, the unique interactions between this ciliate and its cryptophyte prey contribute to </w:t>
        </w:r>
        <w:r w:rsidR="00061D7C" w:rsidRPr="00863D09">
          <w:rPr>
            <w:rFonts w:cs="Times New Roman"/>
            <w:i/>
          </w:rPr>
          <w:t>M. major</w:t>
        </w:r>
        <w:r w:rsidR="00061D7C">
          <w:rPr>
            <w:rFonts w:cs="Times New Roman"/>
          </w:rPr>
          <w:t xml:space="preserve">’s proliferation in estuaries. </w:t>
        </w:r>
      </w:ins>
    </w:p>
    <w:p w14:paraId="4D6CF8A0" w14:textId="0A9C29EF" w:rsidR="008D2FE4" w:rsidRDefault="008D2FE4" w:rsidP="00080649">
      <w:pPr>
        <w:widowControl/>
        <w:tabs>
          <w:tab w:val="clear" w:pos="709"/>
        </w:tabs>
        <w:suppressAutoHyphens w:val="0"/>
        <w:spacing w:line="480" w:lineRule="auto"/>
        <w:ind w:firstLine="720"/>
        <w:rPr>
          <w:ins w:id="131" w:author="Author"/>
          <w:rFonts w:cs="Times New Roman"/>
        </w:rPr>
      </w:pPr>
    </w:p>
    <w:p w14:paraId="2BD5CB51" w14:textId="77777777" w:rsidR="006B01F7" w:rsidRDefault="006B01F7" w:rsidP="00080649">
      <w:pPr>
        <w:widowControl/>
        <w:tabs>
          <w:tab w:val="clear" w:pos="709"/>
        </w:tabs>
        <w:suppressAutoHyphens w:val="0"/>
        <w:spacing w:line="480" w:lineRule="auto"/>
        <w:ind w:firstLine="720"/>
        <w:rPr>
          <w:ins w:id="132" w:author="Author"/>
          <w:rFonts w:cs="Times New Roman"/>
        </w:rPr>
      </w:pPr>
    </w:p>
    <w:p w14:paraId="325CD49C" w14:textId="0C3FF3B7" w:rsidR="006B01F7" w:rsidRPr="006B01F7" w:rsidRDefault="006B01F7" w:rsidP="006B01F7">
      <w:pPr>
        <w:widowControl/>
        <w:tabs>
          <w:tab w:val="clear" w:pos="709"/>
        </w:tabs>
        <w:suppressAutoHyphens w:val="0"/>
        <w:spacing w:line="480" w:lineRule="auto"/>
        <w:ind w:firstLine="720"/>
        <w:rPr>
          <w:ins w:id="133" w:author="Author"/>
          <w:rFonts w:cs="Times New Roman"/>
          <w:b/>
        </w:rPr>
      </w:pPr>
      <w:commentRangeStart w:id="134"/>
      <w:commentRangeStart w:id="135"/>
      <w:ins w:id="136" w:author="Author">
        <w:r w:rsidRPr="006B01F7">
          <w:rPr>
            <w:rFonts w:cs="Times New Roman"/>
            <w:b/>
          </w:rPr>
          <w:t>Conclusions</w:t>
        </w:r>
      </w:ins>
      <w:commentRangeEnd w:id="134"/>
      <w:r w:rsidR="00061D7C">
        <w:rPr>
          <w:rStyle w:val="CommentReference"/>
        </w:rPr>
        <w:commentReference w:id="134"/>
      </w:r>
      <w:commentRangeEnd w:id="135"/>
      <w:r w:rsidR="001A39BD">
        <w:rPr>
          <w:rStyle w:val="CommentReference"/>
        </w:rPr>
        <w:commentReference w:id="135"/>
      </w:r>
    </w:p>
    <w:p w14:paraId="44E1F91A" w14:textId="6013D222" w:rsidR="00503D53" w:rsidRDefault="009C4F32" w:rsidP="00080649">
      <w:pPr>
        <w:widowControl/>
        <w:tabs>
          <w:tab w:val="clear" w:pos="709"/>
        </w:tabs>
        <w:suppressAutoHyphens w:val="0"/>
        <w:spacing w:line="480" w:lineRule="auto"/>
        <w:ind w:firstLine="720"/>
        <w:rPr>
          <w:ins w:id="137" w:author="Author"/>
          <w:rFonts w:cs="Times New Roman"/>
        </w:rPr>
      </w:pPr>
      <w:ins w:id="138" w:author="Author">
        <w:r>
          <w:rPr>
            <w:rFonts w:cs="Times New Roman"/>
          </w:rPr>
          <w:t xml:space="preserve">While much of the recent work regarding </w:t>
        </w:r>
        <w:r w:rsidR="00503D53" w:rsidRPr="009C4F32">
          <w:rPr>
            <w:rFonts w:cs="Times New Roman"/>
            <w:i/>
          </w:rPr>
          <w:t>M. rubrum</w:t>
        </w:r>
        <w:r w:rsidR="00503D53">
          <w:rPr>
            <w:rFonts w:cs="Times New Roman"/>
          </w:rPr>
          <w:t xml:space="preserve"> has been primarily focused on</w:t>
        </w:r>
        <w:r>
          <w:rPr>
            <w:rFonts w:cs="Times New Roman"/>
          </w:rPr>
          <w:t xml:space="preserve"> investigating</w:t>
        </w:r>
        <w:r w:rsidR="00503D53">
          <w:rPr>
            <w:rFonts w:cs="Times New Roman"/>
          </w:rPr>
          <w:t xml:space="preserve"> the specifics of the relationship between the ciliate and it</w:t>
        </w:r>
        <w:r>
          <w:rPr>
            <w:rFonts w:cs="Times New Roman"/>
          </w:rPr>
          <w:t xml:space="preserve">s cryptophyte prey, it is clear that </w:t>
        </w:r>
        <w:r w:rsidR="00061D7C">
          <w:rPr>
            <w:rFonts w:cs="Times New Roman"/>
          </w:rPr>
          <w:t>the physiology and availability of</w:t>
        </w:r>
        <w:r>
          <w:rPr>
            <w:rFonts w:cs="Times New Roman"/>
          </w:rPr>
          <w:t xml:space="preserve"> free-living </w:t>
        </w:r>
        <w:r w:rsidR="00457786">
          <w:rPr>
            <w:rFonts w:cs="Times New Roman"/>
          </w:rPr>
          <w:t>cryptophytes</w:t>
        </w:r>
        <w:r>
          <w:rPr>
            <w:rFonts w:cs="Times New Roman"/>
          </w:rPr>
          <w:t xml:space="preserve"> </w:t>
        </w:r>
        <w:r w:rsidR="00061D7C">
          <w:rPr>
            <w:rFonts w:cs="Times New Roman"/>
          </w:rPr>
          <w:t xml:space="preserve">is critical to understand the dynamics of </w:t>
        </w:r>
        <w:r w:rsidR="00061D7C" w:rsidRPr="009C4F32">
          <w:rPr>
            <w:rFonts w:cs="Times New Roman"/>
            <w:i/>
          </w:rPr>
          <w:t>M. rubrum</w:t>
        </w:r>
        <w:r w:rsidR="00061D7C">
          <w:rPr>
            <w:rFonts w:cs="Times New Roman"/>
          </w:rPr>
          <w:t xml:space="preserve"> populations</w:t>
        </w:r>
        <w:r>
          <w:rPr>
            <w:rFonts w:cs="Times New Roman"/>
          </w:rPr>
          <w:t xml:space="preserve">. </w:t>
        </w:r>
        <w:r w:rsidR="004276EB">
          <w:rPr>
            <w:rFonts w:cs="Times New Roman"/>
          </w:rPr>
          <w:t>Our</w:t>
        </w:r>
        <w:r w:rsidR="00EE10B2">
          <w:rPr>
            <w:rFonts w:cs="Times New Roman"/>
          </w:rPr>
          <w:t xml:space="preserve"> use of continuous flow cytometry, coupled with a size-structured growth model, </w:t>
        </w:r>
        <w:r w:rsidR="00061D7C">
          <w:rPr>
            <w:rFonts w:cs="Times New Roman"/>
          </w:rPr>
          <w:t xml:space="preserve">which </w:t>
        </w:r>
        <w:r w:rsidR="00EE10B2">
          <w:rPr>
            <w:rFonts w:cs="Times New Roman"/>
          </w:rPr>
          <w:t>allow</w:t>
        </w:r>
        <w:r w:rsidR="00061D7C">
          <w:rPr>
            <w:rFonts w:cs="Times New Roman"/>
          </w:rPr>
          <w:t>s f</w:t>
        </w:r>
        <w:r w:rsidR="00EE10B2">
          <w:rPr>
            <w:rFonts w:cs="Times New Roman"/>
          </w:rPr>
          <w:t xml:space="preserve">or the determination of abundances and division rates of the </w:t>
        </w:r>
        <w:r w:rsidR="00EE10B2" w:rsidRPr="00EE10B2">
          <w:rPr>
            <w:rFonts w:cs="Times New Roman"/>
            <w:i/>
          </w:rPr>
          <w:t>Teleaulax-</w:t>
        </w:r>
        <w:r w:rsidR="00EE10B2">
          <w:rPr>
            <w:rFonts w:cs="Times New Roman"/>
          </w:rPr>
          <w:t>like cryptophyte prey population</w:t>
        </w:r>
        <w:r w:rsidR="00061D7C">
          <w:rPr>
            <w:rFonts w:cs="Times New Roman"/>
          </w:rPr>
          <w:t xml:space="preserve">, is a powerful approach to study the relationship between </w:t>
        </w:r>
        <w:r w:rsidR="00061D7C" w:rsidRPr="00EE10B2">
          <w:rPr>
            <w:rFonts w:cs="Times New Roman"/>
            <w:i/>
          </w:rPr>
          <w:t>M. rubrum</w:t>
        </w:r>
        <w:r w:rsidR="00061D7C">
          <w:rPr>
            <w:rFonts w:cs="Times New Roman"/>
            <w:i/>
          </w:rPr>
          <w:t xml:space="preserve"> </w:t>
        </w:r>
        <w:r w:rsidR="00061D7C" w:rsidRPr="001A39BD">
          <w:rPr>
            <w:rFonts w:cs="Times New Roman"/>
          </w:rPr>
          <w:t>and its cryptophyte prey</w:t>
        </w:r>
        <w:r w:rsidR="00061D7C">
          <w:rPr>
            <w:rFonts w:cs="Times New Roman"/>
            <w:i/>
          </w:rPr>
          <w:t xml:space="preserve"> </w:t>
        </w:r>
        <w:r w:rsidR="00061D7C">
          <w:rPr>
            <w:rFonts w:cs="Times New Roman"/>
          </w:rPr>
          <w:t xml:space="preserve">in </w:t>
        </w:r>
        <w:r w:rsidR="001A39BD">
          <w:rPr>
            <w:rFonts w:cs="Times New Roman"/>
          </w:rPr>
          <w:t xml:space="preserve">a </w:t>
        </w:r>
        <w:r w:rsidR="00061D7C">
          <w:rPr>
            <w:rFonts w:cs="Times New Roman"/>
          </w:rPr>
          <w:t>highly dynamic environment</w:t>
        </w:r>
        <w:r w:rsidR="001A39BD">
          <w:rPr>
            <w:rFonts w:cs="Times New Roman"/>
          </w:rPr>
          <w:t>,</w:t>
        </w:r>
        <w:r w:rsidR="00061D7C">
          <w:rPr>
            <w:rFonts w:cs="Times New Roman"/>
          </w:rPr>
          <w:t xml:space="preserve"> such as </w:t>
        </w:r>
        <w:r w:rsidR="00EE10B2">
          <w:rPr>
            <w:rFonts w:cs="Times New Roman"/>
          </w:rPr>
          <w:t xml:space="preserve">the </w:t>
        </w:r>
        <w:r w:rsidR="00061D7C">
          <w:rPr>
            <w:rFonts w:cs="Times New Roman"/>
          </w:rPr>
          <w:t xml:space="preserve">Columbia River Estuary. </w:t>
        </w:r>
        <w:r w:rsidR="00457786">
          <w:rPr>
            <w:rFonts w:cs="Times New Roman"/>
          </w:rPr>
          <w:t xml:space="preserve"> </w:t>
        </w:r>
      </w:ins>
    </w:p>
    <w:p w14:paraId="0B7B5B21" w14:textId="77777777" w:rsidR="00503D53" w:rsidRDefault="00503D53" w:rsidP="00080649">
      <w:pPr>
        <w:widowControl/>
        <w:tabs>
          <w:tab w:val="clear" w:pos="709"/>
        </w:tabs>
        <w:suppressAutoHyphens w:val="0"/>
        <w:spacing w:line="480" w:lineRule="auto"/>
        <w:ind w:firstLine="720"/>
        <w:rPr>
          <w:ins w:id="139" w:author="Author"/>
          <w:rFonts w:cs="Times New Roman"/>
        </w:rPr>
      </w:pPr>
    </w:p>
    <w:p w14:paraId="5027CBC8" w14:textId="77777777" w:rsidR="00503D53" w:rsidRDefault="00503D53" w:rsidP="00080649">
      <w:pPr>
        <w:widowControl/>
        <w:tabs>
          <w:tab w:val="clear" w:pos="709"/>
        </w:tabs>
        <w:suppressAutoHyphens w:val="0"/>
        <w:spacing w:line="480" w:lineRule="auto"/>
        <w:ind w:firstLine="720"/>
        <w:rPr>
          <w:ins w:id="140" w:author="Author"/>
          <w:rFonts w:cs="Times New Roman"/>
        </w:rPr>
      </w:pPr>
    </w:p>
    <w:p w14:paraId="41A1A810" w14:textId="77777777" w:rsidR="00503D53" w:rsidRDefault="00503D53" w:rsidP="00080649">
      <w:pPr>
        <w:widowControl/>
        <w:tabs>
          <w:tab w:val="clear" w:pos="709"/>
        </w:tabs>
        <w:suppressAutoHyphens w:val="0"/>
        <w:spacing w:line="480" w:lineRule="auto"/>
        <w:ind w:firstLine="720"/>
        <w:rPr>
          <w:ins w:id="141" w:author="Author"/>
          <w:rFonts w:cs="Times New Roman"/>
        </w:rPr>
      </w:pPr>
    </w:p>
    <w:p w14:paraId="25AC5C08" w14:textId="77777777" w:rsidR="00427A71" w:rsidRDefault="00427A71" w:rsidP="003218A1">
      <w:pPr>
        <w:widowControl/>
        <w:tabs>
          <w:tab w:val="clear" w:pos="709"/>
        </w:tabs>
        <w:suppressAutoHyphens w:val="0"/>
        <w:spacing w:line="480" w:lineRule="auto"/>
        <w:outlineLvl w:val="0"/>
        <w:rPr>
          <w:rFonts w:cs="Times New Roman"/>
          <w:b/>
          <w:bCs/>
        </w:rPr>
      </w:pPr>
    </w:p>
    <w:p w14:paraId="31BDBEFE" w14:textId="72C8FCEA" w:rsidR="008D5305" w:rsidRDefault="00017CDC" w:rsidP="00537FB1">
      <w:pPr>
        <w:widowControl/>
        <w:tabs>
          <w:tab w:val="clear" w:pos="709"/>
        </w:tabs>
        <w:suppressAutoHyphens w:val="0"/>
        <w:spacing w:line="480" w:lineRule="auto"/>
        <w:outlineLvl w:val="0"/>
        <w:rPr>
          <w:rFonts w:cs="Times New Roman"/>
          <w:b/>
          <w:bCs/>
        </w:rPr>
      </w:pPr>
      <w:r>
        <w:rPr>
          <w:rFonts w:cs="Times New Roman"/>
          <w:b/>
          <w:bCs/>
        </w:rPr>
        <w:t>Acknowledg</w:t>
      </w:r>
      <w:r w:rsidR="008D5305">
        <w:rPr>
          <w:rFonts w:cs="Times New Roman"/>
          <w:b/>
          <w:bCs/>
        </w:rPr>
        <w:t>ments</w:t>
      </w:r>
    </w:p>
    <w:p w14:paraId="26495181" w14:textId="7929185E" w:rsidR="008C5550" w:rsidRDefault="00422B93" w:rsidP="00537FB1">
      <w:pPr>
        <w:widowControl/>
        <w:tabs>
          <w:tab w:val="clear" w:pos="709"/>
        </w:tabs>
        <w:suppressAutoHyphens w:val="0"/>
        <w:spacing w:line="480" w:lineRule="auto"/>
        <w:ind w:firstLine="720"/>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D56B26" w:rsidRPr="00D56B26">
        <w:rPr>
          <w:rFonts w:cs="Times New Roman"/>
          <w:bCs/>
        </w:rPr>
        <w:t>Jo Goodman</w:t>
      </w:r>
      <w:r w:rsidRPr="00D56B26">
        <w:rPr>
          <w:rFonts w:cs="Times New Roman"/>
          <w:bCs/>
        </w:rPr>
        <w:t>.</w:t>
      </w:r>
      <w:r>
        <w:rPr>
          <w:rFonts w:cs="Times New Roman"/>
          <w:bCs/>
        </w:rPr>
        <w:t xml:space="preserve"> We gratefully acknowledge </w:t>
      </w:r>
      <w:r w:rsidRPr="00422B93">
        <w:rPr>
          <w:rFonts w:cs="Times New Roman"/>
          <w:bCs/>
        </w:rPr>
        <w:t>CMOP colleagues generally for valuable discussions on related topics.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8C5550">
      <w:pPr>
        <w:widowControl/>
        <w:tabs>
          <w:tab w:val="clear" w:pos="709"/>
        </w:tabs>
        <w:suppressAutoHyphens w:val="0"/>
        <w:spacing w:line="480" w:lineRule="auto"/>
        <w:jc w:val="both"/>
        <w:outlineLvl w:val="0"/>
        <w:rPr>
          <w:rFonts w:cs="Times New Roman"/>
          <w:b/>
          <w:bCs/>
        </w:rPr>
      </w:pPr>
      <w:r>
        <w:rPr>
          <w:rFonts w:cs="Times New Roman"/>
          <w:b/>
          <w:bCs/>
        </w:rPr>
        <w:lastRenderedPageBreak/>
        <w:t>References</w:t>
      </w:r>
    </w:p>
    <w:p w14:paraId="25B83691" w14:textId="77777777" w:rsidR="00A766CD" w:rsidRDefault="00A766CD" w:rsidP="009F551E">
      <w:pPr>
        <w:spacing w:line="480" w:lineRule="auto"/>
        <w:ind w:firstLine="288"/>
        <w:jc w:val="both"/>
      </w:pPr>
    </w:p>
    <w:p w14:paraId="76B922F9" w14:textId="51658DC0" w:rsidR="00A56CA7"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A56CA7">
        <w:rPr>
          <w:rFonts w:eastAsiaTheme="minorEastAsia" w:cs="Times New Roman"/>
          <w:color w:val="auto"/>
          <w:lang w:eastAsia="en-US" w:bidi="ar-SA"/>
        </w:rPr>
        <w:t>Armstrong</w:t>
      </w:r>
      <w:ins w:id="142" w:author="Author">
        <w:r w:rsidR="00CE50BF">
          <w:rPr>
            <w:rFonts w:eastAsiaTheme="minorEastAsia" w:cs="Times New Roman"/>
            <w:color w:val="auto"/>
            <w:lang w:eastAsia="en-US" w:bidi="ar-SA"/>
          </w:rPr>
          <w:t>,</w:t>
        </w:r>
      </w:ins>
      <w:r w:rsidR="00A56CA7">
        <w:rPr>
          <w:rFonts w:eastAsiaTheme="minorEastAsia" w:cs="Times New Roman"/>
          <w:color w:val="auto"/>
          <w:lang w:eastAsia="en-US" w:bidi="ar-SA"/>
        </w:rPr>
        <w:t xml:space="preserve"> F</w:t>
      </w:r>
      <w:ins w:id="143" w:author="Author">
        <w:r w:rsidR="00CE50BF">
          <w:rPr>
            <w:rFonts w:eastAsiaTheme="minorEastAsia" w:cs="Times New Roman"/>
            <w:color w:val="auto"/>
            <w:lang w:eastAsia="en-US" w:bidi="ar-SA"/>
          </w:rPr>
          <w:t xml:space="preserve">. </w:t>
        </w:r>
      </w:ins>
      <w:r w:rsidR="00A56CA7">
        <w:rPr>
          <w:rFonts w:eastAsiaTheme="minorEastAsia" w:cs="Times New Roman"/>
          <w:color w:val="auto"/>
          <w:lang w:eastAsia="en-US" w:bidi="ar-SA"/>
        </w:rPr>
        <w:t>A</w:t>
      </w:r>
      <w:ins w:id="144" w:author="Author">
        <w:r w:rsidR="00CE50BF">
          <w:rPr>
            <w:rFonts w:eastAsiaTheme="minorEastAsia" w:cs="Times New Roman"/>
            <w:color w:val="auto"/>
            <w:lang w:eastAsia="en-US" w:bidi="ar-SA"/>
          </w:rPr>
          <w:t xml:space="preserve">. </w:t>
        </w:r>
      </w:ins>
      <w:r w:rsidR="00A56CA7">
        <w:rPr>
          <w:rFonts w:eastAsiaTheme="minorEastAsia" w:cs="Times New Roman"/>
          <w:color w:val="auto"/>
          <w:lang w:eastAsia="en-US" w:bidi="ar-SA"/>
        </w:rPr>
        <w:t>J</w:t>
      </w:r>
      <w:ins w:id="145" w:author="Author">
        <w:r w:rsidR="00CE50BF">
          <w:rPr>
            <w:rFonts w:eastAsiaTheme="minorEastAsia" w:cs="Times New Roman"/>
            <w:color w:val="auto"/>
            <w:lang w:eastAsia="en-US" w:bidi="ar-SA"/>
          </w:rPr>
          <w:t>.</w:t>
        </w:r>
      </w:ins>
      <w:r w:rsidR="00A56CA7">
        <w:rPr>
          <w:rFonts w:eastAsiaTheme="minorEastAsia" w:cs="Times New Roman"/>
          <w:color w:val="auto"/>
          <w:lang w:eastAsia="en-US" w:bidi="ar-SA"/>
        </w:rPr>
        <w:t>, Stearns</w:t>
      </w:r>
      <w:ins w:id="146" w:author="Author">
        <w:r w:rsidR="00CE50BF">
          <w:rPr>
            <w:rFonts w:eastAsiaTheme="minorEastAsia" w:cs="Times New Roman"/>
            <w:color w:val="auto"/>
            <w:lang w:eastAsia="en-US" w:bidi="ar-SA"/>
          </w:rPr>
          <w:t>,</w:t>
        </w:r>
      </w:ins>
      <w:r w:rsidR="00A56CA7">
        <w:rPr>
          <w:rFonts w:eastAsiaTheme="minorEastAsia" w:cs="Times New Roman"/>
          <w:color w:val="auto"/>
          <w:lang w:eastAsia="en-US" w:bidi="ar-SA"/>
        </w:rPr>
        <w:t xml:space="preserve"> C</w:t>
      </w:r>
      <w:ins w:id="147" w:author="Author">
        <w:r w:rsidR="00CE50BF">
          <w:rPr>
            <w:rFonts w:eastAsiaTheme="minorEastAsia" w:cs="Times New Roman"/>
            <w:color w:val="auto"/>
            <w:lang w:eastAsia="en-US" w:bidi="ar-SA"/>
          </w:rPr>
          <w:t xml:space="preserve">. </w:t>
        </w:r>
      </w:ins>
      <w:r w:rsidR="00A56CA7">
        <w:rPr>
          <w:rFonts w:eastAsiaTheme="minorEastAsia" w:cs="Times New Roman"/>
          <w:color w:val="auto"/>
          <w:lang w:eastAsia="en-US" w:bidi="ar-SA"/>
        </w:rPr>
        <w:t>R</w:t>
      </w:r>
      <w:ins w:id="148" w:author="Author">
        <w:r w:rsidR="00CE50BF">
          <w:rPr>
            <w:rFonts w:eastAsiaTheme="minorEastAsia" w:cs="Times New Roman"/>
            <w:color w:val="auto"/>
            <w:lang w:eastAsia="en-US" w:bidi="ar-SA"/>
          </w:rPr>
          <w:t>.</w:t>
        </w:r>
      </w:ins>
      <w:r w:rsidR="00A56CA7">
        <w:rPr>
          <w:rFonts w:eastAsiaTheme="minorEastAsia" w:cs="Times New Roman"/>
          <w:color w:val="auto"/>
          <w:lang w:eastAsia="en-US" w:bidi="ar-SA"/>
        </w:rPr>
        <w:t xml:space="preserve">, </w:t>
      </w:r>
      <w:ins w:id="149" w:author="Author">
        <w:r w:rsidR="00CE50BF">
          <w:rPr>
            <w:rFonts w:eastAsiaTheme="minorEastAsia" w:cs="Times New Roman"/>
            <w:color w:val="auto"/>
            <w:lang w:eastAsia="en-US" w:bidi="ar-SA"/>
          </w:rPr>
          <w:t xml:space="preserve">and </w:t>
        </w:r>
      </w:ins>
      <w:r w:rsidR="00A56CA7">
        <w:rPr>
          <w:rFonts w:eastAsiaTheme="minorEastAsia" w:cs="Times New Roman"/>
          <w:color w:val="auto"/>
          <w:lang w:eastAsia="en-US" w:bidi="ar-SA"/>
        </w:rPr>
        <w:t>Strickland</w:t>
      </w:r>
      <w:ins w:id="150" w:author="Author">
        <w:r w:rsidR="00CE50BF">
          <w:rPr>
            <w:rFonts w:eastAsiaTheme="minorEastAsia" w:cs="Times New Roman"/>
            <w:color w:val="auto"/>
            <w:lang w:eastAsia="en-US" w:bidi="ar-SA"/>
          </w:rPr>
          <w:t>,</w:t>
        </w:r>
      </w:ins>
      <w:r w:rsidR="00A56CA7">
        <w:rPr>
          <w:rFonts w:eastAsiaTheme="minorEastAsia" w:cs="Times New Roman"/>
          <w:color w:val="auto"/>
          <w:lang w:eastAsia="en-US" w:bidi="ar-SA"/>
        </w:rPr>
        <w:t xml:space="preserve"> J</w:t>
      </w:r>
      <w:ins w:id="151" w:author="Author">
        <w:r w:rsidR="00CE50BF">
          <w:rPr>
            <w:rFonts w:eastAsiaTheme="minorEastAsia" w:cs="Times New Roman"/>
            <w:color w:val="auto"/>
            <w:lang w:eastAsia="en-US" w:bidi="ar-SA"/>
          </w:rPr>
          <w:t xml:space="preserve">. </w:t>
        </w:r>
      </w:ins>
      <w:r w:rsidR="00A56CA7">
        <w:rPr>
          <w:rFonts w:eastAsiaTheme="minorEastAsia" w:cs="Times New Roman"/>
          <w:color w:val="auto"/>
          <w:lang w:eastAsia="en-US" w:bidi="ar-SA"/>
        </w:rPr>
        <w:t>D</w:t>
      </w:r>
      <w:ins w:id="152" w:author="Author">
        <w:r w:rsidR="00CE50BF">
          <w:rPr>
            <w:rFonts w:eastAsiaTheme="minorEastAsia" w:cs="Times New Roman"/>
            <w:color w:val="auto"/>
            <w:lang w:eastAsia="en-US" w:bidi="ar-SA"/>
          </w:rPr>
          <w:t xml:space="preserve">. </w:t>
        </w:r>
      </w:ins>
      <w:r w:rsidR="00A56CA7">
        <w:rPr>
          <w:rFonts w:eastAsiaTheme="minorEastAsia" w:cs="Times New Roman"/>
          <w:color w:val="auto"/>
          <w:lang w:eastAsia="en-US" w:bidi="ar-SA"/>
        </w:rPr>
        <w:t>H</w:t>
      </w:r>
      <w:ins w:id="153" w:author="Author">
        <w:r w:rsidR="00CE50BF">
          <w:rPr>
            <w:rFonts w:eastAsiaTheme="minorEastAsia" w:cs="Times New Roman"/>
            <w:color w:val="auto"/>
            <w:lang w:eastAsia="en-US" w:bidi="ar-SA"/>
          </w:rPr>
          <w:t>.</w:t>
        </w:r>
      </w:ins>
      <w:r w:rsidR="00A56CA7">
        <w:rPr>
          <w:rFonts w:eastAsiaTheme="minorEastAsia" w:cs="Times New Roman"/>
          <w:color w:val="auto"/>
          <w:lang w:eastAsia="en-US" w:bidi="ar-SA"/>
        </w:rPr>
        <w:t xml:space="preserve"> (1967) The measurement of upwelling and subsequent biological process by means of the Technicon Autoanalyzer® and associated equipment. </w:t>
      </w:r>
      <w:ins w:id="154" w:author="Author">
        <w:r w:rsidR="00500885">
          <w:rPr>
            <w:rFonts w:eastAsiaTheme="minorEastAsia" w:cs="Times New Roman"/>
            <w:color w:val="auto"/>
            <w:lang w:eastAsia="en-US" w:bidi="ar-SA"/>
          </w:rPr>
          <w:t xml:space="preserve">Deep-Sea Res. Oceanogr. Abstr. </w:t>
        </w:r>
      </w:ins>
      <w:r w:rsidR="00A56CA7">
        <w:rPr>
          <w:rFonts w:eastAsiaTheme="minorEastAsia" w:cs="Times New Roman"/>
          <w:color w:val="auto"/>
          <w:lang w:eastAsia="en-US" w:bidi="ar-SA"/>
        </w:rPr>
        <w:t>14</w:t>
      </w:r>
      <w:ins w:id="155" w:author="Author">
        <w:r w:rsidR="00500885">
          <w:rPr>
            <w:rFonts w:eastAsiaTheme="minorEastAsia" w:cs="Times New Roman"/>
            <w:color w:val="auto"/>
            <w:lang w:eastAsia="en-US" w:bidi="ar-SA"/>
          </w:rPr>
          <w:t xml:space="preserve">, </w:t>
        </w:r>
      </w:ins>
      <w:r w:rsidR="00A56CA7">
        <w:rPr>
          <w:rFonts w:eastAsiaTheme="minorEastAsia" w:cs="Times New Roman"/>
          <w:color w:val="auto"/>
          <w:lang w:eastAsia="en-US" w:bidi="ar-SA"/>
        </w:rPr>
        <w:t>381–389</w:t>
      </w:r>
      <w:ins w:id="156" w:author="Author">
        <w:r w:rsidR="00500885">
          <w:rPr>
            <w:rFonts w:eastAsiaTheme="minorEastAsia" w:cs="Times New Roman"/>
            <w:color w:val="auto"/>
            <w:lang w:eastAsia="en-US" w:bidi="ar-SA"/>
          </w:rPr>
          <w:t>.</w:t>
        </w:r>
      </w:ins>
    </w:p>
    <w:p w14:paraId="377FAABC" w14:textId="1C33D456"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Baptista</w:t>
      </w:r>
      <w:ins w:id="157" w:author="Author">
        <w:r w:rsidR="00500885">
          <w:rPr>
            <w:rFonts w:eastAsiaTheme="minorEastAsia" w:cs="Times New Roman"/>
            <w:color w:val="auto"/>
            <w:lang w:eastAsia="en-US" w:bidi="ar-SA"/>
          </w:rPr>
          <w:t>,</w:t>
        </w:r>
      </w:ins>
      <w:r>
        <w:rPr>
          <w:rFonts w:eastAsiaTheme="minorEastAsia" w:cs="Times New Roman"/>
          <w:color w:val="auto"/>
          <w:lang w:eastAsia="en-US" w:bidi="ar-SA"/>
        </w:rPr>
        <w:t xml:space="preserve"> A</w:t>
      </w:r>
      <w:ins w:id="158" w:author="Author">
        <w:r w:rsidR="00500885">
          <w:rPr>
            <w:rFonts w:eastAsiaTheme="minorEastAsia" w:cs="Times New Roman"/>
            <w:color w:val="auto"/>
            <w:lang w:eastAsia="en-US" w:bidi="ar-SA"/>
          </w:rPr>
          <w:t>.</w:t>
        </w:r>
      </w:ins>
      <w:r>
        <w:rPr>
          <w:rFonts w:eastAsiaTheme="minorEastAsia" w:cs="Times New Roman"/>
          <w:color w:val="auto"/>
          <w:lang w:eastAsia="en-US" w:bidi="ar-SA"/>
        </w:rPr>
        <w:t>, Seaton</w:t>
      </w:r>
      <w:ins w:id="159" w:author="Author">
        <w:r w:rsidR="00500885">
          <w:rPr>
            <w:rFonts w:eastAsiaTheme="minorEastAsia" w:cs="Times New Roman"/>
            <w:color w:val="auto"/>
            <w:lang w:eastAsia="en-US" w:bidi="ar-SA"/>
          </w:rPr>
          <w:t>,</w:t>
        </w:r>
      </w:ins>
      <w:r>
        <w:rPr>
          <w:rFonts w:eastAsiaTheme="minorEastAsia" w:cs="Times New Roman"/>
          <w:color w:val="auto"/>
          <w:lang w:eastAsia="en-US" w:bidi="ar-SA"/>
        </w:rPr>
        <w:t xml:space="preserve"> C</w:t>
      </w:r>
      <w:ins w:id="160" w:author="Author">
        <w:r w:rsidR="00500885">
          <w:rPr>
            <w:rFonts w:eastAsiaTheme="minorEastAsia" w:cs="Times New Roman"/>
            <w:color w:val="auto"/>
            <w:lang w:eastAsia="en-US" w:bidi="ar-SA"/>
          </w:rPr>
          <w:t>.</w:t>
        </w:r>
      </w:ins>
      <w:r>
        <w:rPr>
          <w:rFonts w:eastAsiaTheme="minorEastAsia" w:cs="Times New Roman"/>
          <w:color w:val="auto"/>
          <w:lang w:eastAsia="en-US" w:bidi="ar-SA"/>
        </w:rPr>
        <w:t>, Wilkin</w:t>
      </w:r>
      <w:ins w:id="161" w:author="Author">
        <w:r w:rsidR="00500885">
          <w:rPr>
            <w:rFonts w:eastAsiaTheme="minorEastAsia" w:cs="Times New Roman"/>
            <w:color w:val="auto"/>
            <w:lang w:eastAsia="en-US" w:bidi="ar-SA"/>
          </w:rPr>
          <w:t>,</w:t>
        </w:r>
      </w:ins>
      <w:r>
        <w:rPr>
          <w:rFonts w:eastAsiaTheme="minorEastAsia" w:cs="Times New Roman"/>
          <w:color w:val="auto"/>
          <w:lang w:eastAsia="en-US" w:bidi="ar-SA"/>
        </w:rPr>
        <w:t xml:space="preserve"> M</w:t>
      </w:r>
      <w:ins w:id="162" w:author="Author">
        <w:r w:rsidR="00500885">
          <w:rPr>
            <w:rFonts w:eastAsiaTheme="minorEastAsia" w:cs="Times New Roman"/>
            <w:color w:val="auto"/>
            <w:lang w:eastAsia="en-US" w:bidi="ar-SA"/>
          </w:rPr>
          <w:t>.</w:t>
        </w:r>
      </w:ins>
      <w:r>
        <w:rPr>
          <w:rFonts w:eastAsiaTheme="minorEastAsia" w:cs="Times New Roman"/>
          <w:color w:val="auto"/>
          <w:lang w:eastAsia="en-US" w:bidi="ar-SA"/>
        </w:rPr>
        <w:t xml:space="preserve">, </w:t>
      </w:r>
      <w:ins w:id="163" w:author="Author">
        <w:r w:rsidR="00500885" w:rsidRPr="007D3FAC">
          <w:rPr>
            <w:rFonts w:eastAsiaTheme="minorEastAsia" w:cs="Times New Roman"/>
            <w:i/>
            <w:color w:val="auto"/>
            <w:lang w:eastAsia="en-US" w:bidi="ar-SA"/>
          </w:rPr>
          <w:t>et al.</w:t>
        </w:r>
        <w:r w:rsidR="00500885">
          <w:rPr>
            <w:rFonts w:eastAsiaTheme="minorEastAsia" w:cs="Times New Roman"/>
            <w:color w:val="auto"/>
            <w:lang w:eastAsia="en-US" w:bidi="ar-SA"/>
          </w:rPr>
          <w:t xml:space="preserve"> </w:t>
        </w:r>
      </w:ins>
      <w:r>
        <w:rPr>
          <w:rFonts w:eastAsiaTheme="minorEastAsia" w:cs="Times New Roman"/>
          <w:color w:val="auto"/>
          <w:lang w:eastAsia="en-US" w:bidi="ar-SA"/>
        </w:rPr>
        <w:t>(2015) Infrastructure for collaborative science and societal applications in the Columbia River estuary. Front</w:t>
      </w:r>
      <w:ins w:id="164" w:author="Author">
        <w:r w:rsidR="00500885">
          <w:rPr>
            <w:rFonts w:eastAsiaTheme="minorEastAsia" w:cs="Times New Roman"/>
            <w:color w:val="auto"/>
            <w:lang w:eastAsia="en-US" w:bidi="ar-SA"/>
          </w:rPr>
          <w:t>.</w:t>
        </w:r>
      </w:ins>
      <w:r>
        <w:rPr>
          <w:rFonts w:eastAsiaTheme="minorEastAsia" w:cs="Times New Roman"/>
          <w:color w:val="auto"/>
          <w:lang w:eastAsia="en-US" w:bidi="ar-SA"/>
        </w:rPr>
        <w:t xml:space="preserve"> Earth Sci</w:t>
      </w:r>
      <w:ins w:id="165" w:author="Author">
        <w:r w:rsidR="00500885">
          <w:rPr>
            <w:rFonts w:eastAsiaTheme="minorEastAsia" w:cs="Times New Roman"/>
            <w:color w:val="auto"/>
            <w:lang w:eastAsia="en-US" w:bidi="ar-SA"/>
          </w:rPr>
          <w:t xml:space="preserve">. </w:t>
        </w:r>
        <w:r w:rsidR="007D3FAC">
          <w:rPr>
            <w:rFonts w:eastAsiaTheme="minorEastAsia" w:cs="Times New Roman"/>
            <w:color w:val="auto"/>
            <w:lang w:eastAsia="en-US" w:bidi="ar-SA"/>
          </w:rPr>
          <w:t>9</w:t>
        </w:r>
        <w:r w:rsidR="00DF4EC7">
          <w:rPr>
            <w:rFonts w:eastAsiaTheme="minorEastAsia" w:cs="Times New Roman"/>
            <w:color w:val="auto"/>
            <w:lang w:eastAsia="en-US" w:bidi="ar-SA"/>
          </w:rPr>
          <w:t>,</w:t>
        </w:r>
        <w:r w:rsidR="007D3FAC">
          <w:rPr>
            <w:rFonts w:eastAsiaTheme="minorEastAsia" w:cs="Times New Roman"/>
            <w:color w:val="auto"/>
            <w:lang w:eastAsia="en-US" w:bidi="ar-SA"/>
          </w:rPr>
          <w:t xml:space="preserve"> 659-682.</w:t>
        </w:r>
      </w:ins>
    </w:p>
    <w:p w14:paraId="396DBA75" w14:textId="47E53880"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Bergmann</w:t>
      </w:r>
      <w:ins w:id="166" w:author="Author">
        <w:r w:rsidR="00500885">
          <w:rPr>
            <w:rFonts w:eastAsiaTheme="minorEastAsia" w:cs="Times New Roman"/>
            <w:color w:val="auto"/>
            <w:lang w:eastAsia="en-US" w:bidi="ar-SA"/>
          </w:rPr>
          <w:t>,</w:t>
        </w:r>
      </w:ins>
      <w:r>
        <w:rPr>
          <w:rFonts w:eastAsiaTheme="minorEastAsia" w:cs="Times New Roman"/>
          <w:color w:val="auto"/>
          <w:lang w:eastAsia="en-US" w:bidi="ar-SA"/>
        </w:rPr>
        <w:t xml:space="preserve"> T</w:t>
      </w:r>
      <w:ins w:id="167" w:author="Author">
        <w:r w:rsidR="00500885">
          <w:rPr>
            <w:rFonts w:eastAsiaTheme="minorEastAsia" w:cs="Times New Roman"/>
            <w:color w:val="auto"/>
            <w:lang w:eastAsia="en-US" w:bidi="ar-SA"/>
          </w:rPr>
          <w:t>.</w:t>
        </w:r>
      </w:ins>
      <w:r>
        <w:rPr>
          <w:rFonts w:eastAsiaTheme="minorEastAsia" w:cs="Times New Roman"/>
          <w:color w:val="auto"/>
          <w:lang w:eastAsia="en-US" w:bidi="ar-SA"/>
        </w:rPr>
        <w:t>, Fahnenstiel</w:t>
      </w:r>
      <w:ins w:id="168" w:author="Author">
        <w:r w:rsidR="00500885">
          <w:rPr>
            <w:rFonts w:eastAsiaTheme="minorEastAsia" w:cs="Times New Roman"/>
            <w:color w:val="auto"/>
            <w:lang w:eastAsia="en-US" w:bidi="ar-SA"/>
          </w:rPr>
          <w:t>,</w:t>
        </w:r>
      </w:ins>
      <w:r>
        <w:rPr>
          <w:rFonts w:eastAsiaTheme="minorEastAsia" w:cs="Times New Roman"/>
          <w:color w:val="auto"/>
          <w:lang w:eastAsia="en-US" w:bidi="ar-SA"/>
        </w:rPr>
        <w:t xml:space="preserve"> G</w:t>
      </w:r>
      <w:ins w:id="169" w:author="Author">
        <w:r w:rsidR="00500885">
          <w:rPr>
            <w:rFonts w:eastAsiaTheme="minorEastAsia" w:cs="Times New Roman"/>
            <w:color w:val="auto"/>
            <w:lang w:eastAsia="en-US" w:bidi="ar-SA"/>
          </w:rPr>
          <w:t>.</w:t>
        </w:r>
      </w:ins>
      <w:r>
        <w:rPr>
          <w:rFonts w:eastAsiaTheme="minorEastAsia" w:cs="Times New Roman"/>
          <w:color w:val="auto"/>
          <w:lang w:eastAsia="en-US" w:bidi="ar-SA"/>
        </w:rPr>
        <w:t>, Lohrenz</w:t>
      </w:r>
      <w:ins w:id="170" w:author="Author">
        <w:r w:rsidR="00500885">
          <w:rPr>
            <w:rFonts w:eastAsiaTheme="minorEastAsia" w:cs="Times New Roman"/>
            <w:color w:val="auto"/>
            <w:lang w:eastAsia="en-US" w:bidi="ar-SA"/>
          </w:rPr>
          <w:t>,</w:t>
        </w:r>
      </w:ins>
      <w:r>
        <w:rPr>
          <w:rFonts w:eastAsiaTheme="minorEastAsia" w:cs="Times New Roman"/>
          <w:color w:val="auto"/>
          <w:lang w:eastAsia="en-US" w:bidi="ar-SA"/>
        </w:rPr>
        <w:t xml:space="preserve"> S</w:t>
      </w:r>
      <w:ins w:id="171" w:author="Author">
        <w:r w:rsidR="00500885">
          <w:rPr>
            <w:rFonts w:eastAsiaTheme="minorEastAsia" w:cs="Times New Roman"/>
            <w:color w:val="auto"/>
            <w:lang w:eastAsia="en-US" w:bidi="ar-SA"/>
          </w:rPr>
          <w:t>.</w:t>
        </w:r>
      </w:ins>
      <w:r>
        <w:rPr>
          <w:rFonts w:eastAsiaTheme="minorEastAsia" w:cs="Times New Roman"/>
          <w:color w:val="auto"/>
          <w:lang w:eastAsia="en-US" w:bidi="ar-SA"/>
        </w:rPr>
        <w:t>,</w:t>
      </w:r>
      <w:ins w:id="172" w:author="Author">
        <w:r w:rsidR="00500885">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ins>
      <w:r>
        <w:rPr>
          <w:rFonts w:eastAsiaTheme="minorEastAsia" w:cs="Times New Roman"/>
          <w:color w:val="auto"/>
          <w:lang w:eastAsia="en-US" w:bidi="ar-SA"/>
        </w:rPr>
        <w:t xml:space="preserve"> (2004) Impacts of a recurrent resuspension event and variable phytoplankton community composition on remote sensing reflectance. </w:t>
      </w:r>
      <w:ins w:id="173" w:author="Author">
        <w:r w:rsidR="00500885">
          <w:rPr>
            <w:rFonts w:eastAsiaTheme="minorEastAsia" w:cs="Times New Roman"/>
            <w:color w:val="auto"/>
            <w:lang w:eastAsia="en-US" w:bidi="ar-SA"/>
          </w:rPr>
          <w:t>J. Geophys. Res.: Oceans</w:t>
        </w:r>
      </w:ins>
      <w:r>
        <w:rPr>
          <w:rFonts w:eastAsiaTheme="minorEastAsia" w:cs="Times New Roman"/>
          <w:color w:val="auto"/>
          <w:lang w:eastAsia="en-US" w:bidi="ar-SA"/>
        </w:rPr>
        <w:t xml:space="preserve"> 109</w:t>
      </w:r>
      <w:ins w:id="174" w:author="Autho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ins>
      <w:r>
        <w:rPr>
          <w:rFonts w:eastAsiaTheme="minorEastAsia" w:cs="Times New Roman"/>
          <w:color w:val="auto"/>
          <w:lang w:eastAsia="en-US" w:bidi="ar-SA"/>
        </w:rPr>
        <w:t>C10S15</w:t>
      </w:r>
    </w:p>
    <w:p w14:paraId="4196E91B" w14:textId="2710317E"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w:t>
      </w:r>
      <w:ins w:id="175" w:author="Author">
        <w:r w:rsidR="00500885">
          <w:rPr>
            <w:rFonts w:eastAsiaTheme="minorEastAsia" w:cs="Times New Roman"/>
            <w:color w:val="auto"/>
            <w:lang w:eastAsia="en-US" w:bidi="ar-SA"/>
          </w:rPr>
          <w:t>,</w:t>
        </w:r>
      </w:ins>
      <w:r>
        <w:rPr>
          <w:rFonts w:eastAsiaTheme="minorEastAsia" w:cs="Times New Roman"/>
          <w:color w:val="auto"/>
          <w:lang w:eastAsia="en-US" w:bidi="ar-SA"/>
        </w:rPr>
        <w:t xml:space="preserve"> E</w:t>
      </w:r>
      <w:ins w:id="176" w:author="Author">
        <w:r w:rsidR="00500885">
          <w:rPr>
            <w:rFonts w:eastAsiaTheme="minorEastAsia" w:cs="Times New Roman"/>
            <w:color w:val="auto"/>
            <w:lang w:eastAsia="en-US" w:bidi="ar-SA"/>
          </w:rPr>
          <w:t xml:space="preserve">. </w:t>
        </w:r>
      </w:ins>
      <w:r>
        <w:rPr>
          <w:rFonts w:eastAsiaTheme="minorEastAsia" w:cs="Times New Roman"/>
          <w:color w:val="auto"/>
          <w:lang w:eastAsia="en-US" w:bidi="ar-SA"/>
        </w:rPr>
        <w:t>J</w:t>
      </w:r>
      <w:ins w:id="177" w:author="Author">
        <w:r w:rsidR="00500885">
          <w:rPr>
            <w:rFonts w:eastAsiaTheme="minorEastAsia" w:cs="Times New Roman"/>
            <w:color w:val="auto"/>
            <w:lang w:eastAsia="en-US" w:bidi="ar-SA"/>
          </w:rPr>
          <w:t>.</w:t>
        </w:r>
      </w:ins>
      <w:r>
        <w:rPr>
          <w:rFonts w:eastAsiaTheme="minorEastAsia" w:cs="Times New Roman"/>
          <w:color w:val="auto"/>
          <w:lang w:eastAsia="en-US" w:bidi="ar-SA"/>
        </w:rPr>
        <w:t>,</w:t>
      </w:r>
      <w:ins w:id="178" w:author="Author">
        <w:r w:rsidR="00500885">
          <w:rPr>
            <w:rFonts w:eastAsiaTheme="minorEastAsia" w:cs="Times New Roman"/>
            <w:color w:val="auto"/>
            <w:lang w:eastAsia="en-US" w:bidi="ar-SA"/>
          </w:rPr>
          <w:t xml:space="preserve"> and</w:t>
        </w:r>
      </w:ins>
      <w:r>
        <w:rPr>
          <w:rFonts w:eastAsiaTheme="minorEastAsia" w:cs="Times New Roman"/>
          <w:color w:val="auto"/>
          <w:lang w:eastAsia="en-US" w:bidi="ar-SA"/>
        </w:rPr>
        <w:t xml:space="preserve"> Chang</w:t>
      </w:r>
      <w:ins w:id="179" w:author="Author">
        <w:r w:rsidR="00500885">
          <w:rPr>
            <w:rFonts w:eastAsiaTheme="minorEastAsia" w:cs="Times New Roman"/>
            <w:color w:val="auto"/>
            <w:lang w:eastAsia="en-US" w:bidi="ar-SA"/>
          </w:rPr>
          <w:t>,</w:t>
        </w:r>
      </w:ins>
      <w:r>
        <w:rPr>
          <w:rFonts w:eastAsiaTheme="minorEastAsia" w:cs="Times New Roman"/>
          <w:color w:val="auto"/>
          <w:lang w:eastAsia="en-US" w:bidi="ar-SA"/>
        </w:rPr>
        <w:t xml:space="preserve"> J</w:t>
      </w:r>
      <w:ins w:id="180" w:author="Author">
        <w:r w:rsidR="00500885">
          <w:rPr>
            <w:rFonts w:eastAsiaTheme="minorEastAsia" w:cs="Times New Roman"/>
            <w:color w:val="auto"/>
            <w:lang w:eastAsia="en-US" w:bidi="ar-SA"/>
          </w:rPr>
          <w:t>.</w:t>
        </w:r>
      </w:ins>
      <w:r>
        <w:rPr>
          <w:rFonts w:eastAsiaTheme="minorEastAsia" w:cs="Times New Roman"/>
          <w:color w:val="auto"/>
          <w:lang w:eastAsia="en-US" w:bidi="ar-SA"/>
        </w:rPr>
        <w:t xml:space="preserve"> (1988) Species-specific phytoplankton growth rates via diel DNA synthesis cycles. I. Concept of the method. Ma</w:t>
      </w:r>
      <w:ins w:id="181" w:author="Author">
        <w:r w:rsidR="00500885">
          <w:rPr>
            <w:rFonts w:eastAsiaTheme="minorEastAsia" w:cs="Times New Roman"/>
            <w:color w:val="auto"/>
            <w:lang w:eastAsia="en-US" w:bidi="ar-SA"/>
          </w:rPr>
          <w:t>r.</w:t>
        </w:r>
      </w:ins>
      <w:r>
        <w:rPr>
          <w:rFonts w:eastAsiaTheme="minorEastAsia" w:cs="Times New Roman"/>
          <w:color w:val="auto"/>
          <w:lang w:eastAsia="en-US" w:bidi="ar-SA"/>
        </w:rPr>
        <w:t xml:space="preserve"> Eco</w:t>
      </w:r>
      <w:ins w:id="182" w:author="Author">
        <w:r w:rsidR="00500885">
          <w:rPr>
            <w:rFonts w:eastAsiaTheme="minorEastAsia" w:cs="Times New Roman"/>
            <w:color w:val="auto"/>
            <w:lang w:eastAsia="en-US" w:bidi="ar-SA"/>
          </w:rPr>
          <w:t>.:</w:t>
        </w:r>
      </w:ins>
      <w:r>
        <w:rPr>
          <w:rFonts w:eastAsiaTheme="minorEastAsia" w:cs="Times New Roman"/>
          <w:color w:val="auto"/>
          <w:lang w:eastAsia="en-US" w:bidi="ar-SA"/>
        </w:rPr>
        <w:t xml:space="preserve"> Prog</w:t>
      </w:r>
      <w:ins w:id="183" w:author="Author">
        <w:r w:rsidR="00500885">
          <w:rPr>
            <w:rFonts w:eastAsiaTheme="minorEastAsia" w:cs="Times New Roman"/>
            <w:color w:val="auto"/>
            <w:lang w:eastAsia="en-US" w:bidi="ar-SA"/>
          </w:rPr>
          <w:t>.</w:t>
        </w:r>
      </w:ins>
      <w:r>
        <w:rPr>
          <w:rFonts w:eastAsiaTheme="minorEastAsia" w:cs="Times New Roman"/>
          <w:color w:val="auto"/>
          <w:lang w:eastAsia="en-US" w:bidi="ar-SA"/>
        </w:rPr>
        <w:t xml:space="preserve"> Ser</w:t>
      </w:r>
      <w:ins w:id="184" w:author="Author">
        <w:r w:rsidR="00500885">
          <w:rPr>
            <w:rFonts w:eastAsiaTheme="minorEastAsia" w:cs="Times New Roman"/>
            <w:color w:val="auto"/>
            <w:lang w:eastAsia="en-US" w:bidi="ar-SA"/>
          </w:rPr>
          <w:t>.</w:t>
        </w:r>
      </w:ins>
      <w:r>
        <w:rPr>
          <w:rFonts w:eastAsiaTheme="minorEastAsia" w:cs="Times New Roman"/>
          <w:color w:val="auto"/>
          <w:lang w:eastAsia="en-US" w:bidi="ar-SA"/>
        </w:rPr>
        <w:t xml:space="preserve"> 43</w:t>
      </w:r>
      <w:ins w:id="185" w:author="Autho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ins>
      <w:r>
        <w:rPr>
          <w:rFonts w:eastAsiaTheme="minorEastAsia" w:cs="Times New Roman"/>
          <w:color w:val="auto"/>
          <w:lang w:eastAsia="en-US" w:bidi="ar-SA"/>
        </w:rPr>
        <w:t>105–111</w:t>
      </w:r>
      <w:ins w:id="186" w:author="Author">
        <w:r w:rsidR="00500885">
          <w:rPr>
            <w:rFonts w:eastAsiaTheme="minorEastAsia" w:cs="Times New Roman"/>
            <w:color w:val="auto"/>
            <w:lang w:eastAsia="en-US" w:bidi="ar-SA"/>
          </w:rPr>
          <w:t>.</w:t>
        </w:r>
      </w:ins>
    </w:p>
    <w:p w14:paraId="5579790A" w14:textId="7E35802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Chawla</w:t>
      </w:r>
      <w:ins w:id="187" w:author="Author">
        <w:r w:rsidR="00500885">
          <w:rPr>
            <w:rFonts w:eastAsiaTheme="minorEastAsia" w:cs="Times New Roman"/>
            <w:color w:val="auto"/>
            <w:lang w:eastAsia="en-US" w:bidi="ar-SA"/>
          </w:rPr>
          <w:t>,</w:t>
        </w:r>
      </w:ins>
      <w:r>
        <w:rPr>
          <w:rFonts w:eastAsiaTheme="minorEastAsia" w:cs="Times New Roman"/>
          <w:color w:val="auto"/>
          <w:lang w:eastAsia="en-US" w:bidi="ar-SA"/>
        </w:rPr>
        <w:t xml:space="preserve"> A</w:t>
      </w:r>
      <w:ins w:id="188" w:author="Author">
        <w:r w:rsidR="00500885">
          <w:rPr>
            <w:rFonts w:eastAsiaTheme="minorEastAsia" w:cs="Times New Roman"/>
            <w:color w:val="auto"/>
            <w:lang w:eastAsia="en-US" w:bidi="ar-SA"/>
          </w:rPr>
          <w:t>.</w:t>
        </w:r>
      </w:ins>
      <w:r>
        <w:rPr>
          <w:rFonts w:eastAsiaTheme="minorEastAsia" w:cs="Times New Roman"/>
          <w:color w:val="auto"/>
          <w:lang w:eastAsia="en-US" w:bidi="ar-SA"/>
        </w:rPr>
        <w:t>, Jay</w:t>
      </w:r>
      <w:ins w:id="189" w:author="Author">
        <w:r w:rsidR="00500885">
          <w:rPr>
            <w:rFonts w:eastAsiaTheme="minorEastAsia" w:cs="Times New Roman"/>
            <w:color w:val="auto"/>
            <w:lang w:eastAsia="en-US" w:bidi="ar-SA"/>
          </w:rPr>
          <w:t>,</w:t>
        </w:r>
      </w:ins>
      <w:r>
        <w:rPr>
          <w:rFonts w:eastAsiaTheme="minorEastAsia" w:cs="Times New Roman"/>
          <w:color w:val="auto"/>
          <w:lang w:eastAsia="en-US" w:bidi="ar-SA"/>
        </w:rPr>
        <w:t xml:space="preserve"> D</w:t>
      </w:r>
      <w:ins w:id="190" w:author="Author">
        <w:r w:rsidR="00500885">
          <w:rPr>
            <w:rFonts w:eastAsiaTheme="minorEastAsia" w:cs="Times New Roman"/>
            <w:color w:val="auto"/>
            <w:lang w:eastAsia="en-US" w:bidi="ar-SA"/>
          </w:rPr>
          <w:t xml:space="preserve">. </w:t>
        </w:r>
      </w:ins>
      <w:r>
        <w:rPr>
          <w:rFonts w:eastAsiaTheme="minorEastAsia" w:cs="Times New Roman"/>
          <w:color w:val="auto"/>
          <w:lang w:eastAsia="en-US" w:bidi="ar-SA"/>
        </w:rPr>
        <w:t>A</w:t>
      </w:r>
      <w:ins w:id="191" w:author="Author">
        <w:r w:rsidR="00500885">
          <w:rPr>
            <w:rFonts w:eastAsiaTheme="minorEastAsia" w:cs="Times New Roman"/>
            <w:color w:val="auto"/>
            <w:lang w:eastAsia="en-US" w:bidi="ar-SA"/>
          </w:rPr>
          <w:t>.</w:t>
        </w:r>
      </w:ins>
      <w:r>
        <w:rPr>
          <w:rFonts w:eastAsiaTheme="minorEastAsia" w:cs="Times New Roman"/>
          <w:color w:val="auto"/>
          <w:lang w:eastAsia="en-US" w:bidi="ar-SA"/>
        </w:rPr>
        <w:t>, Baptista</w:t>
      </w:r>
      <w:ins w:id="192" w:author="Author">
        <w:r w:rsidR="00500885">
          <w:rPr>
            <w:rFonts w:eastAsiaTheme="minorEastAsia" w:cs="Times New Roman"/>
            <w:color w:val="auto"/>
            <w:lang w:eastAsia="en-US" w:bidi="ar-SA"/>
          </w:rPr>
          <w:t>,</w:t>
        </w:r>
      </w:ins>
      <w:r>
        <w:rPr>
          <w:rFonts w:eastAsiaTheme="minorEastAsia" w:cs="Times New Roman"/>
          <w:color w:val="auto"/>
          <w:lang w:eastAsia="en-US" w:bidi="ar-SA"/>
        </w:rPr>
        <w:t xml:space="preserve"> A</w:t>
      </w:r>
      <w:ins w:id="193" w:author="Author">
        <w:r w:rsidR="00500885">
          <w:rPr>
            <w:rFonts w:eastAsiaTheme="minorEastAsia" w:cs="Times New Roman"/>
            <w:color w:val="auto"/>
            <w:lang w:eastAsia="en-US" w:bidi="ar-SA"/>
          </w:rPr>
          <w:t xml:space="preserve">. </w:t>
        </w:r>
      </w:ins>
      <w:r>
        <w:rPr>
          <w:rFonts w:eastAsiaTheme="minorEastAsia" w:cs="Times New Roman"/>
          <w:color w:val="auto"/>
          <w:lang w:eastAsia="en-US" w:bidi="ar-SA"/>
        </w:rPr>
        <w:t>M</w:t>
      </w:r>
      <w:ins w:id="194" w:author="Author">
        <w:r w:rsidR="00500885">
          <w:rPr>
            <w:rFonts w:eastAsiaTheme="minorEastAsia" w:cs="Times New Roman"/>
            <w:color w:val="auto"/>
            <w:lang w:eastAsia="en-US" w:bidi="ar-SA"/>
          </w:rPr>
          <w:t>.</w:t>
        </w:r>
      </w:ins>
      <w:r>
        <w:rPr>
          <w:rFonts w:eastAsiaTheme="minorEastAsia" w:cs="Times New Roman"/>
          <w:color w:val="auto"/>
          <w:lang w:eastAsia="en-US" w:bidi="ar-SA"/>
        </w:rPr>
        <w:t xml:space="preserve">, </w:t>
      </w:r>
      <w:ins w:id="195" w:author="Author">
        <w:r w:rsidR="00500885" w:rsidRPr="007D3FAC">
          <w:rPr>
            <w:rFonts w:eastAsiaTheme="minorEastAsia" w:cs="Times New Roman"/>
            <w:i/>
            <w:color w:val="auto"/>
            <w:lang w:eastAsia="en-US" w:bidi="ar-SA"/>
          </w:rPr>
          <w:t>et al.</w:t>
        </w:r>
      </w:ins>
      <w:r>
        <w:rPr>
          <w:rFonts w:eastAsiaTheme="minorEastAsia" w:cs="Times New Roman"/>
          <w:color w:val="auto"/>
          <w:lang w:eastAsia="en-US" w:bidi="ar-SA"/>
        </w:rPr>
        <w:t xml:space="preserve"> (2008) Seasonal variability and estuary-shelf interactions in circulation dynamics of a river- dominated estuary. Estuaries Coasts</w:t>
      </w:r>
      <w:ins w:id="196" w:author="Author">
        <w:r w:rsidR="00500885">
          <w:rPr>
            <w:rFonts w:eastAsiaTheme="minorEastAsia" w:cs="Times New Roman"/>
            <w:color w:val="auto"/>
            <w:lang w:eastAsia="en-US" w:bidi="ar-SA"/>
          </w:rPr>
          <w:t>.</w:t>
        </w:r>
      </w:ins>
      <w:r>
        <w:rPr>
          <w:rFonts w:eastAsiaTheme="minorEastAsia" w:cs="Times New Roman"/>
          <w:color w:val="auto"/>
          <w:lang w:eastAsia="en-US" w:bidi="ar-SA"/>
        </w:rPr>
        <w:t xml:space="preserve"> 31</w:t>
      </w:r>
      <w:ins w:id="197" w:author="Autho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ins>
      <w:r>
        <w:rPr>
          <w:rFonts w:eastAsiaTheme="minorEastAsia" w:cs="Times New Roman"/>
          <w:color w:val="auto"/>
          <w:lang w:eastAsia="en-US" w:bidi="ar-SA"/>
        </w:rPr>
        <w:t>269–288</w:t>
      </w:r>
      <w:ins w:id="198" w:author="Author">
        <w:r w:rsidR="00500885">
          <w:rPr>
            <w:rFonts w:eastAsiaTheme="minorEastAsia" w:cs="Times New Roman"/>
            <w:color w:val="auto"/>
            <w:lang w:eastAsia="en-US" w:bidi="ar-SA"/>
          </w:rPr>
          <w:t>.</w:t>
        </w:r>
      </w:ins>
    </w:p>
    <w:p w14:paraId="3025525F" w14:textId="5F49B4F1"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Crawford</w:t>
      </w:r>
      <w:ins w:id="199" w:author="Author">
        <w:r w:rsidR="00500885">
          <w:rPr>
            <w:rFonts w:eastAsiaTheme="minorEastAsia" w:cs="Times New Roman"/>
            <w:color w:val="auto"/>
            <w:lang w:eastAsia="en-US" w:bidi="ar-SA"/>
          </w:rPr>
          <w:t>,</w:t>
        </w:r>
      </w:ins>
      <w:r>
        <w:rPr>
          <w:rFonts w:eastAsiaTheme="minorEastAsia" w:cs="Times New Roman"/>
          <w:color w:val="auto"/>
          <w:lang w:eastAsia="en-US" w:bidi="ar-SA"/>
        </w:rPr>
        <w:t xml:space="preserve"> D</w:t>
      </w:r>
      <w:ins w:id="200" w:author="Author">
        <w:r w:rsidR="00500885">
          <w:rPr>
            <w:rFonts w:eastAsiaTheme="minorEastAsia" w:cs="Times New Roman"/>
            <w:color w:val="auto"/>
            <w:lang w:eastAsia="en-US" w:bidi="ar-SA"/>
          </w:rPr>
          <w:t xml:space="preserve">. </w:t>
        </w:r>
      </w:ins>
      <w:r>
        <w:rPr>
          <w:rFonts w:eastAsiaTheme="minorEastAsia" w:cs="Times New Roman"/>
          <w:color w:val="auto"/>
          <w:lang w:eastAsia="en-US" w:bidi="ar-SA"/>
        </w:rPr>
        <w:t>W</w:t>
      </w:r>
      <w:ins w:id="201" w:author="Author">
        <w:r w:rsidR="00500885">
          <w:rPr>
            <w:rFonts w:eastAsiaTheme="minorEastAsia" w:cs="Times New Roman"/>
            <w:color w:val="auto"/>
            <w:lang w:eastAsia="en-US" w:bidi="ar-SA"/>
          </w:rPr>
          <w:t>.</w:t>
        </w:r>
      </w:ins>
      <w:r>
        <w:rPr>
          <w:rFonts w:eastAsiaTheme="minorEastAsia" w:cs="Times New Roman"/>
          <w:color w:val="auto"/>
          <w:lang w:eastAsia="en-US" w:bidi="ar-SA"/>
        </w:rPr>
        <w:t xml:space="preserve"> (1989) Mesodinium rubrum: the phytoplankter that wasn't.</w:t>
      </w:r>
      <w:ins w:id="202" w:author="Author">
        <w:r w:rsidR="00500885" w:rsidRPr="00500885">
          <w:rPr>
            <w:rFonts w:eastAsiaTheme="minorEastAsia" w:cs="Times New Roman"/>
            <w:color w:val="auto"/>
            <w:lang w:eastAsia="en-US" w:bidi="ar-SA"/>
          </w:rPr>
          <w:t xml:space="preserve"> </w:t>
        </w:r>
        <w:r w:rsidR="00500885">
          <w:rPr>
            <w:rFonts w:eastAsiaTheme="minorEastAsia" w:cs="Times New Roman"/>
            <w:color w:val="auto"/>
            <w:lang w:eastAsia="en-US" w:bidi="ar-SA"/>
          </w:rPr>
          <w:t>Mar. Eco.: Prog. Ser.</w:t>
        </w:r>
      </w:ins>
      <w:r>
        <w:rPr>
          <w:rFonts w:eastAsiaTheme="minorEastAsia" w:cs="Times New Roman"/>
          <w:color w:val="auto"/>
          <w:lang w:eastAsia="en-US" w:bidi="ar-SA"/>
        </w:rPr>
        <w:t xml:space="preserve">  58</w:t>
      </w:r>
      <w:ins w:id="203" w:author="Autho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ins>
      <w:r>
        <w:rPr>
          <w:rFonts w:eastAsiaTheme="minorEastAsia" w:cs="Times New Roman"/>
          <w:color w:val="auto"/>
          <w:lang w:eastAsia="en-US" w:bidi="ar-SA"/>
        </w:rPr>
        <w:t>161–174</w:t>
      </w:r>
      <w:ins w:id="204" w:author="Author">
        <w:r w:rsidR="00500885">
          <w:rPr>
            <w:rFonts w:eastAsiaTheme="minorEastAsia" w:cs="Times New Roman"/>
            <w:color w:val="auto"/>
            <w:lang w:eastAsia="en-US" w:bidi="ar-SA"/>
          </w:rPr>
          <w:t>.</w:t>
        </w:r>
      </w:ins>
    </w:p>
    <w:p w14:paraId="21973CB1" w14:textId="77777777" w:rsidR="0071420D" w:rsidRPr="00A24FF0" w:rsidRDefault="0071420D" w:rsidP="009F551E">
      <w:pPr>
        <w:tabs>
          <w:tab w:val="left" w:pos="450"/>
        </w:tabs>
        <w:autoSpaceDE w:val="0"/>
        <w:autoSpaceDN w:val="0"/>
        <w:adjustRightInd w:val="0"/>
        <w:spacing w:line="480" w:lineRule="auto"/>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42000C85" w14:textId="77777777" w:rsidR="0071420D" w:rsidRDefault="0071420D" w:rsidP="009F551E">
      <w:pPr>
        <w:tabs>
          <w:tab w:val="left" w:pos="450"/>
        </w:tabs>
        <w:spacing w:line="480" w:lineRule="auto"/>
        <w:ind w:left="450" w:hanging="450"/>
        <w:rPr>
          <w:rFonts w:cs="Times New Roman"/>
        </w:rPr>
      </w:pPr>
    </w:p>
    <w:p w14:paraId="16ED2954" w14:textId="77777777" w:rsidR="0071420D" w:rsidRDefault="0071420D" w:rsidP="009F551E">
      <w:pPr>
        <w:tabs>
          <w:tab w:val="left" w:pos="450"/>
        </w:tabs>
        <w:spacing w:line="480" w:lineRule="auto"/>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lastRenderedPageBreak/>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18668D67" w14:textId="77777777" w:rsidR="0071420D" w:rsidRDefault="0071420D" w:rsidP="009F551E">
      <w:pPr>
        <w:tabs>
          <w:tab w:val="left" w:pos="450"/>
        </w:tabs>
        <w:spacing w:line="480" w:lineRule="auto"/>
        <w:ind w:left="450" w:hanging="450"/>
        <w:rPr>
          <w:rFonts w:cs="Times New Roman"/>
        </w:rPr>
      </w:pPr>
    </w:p>
    <w:p w14:paraId="22D5C2E8" w14:textId="4012F20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Garcia Cuetos</w:t>
      </w:r>
      <w:ins w:id="205" w:author="Author">
        <w:r w:rsidR="00747652">
          <w:rPr>
            <w:rFonts w:eastAsiaTheme="minorEastAsia" w:cs="Times New Roman"/>
            <w:color w:val="auto"/>
            <w:lang w:eastAsia="en-US" w:bidi="ar-SA"/>
          </w:rPr>
          <w:t>,</w:t>
        </w:r>
      </w:ins>
      <w:r>
        <w:rPr>
          <w:rFonts w:eastAsiaTheme="minorEastAsia" w:cs="Times New Roman"/>
          <w:color w:val="auto"/>
          <w:lang w:eastAsia="en-US" w:bidi="ar-SA"/>
        </w:rPr>
        <w:t xml:space="preserve"> L</w:t>
      </w:r>
      <w:ins w:id="206" w:author="Author">
        <w:r w:rsidR="00747652">
          <w:rPr>
            <w:rFonts w:eastAsiaTheme="minorEastAsia" w:cs="Times New Roman"/>
            <w:color w:val="auto"/>
            <w:lang w:eastAsia="en-US" w:bidi="ar-SA"/>
          </w:rPr>
          <w:t>.</w:t>
        </w:r>
      </w:ins>
      <w:r>
        <w:rPr>
          <w:rFonts w:eastAsiaTheme="minorEastAsia" w:cs="Times New Roman"/>
          <w:color w:val="auto"/>
          <w:lang w:eastAsia="en-US" w:bidi="ar-SA"/>
        </w:rPr>
        <w:t>, Moestrup</w:t>
      </w:r>
      <w:ins w:id="207" w:author="Author">
        <w:r w:rsidR="00747652">
          <w:rPr>
            <w:rFonts w:eastAsiaTheme="minorEastAsia" w:cs="Times New Roman"/>
            <w:color w:val="auto"/>
            <w:lang w:eastAsia="en-US" w:bidi="ar-SA"/>
          </w:rPr>
          <w:t>,</w:t>
        </w:r>
      </w:ins>
      <w:r>
        <w:rPr>
          <w:rFonts w:eastAsiaTheme="minorEastAsia" w:cs="Times New Roman"/>
          <w:color w:val="auto"/>
          <w:lang w:eastAsia="en-US" w:bidi="ar-SA"/>
        </w:rPr>
        <w:t xml:space="preserve"> O</w:t>
      </w:r>
      <w:ins w:id="208" w:author="Author">
        <w:r w:rsidR="00747652">
          <w:rPr>
            <w:rFonts w:eastAsiaTheme="minorEastAsia" w:cs="Times New Roman"/>
            <w:color w:val="auto"/>
            <w:lang w:eastAsia="en-US" w:bidi="ar-SA"/>
          </w:rPr>
          <w:t>.</w:t>
        </w:r>
      </w:ins>
      <w:r>
        <w:rPr>
          <w:rFonts w:eastAsiaTheme="minorEastAsia" w:cs="Times New Roman"/>
          <w:color w:val="auto"/>
          <w:lang w:eastAsia="en-US" w:bidi="ar-SA"/>
        </w:rPr>
        <w:t xml:space="preserve">, </w:t>
      </w:r>
      <w:ins w:id="209" w:author="Author">
        <w:r w:rsidR="00747652">
          <w:rPr>
            <w:rFonts w:eastAsiaTheme="minorEastAsia" w:cs="Times New Roman"/>
            <w:color w:val="auto"/>
            <w:lang w:eastAsia="en-US" w:bidi="ar-SA"/>
          </w:rPr>
          <w:t xml:space="preserve">and </w:t>
        </w:r>
      </w:ins>
      <w:r>
        <w:rPr>
          <w:rFonts w:eastAsiaTheme="minorEastAsia" w:cs="Times New Roman"/>
          <w:color w:val="auto"/>
          <w:lang w:eastAsia="en-US" w:bidi="ar-SA"/>
        </w:rPr>
        <w:t>Hansen</w:t>
      </w:r>
      <w:ins w:id="210" w:author="Author">
        <w:r w:rsidR="00747652">
          <w:rPr>
            <w:rFonts w:eastAsiaTheme="minorEastAsia" w:cs="Times New Roman"/>
            <w:color w:val="auto"/>
            <w:lang w:eastAsia="en-US" w:bidi="ar-SA"/>
          </w:rPr>
          <w:t>,</w:t>
        </w:r>
      </w:ins>
      <w:r>
        <w:rPr>
          <w:rFonts w:eastAsiaTheme="minorEastAsia" w:cs="Times New Roman"/>
          <w:color w:val="auto"/>
          <w:lang w:eastAsia="en-US" w:bidi="ar-SA"/>
        </w:rPr>
        <w:t xml:space="preserve"> P</w:t>
      </w:r>
      <w:ins w:id="211" w:author="Author">
        <w:r w:rsidR="00747652">
          <w:rPr>
            <w:rFonts w:eastAsiaTheme="minorEastAsia" w:cs="Times New Roman"/>
            <w:color w:val="auto"/>
            <w:lang w:eastAsia="en-US" w:bidi="ar-SA"/>
          </w:rPr>
          <w:t xml:space="preserve">. </w:t>
        </w:r>
      </w:ins>
      <w:r>
        <w:rPr>
          <w:rFonts w:eastAsiaTheme="minorEastAsia" w:cs="Times New Roman"/>
          <w:color w:val="auto"/>
          <w:lang w:eastAsia="en-US" w:bidi="ar-SA"/>
        </w:rPr>
        <w:t>J</w:t>
      </w:r>
      <w:ins w:id="212" w:author="Author">
        <w:r w:rsidR="00747652">
          <w:rPr>
            <w:rFonts w:eastAsiaTheme="minorEastAsia" w:cs="Times New Roman"/>
            <w:color w:val="auto"/>
            <w:lang w:eastAsia="en-US" w:bidi="ar-SA"/>
          </w:rPr>
          <w:t>.</w:t>
        </w:r>
      </w:ins>
      <w:r>
        <w:rPr>
          <w:rFonts w:eastAsiaTheme="minorEastAsia" w:cs="Times New Roman"/>
          <w:color w:val="auto"/>
          <w:lang w:eastAsia="en-US" w:bidi="ar-SA"/>
        </w:rPr>
        <w:t xml:space="preserve"> (2012) Studies on the Genus Mesodinium II. Ultrastructural and Molecular Investigations of Five Marine Species Help Clarifying the Taxonomy. J Eukaryotic Microbiol</w:t>
      </w:r>
      <w:ins w:id="213" w:author="Author">
        <w:r w:rsidR="00747652">
          <w:rPr>
            <w:rFonts w:eastAsiaTheme="minorEastAsia" w:cs="Times New Roman"/>
            <w:color w:val="auto"/>
            <w:lang w:eastAsia="en-US" w:bidi="ar-SA"/>
          </w:rPr>
          <w:t>.</w:t>
        </w:r>
      </w:ins>
      <w:r>
        <w:rPr>
          <w:rFonts w:eastAsiaTheme="minorEastAsia" w:cs="Times New Roman"/>
          <w:color w:val="auto"/>
          <w:lang w:eastAsia="en-US" w:bidi="ar-SA"/>
        </w:rPr>
        <w:t xml:space="preserve"> 59</w:t>
      </w:r>
      <w:ins w:id="214" w:author="Author">
        <w:r w:rsidR="00DF4EC7">
          <w:rPr>
            <w:rFonts w:eastAsiaTheme="minorEastAsia" w:cs="Times New Roman"/>
            <w:color w:val="auto"/>
            <w:lang w:eastAsia="en-US" w:bidi="ar-SA"/>
          </w:rPr>
          <w:t>,</w:t>
        </w:r>
        <w:r w:rsidR="00747652">
          <w:rPr>
            <w:rFonts w:eastAsiaTheme="minorEastAsia" w:cs="Times New Roman"/>
            <w:color w:val="auto"/>
            <w:lang w:eastAsia="en-US" w:bidi="ar-SA"/>
          </w:rPr>
          <w:t xml:space="preserve"> </w:t>
        </w:r>
      </w:ins>
      <w:r>
        <w:rPr>
          <w:rFonts w:eastAsiaTheme="minorEastAsia" w:cs="Times New Roman"/>
          <w:color w:val="auto"/>
          <w:lang w:eastAsia="en-US" w:bidi="ar-SA"/>
        </w:rPr>
        <w:t>374–400</w:t>
      </w:r>
      <w:ins w:id="215" w:author="Author">
        <w:r w:rsidR="00747652">
          <w:rPr>
            <w:rFonts w:eastAsiaTheme="minorEastAsia" w:cs="Times New Roman"/>
            <w:color w:val="auto"/>
            <w:lang w:eastAsia="en-US" w:bidi="ar-SA"/>
          </w:rPr>
          <w:t>.</w:t>
        </w:r>
      </w:ins>
    </w:p>
    <w:p w14:paraId="7DA30130" w14:textId="2EBA81E8"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Hansen</w:t>
      </w:r>
      <w:ins w:id="216" w:author="Author">
        <w:r w:rsidR="00747652">
          <w:rPr>
            <w:rFonts w:eastAsiaTheme="minorEastAsia" w:cs="Times New Roman"/>
            <w:color w:val="auto"/>
            <w:lang w:eastAsia="en-US" w:bidi="ar-SA"/>
          </w:rPr>
          <w:t>,</w:t>
        </w:r>
      </w:ins>
      <w:r>
        <w:rPr>
          <w:rFonts w:eastAsiaTheme="minorEastAsia" w:cs="Times New Roman"/>
          <w:color w:val="auto"/>
          <w:lang w:eastAsia="en-US" w:bidi="ar-SA"/>
        </w:rPr>
        <w:t xml:space="preserve"> P</w:t>
      </w:r>
      <w:ins w:id="217" w:author="Author">
        <w:r w:rsidR="00747652">
          <w:rPr>
            <w:rFonts w:eastAsiaTheme="minorEastAsia" w:cs="Times New Roman"/>
            <w:color w:val="auto"/>
            <w:lang w:eastAsia="en-US" w:bidi="ar-SA"/>
          </w:rPr>
          <w:t>.</w:t>
        </w:r>
        <w:r w:rsidR="00C60771">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 </w:t>
        </w:r>
      </w:ins>
      <w:r>
        <w:rPr>
          <w:rFonts w:eastAsiaTheme="minorEastAsia" w:cs="Times New Roman"/>
          <w:color w:val="auto"/>
          <w:lang w:eastAsia="en-US" w:bidi="ar-SA"/>
        </w:rPr>
        <w:t>J</w:t>
      </w:r>
      <w:ins w:id="218" w:author="Author">
        <w:r w:rsidR="00747652">
          <w:rPr>
            <w:rFonts w:eastAsiaTheme="minorEastAsia" w:cs="Times New Roman"/>
            <w:color w:val="auto"/>
            <w:lang w:eastAsia="en-US" w:bidi="ar-SA"/>
          </w:rPr>
          <w:t>.</w:t>
        </w:r>
      </w:ins>
      <w:r>
        <w:rPr>
          <w:rFonts w:eastAsiaTheme="minorEastAsia" w:cs="Times New Roman"/>
          <w:color w:val="auto"/>
          <w:lang w:eastAsia="en-US" w:bidi="ar-SA"/>
        </w:rPr>
        <w:t xml:space="preserve">, </w:t>
      </w:r>
      <w:ins w:id="219" w:author="Author">
        <w:r w:rsidR="00C60771">
          <w:rPr>
            <w:rFonts w:eastAsiaTheme="minorEastAsia" w:cs="Times New Roman"/>
            <w:color w:val="auto"/>
            <w:lang w:eastAsia="en-US" w:bidi="ar-SA"/>
          </w:rPr>
          <w:t xml:space="preserve">and </w:t>
        </w:r>
      </w:ins>
      <w:r>
        <w:rPr>
          <w:rFonts w:eastAsiaTheme="minorEastAsia" w:cs="Times New Roman"/>
          <w:color w:val="auto"/>
          <w:lang w:eastAsia="en-US" w:bidi="ar-SA"/>
        </w:rPr>
        <w:t>Fenchel</w:t>
      </w:r>
      <w:ins w:id="220" w:author="Author">
        <w:r w:rsidR="00747652">
          <w:rPr>
            <w:rFonts w:eastAsiaTheme="minorEastAsia" w:cs="Times New Roman"/>
            <w:color w:val="auto"/>
            <w:lang w:eastAsia="en-US" w:bidi="ar-SA"/>
          </w:rPr>
          <w:t>,</w:t>
        </w:r>
      </w:ins>
      <w:r>
        <w:rPr>
          <w:rFonts w:eastAsiaTheme="minorEastAsia" w:cs="Times New Roman"/>
          <w:color w:val="auto"/>
          <w:lang w:eastAsia="en-US" w:bidi="ar-SA"/>
        </w:rPr>
        <w:t xml:space="preserve"> T</w:t>
      </w:r>
      <w:ins w:id="221" w:author="Author">
        <w:r w:rsidR="00747652">
          <w:rPr>
            <w:rFonts w:eastAsiaTheme="minorEastAsia" w:cs="Times New Roman"/>
            <w:color w:val="auto"/>
            <w:lang w:eastAsia="en-US" w:bidi="ar-SA"/>
          </w:rPr>
          <w:t>.</w:t>
        </w:r>
      </w:ins>
      <w:r>
        <w:rPr>
          <w:rFonts w:eastAsiaTheme="minorEastAsia" w:cs="Times New Roman"/>
          <w:color w:val="auto"/>
          <w:lang w:eastAsia="en-US" w:bidi="ar-SA"/>
        </w:rPr>
        <w:t xml:space="preserve"> (2006) The bloom-forming ciliate Mesodinium rubrum harbours a single permanent endosymbiont. Mar</w:t>
      </w:r>
      <w:ins w:id="222" w:author="Author">
        <w:r w:rsidR="00C97CBC">
          <w:rPr>
            <w:rFonts w:eastAsiaTheme="minorEastAsia" w:cs="Times New Roman"/>
            <w:color w:val="auto"/>
            <w:lang w:eastAsia="en-US" w:bidi="ar-SA"/>
          </w:rPr>
          <w:t>.</w:t>
        </w:r>
      </w:ins>
      <w:r>
        <w:rPr>
          <w:rFonts w:eastAsiaTheme="minorEastAsia" w:cs="Times New Roman"/>
          <w:color w:val="auto"/>
          <w:lang w:eastAsia="en-US" w:bidi="ar-SA"/>
        </w:rPr>
        <w:t xml:space="preserve"> Biol</w:t>
      </w:r>
      <w:ins w:id="223" w:author="Author">
        <w:r w:rsidR="00C97CBC">
          <w:rPr>
            <w:rFonts w:eastAsiaTheme="minorEastAsia" w:cs="Times New Roman"/>
            <w:color w:val="auto"/>
            <w:lang w:eastAsia="en-US" w:bidi="ar-SA"/>
          </w:rPr>
          <w:t>.</w:t>
        </w:r>
      </w:ins>
      <w:r>
        <w:rPr>
          <w:rFonts w:eastAsiaTheme="minorEastAsia" w:cs="Times New Roman"/>
          <w:color w:val="auto"/>
          <w:lang w:eastAsia="en-US" w:bidi="ar-SA"/>
        </w:rPr>
        <w:t xml:space="preserve"> Re</w:t>
      </w:r>
      <w:ins w:id="224" w:author="Author">
        <w:r w:rsidR="00C97CBC">
          <w:rPr>
            <w:rFonts w:eastAsiaTheme="minorEastAsia" w:cs="Times New Roman"/>
            <w:color w:val="auto"/>
            <w:lang w:eastAsia="en-US" w:bidi="ar-SA"/>
          </w:rPr>
          <w:t>s</w:t>
        </w:r>
        <w:r w:rsidR="00C0187D">
          <w:rPr>
            <w:rFonts w:eastAsiaTheme="minorEastAsia" w:cs="Times New Roman"/>
            <w:color w:val="auto"/>
            <w:lang w:eastAsia="en-US" w:bidi="ar-SA"/>
          </w:rPr>
          <w:t>.</w:t>
        </w:r>
      </w:ins>
      <w:r>
        <w:rPr>
          <w:rFonts w:eastAsiaTheme="minorEastAsia" w:cs="Times New Roman"/>
          <w:color w:val="auto"/>
          <w:lang w:eastAsia="en-US" w:bidi="ar-SA"/>
        </w:rPr>
        <w:t xml:space="preserve"> 2</w:t>
      </w:r>
      <w:ins w:id="225" w:author="Autho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ins>
      <w:r>
        <w:rPr>
          <w:rFonts w:eastAsiaTheme="minorEastAsia" w:cs="Times New Roman"/>
          <w:color w:val="auto"/>
          <w:lang w:eastAsia="en-US" w:bidi="ar-SA"/>
        </w:rPr>
        <w:t>169–177</w:t>
      </w:r>
      <w:ins w:id="226" w:author="Author">
        <w:r w:rsidR="00C97CBC">
          <w:rPr>
            <w:rFonts w:eastAsiaTheme="minorEastAsia" w:cs="Times New Roman"/>
            <w:color w:val="auto"/>
            <w:lang w:eastAsia="en-US" w:bidi="ar-SA"/>
          </w:rPr>
          <w:t>.</w:t>
        </w:r>
      </w:ins>
    </w:p>
    <w:p w14:paraId="71719681" w14:textId="348B871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ins w:id="227" w:author="Author">
        <w:r w:rsidR="00C97CBC">
          <w:rPr>
            <w:rFonts w:eastAsiaTheme="minorEastAsia" w:cs="Times New Roman"/>
            <w:color w:val="auto"/>
            <w:lang w:eastAsia="en-US" w:bidi="ar-SA"/>
          </w:rPr>
          <w:t>,</w:t>
        </w:r>
      </w:ins>
      <w:r>
        <w:rPr>
          <w:rFonts w:eastAsiaTheme="minorEastAsia" w:cs="Times New Roman"/>
          <w:color w:val="auto"/>
          <w:lang w:eastAsia="en-US" w:bidi="ar-SA"/>
        </w:rPr>
        <w:t xml:space="preserve"> L</w:t>
      </w:r>
      <w:ins w:id="228" w:author="Author">
        <w:r w:rsidR="00C97CBC">
          <w:rPr>
            <w:rFonts w:eastAsiaTheme="minorEastAsia" w:cs="Times New Roman"/>
            <w:color w:val="auto"/>
            <w:lang w:eastAsia="en-US" w:bidi="ar-SA"/>
          </w:rPr>
          <w:t>.</w:t>
        </w:r>
      </w:ins>
      <w:r>
        <w:rPr>
          <w:rFonts w:eastAsiaTheme="minorEastAsia" w:cs="Times New Roman"/>
          <w:color w:val="auto"/>
          <w:lang w:eastAsia="en-US" w:bidi="ar-SA"/>
        </w:rPr>
        <w:t>, Peterson</w:t>
      </w:r>
      <w:ins w:id="229" w:author="Author">
        <w:r w:rsidR="00C97CBC">
          <w:rPr>
            <w:rFonts w:eastAsiaTheme="minorEastAsia" w:cs="Times New Roman"/>
            <w:color w:val="auto"/>
            <w:lang w:eastAsia="en-US" w:bidi="ar-SA"/>
          </w:rPr>
          <w:t>,</w:t>
        </w:r>
      </w:ins>
      <w:r>
        <w:rPr>
          <w:rFonts w:eastAsiaTheme="minorEastAsia" w:cs="Times New Roman"/>
          <w:color w:val="auto"/>
          <w:lang w:eastAsia="en-US" w:bidi="ar-SA"/>
        </w:rPr>
        <w:t xml:space="preserve"> T</w:t>
      </w:r>
      <w:ins w:id="230" w:author="Author">
        <w:r w:rsidR="00C97CBC">
          <w:rPr>
            <w:rFonts w:eastAsiaTheme="minorEastAsia" w:cs="Times New Roman"/>
            <w:color w:val="auto"/>
            <w:lang w:eastAsia="en-US" w:bidi="ar-SA"/>
          </w:rPr>
          <w:t xml:space="preserve">. </w:t>
        </w:r>
      </w:ins>
      <w:r>
        <w:rPr>
          <w:rFonts w:eastAsiaTheme="minorEastAsia" w:cs="Times New Roman"/>
          <w:color w:val="auto"/>
          <w:lang w:eastAsia="en-US" w:bidi="ar-SA"/>
        </w:rPr>
        <w:t>D</w:t>
      </w:r>
      <w:ins w:id="231" w:author="Author">
        <w:r w:rsidR="00C97CBC">
          <w:rPr>
            <w:rFonts w:eastAsiaTheme="minorEastAsia" w:cs="Times New Roman"/>
            <w:color w:val="auto"/>
            <w:lang w:eastAsia="en-US" w:bidi="ar-SA"/>
          </w:rPr>
          <w:t>.</w:t>
        </w:r>
      </w:ins>
      <w:r>
        <w:rPr>
          <w:rFonts w:eastAsiaTheme="minorEastAsia" w:cs="Times New Roman"/>
          <w:color w:val="auto"/>
          <w:lang w:eastAsia="en-US" w:bidi="ar-SA"/>
        </w:rPr>
        <w:t>, Campbell</w:t>
      </w:r>
      <w:ins w:id="232" w:author="Author">
        <w:r w:rsidR="00C97CBC">
          <w:rPr>
            <w:rFonts w:eastAsiaTheme="minorEastAsia" w:cs="Times New Roman"/>
            <w:color w:val="auto"/>
            <w:lang w:eastAsia="en-US" w:bidi="ar-SA"/>
          </w:rPr>
          <w:t>,</w:t>
        </w:r>
      </w:ins>
      <w:r>
        <w:rPr>
          <w:rFonts w:eastAsiaTheme="minorEastAsia" w:cs="Times New Roman"/>
          <w:color w:val="auto"/>
          <w:lang w:eastAsia="en-US" w:bidi="ar-SA"/>
        </w:rPr>
        <w:t xml:space="preserve"> V</w:t>
      </w:r>
      <w:ins w:id="233" w:author="Author">
        <w:r w:rsidR="00C97CBC">
          <w:rPr>
            <w:rFonts w:eastAsiaTheme="minorEastAsia" w:cs="Times New Roman"/>
            <w:color w:val="auto"/>
            <w:lang w:eastAsia="en-US" w:bidi="ar-SA"/>
          </w:rPr>
          <w:t>.</w:t>
        </w:r>
      </w:ins>
      <w:r>
        <w:rPr>
          <w:rFonts w:eastAsiaTheme="minorEastAsia" w:cs="Times New Roman"/>
          <w:color w:val="auto"/>
          <w:lang w:eastAsia="en-US" w:bidi="ar-SA"/>
        </w:rPr>
        <w:t xml:space="preserve">, </w:t>
      </w:r>
      <w:ins w:id="234" w:author="Autho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w:t>
        </w:r>
      </w:ins>
      <w:r>
        <w:rPr>
          <w:rFonts w:eastAsiaTheme="minorEastAsia" w:cs="Times New Roman"/>
          <w:color w:val="auto"/>
          <w:lang w:eastAsia="en-US" w:bidi="ar-SA"/>
        </w:rPr>
        <w:t xml:space="preserve"> (2011) Myrionecta rubra (Mesodinium rubrum) bloom initiation in the Columbia River estuary. Estuarine, Coastal Shelf Sci</w:t>
      </w:r>
      <w:ins w:id="235" w:author="Author">
        <w:r w:rsidR="00C97CBC">
          <w:rPr>
            <w:rFonts w:eastAsiaTheme="minorEastAsia" w:cs="Times New Roman"/>
            <w:color w:val="auto"/>
            <w:lang w:eastAsia="en-US" w:bidi="ar-SA"/>
          </w:rPr>
          <w:t>.</w:t>
        </w:r>
      </w:ins>
      <w:r>
        <w:rPr>
          <w:rFonts w:eastAsiaTheme="minorEastAsia" w:cs="Times New Roman"/>
          <w:color w:val="auto"/>
          <w:lang w:eastAsia="en-US" w:bidi="ar-SA"/>
        </w:rPr>
        <w:t xml:space="preserve"> 95</w:t>
      </w:r>
      <w:ins w:id="236" w:author="Autho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ins>
      <w:r>
        <w:rPr>
          <w:rFonts w:eastAsiaTheme="minorEastAsia" w:cs="Times New Roman"/>
          <w:color w:val="auto"/>
          <w:lang w:eastAsia="en-US" w:bidi="ar-SA"/>
        </w:rPr>
        <w:t>440–446</w:t>
      </w:r>
      <w:ins w:id="237" w:author="Author">
        <w:r w:rsidR="00C97CBC">
          <w:rPr>
            <w:rFonts w:eastAsiaTheme="minorEastAsia" w:cs="Times New Roman"/>
            <w:color w:val="auto"/>
            <w:lang w:eastAsia="en-US" w:bidi="ar-SA"/>
          </w:rPr>
          <w:t>.</w:t>
        </w:r>
      </w:ins>
    </w:p>
    <w:p w14:paraId="2DA7CDAC" w14:textId="3E06818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ins w:id="238" w:author="Author">
        <w:r w:rsidR="00C97CBC">
          <w:rPr>
            <w:rFonts w:eastAsiaTheme="minorEastAsia" w:cs="Times New Roman"/>
            <w:color w:val="auto"/>
            <w:lang w:eastAsia="en-US" w:bidi="ar-SA"/>
          </w:rPr>
          <w:t>,</w:t>
        </w:r>
      </w:ins>
      <w:r>
        <w:rPr>
          <w:rFonts w:eastAsiaTheme="minorEastAsia" w:cs="Times New Roman"/>
          <w:color w:val="auto"/>
          <w:lang w:eastAsia="en-US" w:bidi="ar-SA"/>
        </w:rPr>
        <w:t xml:space="preserve"> L</w:t>
      </w:r>
      <w:ins w:id="239" w:author="Author">
        <w:r w:rsidR="00C97CBC">
          <w:rPr>
            <w:rFonts w:eastAsiaTheme="minorEastAsia" w:cs="Times New Roman"/>
            <w:color w:val="auto"/>
            <w:lang w:eastAsia="en-US" w:bidi="ar-SA"/>
          </w:rPr>
          <w:t>.</w:t>
        </w:r>
      </w:ins>
      <w:r>
        <w:rPr>
          <w:rFonts w:eastAsiaTheme="minorEastAsia" w:cs="Times New Roman"/>
          <w:color w:val="auto"/>
          <w:lang w:eastAsia="en-US" w:bidi="ar-SA"/>
        </w:rPr>
        <w:t>, Peterson</w:t>
      </w:r>
      <w:ins w:id="240" w:author="Author">
        <w:r w:rsidR="00C97CBC">
          <w:rPr>
            <w:rFonts w:eastAsiaTheme="minorEastAsia" w:cs="Times New Roman"/>
            <w:color w:val="auto"/>
            <w:lang w:eastAsia="en-US" w:bidi="ar-SA"/>
          </w:rPr>
          <w:t>,</w:t>
        </w:r>
      </w:ins>
      <w:r>
        <w:rPr>
          <w:rFonts w:eastAsiaTheme="minorEastAsia" w:cs="Times New Roman"/>
          <w:color w:val="auto"/>
          <w:lang w:eastAsia="en-US" w:bidi="ar-SA"/>
        </w:rPr>
        <w:t xml:space="preserve"> T</w:t>
      </w:r>
      <w:ins w:id="241" w:author="Author">
        <w:r w:rsidR="00C97CBC">
          <w:rPr>
            <w:rFonts w:eastAsiaTheme="minorEastAsia" w:cs="Times New Roman"/>
            <w:color w:val="auto"/>
            <w:lang w:eastAsia="en-US" w:bidi="ar-SA"/>
          </w:rPr>
          <w:t xml:space="preserve">. </w:t>
        </w:r>
      </w:ins>
      <w:r>
        <w:rPr>
          <w:rFonts w:eastAsiaTheme="minorEastAsia" w:cs="Times New Roman"/>
          <w:color w:val="auto"/>
          <w:lang w:eastAsia="en-US" w:bidi="ar-SA"/>
        </w:rPr>
        <w:t>D</w:t>
      </w:r>
      <w:ins w:id="242" w:author="Author">
        <w:r w:rsidR="00C97CBC">
          <w:rPr>
            <w:rFonts w:eastAsiaTheme="minorEastAsia" w:cs="Times New Roman"/>
            <w:color w:val="auto"/>
            <w:lang w:eastAsia="en-US" w:bidi="ar-SA"/>
          </w:rPr>
          <w:t>.</w:t>
        </w:r>
      </w:ins>
      <w:r>
        <w:rPr>
          <w:rFonts w:eastAsiaTheme="minorEastAsia" w:cs="Times New Roman"/>
          <w:color w:val="auto"/>
          <w:lang w:eastAsia="en-US" w:bidi="ar-SA"/>
        </w:rPr>
        <w:t>, McCue</w:t>
      </w:r>
      <w:ins w:id="243" w:author="Author">
        <w:r w:rsidR="00C97CBC">
          <w:rPr>
            <w:rFonts w:eastAsiaTheme="minorEastAsia" w:cs="Times New Roman"/>
            <w:color w:val="auto"/>
            <w:lang w:eastAsia="en-US" w:bidi="ar-SA"/>
          </w:rPr>
          <w:t>,</w:t>
        </w:r>
      </w:ins>
      <w:r>
        <w:rPr>
          <w:rFonts w:eastAsiaTheme="minorEastAsia" w:cs="Times New Roman"/>
          <w:color w:val="auto"/>
          <w:lang w:eastAsia="en-US" w:bidi="ar-SA"/>
        </w:rPr>
        <w:t xml:space="preserve"> L</w:t>
      </w:r>
      <w:ins w:id="244" w:author="Author">
        <w:r w:rsidR="00C97CBC">
          <w:rPr>
            <w:rFonts w:eastAsiaTheme="minorEastAsia" w:cs="Times New Roman"/>
            <w:color w:val="auto"/>
            <w:lang w:eastAsia="en-US" w:bidi="ar-SA"/>
          </w:rPr>
          <w:t xml:space="preserve">. </w:t>
        </w:r>
      </w:ins>
      <w:r>
        <w:rPr>
          <w:rFonts w:eastAsiaTheme="minorEastAsia" w:cs="Times New Roman"/>
          <w:color w:val="auto"/>
          <w:lang w:eastAsia="en-US" w:bidi="ar-SA"/>
        </w:rPr>
        <w:t>A</w:t>
      </w:r>
      <w:ins w:id="245" w:author="Author">
        <w:r w:rsidR="00C97CBC">
          <w:rPr>
            <w:rFonts w:eastAsiaTheme="minorEastAsia" w:cs="Times New Roman"/>
            <w:color w:val="auto"/>
            <w:lang w:eastAsia="en-US" w:bidi="ar-SA"/>
          </w:rPr>
          <w:t>.</w:t>
        </w:r>
      </w:ins>
      <w:r>
        <w:rPr>
          <w:rFonts w:eastAsiaTheme="minorEastAsia" w:cs="Times New Roman"/>
          <w:color w:val="auto"/>
          <w:lang w:eastAsia="en-US" w:bidi="ar-SA"/>
        </w:rPr>
        <w:t xml:space="preserve">, </w:t>
      </w:r>
      <w:ins w:id="246" w:author="Autho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ins>
      <w:r>
        <w:rPr>
          <w:rFonts w:eastAsiaTheme="minorEastAsia" w:cs="Times New Roman"/>
          <w:color w:val="auto"/>
          <w:lang w:eastAsia="en-US" w:bidi="ar-SA"/>
        </w:rPr>
        <w:t>(2011) Myrionecta rubra population genetic diversity and its cryptophyte chloroplast specificity in recurrent red tides in the Columbia River estuary. Aquat</w:t>
      </w:r>
      <w:ins w:id="247" w:author="Author">
        <w:r w:rsidR="00C97CBC">
          <w:rPr>
            <w:rFonts w:eastAsiaTheme="minorEastAsia" w:cs="Times New Roman"/>
            <w:color w:val="auto"/>
            <w:lang w:eastAsia="en-US" w:bidi="ar-SA"/>
          </w:rPr>
          <w:t>.</w:t>
        </w:r>
      </w:ins>
      <w:r>
        <w:rPr>
          <w:rFonts w:eastAsiaTheme="minorEastAsia" w:cs="Times New Roman"/>
          <w:color w:val="auto"/>
          <w:lang w:eastAsia="en-US" w:bidi="ar-SA"/>
        </w:rPr>
        <w:t xml:space="preserve"> Microb</w:t>
      </w:r>
      <w:ins w:id="248" w:author="Author">
        <w:r w:rsidR="00C97CBC">
          <w:rPr>
            <w:rFonts w:eastAsiaTheme="minorEastAsia" w:cs="Times New Roman"/>
            <w:color w:val="auto"/>
            <w:lang w:eastAsia="en-US" w:bidi="ar-SA"/>
          </w:rPr>
          <w:t>.</w:t>
        </w:r>
      </w:ins>
      <w:r>
        <w:rPr>
          <w:rFonts w:eastAsiaTheme="minorEastAsia" w:cs="Times New Roman"/>
          <w:color w:val="auto"/>
          <w:lang w:eastAsia="en-US" w:bidi="ar-SA"/>
        </w:rPr>
        <w:t xml:space="preserve"> Ecol</w:t>
      </w:r>
      <w:ins w:id="249" w:author="Author">
        <w:r w:rsidR="00C97CBC">
          <w:rPr>
            <w:rFonts w:eastAsiaTheme="minorEastAsia" w:cs="Times New Roman"/>
            <w:color w:val="auto"/>
            <w:lang w:eastAsia="en-US" w:bidi="ar-SA"/>
          </w:rPr>
          <w:t>.</w:t>
        </w:r>
      </w:ins>
      <w:r>
        <w:rPr>
          <w:rFonts w:eastAsiaTheme="minorEastAsia" w:cs="Times New Roman"/>
          <w:color w:val="auto"/>
          <w:lang w:eastAsia="en-US" w:bidi="ar-SA"/>
        </w:rPr>
        <w:t xml:space="preserve"> 62</w:t>
      </w:r>
      <w:ins w:id="250" w:author="Autho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ins>
      <w:r>
        <w:rPr>
          <w:rFonts w:eastAsiaTheme="minorEastAsia" w:cs="Times New Roman"/>
          <w:color w:val="auto"/>
          <w:lang w:eastAsia="en-US" w:bidi="ar-SA"/>
        </w:rPr>
        <w:t>85–97</w:t>
      </w:r>
      <w:ins w:id="251" w:author="Author">
        <w:r w:rsidR="00C97CBC">
          <w:rPr>
            <w:rFonts w:eastAsiaTheme="minorEastAsia" w:cs="Times New Roman"/>
            <w:color w:val="auto"/>
            <w:lang w:eastAsia="en-US" w:bidi="ar-SA"/>
          </w:rPr>
          <w:t>.</w:t>
        </w:r>
      </w:ins>
    </w:p>
    <w:p w14:paraId="198A0E3D" w14:textId="330ECD8F"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ins w:id="252" w:author="Author">
        <w:r w:rsidR="00C97CBC">
          <w:rPr>
            <w:rFonts w:eastAsiaTheme="minorEastAsia" w:cs="Times New Roman"/>
            <w:color w:val="auto"/>
            <w:lang w:eastAsia="en-US" w:bidi="ar-SA"/>
          </w:rPr>
          <w:t>,</w:t>
        </w:r>
      </w:ins>
      <w:r>
        <w:rPr>
          <w:rFonts w:eastAsiaTheme="minorEastAsia" w:cs="Times New Roman"/>
          <w:color w:val="auto"/>
          <w:lang w:eastAsia="en-US" w:bidi="ar-SA"/>
        </w:rPr>
        <w:t xml:space="preserve"> L</w:t>
      </w:r>
      <w:ins w:id="253" w:author="Author">
        <w:r w:rsidR="00C97CBC">
          <w:rPr>
            <w:rFonts w:eastAsiaTheme="minorEastAsia" w:cs="Times New Roman"/>
            <w:color w:val="auto"/>
            <w:lang w:eastAsia="en-US" w:bidi="ar-SA"/>
          </w:rPr>
          <w:t>.</w:t>
        </w:r>
      </w:ins>
      <w:r>
        <w:rPr>
          <w:rFonts w:eastAsiaTheme="minorEastAsia" w:cs="Times New Roman"/>
          <w:color w:val="auto"/>
          <w:lang w:eastAsia="en-US" w:bidi="ar-SA"/>
        </w:rPr>
        <w:t>, Peterson</w:t>
      </w:r>
      <w:ins w:id="254" w:author="Author">
        <w:r w:rsidR="00C97CBC">
          <w:rPr>
            <w:rFonts w:eastAsiaTheme="minorEastAsia" w:cs="Times New Roman"/>
            <w:color w:val="auto"/>
            <w:lang w:eastAsia="en-US" w:bidi="ar-SA"/>
          </w:rPr>
          <w:t>,</w:t>
        </w:r>
      </w:ins>
      <w:r>
        <w:rPr>
          <w:rFonts w:eastAsiaTheme="minorEastAsia" w:cs="Times New Roman"/>
          <w:color w:val="auto"/>
          <w:lang w:eastAsia="en-US" w:bidi="ar-SA"/>
        </w:rPr>
        <w:t xml:space="preserve"> T</w:t>
      </w:r>
      <w:ins w:id="255" w:author="Author">
        <w:r w:rsidR="00C97CBC">
          <w:rPr>
            <w:rFonts w:eastAsiaTheme="minorEastAsia" w:cs="Times New Roman"/>
            <w:color w:val="auto"/>
            <w:lang w:eastAsia="en-US" w:bidi="ar-SA"/>
          </w:rPr>
          <w:t xml:space="preserve">. </w:t>
        </w:r>
      </w:ins>
      <w:r>
        <w:rPr>
          <w:rFonts w:eastAsiaTheme="minorEastAsia" w:cs="Times New Roman"/>
          <w:color w:val="auto"/>
          <w:lang w:eastAsia="en-US" w:bidi="ar-SA"/>
        </w:rPr>
        <w:t>D</w:t>
      </w:r>
      <w:ins w:id="256" w:author="Author">
        <w:r w:rsidR="00C97CBC">
          <w:rPr>
            <w:rFonts w:eastAsiaTheme="minorEastAsia" w:cs="Times New Roman"/>
            <w:color w:val="auto"/>
            <w:lang w:eastAsia="en-US" w:bidi="ar-SA"/>
          </w:rPr>
          <w:t>.</w:t>
        </w:r>
      </w:ins>
      <w:r>
        <w:rPr>
          <w:rFonts w:eastAsiaTheme="minorEastAsia" w:cs="Times New Roman"/>
          <w:color w:val="auto"/>
          <w:lang w:eastAsia="en-US" w:bidi="ar-SA"/>
        </w:rPr>
        <w:t>, Prahl</w:t>
      </w:r>
      <w:ins w:id="257" w:author="Author">
        <w:r w:rsidR="00C97CBC">
          <w:rPr>
            <w:rFonts w:eastAsiaTheme="minorEastAsia" w:cs="Times New Roman"/>
            <w:color w:val="auto"/>
            <w:lang w:eastAsia="en-US" w:bidi="ar-SA"/>
          </w:rPr>
          <w:t>,</w:t>
        </w:r>
      </w:ins>
      <w:r>
        <w:rPr>
          <w:rFonts w:eastAsiaTheme="minorEastAsia" w:cs="Times New Roman"/>
          <w:color w:val="auto"/>
          <w:lang w:eastAsia="en-US" w:bidi="ar-SA"/>
        </w:rPr>
        <w:t xml:space="preserve"> F</w:t>
      </w:r>
      <w:ins w:id="258" w:author="Author">
        <w:r w:rsidR="00C97CBC">
          <w:rPr>
            <w:rFonts w:eastAsiaTheme="minorEastAsia" w:cs="Times New Roman"/>
            <w:color w:val="auto"/>
            <w:lang w:eastAsia="en-US" w:bidi="ar-SA"/>
          </w:rPr>
          <w:t xml:space="preserve">. </w:t>
        </w:r>
      </w:ins>
      <w:r>
        <w:rPr>
          <w:rFonts w:eastAsiaTheme="minorEastAsia" w:cs="Times New Roman"/>
          <w:color w:val="auto"/>
          <w:lang w:eastAsia="en-US" w:bidi="ar-SA"/>
        </w:rPr>
        <w:t>G</w:t>
      </w:r>
      <w:ins w:id="259" w:author="Author">
        <w:r w:rsidR="00C97CBC">
          <w:rPr>
            <w:rFonts w:eastAsiaTheme="minorEastAsia" w:cs="Times New Roman"/>
            <w:color w:val="auto"/>
            <w:lang w:eastAsia="en-US" w:bidi="ar-SA"/>
          </w:rPr>
          <w:t>.</w:t>
        </w:r>
      </w:ins>
      <w:r>
        <w:rPr>
          <w:rFonts w:eastAsiaTheme="minorEastAsia" w:cs="Times New Roman"/>
          <w:color w:val="auto"/>
          <w:lang w:eastAsia="en-US" w:bidi="ar-SA"/>
        </w:rPr>
        <w:t xml:space="preserve">, </w:t>
      </w:r>
      <w:ins w:id="260" w:author="Autho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ins>
      <w:r>
        <w:rPr>
          <w:rFonts w:eastAsiaTheme="minorEastAsia" w:cs="Times New Roman"/>
          <w:color w:val="auto"/>
          <w:lang w:eastAsia="en-US" w:bidi="ar-SA"/>
        </w:rPr>
        <w:t>(2012) Red Waters of Myrionecta rubra are Biogeochemical Hotspots for the Columbia River Estuary with Impacts on Primary/Secondary Productions and Nutrient Cycles. Estuaries Coasts 35</w:t>
      </w:r>
      <w:ins w:id="261" w:author="Autho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ins>
      <w:r>
        <w:rPr>
          <w:rFonts w:eastAsiaTheme="minorEastAsia" w:cs="Times New Roman"/>
          <w:color w:val="auto"/>
          <w:lang w:eastAsia="en-US" w:bidi="ar-SA"/>
        </w:rPr>
        <w:t>878–891</w:t>
      </w:r>
      <w:ins w:id="262" w:author="Author">
        <w:r w:rsidR="00C97CBC">
          <w:rPr>
            <w:rFonts w:eastAsiaTheme="minorEastAsia" w:cs="Times New Roman"/>
            <w:color w:val="auto"/>
            <w:lang w:eastAsia="en-US" w:bidi="ar-SA"/>
          </w:rPr>
          <w:t>.</w:t>
        </w:r>
      </w:ins>
    </w:p>
    <w:p w14:paraId="6050E9F6" w14:textId="2D53FB50"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Hunter-Cevera</w:t>
      </w:r>
      <w:ins w:id="263" w:author="Author">
        <w:r w:rsidR="00C97CBC">
          <w:rPr>
            <w:rFonts w:eastAsiaTheme="minorEastAsia" w:cs="Times New Roman"/>
            <w:color w:val="auto"/>
            <w:lang w:eastAsia="en-US" w:bidi="ar-SA"/>
          </w:rPr>
          <w:t>,</w:t>
        </w:r>
      </w:ins>
      <w:r>
        <w:rPr>
          <w:rFonts w:eastAsiaTheme="minorEastAsia" w:cs="Times New Roman"/>
          <w:color w:val="auto"/>
          <w:lang w:eastAsia="en-US" w:bidi="ar-SA"/>
        </w:rPr>
        <w:t xml:space="preserve"> K</w:t>
      </w:r>
      <w:ins w:id="264" w:author="Author">
        <w:r w:rsidR="00C97CBC">
          <w:rPr>
            <w:rFonts w:eastAsiaTheme="minorEastAsia" w:cs="Times New Roman"/>
            <w:color w:val="auto"/>
            <w:lang w:eastAsia="en-US" w:bidi="ar-SA"/>
          </w:rPr>
          <w:t xml:space="preserve">. </w:t>
        </w:r>
      </w:ins>
      <w:r>
        <w:rPr>
          <w:rFonts w:eastAsiaTheme="minorEastAsia" w:cs="Times New Roman"/>
          <w:color w:val="auto"/>
          <w:lang w:eastAsia="en-US" w:bidi="ar-SA"/>
        </w:rPr>
        <w:t>R</w:t>
      </w:r>
      <w:ins w:id="265" w:author="Author">
        <w:r w:rsidR="00C97CBC">
          <w:rPr>
            <w:rFonts w:eastAsiaTheme="minorEastAsia" w:cs="Times New Roman"/>
            <w:color w:val="auto"/>
            <w:lang w:eastAsia="en-US" w:bidi="ar-SA"/>
          </w:rPr>
          <w:t>.</w:t>
        </w:r>
      </w:ins>
      <w:r>
        <w:rPr>
          <w:rFonts w:eastAsiaTheme="minorEastAsia" w:cs="Times New Roman"/>
          <w:color w:val="auto"/>
          <w:lang w:eastAsia="en-US" w:bidi="ar-SA"/>
        </w:rPr>
        <w:t>, Neubert</w:t>
      </w:r>
      <w:ins w:id="266" w:author="Author">
        <w:r w:rsidR="00C97CBC">
          <w:rPr>
            <w:rFonts w:eastAsiaTheme="minorEastAsia" w:cs="Times New Roman"/>
            <w:color w:val="auto"/>
            <w:lang w:eastAsia="en-US" w:bidi="ar-SA"/>
          </w:rPr>
          <w:t>,</w:t>
        </w:r>
      </w:ins>
      <w:r>
        <w:rPr>
          <w:rFonts w:eastAsiaTheme="minorEastAsia" w:cs="Times New Roman"/>
          <w:color w:val="auto"/>
          <w:lang w:eastAsia="en-US" w:bidi="ar-SA"/>
        </w:rPr>
        <w:t xml:space="preserve"> M</w:t>
      </w:r>
      <w:ins w:id="267" w:author="Author">
        <w:r w:rsidR="00C97CBC">
          <w:rPr>
            <w:rFonts w:eastAsiaTheme="minorEastAsia" w:cs="Times New Roman"/>
            <w:color w:val="auto"/>
            <w:lang w:eastAsia="en-US" w:bidi="ar-SA"/>
          </w:rPr>
          <w:t xml:space="preserve">. </w:t>
        </w:r>
      </w:ins>
      <w:r>
        <w:rPr>
          <w:rFonts w:eastAsiaTheme="minorEastAsia" w:cs="Times New Roman"/>
          <w:color w:val="auto"/>
          <w:lang w:eastAsia="en-US" w:bidi="ar-SA"/>
        </w:rPr>
        <w:t>G</w:t>
      </w:r>
      <w:ins w:id="268" w:author="Author">
        <w:r w:rsidR="00C97CBC">
          <w:rPr>
            <w:rFonts w:eastAsiaTheme="minorEastAsia" w:cs="Times New Roman"/>
            <w:color w:val="auto"/>
            <w:lang w:eastAsia="en-US" w:bidi="ar-SA"/>
          </w:rPr>
          <w:t>.</w:t>
        </w:r>
      </w:ins>
      <w:r>
        <w:rPr>
          <w:rFonts w:eastAsiaTheme="minorEastAsia" w:cs="Times New Roman"/>
          <w:color w:val="auto"/>
          <w:lang w:eastAsia="en-US" w:bidi="ar-SA"/>
        </w:rPr>
        <w:t>, Solow</w:t>
      </w:r>
      <w:ins w:id="269" w:author="Author">
        <w:r w:rsidR="00C97CBC">
          <w:rPr>
            <w:rFonts w:eastAsiaTheme="minorEastAsia" w:cs="Times New Roman"/>
            <w:color w:val="auto"/>
            <w:lang w:eastAsia="en-US" w:bidi="ar-SA"/>
          </w:rPr>
          <w:t>,</w:t>
        </w:r>
      </w:ins>
      <w:r>
        <w:rPr>
          <w:rFonts w:eastAsiaTheme="minorEastAsia" w:cs="Times New Roman"/>
          <w:color w:val="auto"/>
          <w:lang w:eastAsia="en-US" w:bidi="ar-SA"/>
        </w:rPr>
        <w:t xml:space="preserve"> A</w:t>
      </w:r>
      <w:ins w:id="270" w:author="Author">
        <w:r w:rsidR="00C97CBC">
          <w:rPr>
            <w:rFonts w:eastAsiaTheme="minorEastAsia" w:cs="Times New Roman"/>
            <w:color w:val="auto"/>
            <w:lang w:eastAsia="en-US" w:bidi="ar-SA"/>
          </w:rPr>
          <w:t xml:space="preserve">. </w:t>
        </w:r>
      </w:ins>
      <w:r>
        <w:rPr>
          <w:rFonts w:eastAsiaTheme="minorEastAsia" w:cs="Times New Roman"/>
          <w:color w:val="auto"/>
          <w:lang w:eastAsia="en-US" w:bidi="ar-SA"/>
        </w:rPr>
        <w:t>R</w:t>
      </w:r>
      <w:ins w:id="271" w:author="Author">
        <w:r w:rsidR="00C97CBC">
          <w:rPr>
            <w:rFonts w:eastAsiaTheme="minorEastAsia" w:cs="Times New Roman"/>
            <w:color w:val="auto"/>
            <w:lang w:eastAsia="en-US" w:bidi="ar-SA"/>
          </w:rPr>
          <w:t>.</w:t>
        </w:r>
      </w:ins>
      <w:r>
        <w:rPr>
          <w:rFonts w:eastAsiaTheme="minorEastAsia" w:cs="Times New Roman"/>
          <w:color w:val="auto"/>
          <w:lang w:eastAsia="en-US" w:bidi="ar-SA"/>
        </w:rPr>
        <w:t xml:space="preserve">, </w:t>
      </w:r>
      <w:ins w:id="272" w:author="Author">
        <w:r w:rsidR="00C97CBC" w:rsidRPr="007D3FAC">
          <w:rPr>
            <w:rFonts w:eastAsiaTheme="minorEastAsia" w:cs="Times New Roman"/>
            <w:i/>
            <w:color w:val="auto"/>
            <w:lang w:eastAsia="en-US" w:bidi="ar-SA"/>
          </w:rPr>
          <w:t xml:space="preserve">et al. </w:t>
        </w:r>
      </w:ins>
      <w:r>
        <w:rPr>
          <w:rFonts w:eastAsiaTheme="minorEastAsia" w:cs="Times New Roman"/>
          <w:color w:val="auto"/>
          <w:lang w:eastAsia="en-US" w:bidi="ar-SA"/>
        </w:rPr>
        <w:t>(2014) Diel size distributions reveal seasonal growth dynamics of a coastal phytoplankter. Proc</w:t>
      </w:r>
      <w:ins w:id="273" w:author="Author">
        <w:r w:rsidR="00C97CBC">
          <w:rPr>
            <w:rFonts w:eastAsiaTheme="minorEastAsia" w:cs="Times New Roman"/>
            <w:color w:val="auto"/>
            <w:lang w:eastAsia="en-US" w:bidi="ar-SA"/>
          </w:rPr>
          <w:t>.</w:t>
        </w:r>
      </w:ins>
      <w:r>
        <w:rPr>
          <w:rFonts w:eastAsiaTheme="minorEastAsia" w:cs="Times New Roman"/>
          <w:color w:val="auto"/>
          <w:lang w:eastAsia="en-US" w:bidi="ar-SA"/>
        </w:rPr>
        <w:t xml:space="preserve"> Nat</w:t>
      </w:r>
      <w:ins w:id="274" w:author="Author">
        <w:r w:rsidR="00C97CBC">
          <w:rPr>
            <w:rFonts w:eastAsiaTheme="minorEastAsia" w:cs="Times New Roman"/>
            <w:color w:val="auto"/>
            <w:lang w:eastAsia="en-US" w:bidi="ar-SA"/>
          </w:rPr>
          <w:t>l.</w:t>
        </w:r>
      </w:ins>
      <w:r>
        <w:rPr>
          <w:rFonts w:eastAsiaTheme="minorEastAsia" w:cs="Times New Roman"/>
          <w:color w:val="auto"/>
          <w:lang w:eastAsia="en-US" w:bidi="ar-SA"/>
        </w:rPr>
        <w:t xml:space="preserve"> Aca</w:t>
      </w:r>
      <w:ins w:id="275" w:author="Author">
        <w:r w:rsidR="00C97CBC">
          <w:rPr>
            <w:rFonts w:eastAsiaTheme="minorEastAsia" w:cs="Times New Roman"/>
            <w:color w:val="auto"/>
            <w:lang w:eastAsia="en-US" w:bidi="ar-SA"/>
          </w:rPr>
          <w:t>d.</w:t>
        </w:r>
      </w:ins>
      <w:r>
        <w:rPr>
          <w:rFonts w:eastAsiaTheme="minorEastAsia" w:cs="Times New Roman"/>
          <w:color w:val="auto"/>
          <w:lang w:eastAsia="en-US" w:bidi="ar-SA"/>
        </w:rPr>
        <w:t xml:space="preserve">  Sci</w:t>
      </w:r>
      <w:ins w:id="276" w:author="Author">
        <w:r w:rsidR="00C97CBC">
          <w:rPr>
            <w:rFonts w:eastAsiaTheme="minorEastAsia" w:cs="Times New Roman"/>
            <w:color w:val="auto"/>
            <w:lang w:eastAsia="en-US" w:bidi="ar-SA"/>
          </w:rPr>
          <w:t>.</w:t>
        </w:r>
      </w:ins>
      <w:r>
        <w:rPr>
          <w:rFonts w:eastAsiaTheme="minorEastAsia" w:cs="Times New Roman"/>
          <w:color w:val="auto"/>
          <w:lang w:eastAsia="en-US" w:bidi="ar-SA"/>
        </w:rPr>
        <w:t xml:space="preserve"> 111</w:t>
      </w:r>
      <w:ins w:id="277" w:author="Autho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ins>
      <w:r>
        <w:rPr>
          <w:rFonts w:eastAsiaTheme="minorEastAsia" w:cs="Times New Roman"/>
          <w:color w:val="auto"/>
          <w:lang w:eastAsia="en-US" w:bidi="ar-SA"/>
        </w:rPr>
        <w:t>9852–9857</w:t>
      </w:r>
      <w:ins w:id="278" w:author="Author">
        <w:r w:rsidR="00C97CBC">
          <w:rPr>
            <w:rFonts w:eastAsiaTheme="minorEastAsia" w:cs="Times New Roman"/>
            <w:color w:val="auto"/>
            <w:lang w:eastAsia="en-US" w:bidi="ar-SA"/>
          </w:rPr>
          <w:t>.</w:t>
        </w:r>
      </w:ins>
    </w:p>
    <w:p w14:paraId="1B2C7E3A" w14:textId="3EDD2D02"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ins w:id="279" w:author="Author"/>
          <w:rFonts w:eastAsiaTheme="minorEastAsia" w:cs="Times New Roman"/>
          <w:color w:val="auto"/>
          <w:lang w:eastAsia="en-US" w:bidi="ar-SA"/>
        </w:rPr>
      </w:pPr>
      <w:r>
        <w:rPr>
          <w:rFonts w:eastAsiaTheme="minorEastAsia" w:cs="Times New Roman"/>
          <w:color w:val="auto"/>
          <w:lang w:eastAsia="en-US" w:bidi="ar-SA"/>
        </w:rPr>
        <w:t>Jay</w:t>
      </w:r>
      <w:ins w:id="280" w:author="Author">
        <w:r w:rsidR="00C97CBC">
          <w:rPr>
            <w:rFonts w:eastAsiaTheme="minorEastAsia" w:cs="Times New Roman"/>
            <w:color w:val="auto"/>
            <w:lang w:eastAsia="en-US" w:bidi="ar-SA"/>
          </w:rPr>
          <w:t>,</w:t>
        </w:r>
      </w:ins>
      <w:r>
        <w:rPr>
          <w:rFonts w:eastAsiaTheme="minorEastAsia" w:cs="Times New Roman"/>
          <w:color w:val="auto"/>
          <w:lang w:eastAsia="en-US" w:bidi="ar-SA"/>
        </w:rPr>
        <w:t xml:space="preserve"> D</w:t>
      </w:r>
      <w:ins w:id="281" w:author="Author">
        <w:r w:rsidR="00C97CBC">
          <w:rPr>
            <w:rFonts w:eastAsiaTheme="minorEastAsia" w:cs="Times New Roman"/>
            <w:color w:val="auto"/>
            <w:lang w:eastAsia="en-US" w:bidi="ar-SA"/>
          </w:rPr>
          <w:t xml:space="preserve">. </w:t>
        </w:r>
      </w:ins>
      <w:r>
        <w:rPr>
          <w:rFonts w:eastAsiaTheme="minorEastAsia" w:cs="Times New Roman"/>
          <w:color w:val="auto"/>
          <w:lang w:eastAsia="en-US" w:bidi="ar-SA"/>
        </w:rPr>
        <w:t>A</w:t>
      </w:r>
      <w:ins w:id="282" w:author="Author">
        <w:r w:rsidR="00C97CBC">
          <w:rPr>
            <w:rFonts w:eastAsiaTheme="minorEastAsia" w:cs="Times New Roman"/>
            <w:color w:val="auto"/>
            <w:lang w:eastAsia="en-US" w:bidi="ar-SA"/>
          </w:rPr>
          <w:t>.</w:t>
        </w:r>
      </w:ins>
      <w:r>
        <w:rPr>
          <w:rFonts w:eastAsiaTheme="minorEastAsia" w:cs="Times New Roman"/>
          <w:color w:val="auto"/>
          <w:lang w:eastAsia="en-US" w:bidi="ar-SA"/>
        </w:rPr>
        <w:t>,</w:t>
      </w:r>
      <w:ins w:id="283" w:author="Author">
        <w:r w:rsidR="00C97CBC">
          <w:rPr>
            <w:rFonts w:eastAsiaTheme="minorEastAsia" w:cs="Times New Roman"/>
            <w:color w:val="auto"/>
            <w:lang w:eastAsia="en-US" w:bidi="ar-SA"/>
          </w:rPr>
          <w:t xml:space="preserve"> and</w:t>
        </w:r>
      </w:ins>
      <w:r>
        <w:rPr>
          <w:rFonts w:eastAsiaTheme="minorEastAsia" w:cs="Times New Roman"/>
          <w:color w:val="auto"/>
          <w:lang w:eastAsia="en-US" w:bidi="ar-SA"/>
        </w:rPr>
        <w:t xml:space="preserve"> Smith</w:t>
      </w:r>
      <w:ins w:id="284" w:author="Author">
        <w:r w:rsidR="00C97CBC">
          <w:rPr>
            <w:rFonts w:eastAsiaTheme="minorEastAsia" w:cs="Times New Roman"/>
            <w:color w:val="auto"/>
            <w:lang w:eastAsia="en-US" w:bidi="ar-SA"/>
          </w:rPr>
          <w:t>,</w:t>
        </w:r>
      </w:ins>
      <w:r>
        <w:rPr>
          <w:rFonts w:eastAsiaTheme="minorEastAsia" w:cs="Times New Roman"/>
          <w:color w:val="auto"/>
          <w:lang w:eastAsia="en-US" w:bidi="ar-SA"/>
        </w:rPr>
        <w:t xml:space="preserve"> J</w:t>
      </w:r>
      <w:ins w:id="285" w:author="Author">
        <w:r w:rsidR="00C97CBC">
          <w:rPr>
            <w:rFonts w:eastAsiaTheme="minorEastAsia" w:cs="Times New Roman"/>
            <w:color w:val="auto"/>
            <w:lang w:eastAsia="en-US" w:bidi="ar-SA"/>
          </w:rPr>
          <w:t xml:space="preserve">. </w:t>
        </w:r>
      </w:ins>
      <w:r>
        <w:rPr>
          <w:rFonts w:eastAsiaTheme="minorEastAsia" w:cs="Times New Roman"/>
          <w:color w:val="auto"/>
          <w:lang w:eastAsia="en-US" w:bidi="ar-SA"/>
        </w:rPr>
        <w:t>D</w:t>
      </w:r>
      <w:ins w:id="286" w:author="Author">
        <w:r w:rsidR="00C97CBC">
          <w:rPr>
            <w:rFonts w:eastAsiaTheme="minorEastAsia" w:cs="Times New Roman"/>
            <w:color w:val="auto"/>
            <w:lang w:eastAsia="en-US" w:bidi="ar-SA"/>
          </w:rPr>
          <w:t>.</w:t>
        </w:r>
      </w:ins>
      <w:r>
        <w:rPr>
          <w:rFonts w:eastAsiaTheme="minorEastAsia" w:cs="Times New Roman"/>
          <w:color w:val="auto"/>
          <w:lang w:eastAsia="en-US" w:bidi="ar-SA"/>
        </w:rPr>
        <w:t xml:space="preserve"> (1990) Circulation, density distribution and neap-spring transitions in the Columbia River Estuary. Prog</w:t>
      </w:r>
      <w:ins w:id="287" w:author="Author">
        <w:r w:rsidR="00C97CBC">
          <w:rPr>
            <w:rFonts w:eastAsiaTheme="minorEastAsia" w:cs="Times New Roman"/>
            <w:color w:val="auto"/>
            <w:lang w:eastAsia="en-US" w:bidi="ar-SA"/>
          </w:rPr>
          <w:t>.</w:t>
        </w:r>
      </w:ins>
      <w:r>
        <w:rPr>
          <w:rFonts w:eastAsiaTheme="minorEastAsia" w:cs="Times New Roman"/>
          <w:color w:val="auto"/>
          <w:lang w:eastAsia="en-US" w:bidi="ar-SA"/>
        </w:rPr>
        <w:t xml:space="preserve"> Oceanog</w:t>
      </w:r>
      <w:ins w:id="288" w:author="Author">
        <w:r w:rsidR="00C97CBC">
          <w:rPr>
            <w:rFonts w:eastAsiaTheme="minorEastAsia" w:cs="Times New Roman"/>
            <w:color w:val="auto"/>
            <w:lang w:eastAsia="en-US" w:bidi="ar-SA"/>
          </w:rPr>
          <w:t>.</w:t>
        </w:r>
      </w:ins>
      <w:r>
        <w:rPr>
          <w:rFonts w:eastAsiaTheme="minorEastAsia" w:cs="Times New Roman"/>
          <w:color w:val="auto"/>
          <w:lang w:eastAsia="en-US" w:bidi="ar-SA"/>
        </w:rPr>
        <w:t xml:space="preserve"> 25</w:t>
      </w:r>
      <w:ins w:id="289" w:author="Autho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ins>
      <w:r>
        <w:rPr>
          <w:rFonts w:eastAsiaTheme="minorEastAsia" w:cs="Times New Roman"/>
          <w:color w:val="auto"/>
          <w:lang w:eastAsia="en-US" w:bidi="ar-SA"/>
        </w:rPr>
        <w:t>81–112</w:t>
      </w:r>
      <w:ins w:id="290" w:author="Author">
        <w:r w:rsidR="00C97CBC">
          <w:rPr>
            <w:rFonts w:eastAsiaTheme="minorEastAsia" w:cs="Times New Roman"/>
            <w:color w:val="auto"/>
            <w:lang w:eastAsia="en-US" w:bidi="ar-SA"/>
          </w:rPr>
          <w:t>.</w:t>
        </w:r>
      </w:ins>
    </w:p>
    <w:p w14:paraId="1DB3C67C" w14:textId="1404A335"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ins w:id="291" w:author="Author"/>
          <w:rFonts w:eastAsiaTheme="minorEastAsia" w:cs="Times New Roman"/>
          <w:color w:val="auto"/>
          <w:lang w:eastAsia="en-US" w:bidi="ar-SA"/>
        </w:rPr>
      </w:pPr>
      <w:ins w:id="292" w:author="Autho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Tengs, T. et al. (</w:t>
        </w:r>
        <w:r>
          <w:rPr>
            <w:rFonts w:eastAsiaTheme="minorEastAsia" w:cs="Times New Roman"/>
            <w:color w:val="auto"/>
            <w:lang w:eastAsia="en-US" w:bidi="ar-SA"/>
          </w:rPr>
          <w:t>2006</w:t>
        </w:r>
        <w:r w:rsidR="009D3AE6">
          <w:rPr>
            <w:rFonts w:eastAsiaTheme="minorEastAsia" w:cs="Times New Roman"/>
            <w:color w:val="auto"/>
            <w:lang w:eastAsia="en-US" w:bidi="ar-SA"/>
          </w:rPr>
          <w:t>) Sequestration and performance of cryptophyte plastids in Myrionecta rubra. J. Phycol. 42</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1236-1246.</w:t>
        </w:r>
      </w:ins>
    </w:p>
    <w:p w14:paraId="59C6C3F5" w14:textId="0A77E808"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ins w:id="293" w:author="Author">
        <w:r>
          <w:rPr>
            <w:rFonts w:eastAsiaTheme="minorEastAsia" w:cs="Times New Roman"/>
            <w:color w:val="auto"/>
            <w:lang w:eastAsia="en-US" w:bidi="ar-SA"/>
          </w:rPr>
          <w:lastRenderedPageBreak/>
          <w:t>Johnson</w:t>
        </w:r>
        <w:r w:rsidR="009D3AE6">
          <w:rPr>
            <w:rFonts w:eastAsiaTheme="minorEastAsia" w:cs="Times New Roman"/>
            <w:color w:val="auto"/>
            <w:lang w:eastAsia="en-US" w:bidi="ar-SA"/>
          </w:rPr>
          <w:t>, M. D., Oldach, D., Delwiche, C. F. et al.</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2007</w:t>
        </w:r>
        <w:r w:rsidR="009D3AE6">
          <w:rPr>
            <w:rFonts w:eastAsiaTheme="minorEastAsia" w:cs="Times New Roman"/>
            <w:color w:val="auto"/>
            <w:lang w:eastAsia="en-US" w:bidi="ar-SA"/>
          </w:rPr>
          <w:t xml:space="preserve">) Rerention of transcriptionally active cryptophyte nuclei by the ciliate </w:t>
        </w:r>
        <w:r w:rsidR="009D3AE6" w:rsidRPr="007D3FAC">
          <w:rPr>
            <w:rFonts w:eastAsiaTheme="minorEastAsia" w:cs="Times New Roman"/>
            <w:i/>
            <w:color w:val="auto"/>
            <w:lang w:eastAsia="en-US" w:bidi="ar-SA"/>
          </w:rPr>
          <w:t>Myrionecta rubra</w:t>
        </w:r>
        <w:r w:rsidR="009D3AE6">
          <w:rPr>
            <w:rFonts w:eastAsiaTheme="minorEastAsia" w:cs="Times New Roman"/>
            <w:color w:val="auto"/>
            <w:lang w:eastAsia="en-US" w:bidi="ar-SA"/>
          </w:rPr>
          <w:t>. Nature. 445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426-428.</w:t>
        </w:r>
      </w:ins>
    </w:p>
    <w:p w14:paraId="14F33437" w14:textId="3697581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ins w:id="294" w:author="Author"/>
          <w:rFonts w:eastAsiaTheme="minorEastAsia" w:cs="Times New Roman"/>
          <w:color w:val="auto"/>
          <w:lang w:eastAsia="en-US" w:bidi="ar-SA"/>
        </w:rPr>
      </w:pPr>
      <w:r>
        <w:rPr>
          <w:rFonts w:eastAsiaTheme="minorEastAsia" w:cs="Times New Roman"/>
          <w:color w:val="auto"/>
          <w:lang w:eastAsia="en-US" w:bidi="ar-SA"/>
        </w:rPr>
        <w:t>Johnson</w:t>
      </w:r>
      <w:ins w:id="295" w:author="Author">
        <w:r w:rsidR="009D3AE6">
          <w:rPr>
            <w:rFonts w:eastAsiaTheme="minorEastAsia" w:cs="Times New Roman"/>
            <w:color w:val="auto"/>
            <w:lang w:eastAsia="en-US" w:bidi="ar-SA"/>
          </w:rPr>
          <w:t>,</w:t>
        </w:r>
      </w:ins>
      <w:r>
        <w:rPr>
          <w:rFonts w:eastAsiaTheme="minorEastAsia" w:cs="Times New Roman"/>
          <w:color w:val="auto"/>
          <w:lang w:eastAsia="en-US" w:bidi="ar-SA"/>
        </w:rPr>
        <w:t xml:space="preserve"> M</w:t>
      </w:r>
      <w:ins w:id="296" w:author="Author">
        <w:r w:rsidR="009D3AE6">
          <w:rPr>
            <w:rFonts w:eastAsiaTheme="minorEastAsia" w:cs="Times New Roman"/>
            <w:color w:val="auto"/>
            <w:lang w:eastAsia="en-US" w:bidi="ar-SA"/>
          </w:rPr>
          <w:t xml:space="preserve">. </w:t>
        </w:r>
      </w:ins>
      <w:r>
        <w:rPr>
          <w:rFonts w:eastAsiaTheme="minorEastAsia" w:cs="Times New Roman"/>
          <w:color w:val="auto"/>
          <w:lang w:eastAsia="en-US" w:bidi="ar-SA"/>
        </w:rPr>
        <w:t>D</w:t>
      </w:r>
      <w:ins w:id="297" w:author="Author">
        <w:r w:rsidR="009D3AE6">
          <w:rPr>
            <w:rFonts w:eastAsiaTheme="minorEastAsia" w:cs="Times New Roman"/>
            <w:color w:val="auto"/>
            <w:lang w:eastAsia="en-US" w:bidi="ar-SA"/>
          </w:rPr>
          <w:t>.</w:t>
        </w:r>
      </w:ins>
      <w:r>
        <w:rPr>
          <w:rFonts w:eastAsiaTheme="minorEastAsia" w:cs="Times New Roman"/>
          <w:color w:val="auto"/>
          <w:lang w:eastAsia="en-US" w:bidi="ar-SA"/>
        </w:rPr>
        <w:t xml:space="preserve"> (2011) The acquisition of phototrophy: adaptive strategies of hosting endosymbionts and organelles. Photosynth</w:t>
      </w:r>
      <w:ins w:id="298" w:author="Author">
        <w:r w:rsidR="009D3AE6">
          <w:rPr>
            <w:rFonts w:eastAsiaTheme="minorEastAsia" w:cs="Times New Roman"/>
            <w:color w:val="auto"/>
            <w:lang w:eastAsia="en-US" w:bidi="ar-SA"/>
          </w:rPr>
          <w:t>.</w:t>
        </w:r>
      </w:ins>
      <w:r>
        <w:rPr>
          <w:rFonts w:eastAsiaTheme="minorEastAsia" w:cs="Times New Roman"/>
          <w:color w:val="auto"/>
          <w:lang w:eastAsia="en-US" w:bidi="ar-SA"/>
        </w:rPr>
        <w:t xml:space="preserve"> Res</w:t>
      </w:r>
      <w:ins w:id="299" w:author="Author">
        <w:r w:rsidR="009D3AE6">
          <w:rPr>
            <w:rFonts w:eastAsiaTheme="minorEastAsia" w:cs="Times New Roman"/>
            <w:color w:val="auto"/>
            <w:lang w:eastAsia="en-US" w:bidi="ar-SA"/>
          </w:rPr>
          <w:t>.</w:t>
        </w:r>
      </w:ins>
      <w:r>
        <w:rPr>
          <w:rFonts w:eastAsiaTheme="minorEastAsia" w:cs="Times New Roman"/>
          <w:color w:val="auto"/>
          <w:lang w:eastAsia="en-US" w:bidi="ar-SA"/>
        </w:rPr>
        <w:t xml:space="preserve"> 107</w:t>
      </w:r>
      <w:ins w:id="300" w:author="Autho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w:t>
        </w:r>
      </w:ins>
      <w:r>
        <w:rPr>
          <w:rFonts w:eastAsiaTheme="minorEastAsia" w:cs="Times New Roman"/>
          <w:color w:val="auto"/>
          <w:lang w:eastAsia="en-US" w:bidi="ar-SA"/>
        </w:rPr>
        <w:t>117–132</w:t>
      </w:r>
      <w:ins w:id="301" w:author="Author">
        <w:r w:rsidR="009D3AE6">
          <w:rPr>
            <w:rFonts w:eastAsiaTheme="minorEastAsia" w:cs="Times New Roman"/>
            <w:color w:val="auto"/>
            <w:lang w:eastAsia="en-US" w:bidi="ar-SA"/>
          </w:rPr>
          <w:t>.</w:t>
        </w:r>
      </w:ins>
    </w:p>
    <w:p w14:paraId="3001D56C" w14:textId="7DAD2465"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ins w:id="302" w:author="Autho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and Marshall, H.G.</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2013</w:t>
        </w:r>
        <w:r w:rsidR="009D3AE6">
          <w:rPr>
            <w:rFonts w:eastAsiaTheme="minorEastAsia" w:cs="Times New Roman"/>
            <w:color w:val="auto"/>
            <w:lang w:eastAsia="en-US" w:bidi="ar-SA"/>
          </w:rPr>
          <w:t xml:space="preserve">) Seasonal dynamics of </w:t>
        </w:r>
        <w:r w:rsidR="009D3AE6" w:rsidRPr="007D3FAC">
          <w:rPr>
            <w:rFonts w:eastAsiaTheme="minorEastAsia" w:cs="Times New Roman"/>
            <w:i/>
            <w:color w:val="auto"/>
            <w:lang w:eastAsia="en-US" w:bidi="ar-SA"/>
          </w:rPr>
          <w:t>Mesodinium rubrum</w:t>
        </w:r>
        <w:r w:rsidR="009D3AE6">
          <w:rPr>
            <w:rFonts w:eastAsiaTheme="minorEastAsia" w:cs="Times New Roman"/>
            <w:color w:val="auto"/>
            <w:lang w:eastAsia="en-US" w:bidi="ar-SA"/>
          </w:rPr>
          <w:t xml:space="preserve"> in Chesapeake Bay. J. Plank. Res. 35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877-893.</w:t>
        </w:r>
      </w:ins>
    </w:p>
    <w:p w14:paraId="5126DDD9" w14:textId="7661962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ins w:id="303" w:author="Author"/>
          <w:rFonts w:eastAsiaTheme="minorEastAsia" w:cs="Times New Roman"/>
          <w:color w:val="auto"/>
          <w:lang w:eastAsia="en-US" w:bidi="ar-SA"/>
        </w:rPr>
      </w:pPr>
      <w:r>
        <w:rPr>
          <w:rFonts w:eastAsiaTheme="minorEastAsia" w:cs="Times New Roman"/>
          <w:color w:val="auto"/>
          <w:lang w:eastAsia="en-US" w:bidi="ar-SA"/>
        </w:rPr>
        <w:t>Kahn</w:t>
      </w:r>
      <w:ins w:id="304" w:author="Author">
        <w:r w:rsidR="007D7861">
          <w:rPr>
            <w:rFonts w:eastAsiaTheme="minorEastAsia" w:cs="Times New Roman"/>
            <w:color w:val="auto"/>
            <w:lang w:eastAsia="en-US" w:bidi="ar-SA"/>
          </w:rPr>
          <w:t>,</w:t>
        </w:r>
      </w:ins>
      <w:r>
        <w:rPr>
          <w:rFonts w:eastAsiaTheme="minorEastAsia" w:cs="Times New Roman"/>
          <w:color w:val="auto"/>
          <w:lang w:eastAsia="en-US" w:bidi="ar-SA"/>
        </w:rPr>
        <w:t xml:space="preserve"> P</w:t>
      </w:r>
      <w:ins w:id="305" w:author="Author">
        <w:r w:rsidR="007D7861">
          <w:rPr>
            <w:rFonts w:eastAsiaTheme="minorEastAsia" w:cs="Times New Roman"/>
            <w:color w:val="auto"/>
            <w:lang w:eastAsia="en-US" w:bidi="ar-SA"/>
          </w:rPr>
          <w:t>.</w:t>
        </w:r>
      </w:ins>
      <w:r>
        <w:rPr>
          <w:rFonts w:eastAsiaTheme="minorEastAsia" w:cs="Times New Roman"/>
          <w:color w:val="auto"/>
          <w:lang w:eastAsia="en-US" w:bidi="ar-SA"/>
        </w:rPr>
        <w:t>, Herfort</w:t>
      </w:r>
      <w:ins w:id="306" w:author="Author">
        <w:r w:rsidR="007D7861">
          <w:rPr>
            <w:rFonts w:eastAsiaTheme="minorEastAsia" w:cs="Times New Roman"/>
            <w:color w:val="auto"/>
            <w:lang w:eastAsia="en-US" w:bidi="ar-SA"/>
          </w:rPr>
          <w:t>,</w:t>
        </w:r>
      </w:ins>
      <w:r>
        <w:rPr>
          <w:rFonts w:eastAsiaTheme="minorEastAsia" w:cs="Times New Roman"/>
          <w:color w:val="auto"/>
          <w:lang w:eastAsia="en-US" w:bidi="ar-SA"/>
        </w:rPr>
        <w:t xml:space="preserve"> L</w:t>
      </w:r>
      <w:ins w:id="307" w:author="Author">
        <w:r w:rsidR="007D7861">
          <w:rPr>
            <w:rFonts w:eastAsiaTheme="minorEastAsia" w:cs="Times New Roman"/>
            <w:color w:val="auto"/>
            <w:lang w:eastAsia="en-US" w:bidi="ar-SA"/>
          </w:rPr>
          <w:t>.</w:t>
        </w:r>
      </w:ins>
      <w:r>
        <w:rPr>
          <w:rFonts w:eastAsiaTheme="minorEastAsia" w:cs="Times New Roman"/>
          <w:color w:val="auto"/>
          <w:lang w:eastAsia="en-US" w:bidi="ar-SA"/>
        </w:rPr>
        <w:t>, Peterson</w:t>
      </w:r>
      <w:ins w:id="308" w:author="Author">
        <w:r w:rsidR="007D7861">
          <w:rPr>
            <w:rFonts w:eastAsiaTheme="minorEastAsia" w:cs="Times New Roman"/>
            <w:color w:val="auto"/>
            <w:lang w:eastAsia="en-US" w:bidi="ar-SA"/>
          </w:rPr>
          <w:t>,</w:t>
        </w:r>
      </w:ins>
      <w:r>
        <w:rPr>
          <w:rFonts w:eastAsiaTheme="minorEastAsia" w:cs="Times New Roman"/>
          <w:color w:val="auto"/>
          <w:lang w:eastAsia="en-US" w:bidi="ar-SA"/>
        </w:rPr>
        <w:t xml:space="preserve"> T</w:t>
      </w:r>
      <w:ins w:id="309" w:author="Author">
        <w:r w:rsidR="007D7861">
          <w:rPr>
            <w:rFonts w:eastAsiaTheme="minorEastAsia" w:cs="Times New Roman"/>
            <w:color w:val="auto"/>
            <w:lang w:eastAsia="en-US" w:bidi="ar-SA"/>
          </w:rPr>
          <w:t xml:space="preserve">. </w:t>
        </w:r>
      </w:ins>
      <w:r>
        <w:rPr>
          <w:rFonts w:eastAsiaTheme="minorEastAsia" w:cs="Times New Roman"/>
          <w:color w:val="auto"/>
          <w:lang w:eastAsia="en-US" w:bidi="ar-SA"/>
        </w:rPr>
        <w:t>D</w:t>
      </w:r>
      <w:ins w:id="310" w:author="Author">
        <w:r w:rsidR="007D7861">
          <w:rPr>
            <w:rFonts w:eastAsiaTheme="minorEastAsia" w:cs="Times New Roman"/>
            <w:color w:val="auto"/>
            <w:lang w:eastAsia="en-US" w:bidi="ar-SA"/>
          </w:rPr>
          <w:t>.</w:t>
        </w:r>
      </w:ins>
      <w:r>
        <w:rPr>
          <w:rFonts w:eastAsiaTheme="minorEastAsia" w:cs="Times New Roman"/>
          <w:color w:val="auto"/>
          <w:lang w:eastAsia="en-US" w:bidi="ar-SA"/>
        </w:rPr>
        <w:t xml:space="preserve">, </w:t>
      </w:r>
      <w:ins w:id="311" w:author="Author">
        <w:r w:rsidR="007D7861" w:rsidRPr="007D3FAC">
          <w:rPr>
            <w:rFonts w:eastAsiaTheme="minorEastAsia" w:cs="Times New Roman"/>
            <w:i/>
            <w:color w:val="auto"/>
            <w:lang w:eastAsia="en-US" w:bidi="ar-SA"/>
          </w:rPr>
          <w:t xml:space="preserve">et al. </w:t>
        </w:r>
      </w:ins>
      <w:r>
        <w:rPr>
          <w:rFonts w:eastAsiaTheme="minorEastAsia" w:cs="Times New Roman"/>
          <w:color w:val="auto"/>
          <w:lang w:eastAsia="en-US" w:bidi="ar-SA"/>
        </w:rPr>
        <w:t>(2014) Discovery of a Katablepharissp. in the Columbia River estuary that is abundant during the spring and bears a unique large ribosomal subunit sequence element. MicrobiologyOpen 3</w:t>
      </w:r>
      <w:ins w:id="312" w:author="Autho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w:t>
        </w:r>
      </w:ins>
      <w:r>
        <w:rPr>
          <w:rFonts w:eastAsiaTheme="minorEastAsia" w:cs="Times New Roman"/>
          <w:color w:val="auto"/>
          <w:lang w:eastAsia="en-US" w:bidi="ar-SA"/>
        </w:rPr>
        <w:t>764–776</w:t>
      </w:r>
      <w:ins w:id="313" w:author="Author">
        <w:r w:rsidR="007D7861">
          <w:rPr>
            <w:rFonts w:eastAsiaTheme="minorEastAsia" w:cs="Times New Roman"/>
            <w:color w:val="auto"/>
            <w:lang w:eastAsia="en-US" w:bidi="ar-SA"/>
          </w:rPr>
          <w:t>.</w:t>
        </w:r>
      </w:ins>
    </w:p>
    <w:p w14:paraId="215D17AC" w14:textId="488268B0"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ins w:id="314" w:author="Author">
        <w:r>
          <w:rPr>
            <w:rFonts w:eastAsiaTheme="minorEastAsia" w:cs="Times New Roman"/>
            <w:color w:val="auto"/>
            <w:lang w:eastAsia="en-US" w:bidi="ar-SA"/>
          </w:rPr>
          <w:t>Kim</w:t>
        </w:r>
        <w:r w:rsidR="007D7861">
          <w:rPr>
            <w:rFonts w:eastAsiaTheme="minorEastAsia" w:cs="Times New Roman"/>
            <w:color w:val="auto"/>
            <w:lang w:eastAsia="en-US" w:bidi="ar-SA"/>
          </w:rPr>
          <w:t>, S., Myung, G. P., Moon, C. et al. (</w:t>
        </w:r>
        <w:r>
          <w:rPr>
            <w:rFonts w:eastAsiaTheme="minorEastAsia" w:cs="Times New Roman"/>
            <w:color w:val="auto"/>
            <w:lang w:eastAsia="en-US" w:bidi="ar-SA"/>
          </w:rPr>
          <w:t>2007</w:t>
        </w:r>
        <w:r w:rsidR="007D7861">
          <w:rPr>
            <w:rFonts w:eastAsiaTheme="minorEastAsia" w:cs="Times New Roman"/>
            <w:color w:val="auto"/>
            <w:lang w:eastAsia="en-US" w:bidi="ar-SA"/>
          </w:rPr>
          <w:t>) Seasonal variations in phytoplankton growth and microzooplankton grazing in a temperate coastal embayment, Korea. Estuarine Coastal Shelf Sci. 71</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159-169.</w:t>
        </w:r>
      </w:ins>
    </w:p>
    <w:p w14:paraId="0302DA7F" w14:textId="46AE0E89"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Laws</w:t>
      </w:r>
      <w:ins w:id="315" w:author="Author">
        <w:r w:rsidR="006D3118">
          <w:rPr>
            <w:rFonts w:eastAsiaTheme="minorEastAsia" w:cs="Times New Roman"/>
            <w:color w:val="auto"/>
            <w:lang w:eastAsia="en-US" w:bidi="ar-SA"/>
          </w:rPr>
          <w:t>,</w:t>
        </w:r>
      </w:ins>
      <w:r>
        <w:rPr>
          <w:rFonts w:eastAsiaTheme="minorEastAsia" w:cs="Times New Roman"/>
          <w:color w:val="auto"/>
          <w:lang w:eastAsia="en-US" w:bidi="ar-SA"/>
        </w:rPr>
        <w:t xml:space="preserve"> E</w:t>
      </w:r>
      <w:ins w:id="316" w:author="Author">
        <w:r w:rsidR="006D3118">
          <w:rPr>
            <w:rFonts w:eastAsiaTheme="minorEastAsia" w:cs="Times New Roman"/>
            <w:color w:val="auto"/>
            <w:lang w:eastAsia="en-US" w:bidi="ar-SA"/>
          </w:rPr>
          <w:t xml:space="preserve">. </w:t>
        </w:r>
      </w:ins>
      <w:r>
        <w:rPr>
          <w:rFonts w:eastAsiaTheme="minorEastAsia" w:cs="Times New Roman"/>
          <w:color w:val="auto"/>
          <w:lang w:eastAsia="en-US" w:bidi="ar-SA"/>
        </w:rPr>
        <w:t>A</w:t>
      </w:r>
      <w:ins w:id="317" w:author="Author">
        <w:r w:rsidR="006D3118">
          <w:rPr>
            <w:rFonts w:eastAsiaTheme="minorEastAsia" w:cs="Times New Roman"/>
            <w:color w:val="auto"/>
            <w:lang w:eastAsia="en-US" w:bidi="ar-SA"/>
          </w:rPr>
          <w:t>.</w:t>
        </w:r>
      </w:ins>
      <w:r>
        <w:rPr>
          <w:rFonts w:eastAsiaTheme="minorEastAsia" w:cs="Times New Roman"/>
          <w:color w:val="auto"/>
          <w:lang w:eastAsia="en-US" w:bidi="ar-SA"/>
        </w:rPr>
        <w:t xml:space="preserve"> (2013) Evaluation of In Situ Phytoplankton Growth Rates: A Synthesis of Data from Varied Approaches. An</w:t>
      </w:r>
      <w:ins w:id="318" w:author="Author">
        <w:r w:rsidR="00C14C84">
          <w:rPr>
            <w:rFonts w:eastAsiaTheme="minorEastAsia" w:cs="Times New Roman"/>
            <w:color w:val="auto"/>
            <w:lang w:eastAsia="en-US" w:bidi="ar-SA"/>
          </w:rPr>
          <w:t>n.</w:t>
        </w:r>
      </w:ins>
      <w:r>
        <w:rPr>
          <w:rFonts w:eastAsiaTheme="minorEastAsia" w:cs="Times New Roman"/>
          <w:color w:val="auto"/>
          <w:lang w:eastAsia="en-US" w:bidi="ar-SA"/>
        </w:rPr>
        <w:t xml:space="preserve"> Rev</w:t>
      </w:r>
      <w:ins w:id="319" w:author="Author">
        <w:r w:rsidR="00C14C84">
          <w:rPr>
            <w:rFonts w:eastAsiaTheme="minorEastAsia" w:cs="Times New Roman"/>
            <w:color w:val="auto"/>
            <w:lang w:eastAsia="en-US" w:bidi="ar-SA"/>
          </w:rPr>
          <w:t>.</w:t>
        </w:r>
      </w:ins>
      <w:r>
        <w:rPr>
          <w:rFonts w:eastAsiaTheme="minorEastAsia" w:cs="Times New Roman"/>
          <w:color w:val="auto"/>
          <w:lang w:eastAsia="en-US" w:bidi="ar-SA"/>
        </w:rPr>
        <w:t xml:space="preserve"> Mar</w:t>
      </w:r>
      <w:ins w:id="320" w:author="Author">
        <w:r w:rsidR="00C14C84">
          <w:rPr>
            <w:rFonts w:eastAsiaTheme="minorEastAsia" w:cs="Times New Roman"/>
            <w:color w:val="auto"/>
            <w:lang w:eastAsia="en-US" w:bidi="ar-SA"/>
          </w:rPr>
          <w:t>.</w:t>
        </w:r>
      </w:ins>
      <w:r>
        <w:rPr>
          <w:rFonts w:eastAsiaTheme="minorEastAsia" w:cs="Times New Roman"/>
          <w:color w:val="auto"/>
          <w:lang w:eastAsia="en-US" w:bidi="ar-SA"/>
        </w:rPr>
        <w:t xml:space="preserve"> Sci</w:t>
      </w:r>
      <w:ins w:id="321" w:author="Author">
        <w:r w:rsidR="00C14C84">
          <w:rPr>
            <w:rFonts w:eastAsiaTheme="minorEastAsia" w:cs="Times New Roman"/>
            <w:color w:val="auto"/>
            <w:lang w:eastAsia="en-US" w:bidi="ar-SA"/>
          </w:rPr>
          <w:t>.</w:t>
        </w:r>
      </w:ins>
      <w:r>
        <w:rPr>
          <w:rFonts w:eastAsiaTheme="minorEastAsia" w:cs="Times New Roman"/>
          <w:color w:val="auto"/>
          <w:lang w:eastAsia="en-US" w:bidi="ar-SA"/>
        </w:rPr>
        <w:t xml:space="preserve"> 5</w:t>
      </w:r>
      <w:ins w:id="322" w:author="Author">
        <w:r w:rsidR="00DF4EC7">
          <w:rPr>
            <w:rFonts w:eastAsiaTheme="minorEastAsia" w:cs="Times New Roman"/>
            <w:color w:val="auto"/>
            <w:lang w:eastAsia="en-US" w:bidi="ar-SA"/>
          </w:rPr>
          <w:t>,</w:t>
        </w:r>
        <w:r w:rsidR="00C14C84">
          <w:rPr>
            <w:rFonts w:eastAsiaTheme="minorEastAsia" w:cs="Times New Roman"/>
            <w:color w:val="auto"/>
            <w:lang w:eastAsia="en-US" w:bidi="ar-SA"/>
          </w:rPr>
          <w:t xml:space="preserve"> </w:t>
        </w:r>
      </w:ins>
      <w:r>
        <w:rPr>
          <w:rFonts w:eastAsiaTheme="minorEastAsia" w:cs="Times New Roman"/>
          <w:color w:val="auto"/>
          <w:lang w:eastAsia="en-US" w:bidi="ar-SA"/>
        </w:rPr>
        <w:t>247–268</w:t>
      </w:r>
      <w:ins w:id="323" w:author="Author">
        <w:r w:rsidR="00C14C84">
          <w:rPr>
            <w:rFonts w:eastAsiaTheme="minorEastAsia" w:cs="Times New Roman"/>
            <w:color w:val="auto"/>
            <w:lang w:eastAsia="en-US" w:bidi="ar-SA"/>
          </w:rPr>
          <w:t>.</w:t>
        </w:r>
      </w:ins>
    </w:p>
    <w:p w14:paraId="1F84E599" w14:textId="3854BB61"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Li</w:t>
      </w:r>
      <w:ins w:id="324" w:author="Author">
        <w:r w:rsidR="00C14C84">
          <w:rPr>
            <w:rFonts w:eastAsiaTheme="minorEastAsia" w:cs="Times New Roman"/>
            <w:color w:val="auto"/>
            <w:lang w:eastAsia="en-US" w:bidi="ar-SA"/>
          </w:rPr>
          <w:t>,</w:t>
        </w:r>
      </w:ins>
      <w:r>
        <w:rPr>
          <w:rFonts w:eastAsiaTheme="minorEastAsia" w:cs="Times New Roman"/>
          <w:color w:val="auto"/>
          <w:lang w:eastAsia="en-US" w:bidi="ar-SA"/>
        </w:rPr>
        <w:t xml:space="preserve"> B</w:t>
      </w:r>
      <w:ins w:id="325" w:author="Author">
        <w:r w:rsidR="00C14C84">
          <w:rPr>
            <w:rFonts w:eastAsiaTheme="minorEastAsia" w:cs="Times New Roman"/>
            <w:color w:val="auto"/>
            <w:lang w:eastAsia="en-US" w:bidi="ar-SA"/>
          </w:rPr>
          <w:t>.</w:t>
        </w:r>
      </w:ins>
      <w:r>
        <w:rPr>
          <w:rFonts w:eastAsiaTheme="minorEastAsia" w:cs="Times New Roman"/>
          <w:color w:val="auto"/>
          <w:lang w:eastAsia="en-US" w:bidi="ar-SA"/>
        </w:rPr>
        <w:t>, Karl</w:t>
      </w:r>
      <w:ins w:id="326" w:author="Author">
        <w:r w:rsidR="00C14C84">
          <w:rPr>
            <w:rFonts w:eastAsiaTheme="minorEastAsia" w:cs="Times New Roman"/>
            <w:color w:val="auto"/>
            <w:lang w:eastAsia="en-US" w:bidi="ar-SA"/>
          </w:rPr>
          <w:t>,</w:t>
        </w:r>
      </w:ins>
      <w:r>
        <w:rPr>
          <w:rFonts w:eastAsiaTheme="minorEastAsia" w:cs="Times New Roman"/>
          <w:color w:val="auto"/>
          <w:lang w:eastAsia="en-US" w:bidi="ar-SA"/>
        </w:rPr>
        <w:t xml:space="preserve"> D</w:t>
      </w:r>
      <w:ins w:id="327" w:author="Author">
        <w:r w:rsidR="00C14C84">
          <w:rPr>
            <w:rFonts w:eastAsiaTheme="minorEastAsia" w:cs="Times New Roman"/>
            <w:color w:val="auto"/>
            <w:lang w:eastAsia="en-US" w:bidi="ar-SA"/>
          </w:rPr>
          <w:t xml:space="preserve">. </w:t>
        </w:r>
      </w:ins>
      <w:r>
        <w:rPr>
          <w:rFonts w:eastAsiaTheme="minorEastAsia" w:cs="Times New Roman"/>
          <w:color w:val="auto"/>
          <w:lang w:eastAsia="en-US" w:bidi="ar-SA"/>
        </w:rPr>
        <w:t>M</w:t>
      </w:r>
      <w:ins w:id="328" w:author="Author">
        <w:r w:rsidR="00C14C84">
          <w:rPr>
            <w:rFonts w:eastAsiaTheme="minorEastAsia" w:cs="Times New Roman"/>
            <w:color w:val="auto"/>
            <w:lang w:eastAsia="en-US" w:bidi="ar-SA"/>
          </w:rPr>
          <w:t>.</w:t>
        </w:r>
      </w:ins>
      <w:r>
        <w:rPr>
          <w:rFonts w:eastAsiaTheme="minorEastAsia" w:cs="Times New Roman"/>
          <w:color w:val="auto"/>
          <w:lang w:eastAsia="en-US" w:bidi="ar-SA"/>
        </w:rPr>
        <w:t>, Letelier</w:t>
      </w:r>
      <w:ins w:id="329" w:author="Author">
        <w:r w:rsidR="00C14C84">
          <w:rPr>
            <w:rFonts w:eastAsiaTheme="minorEastAsia" w:cs="Times New Roman"/>
            <w:color w:val="auto"/>
            <w:lang w:eastAsia="en-US" w:bidi="ar-SA"/>
          </w:rPr>
          <w:t>,</w:t>
        </w:r>
      </w:ins>
      <w:r>
        <w:rPr>
          <w:rFonts w:eastAsiaTheme="minorEastAsia" w:cs="Times New Roman"/>
          <w:color w:val="auto"/>
          <w:lang w:eastAsia="en-US" w:bidi="ar-SA"/>
        </w:rPr>
        <w:t xml:space="preserve"> R</w:t>
      </w:r>
      <w:ins w:id="330" w:author="Author">
        <w:r w:rsidR="00C14C84">
          <w:rPr>
            <w:rFonts w:eastAsiaTheme="minorEastAsia" w:cs="Times New Roman"/>
            <w:color w:val="auto"/>
            <w:lang w:eastAsia="en-US" w:bidi="ar-SA"/>
          </w:rPr>
          <w:t xml:space="preserve">. </w:t>
        </w:r>
      </w:ins>
      <w:r>
        <w:rPr>
          <w:rFonts w:eastAsiaTheme="minorEastAsia" w:cs="Times New Roman"/>
          <w:color w:val="auto"/>
          <w:lang w:eastAsia="en-US" w:bidi="ar-SA"/>
        </w:rPr>
        <w:t>M</w:t>
      </w:r>
      <w:ins w:id="331" w:author="Author">
        <w:r w:rsidR="00C14C84">
          <w:rPr>
            <w:rFonts w:eastAsiaTheme="minorEastAsia" w:cs="Times New Roman"/>
            <w:color w:val="auto"/>
            <w:lang w:eastAsia="en-US" w:bidi="ar-SA"/>
          </w:rPr>
          <w:t>. et al.</w:t>
        </w:r>
      </w:ins>
      <w:r>
        <w:rPr>
          <w:rFonts w:eastAsiaTheme="minorEastAsia" w:cs="Times New Roman"/>
          <w:color w:val="auto"/>
          <w:lang w:eastAsia="en-US" w:bidi="ar-SA"/>
        </w:rPr>
        <w:t xml:space="preserve"> (2013) Variability of chromophytic phytoplankton in the North Pacific Subtropical Gyre. Deep Sea Res</w:t>
      </w:r>
      <w:ins w:id="332" w:author="Author">
        <w:r w:rsidR="00DC1015">
          <w:rPr>
            <w:rFonts w:eastAsiaTheme="minorEastAsia" w:cs="Times New Roman"/>
            <w:color w:val="auto"/>
            <w:lang w:eastAsia="en-US" w:bidi="ar-SA"/>
          </w:rPr>
          <w:t>.</w:t>
        </w:r>
      </w:ins>
      <w:r>
        <w:rPr>
          <w:rFonts w:eastAsiaTheme="minorEastAsia" w:cs="Times New Roman"/>
          <w:color w:val="auto"/>
          <w:lang w:eastAsia="en-US" w:bidi="ar-SA"/>
        </w:rPr>
        <w:t xml:space="preserve"> Part II</w:t>
      </w:r>
      <w:ins w:id="333" w:author="Author">
        <w:r w:rsidR="00DC1015">
          <w:rPr>
            <w:rFonts w:eastAsiaTheme="minorEastAsia" w:cs="Times New Roman"/>
            <w:color w:val="auto"/>
            <w:lang w:eastAsia="en-US" w:bidi="ar-SA"/>
          </w:rPr>
          <w:t xml:space="preserve">. </w:t>
        </w:r>
      </w:ins>
      <w:r>
        <w:rPr>
          <w:rFonts w:eastAsiaTheme="minorEastAsia" w:cs="Times New Roman"/>
          <w:color w:val="auto"/>
          <w:lang w:eastAsia="en-US" w:bidi="ar-SA"/>
        </w:rPr>
        <w:t>93</w:t>
      </w:r>
      <w:ins w:id="334" w:author="Autho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ins>
      <w:r>
        <w:rPr>
          <w:rFonts w:eastAsiaTheme="minorEastAsia" w:cs="Times New Roman"/>
          <w:color w:val="auto"/>
          <w:lang w:eastAsia="en-US" w:bidi="ar-SA"/>
        </w:rPr>
        <w:t>84–95</w:t>
      </w:r>
      <w:ins w:id="335" w:author="Author">
        <w:r w:rsidR="00DC1015">
          <w:rPr>
            <w:rFonts w:eastAsiaTheme="minorEastAsia" w:cs="Times New Roman"/>
            <w:color w:val="auto"/>
            <w:lang w:eastAsia="en-US" w:bidi="ar-SA"/>
          </w:rPr>
          <w:t>.</w:t>
        </w:r>
      </w:ins>
    </w:p>
    <w:p w14:paraId="4868DF8C" w14:textId="65367DC9"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Lohmann</w:t>
      </w:r>
      <w:ins w:id="336" w:author="Author">
        <w:r w:rsidR="00DC1015">
          <w:rPr>
            <w:rFonts w:eastAsiaTheme="minorEastAsia" w:cs="Times New Roman"/>
            <w:color w:val="auto"/>
            <w:lang w:eastAsia="en-US" w:bidi="ar-SA"/>
          </w:rPr>
          <w:t>,</w:t>
        </w:r>
      </w:ins>
      <w:r>
        <w:rPr>
          <w:rFonts w:eastAsiaTheme="minorEastAsia" w:cs="Times New Roman"/>
          <w:color w:val="auto"/>
          <w:lang w:eastAsia="en-US" w:bidi="ar-SA"/>
        </w:rPr>
        <w:t xml:space="preserve"> H</w:t>
      </w:r>
      <w:ins w:id="337" w:author="Author">
        <w:r w:rsidR="00DC1015">
          <w:rPr>
            <w:rFonts w:eastAsiaTheme="minorEastAsia" w:cs="Times New Roman"/>
            <w:color w:val="auto"/>
            <w:lang w:eastAsia="en-US" w:bidi="ar-SA"/>
          </w:rPr>
          <w:t>.</w:t>
        </w:r>
      </w:ins>
      <w:r>
        <w:rPr>
          <w:rFonts w:eastAsiaTheme="minorEastAsia" w:cs="Times New Roman"/>
          <w:color w:val="auto"/>
          <w:lang w:eastAsia="en-US" w:bidi="ar-SA"/>
        </w:rPr>
        <w:t xml:space="preserve"> (1908) Untersuchungen zur Feststellung des vollständigen Gehaltes des Meeres an Plankton. Wissensch. Meeresuntersuchungen</w:t>
      </w:r>
    </w:p>
    <w:p w14:paraId="7A54DAD8" w14:textId="0680808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Myung</w:t>
      </w:r>
      <w:ins w:id="338" w:author="Author">
        <w:r w:rsidR="00DC1015">
          <w:rPr>
            <w:rFonts w:eastAsiaTheme="minorEastAsia" w:cs="Times New Roman"/>
            <w:color w:val="auto"/>
            <w:lang w:eastAsia="en-US" w:bidi="ar-SA"/>
          </w:rPr>
          <w:t>,</w:t>
        </w:r>
      </w:ins>
      <w:r>
        <w:rPr>
          <w:rFonts w:eastAsiaTheme="minorEastAsia" w:cs="Times New Roman"/>
          <w:color w:val="auto"/>
          <w:lang w:eastAsia="en-US" w:bidi="ar-SA"/>
        </w:rPr>
        <w:t xml:space="preserve"> G</w:t>
      </w:r>
      <w:ins w:id="339" w:author="Author">
        <w:r w:rsidR="00DC1015">
          <w:rPr>
            <w:rFonts w:eastAsiaTheme="minorEastAsia" w:cs="Times New Roman"/>
            <w:color w:val="auto"/>
            <w:lang w:eastAsia="en-US" w:bidi="ar-SA"/>
          </w:rPr>
          <w:t>.</w:t>
        </w:r>
      </w:ins>
      <w:r>
        <w:rPr>
          <w:rFonts w:eastAsiaTheme="minorEastAsia" w:cs="Times New Roman"/>
          <w:color w:val="auto"/>
          <w:lang w:eastAsia="en-US" w:bidi="ar-SA"/>
        </w:rPr>
        <w:t>, Kim</w:t>
      </w:r>
      <w:ins w:id="340" w:author="Author">
        <w:r w:rsidR="00DC1015">
          <w:rPr>
            <w:rFonts w:eastAsiaTheme="minorEastAsia" w:cs="Times New Roman"/>
            <w:color w:val="auto"/>
            <w:lang w:eastAsia="en-US" w:bidi="ar-SA"/>
          </w:rPr>
          <w:t>,</w:t>
        </w:r>
      </w:ins>
      <w:r>
        <w:rPr>
          <w:rFonts w:eastAsiaTheme="minorEastAsia" w:cs="Times New Roman"/>
          <w:color w:val="auto"/>
          <w:lang w:eastAsia="en-US" w:bidi="ar-SA"/>
        </w:rPr>
        <w:t xml:space="preserve"> H</w:t>
      </w:r>
      <w:ins w:id="341" w:author="Author">
        <w:r w:rsidR="00DC1015">
          <w:rPr>
            <w:rFonts w:eastAsiaTheme="minorEastAsia" w:cs="Times New Roman"/>
            <w:color w:val="auto"/>
            <w:lang w:eastAsia="en-US" w:bidi="ar-SA"/>
          </w:rPr>
          <w:t xml:space="preserve">. </w:t>
        </w:r>
      </w:ins>
      <w:r>
        <w:rPr>
          <w:rFonts w:eastAsiaTheme="minorEastAsia" w:cs="Times New Roman"/>
          <w:color w:val="auto"/>
          <w:lang w:eastAsia="en-US" w:bidi="ar-SA"/>
        </w:rPr>
        <w:t>S</w:t>
      </w:r>
      <w:ins w:id="342" w:author="Author">
        <w:r w:rsidR="00DC1015">
          <w:rPr>
            <w:rFonts w:eastAsiaTheme="minorEastAsia" w:cs="Times New Roman"/>
            <w:color w:val="auto"/>
            <w:lang w:eastAsia="en-US" w:bidi="ar-SA"/>
          </w:rPr>
          <w:t>.</w:t>
        </w:r>
      </w:ins>
      <w:r>
        <w:rPr>
          <w:rFonts w:eastAsiaTheme="minorEastAsia" w:cs="Times New Roman"/>
          <w:color w:val="auto"/>
          <w:lang w:eastAsia="en-US" w:bidi="ar-SA"/>
        </w:rPr>
        <w:t>, Park</w:t>
      </w:r>
      <w:ins w:id="343" w:author="Author">
        <w:r w:rsidR="00DC1015">
          <w:rPr>
            <w:rFonts w:eastAsiaTheme="minorEastAsia" w:cs="Times New Roman"/>
            <w:color w:val="auto"/>
            <w:lang w:eastAsia="en-US" w:bidi="ar-SA"/>
          </w:rPr>
          <w:t>,</w:t>
        </w:r>
      </w:ins>
      <w:r>
        <w:rPr>
          <w:rFonts w:eastAsiaTheme="minorEastAsia" w:cs="Times New Roman"/>
          <w:color w:val="auto"/>
          <w:lang w:eastAsia="en-US" w:bidi="ar-SA"/>
        </w:rPr>
        <w:t xml:space="preserve"> J</w:t>
      </w:r>
      <w:ins w:id="344" w:author="Author">
        <w:r w:rsidR="00DC1015">
          <w:rPr>
            <w:rFonts w:eastAsiaTheme="minorEastAsia" w:cs="Times New Roman"/>
            <w:color w:val="auto"/>
            <w:lang w:eastAsia="en-US" w:bidi="ar-SA"/>
          </w:rPr>
          <w:t xml:space="preserve">. </w:t>
        </w:r>
      </w:ins>
      <w:r>
        <w:rPr>
          <w:rFonts w:eastAsiaTheme="minorEastAsia" w:cs="Times New Roman"/>
          <w:color w:val="auto"/>
          <w:lang w:eastAsia="en-US" w:bidi="ar-SA"/>
        </w:rPr>
        <w:t>W</w:t>
      </w:r>
      <w:ins w:id="345" w:author="Author">
        <w:r w:rsidR="00DC1015">
          <w:rPr>
            <w:rFonts w:eastAsiaTheme="minorEastAsia" w:cs="Times New Roman"/>
            <w:color w:val="auto"/>
            <w:lang w:eastAsia="en-US" w:bidi="ar-SA"/>
          </w:rPr>
          <w:t>.</w:t>
        </w:r>
      </w:ins>
      <w:r>
        <w:rPr>
          <w:rFonts w:eastAsiaTheme="minorEastAsia" w:cs="Times New Roman"/>
          <w:color w:val="auto"/>
          <w:lang w:eastAsia="en-US" w:bidi="ar-SA"/>
        </w:rPr>
        <w:t xml:space="preserve">, </w:t>
      </w:r>
      <w:ins w:id="346" w:author="Author">
        <w:r w:rsidR="00DC1015" w:rsidRPr="007D3FAC">
          <w:rPr>
            <w:rFonts w:eastAsiaTheme="minorEastAsia" w:cs="Times New Roman"/>
            <w:i/>
            <w:color w:val="auto"/>
            <w:lang w:eastAsia="en-US" w:bidi="ar-SA"/>
          </w:rPr>
          <w:t>et al.</w:t>
        </w:r>
      </w:ins>
      <w:r>
        <w:rPr>
          <w:rFonts w:eastAsiaTheme="minorEastAsia" w:cs="Times New Roman"/>
          <w:color w:val="auto"/>
          <w:lang w:eastAsia="en-US" w:bidi="ar-SA"/>
        </w:rPr>
        <w:t xml:space="preserve"> (2013) Sequestered plastids in Mesodinium rubrum are functionally active up to 80 days of phototrophic growth without cryptomonad prey. Harmful Algae</w:t>
      </w:r>
      <w:ins w:id="347" w:author="Author">
        <w:r w:rsidR="00DC1015">
          <w:rPr>
            <w:rFonts w:eastAsiaTheme="minorEastAsia" w:cs="Times New Roman"/>
            <w:color w:val="auto"/>
            <w:lang w:eastAsia="en-US" w:bidi="ar-SA"/>
          </w:rPr>
          <w:t>.</w:t>
        </w:r>
      </w:ins>
      <w:r>
        <w:rPr>
          <w:rFonts w:eastAsiaTheme="minorEastAsia" w:cs="Times New Roman"/>
          <w:color w:val="auto"/>
          <w:lang w:eastAsia="en-US" w:bidi="ar-SA"/>
        </w:rPr>
        <w:t xml:space="preserve"> 27</w:t>
      </w:r>
      <w:ins w:id="348" w:author="Autho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ins>
      <w:r>
        <w:rPr>
          <w:rFonts w:eastAsiaTheme="minorEastAsia" w:cs="Times New Roman"/>
          <w:color w:val="auto"/>
          <w:lang w:eastAsia="en-US" w:bidi="ar-SA"/>
        </w:rPr>
        <w:t>82–87</w:t>
      </w:r>
      <w:ins w:id="349" w:author="Author">
        <w:r w:rsidR="00DC1015">
          <w:rPr>
            <w:rFonts w:eastAsiaTheme="minorEastAsia" w:cs="Times New Roman"/>
            <w:color w:val="auto"/>
            <w:lang w:eastAsia="en-US" w:bidi="ar-SA"/>
          </w:rPr>
          <w:t>.</w:t>
        </w:r>
      </w:ins>
    </w:p>
    <w:p w14:paraId="245C7A45" w14:textId="192D644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Neal</w:t>
      </w:r>
      <w:ins w:id="350" w:author="Author">
        <w:r w:rsidR="00DC1015">
          <w:rPr>
            <w:rFonts w:eastAsiaTheme="minorEastAsia" w:cs="Times New Roman"/>
            <w:color w:val="auto"/>
            <w:lang w:eastAsia="en-US" w:bidi="ar-SA"/>
          </w:rPr>
          <w:t>,</w:t>
        </w:r>
      </w:ins>
      <w:r>
        <w:rPr>
          <w:rFonts w:eastAsiaTheme="minorEastAsia" w:cs="Times New Roman"/>
          <w:color w:val="auto"/>
          <w:lang w:eastAsia="en-US" w:bidi="ar-SA"/>
        </w:rPr>
        <w:t xml:space="preserve"> V</w:t>
      </w:r>
      <w:ins w:id="351" w:author="Author">
        <w:r w:rsidR="00DC1015">
          <w:rPr>
            <w:rFonts w:eastAsiaTheme="minorEastAsia" w:cs="Times New Roman"/>
            <w:color w:val="auto"/>
            <w:lang w:eastAsia="en-US" w:bidi="ar-SA"/>
          </w:rPr>
          <w:t xml:space="preserve">. </w:t>
        </w:r>
      </w:ins>
      <w:r>
        <w:rPr>
          <w:rFonts w:eastAsiaTheme="minorEastAsia" w:cs="Times New Roman"/>
          <w:color w:val="auto"/>
          <w:lang w:eastAsia="en-US" w:bidi="ar-SA"/>
        </w:rPr>
        <w:t>T</w:t>
      </w:r>
      <w:ins w:id="352" w:author="Author">
        <w:r w:rsidR="00DC1015">
          <w:rPr>
            <w:rFonts w:eastAsiaTheme="minorEastAsia" w:cs="Times New Roman"/>
            <w:color w:val="auto"/>
            <w:lang w:eastAsia="en-US" w:bidi="ar-SA"/>
          </w:rPr>
          <w:t>.</w:t>
        </w:r>
      </w:ins>
      <w:r>
        <w:rPr>
          <w:rFonts w:eastAsiaTheme="minorEastAsia" w:cs="Times New Roman"/>
          <w:color w:val="auto"/>
          <w:lang w:eastAsia="en-US" w:bidi="ar-SA"/>
        </w:rPr>
        <w:t xml:space="preserve"> (1972) Physical aspects of the Columbia River and its estuary (AT Pruter and DL Alverson, Eds.), University of Washington Press. The Columbia River estuary and adjacent ocean waters, Seattle, WA</w:t>
      </w:r>
    </w:p>
    <w:p w14:paraId="0ACB6ED4" w14:textId="45B71A82"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Nishitani</w:t>
      </w:r>
      <w:ins w:id="353" w:author="Author">
        <w:r w:rsidR="00DC1015">
          <w:rPr>
            <w:rFonts w:eastAsiaTheme="minorEastAsia" w:cs="Times New Roman"/>
            <w:color w:val="auto"/>
            <w:lang w:eastAsia="en-US" w:bidi="ar-SA"/>
          </w:rPr>
          <w:t>,</w:t>
        </w:r>
      </w:ins>
      <w:r>
        <w:rPr>
          <w:rFonts w:eastAsiaTheme="minorEastAsia" w:cs="Times New Roman"/>
          <w:color w:val="auto"/>
          <w:lang w:eastAsia="en-US" w:bidi="ar-SA"/>
        </w:rPr>
        <w:t xml:space="preserve"> G</w:t>
      </w:r>
      <w:ins w:id="354" w:author="Author">
        <w:r w:rsidR="00DC1015">
          <w:rPr>
            <w:rFonts w:eastAsiaTheme="minorEastAsia" w:cs="Times New Roman"/>
            <w:color w:val="auto"/>
            <w:lang w:eastAsia="en-US" w:bidi="ar-SA"/>
          </w:rPr>
          <w:t>.</w:t>
        </w:r>
      </w:ins>
      <w:r>
        <w:rPr>
          <w:rFonts w:eastAsiaTheme="minorEastAsia" w:cs="Times New Roman"/>
          <w:color w:val="auto"/>
          <w:lang w:eastAsia="en-US" w:bidi="ar-SA"/>
        </w:rPr>
        <w:t>, Nagai</w:t>
      </w:r>
      <w:ins w:id="355" w:author="Author">
        <w:r w:rsidR="00DC1015">
          <w:rPr>
            <w:rFonts w:eastAsiaTheme="minorEastAsia" w:cs="Times New Roman"/>
            <w:color w:val="auto"/>
            <w:lang w:eastAsia="en-US" w:bidi="ar-SA"/>
          </w:rPr>
          <w:t>,</w:t>
        </w:r>
      </w:ins>
      <w:r>
        <w:rPr>
          <w:rFonts w:eastAsiaTheme="minorEastAsia" w:cs="Times New Roman"/>
          <w:color w:val="auto"/>
          <w:lang w:eastAsia="en-US" w:bidi="ar-SA"/>
        </w:rPr>
        <w:t xml:space="preserve"> S</w:t>
      </w:r>
      <w:ins w:id="356" w:author="Author">
        <w:r w:rsidR="00DC1015">
          <w:rPr>
            <w:rFonts w:eastAsiaTheme="minorEastAsia" w:cs="Times New Roman"/>
            <w:color w:val="auto"/>
            <w:lang w:eastAsia="en-US" w:bidi="ar-SA"/>
          </w:rPr>
          <w:t>.</w:t>
        </w:r>
      </w:ins>
      <w:r>
        <w:rPr>
          <w:rFonts w:eastAsiaTheme="minorEastAsia" w:cs="Times New Roman"/>
          <w:color w:val="auto"/>
          <w:lang w:eastAsia="en-US" w:bidi="ar-SA"/>
        </w:rPr>
        <w:t>,Takano</w:t>
      </w:r>
      <w:ins w:id="357" w:author="Author">
        <w:r w:rsidR="00DC1015">
          <w:rPr>
            <w:rFonts w:eastAsiaTheme="minorEastAsia" w:cs="Times New Roman"/>
            <w:color w:val="auto"/>
            <w:lang w:eastAsia="en-US" w:bidi="ar-SA"/>
          </w:rPr>
          <w:t>,</w:t>
        </w:r>
      </w:ins>
      <w:r>
        <w:rPr>
          <w:rFonts w:eastAsiaTheme="minorEastAsia" w:cs="Times New Roman"/>
          <w:color w:val="auto"/>
          <w:lang w:eastAsia="en-US" w:bidi="ar-SA"/>
        </w:rPr>
        <w:t xml:space="preserve"> Y</w:t>
      </w:r>
      <w:ins w:id="358" w:author="Author">
        <w:r w:rsidR="00DC1015">
          <w:rPr>
            <w:rFonts w:eastAsiaTheme="minorEastAsia" w:cs="Times New Roman"/>
            <w:color w:val="auto"/>
            <w:lang w:eastAsia="en-US" w:bidi="ar-SA"/>
          </w:rPr>
          <w:t>.</w:t>
        </w:r>
      </w:ins>
      <w:r>
        <w:rPr>
          <w:rFonts w:eastAsiaTheme="minorEastAsia" w:cs="Times New Roman"/>
          <w:color w:val="auto"/>
          <w:lang w:eastAsia="en-US" w:bidi="ar-SA"/>
        </w:rPr>
        <w:t xml:space="preserve"> </w:t>
      </w:r>
      <w:ins w:id="359" w:author="Author">
        <w:r w:rsidR="00DC1015" w:rsidRPr="007D3FAC">
          <w:rPr>
            <w:rFonts w:eastAsiaTheme="minorEastAsia" w:cs="Times New Roman"/>
            <w:i/>
            <w:color w:val="auto"/>
            <w:lang w:eastAsia="en-US" w:bidi="ar-SA"/>
          </w:rPr>
          <w:t>et al.</w:t>
        </w:r>
        <w:r w:rsidR="00DC1015">
          <w:rPr>
            <w:rFonts w:eastAsiaTheme="minorEastAsia" w:cs="Times New Roman"/>
            <w:color w:val="auto"/>
            <w:lang w:eastAsia="en-US" w:bidi="ar-SA"/>
          </w:rPr>
          <w:t xml:space="preserve"> </w:t>
        </w:r>
      </w:ins>
      <w:r>
        <w:rPr>
          <w:rFonts w:eastAsiaTheme="minorEastAsia" w:cs="Times New Roman"/>
          <w:color w:val="auto"/>
          <w:lang w:eastAsia="en-US" w:bidi="ar-SA"/>
        </w:rPr>
        <w:t>(2008) Growth characteristics and phylogenetic analysis of the marine dinoflagellate Dinophysis infundibulus (Dinophyceae). Aquat</w:t>
      </w:r>
      <w:ins w:id="360" w:author="Author">
        <w:r w:rsidR="00DC1015">
          <w:rPr>
            <w:rFonts w:eastAsiaTheme="minorEastAsia" w:cs="Times New Roman"/>
            <w:color w:val="auto"/>
            <w:lang w:eastAsia="en-US" w:bidi="ar-SA"/>
          </w:rPr>
          <w:t>. Microb. Ecol. 52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109-121.</w:t>
        </w:r>
      </w:ins>
    </w:p>
    <w:p w14:paraId="3967729D" w14:textId="3A77907E"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Peterson</w:t>
      </w:r>
      <w:ins w:id="361" w:author="Author">
        <w:r w:rsidR="00DC1015">
          <w:rPr>
            <w:rFonts w:eastAsiaTheme="minorEastAsia" w:cs="Times New Roman"/>
            <w:color w:val="auto"/>
            <w:lang w:eastAsia="en-US" w:bidi="ar-SA"/>
          </w:rPr>
          <w:t>,</w:t>
        </w:r>
      </w:ins>
      <w:r>
        <w:rPr>
          <w:rFonts w:eastAsiaTheme="minorEastAsia" w:cs="Times New Roman"/>
          <w:color w:val="auto"/>
          <w:lang w:eastAsia="en-US" w:bidi="ar-SA"/>
        </w:rPr>
        <w:t xml:space="preserve"> T</w:t>
      </w:r>
      <w:ins w:id="362" w:author="Author">
        <w:r w:rsidR="00DC1015">
          <w:rPr>
            <w:rFonts w:eastAsiaTheme="minorEastAsia" w:cs="Times New Roman"/>
            <w:color w:val="auto"/>
            <w:lang w:eastAsia="en-US" w:bidi="ar-SA"/>
          </w:rPr>
          <w:t xml:space="preserve">. </w:t>
        </w:r>
      </w:ins>
      <w:r>
        <w:rPr>
          <w:rFonts w:eastAsiaTheme="minorEastAsia" w:cs="Times New Roman"/>
          <w:color w:val="auto"/>
          <w:lang w:eastAsia="en-US" w:bidi="ar-SA"/>
        </w:rPr>
        <w:t>D</w:t>
      </w:r>
      <w:ins w:id="363" w:author="Author">
        <w:r w:rsidR="00DC1015">
          <w:rPr>
            <w:rFonts w:eastAsiaTheme="minorEastAsia" w:cs="Times New Roman"/>
            <w:color w:val="auto"/>
            <w:lang w:eastAsia="en-US" w:bidi="ar-SA"/>
          </w:rPr>
          <w:t>.</w:t>
        </w:r>
      </w:ins>
      <w:r>
        <w:rPr>
          <w:rFonts w:eastAsiaTheme="minorEastAsia" w:cs="Times New Roman"/>
          <w:color w:val="auto"/>
          <w:lang w:eastAsia="en-US" w:bidi="ar-SA"/>
        </w:rPr>
        <w:t>, Golda</w:t>
      </w:r>
      <w:ins w:id="364" w:author="Author">
        <w:r w:rsidR="00DC1015">
          <w:rPr>
            <w:rFonts w:eastAsiaTheme="minorEastAsia" w:cs="Times New Roman"/>
            <w:color w:val="auto"/>
            <w:lang w:eastAsia="en-US" w:bidi="ar-SA"/>
          </w:rPr>
          <w:t>,</w:t>
        </w:r>
      </w:ins>
      <w:r>
        <w:rPr>
          <w:rFonts w:eastAsiaTheme="minorEastAsia" w:cs="Times New Roman"/>
          <w:color w:val="auto"/>
          <w:lang w:eastAsia="en-US" w:bidi="ar-SA"/>
        </w:rPr>
        <w:t xml:space="preserve"> R</w:t>
      </w:r>
      <w:ins w:id="365" w:author="Author">
        <w:r w:rsidR="00DC1015">
          <w:rPr>
            <w:rFonts w:eastAsiaTheme="minorEastAsia" w:cs="Times New Roman"/>
            <w:color w:val="auto"/>
            <w:lang w:eastAsia="en-US" w:bidi="ar-SA"/>
          </w:rPr>
          <w:t xml:space="preserve">. </w:t>
        </w:r>
      </w:ins>
      <w:r>
        <w:rPr>
          <w:rFonts w:eastAsiaTheme="minorEastAsia" w:cs="Times New Roman"/>
          <w:color w:val="auto"/>
          <w:lang w:eastAsia="en-US" w:bidi="ar-SA"/>
        </w:rPr>
        <w:t>L</w:t>
      </w:r>
      <w:ins w:id="366" w:author="Author">
        <w:r w:rsidR="00DC1015">
          <w:rPr>
            <w:rFonts w:eastAsiaTheme="minorEastAsia" w:cs="Times New Roman"/>
            <w:color w:val="auto"/>
            <w:lang w:eastAsia="en-US" w:bidi="ar-SA"/>
          </w:rPr>
          <w:t>.</w:t>
        </w:r>
      </w:ins>
      <w:r>
        <w:rPr>
          <w:rFonts w:eastAsiaTheme="minorEastAsia" w:cs="Times New Roman"/>
          <w:color w:val="auto"/>
          <w:lang w:eastAsia="en-US" w:bidi="ar-SA"/>
        </w:rPr>
        <w:t>, Garcia</w:t>
      </w:r>
      <w:ins w:id="367" w:author="Author">
        <w:r w:rsidR="00DC1015">
          <w:rPr>
            <w:rFonts w:eastAsiaTheme="minorEastAsia" w:cs="Times New Roman"/>
            <w:color w:val="auto"/>
            <w:lang w:eastAsia="en-US" w:bidi="ar-SA"/>
          </w:rPr>
          <w:t>,</w:t>
        </w:r>
      </w:ins>
      <w:r>
        <w:rPr>
          <w:rFonts w:eastAsiaTheme="minorEastAsia" w:cs="Times New Roman"/>
          <w:color w:val="auto"/>
          <w:lang w:eastAsia="en-US" w:bidi="ar-SA"/>
        </w:rPr>
        <w:t xml:space="preserve"> M</w:t>
      </w:r>
      <w:ins w:id="368" w:author="Author">
        <w:r w:rsidR="00DC1015">
          <w:rPr>
            <w:rFonts w:eastAsiaTheme="minorEastAsia" w:cs="Times New Roman"/>
            <w:color w:val="auto"/>
            <w:lang w:eastAsia="en-US" w:bidi="ar-SA"/>
          </w:rPr>
          <w:t xml:space="preserve">. </w:t>
        </w:r>
      </w:ins>
      <w:r>
        <w:rPr>
          <w:rFonts w:eastAsiaTheme="minorEastAsia" w:cs="Times New Roman"/>
          <w:color w:val="auto"/>
          <w:lang w:eastAsia="en-US" w:bidi="ar-SA"/>
        </w:rPr>
        <w:t>L</w:t>
      </w:r>
      <w:ins w:id="369" w:author="Author">
        <w:r w:rsidR="00DC1015">
          <w:rPr>
            <w:rFonts w:eastAsiaTheme="minorEastAsia" w:cs="Times New Roman"/>
            <w:color w:val="auto"/>
            <w:lang w:eastAsia="en-US" w:bidi="ar-SA"/>
          </w:rPr>
          <w:t>.</w:t>
        </w:r>
      </w:ins>
      <w:r>
        <w:rPr>
          <w:rFonts w:eastAsiaTheme="minorEastAsia" w:cs="Times New Roman"/>
          <w:color w:val="auto"/>
          <w:lang w:eastAsia="en-US" w:bidi="ar-SA"/>
        </w:rPr>
        <w:t xml:space="preserve">, </w:t>
      </w:r>
      <w:ins w:id="370" w:author="Author">
        <w:r w:rsidR="00DC1015" w:rsidRPr="007D3FAC">
          <w:rPr>
            <w:rFonts w:eastAsiaTheme="minorEastAsia" w:cs="Times New Roman"/>
            <w:i/>
            <w:color w:val="auto"/>
            <w:lang w:eastAsia="en-US" w:bidi="ar-SA"/>
          </w:rPr>
          <w:t xml:space="preserve">et al. </w:t>
        </w:r>
      </w:ins>
      <w:r>
        <w:rPr>
          <w:rFonts w:eastAsiaTheme="minorEastAsia" w:cs="Times New Roman"/>
          <w:color w:val="auto"/>
          <w:lang w:eastAsia="en-US" w:bidi="ar-SA"/>
        </w:rPr>
        <w:t xml:space="preserve">(2013) Associations between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cryptophyte algae in the Columbia River estuary. Aqua</w:t>
      </w:r>
      <w:ins w:id="371" w:author="Author">
        <w:r w:rsidR="00DC1015">
          <w:rPr>
            <w:rFonts w:eastAsiaTheme="minorEastAsia" w:cs="Times New Roman"/>
            <w:color w:val="auto"/>
            <w:lang w:eastAsia="en-US" w:bidi="ar-SA"/>
          </w:rPr>
          <w:t>t.</w:t>
        </w:r>
      </w:ins>
      <w:r>
        <w:rPr>
          <w:rFonts w:eastAsiaTheme="minorEastAsia" w:cs="Times New Roman"/>
          <w:color w:val="auto"/>
          <w:lang w:eastAsia="en-US" w:bidi="ar-SA"/>
        </w:rPr>
        <w:t xml:space="preserve"> Micro</w:t>
      </w:r>
      <w:ins w:id="372" w:author="Author">
        <w:r w:rsidR="00DC1015">
          <w:rPr>
            <w:rFonts w:eastAsiaTheme="minorEastAsia" w:cs="Times New Roman"/>
            <w:color w:val="auto"/>
            <w:lang w:eastAsia="en-US" w:bidi="ar-SA"/>
          </w:rPr>
          <w:t>b.</w:t>
        </w:r>
      </w:ins>
      <w:r>
        <w:rPr>
          <w:rFonts w:eastAsiaTheme="minorEastAsia" w:cs="Times New Roman"/>
          <w:color w:val="auto"/>
          <w:lang w:eastAsia="en-US" w:bidi="ar-SA"/>
        </w:rPr>
        <w:t xml:space="preserve"> Ecol</w:t>
      </w:r>
      <w:ins w:id="373" w:author="Author">
        <w:r w:rsidR="00DC1015">
          <w:rPr>
            <w:rFonts w:eastAsiaTheme="minorEastAsia" w:cs="Times New Roman"/>
            <w:color w:val="auto"/>
            <w:lang w:eastAsia="en-US" w:bidi="ar-SA"/>
          </w:rPr>
          <w:t>.</w:t>
        </w:r>
      </w:ins>
      <w:r>
        <w:rPr>
          <w:rFonts w:eastAsiaTheme="minorEastAsia" w:cs="Times New Roman"/>
          <w:color w:val="auto"/>
          <w:lang w:eastAsia="en-US" w:bidi="ar-SA"/>
        </w:rPr>
        <w:t xml:space="preserve"> 68</w:t>
      </w:r>
      <w:ins w:id="374" w:author="Autho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ins>
      <w:r>
        <w:rPr>
          <w:rFonts w:eastAsiaTheme="minorEastAsia" w:cs="Times New Roman"/>
          <w:color w:val="auto"/>
          <w:lang w:eastAsia="en-US" w:bidi="ar-SA"/>
        </w:rPr>
        <w:t>117–130</w:t>
      </w:r>
      <w:ins w:id="375" w:author="Author">
        <w:r w:rsidR="00DC1015">
          <w:rPr>
            <w:rFonts w:eastAsiaTheme="minorEastAsia" w:cs="Times New Roman"/>
            <w:color w:val="auto"/>
            <w:lang w:eastAsia="en-US" w:bidi="ar-SA"/>
          </w:rPr>
          <w:t>.</w:t>
        </w:r>
      </w:ins>
    </w:p>
    <w:p w14:paraId="50A4C255" w14:textId="5AA15FC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Rial</w:t>
      </w:r>
      <w:ins w:id="376" w:author="Author">
        <w:r w:rsidR="00DC1015">
          <w:rPr>
            <w:rFonts w:eastAsiaTheme="minorEastAsia" w:cs="Times New Roman"/>
            <w:color w:val="auto"/>
            <w:lang w:eastAsia="en-US" w:bidi="ar-SA"/>
          </w:rPr>
          <w:t>,</w:t>
        </w:r>
      </w:ins>
      <w:r>
        <w:rPr>
          <w:rFonts w:eastAsiaTheme="minorEastAsia" w:cs="Times New Roman"/>
          <w:color w:val="auto"/>
          <w:lang w:eastAsia="en-US" w:bidi="ar-SA"/>
        </w:rPr>
        <w:t xml:space="preserve"> P</w:t>
      </w:r>
      <w:ins w:id="377" w:author="Author">
        <w:r w:rsidR="00DC1015">
          <w:rPr>
            <w:rFonts w:eastAsiaTheme="minorEastAsia" w:cs="Times New Roman"/>
            <w:color w:val="auto"/>
            <w:lang w:eastAsia="en-US" w:bidi="ar-SA"/>
          </w:rPr>
          <w:t>.</w:t>
        </w:r>
      </w:ins>
      <w:r>
        <w:rPr>
          <w:rFonts w:eastAsiaTheme="minorEastAsia" w:cs="Times New Roman"/>
          <w:color w:val="auto"/>
          <w:lang w:eastAsia="en-US" w:bidi="ar-SA"/>
        </w:rPr>
        <w:t>, Garrido</w:t>
      </w:r>
      <w:ins w:id="378" w:author="Author">
        <w:r w:rsidR="00DC1015">
          <w:rPr>
            <w:rFonts w:eastAsiaTheme="minorEastAsia" w:cs="Times New Roman"/>
            <w:color w:val="auto"/>
            <w:lang w:eastAsia="en-US" w:bidi="ar-SA"/>
          </w:rPr>
          <w:t>,</w:t>
        </w:r>
      </w:ins>
      <w:r>
        <w:rPr>
          <w:rFonts w:eastAsiaTheme="minorEastAsia" w:cs="Times New Roman"/>
          <w:color w:val="auto"/>
          <w:lang w:eastAsia="en-US" w:bidi="ar-SA"/>
        </w:rPr>
        <w:t xml:space="preserve"> J</w:t>
      </w:r>
      <w:ins w:id="379" w:author="Author">
        <w:r w:rsidR="00DC1015">
          <w:rPr>
            <w:rFonts w:eastAsiaTheme="minorEastAsia" w:cs="Times New Roman"/>
            <w:color w:val="auto"/>
            <w:lang w:eastAsia="en-US" w:bidi="ar-SA"/>
          </w:rPr>
          <w:t xml:space="preserve">. </w:t>
        </w:r>
      </w:ins>
      <w:r>
        <w:rPr>
          <w:rFonts w:eastAsiaTheme="minorEastAsia" w:cs="Times New Roman"/>
          <w:color w:val="auto"/>
          <w:lang w:eastAsia="en-US" w:bidi="ar-SA"/>
        </w:rPr>
        <w:t>L</w:t>
      </w:r>
      <w:ins w:id="380" w:author="Author">
        <w:r w:rsidR="00DC1015">
          <w:rPr>
            <w:rFonts w:eastAsiaTheme="minorEastAsia" w:cs="Times New Roman"/>
            <w:color w:val="auto"/>
            <w:lang w:eastAsia="en-US" w:bidi="ar-SA"/>
          </w:rPr>
          <w:t>.</w:t>
        </w:r>
      </w:ins>
      <w:r>
        <w:rPr>
          <w:rFonts w:eastAsiaTheme="minorEastAsia" w:cs="Times New Roman"/>
          <w:color w:val="auto"/>
          <w:lang w:eastAsia="en-US" w:bidi="ar-SA"/>
        </w:rPr>
        <w:t>, Jaen</w:t>
      </w:r>
      <w:ins w:id="381" w:author="Author">
        <w:r w:rsidR="00DC1015">
          <w:rPr>
            <w:rFonts w:eastAsiaTheme="minorEastAsia" w:cs="Times New Roman"/>
            <w:color w:val="auto"/>
            <w:lang w:eastAsia="en-US" w:bidi="ar-SA"/>
          </w:rPr>
          <w:t>,</w:t>
        </w:r>
      </w:ins>
      <w:r>
        <w:rPr>
          <w:rFonts w:eastAsiaTheme="minorEastAsia" w:cs="Times New Roman"/>
          <w:color w:val="auto"/>
          <w:lang w:eastAsia="en-US" w:bidi="ar-SA"/>
        </w:rPr>
        <w:t xml:space="preserve"> D</w:t>
      </w:r>
      <w:ins w:id="382" w:author="Author">
        <w:r w:rsidR="00DC1015">
          <w:rPr>
            <w:rFonts w:eastAsiaTheme="minorEastAsia" w:cs="Times New Roman"/>
            <w:color w:val="auto"/>
            <w:lang w:eastAsia="en-US" w:bidi="ar-SA"/>
          </w:rPr>
          <w:t>.</w:t>
        </w:r>
      </w:ins>
      <w:r>
        <w:rPr>
          <w:rFonts w:eastAsiaTheme="minorEastAsia" w:cs="Times New Roman"/>
          <w:color w:val="auto"/>
          <w:lang w:eastAsia="en-US" w:bidi="ar-SA"/>
        </w:rPr>
        <w:t xml:space="preserve"> </w:t>
      </w:r>
      <w:ins w:id="383" w:author="Author">
        <w:r w:rsidR="00DC1015">
          <w:rPr>
            <w:rFonts w:eastAsiaTheme="minorEastAsia" w:cs="Times New Roman"/>
            <w:color w:val="auto"/>
            <w:lang w:eastAsia="en-US" w:bidi="ar-SA"/>
          </w:rPr>
          <w:t>et al.</w:t>
        </w:r>
      </w:ins>
      <w:r>
        <w:rPr>
          <w:rFonts w:eastAsiaTheme="minorEastAsia" w:cs="Times New Roman"/>
          <w:color w:val="auto"/>
          <w:lang w:eastAsia="en-US" w:bidi="ar-SA"/>
        </w:rPr>
        <w:t xml:space="preserve"> (2013) Pigment composition in three Dinophysis species (Dinophyceae) and the associated cultures of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w:t>
      </w:r>
      <w:r w:rsidRPr="007D3FAC">
        <w:rPr>
          <w:rFonts w:eastAsiaTheme="minorEastAsia" w:cs="Times New Roman"/>
          <w:i/>
          <w:color w:val="auto"/>
          <w:lang w:eastAsia="en-US" w:bidi="ar-SA"/>
        </w:rPr>
        <w:t>Teleaulax amphioxeia</w:t>
      </w:r>
      <w:r>
        <w:rPr>
          <w:rFonts w:eastAsiaTheme="minorEastAsia" w:cs="Times New Roman"/>
          <w:color w:val="auto"/>
          <w:lang w:eastAsia="en-US" w:bidi="ar-SA"/>
        </w:rPr>
        <w:t>. J</w:t>
      </w:r>
      <w:ins w:id="384" w:author="Author">
        <w:r w:rsidR="00DC1015">
          <w:rPr>
            <w:rFonts w:eastAsiaTheme="minorEastAsia" w:cs="Times New Roman"/>
            <w:color w:val="auto"/>
            <w:lang w:eastAsia="en-US" w:bidi="ar-SA"/>
          </w:rPr>
          <w:t>. Plankton Res.</w:t>
        </w:r>
      </w:ins>
      <w:r>
        <w:rPr>
          <w:rFonts w:eastAsiaTheme="minorEastAsia" w:cs="Times New Roman"/>
          <w:color w:val="auto"/>
          <w:lang w:eastAsia="en-US" w:bidi="ar-SA"/>
        </w:rPr>
        <w:t xml:space="preserve"> 35</w:t>
      </w:r>
      <w:ins w:id="385" w:author="Autho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ins>
      <w:r>
        <w:rPr>
          <w:rFonts w:eastAsiaTheme="minorEastAsia" w:cs="Times New Roman"/>
          <w:color w:val="auto"/>
          <w:lang w:eastAsia="en-US" w:bidi="ar-SA"/>
        </w:rPr>
        <w:t>433–437</w:t>
      </w:r>
      <w:ins w:id="386" w:author="Author">
        <w:r w:rsidR="00DC1015">
          <w:rPr>
            <w:rFonts w:eastAsiaTheme="minorEastAsia" w:cs="Times New Roman"/>
            <w:color w:val="auto"/>
            <w:lang w:eastAsia="en-US" w:bidi="ar-SA"/>
          </w:rPr>
          <w:t>.</w:t>
        </w:r>
      </w:ins>
    </w:p>
    <w:p w14:paraId="5BC013CA" w14:textId="6210C56C"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Ribalet</w:t>
      </w:r>
      <w:ins w:id="387" w:author="Author">
        <w:r w:rsidR="00DC1015">
          <w:rPr>
            <w:rFonts w:eastAsiaTheme="minorEastAsia" w:cs="Times New Roman"/>
            <w:color w:val="auto"/>
            <w:lang w:eastAsia="en-US" w:bidi="ar-SA"/>
          </w:rPr>
          <w:t>,</w:t>
        </w:r>
      </w:ins>
      <w:r>
        <w:rPr>
          <w:rFonts w:eastAsiaTheme="minorEastAsia" w:cs="Times New Roman"/>
          <w:color w:val="auto"/>
          <w:lang w:eastAsia="en-US" w:bidi="ar-SA"/>
        </w:rPr>
        <w:t xml:space="preserve"> F</w:t>
      </w:r>
      <w:ins w:id="388" w:author="Author">
        <w:r w:rsidR="00DC1015">
          <w:rPr>
            <w:rFonts w:eastAsiaTheme="minorEastAsia" w:cs="Times New Roman"/>
            <w:color w:val="auto"/>
            <w:lang w:eastAsia="en-US" w:bidi="ar-SA"/>
          </w:rPr>
          <w:t>.</w:t>
        </w:r>
      </w:ins>
      <w:r>
        <w:rPr>
          <w:rFonts w:eastAsiaTheme="minorEastAsia" w:cs="Times New Roman"/>
          <w:color w:val="auto"/>
          <w:lang w:eastAsia="en-US" w:bidi="ar-SA"/>
        </w:rPr>
        <w:t>, Swalwell</w:t>
      </w:r>
      <w:ins w:id="389" w:author="Author">
        <w:r w:rsidR="00DC1015">
          <w:rPr>
            <w:rFonts w:eastAsiaTheme="minorEastAsia" w:cs="Times New Roman"/>
            <w:color w:val="auto"/>
            <w:lang w:eastAsia="en-US" w:bidi="ar-SA"/>
          </w:rPr>
          <w:t>,</w:t>
        </w:r>
      </w:ins>
      <w:r>
        <w:rPr>
          <w:rFonts w:eastAsiaTheme="minorEastAsia" w:cs="Times New Roman"/>
          <w:color w:val="auto"/>
          <w:lang w:eastAsia="en-US" w:bidi="ar-SA"/>
        </w:rPr>
        <w:t xml:space="preserve"> J</w:t>
      </w:r>
      <w:ins w:id="390" w:author="Author">
        <w:r w:rsidR="00DC1015">
          <w:rPr>
            <w:rFonts w:eastAsiaTheme="minorEastAsia" w:cs="Times New Roman"/>
            <w:color w:val="auto"/>
            <w:lang w:eastAsia="en-US" w:bidi="ar-SA"/>
          </w:rPr>
          <w:t>.</w:t>
        </w:r>
      </w:ins>
      <w:r>
        <w:rPr>
          <w:rFonts w:eastAsiaTheme="minorEastAsia" w:cs="Times New Roman"/>
          <w:color w:val="auto"/>
          <w:lang w:eastAsia="en-US" w:bidi="ar-SA"/>
        </w:rPr>
        <w:t>, Clayton</w:t>
      </w:r>
      <w:ins w:id="391" w:author="Author">
        <w:r w:rsidR="00DC1015">
          <w:rPr>
            <w:rFonts w:eastAsiaTheme="minorEastAsia" w:cs="Times New Roman"/>
            <w:color w:val="auto"/>
            <w:lang w:eastAsia="en-US" w:bidi="ar-SA"/>
          </w:rPr>
          <w:t>,</w:t>
        </w:r>
      </w:ins>
      <w:r>
        <w:rPr>
          <w:rFonts w:eastAsiaTheme="minorEastAsia" w:cs="Times New Roman"/>
          <w:color w:val="auto"/>
          <w:lang w:eastAsia="en-US" w:bidi="ar-SA"/>
        </w:rPr>
        <w:t xml:space="preserve"> S</w:t>
      </w:r>
      <w:ins w:id="392" w:author="Author">
        <w:r w:rsidR="00DC1015">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ins>
      <w:r>
        <w:rPr>
          <w:rFonts w:eastAsiaTheme="minorEastAsia" w:cs="Times New Roman"/>
          <w:color w:val="auto"/>
          <w:lang w:eastAsia="en-US" w:bidi="ar-SA"/>
        </w:rPr>
        <w:t xml:space="preserve">(2015) Light-driven synchrony of Prochlorococcus growth and mortality in the subtropical Pacific gyre. </w:t>
      </w:r>
      <w:ins w:id="393" w:author="Author">
        <w:r w:rsidR="00DC1015">
          <w:rPr>
            <w:rFonts w:eastAsiaTheme="minorEastAsia" w:cs="Times New Roman"/>
            <w:color w:val="auto"/>
            <w:lang w:eastAsia="en-US" w:bidi="ar-SA"/>
          </w:rPr>
          <w:t>Proc. Natl. Acad.  Sci.</w:t>
        </w:r>
        <w:r w:rsidR="00DC1015">
          <w:rPr>
            <w:rFonts w:eastAsiaTheme="minorEastAsia" w:cs="Times New Roman"/>
            <w:color w:val="auto"/>
            <w:lang w:eastAsia="en-US" w:bidi="ar-SA"/>
          </w:rPr>
          <w:t xml:space="preserve"> </w:t>
        </w:r>
      </w:ins>
      <w:r>
        <w:rPr>
          <w:rFonts w:eastAsiaTheme="minorEastAsia" w:cs="Times New Roman"/>
          <w:color w:val="auto"/>
          <w:lang w:eastAsia="en-US" w:bidi="ar-SA"/>
        </w:rPr>
        <w:t>112</w:t>
      </w:r>
      <w:ins w:id="394" w:author="Autho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ins>
      <w:r>
        <w:rPr>
          <w:rFonts w:eastAsiaTheme="minorEastAsia" w:cs="Times New Roman"/>
          <w:color w:val="auto"/>
          <w:lang w:eastAsia="en-US" w:bidi="ar-SA"/>
        </w:rPr>
        <w:t>8008–8012</w:t>
      </w:r>
      <w:ins w:id="395" w:author="Author">
        <w:r w:rsidR="00DC1015">
          <w:rPr>
            <w:rFonts w:eastAsiaTheme="minorEastAsia" w:cs="Times New Roman"/>
            <w:color w:val="auto"/>
            <w:lang w:eastAsia="en-US" w:bidi="ar-SA"/>
          </w:rPr>
          <w:t>.</w:t>
        </w:r>
      </w:ins>
    </w:p>
    <w:p w14:paraId="72C40F36" w14:textId="2896C12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Small</w:t>
      </w:r>
      <w:ins w:id="396" w:author="Author">
        <w:r w:rsidR="004B5FA3">
          <w:rPr>
            <w:rFonts w:eastAsiaTheme="minorEastAsia" w:cs="Times New Roman"/>
            <w:color w:val="auto"/>
            <w:lang w:eastAsia="en-US" w:bidi="ar-SA"/>
          </w:rPr>
          <w:t>,</w:t>
        </w:r>
      </w:ins>
      <w:r>
        <w:rPr>
          <w:rFonts w:eastAsiaTheme="minorEastAsia" w:cs="Times New Roman"/>
          <w:color w:val="auto"/>
          <w:lang w:eastAsia="en-US" w:bidi="ar-SA"/>
        </w:rPr>
        <w:t xml:space="preserve"> L</w:t>
      </w:r>
      <w:ins w:id="397" w:author="Author">
        <w:r w:rsidR="004B5FA3">
          <w:rPr>
            <w:rFonts w:eastAsiaTheme="minorEastAsia" w:cs="Times New Roman"/>
            <w:color w:val="auto"/>
            <w:lang w:eastAsia="en-US" w:bidi="ar-SA"/>
          </w:rPr>
          <w:t xml:space="preserve">. </w:t>
        </w:r>
      </w:ins>
      <w:r>
        <w:rPr>
          <w:rFonts w:eastAsiaTheme="minorEastAsia" w:cs="Times New Roman"/>
          <w:color w:val="auto"/>
          <w:lang w:eastAsia="en-US" w:bidi="ar-SA"/>
        </w:rPr>
        <w:t>F</w:t>
      </w:r>
      <w:ins w:id="398" w:author="Author">
        <w:r w:rsidR="004B5FA3">
          <w:rPr>
            <w:rFonts w:eastAsiaTheme="minorEastAsia" w:cs="Times New Roman"/>
            <w:color w:val="auto"/>
            <w:lang w:eastAsia="en-US" w:bidi="ar-SA"/>
          </w:rPr>
          <w:t>.</w:t>
        </w:r>
      </w:ins>
      <w:r>
        <w:rPr>
          <w:rFonts w:eastAsiaTheme="minorEastAsia" w:cs="Times New Roman"/>
          <w:color w:val="auto"/>
          <w:lang w:eastAsia="en-US" w:bidi="ar-SA"/>
        </w:rPr>
        <w:t>, McIntire</w:t>
      </w:r>
      <w:ins w:id="399" w:author="Author">
        <w:r w:rsidR="004B5FA3">
          <w:rPr>
            <w:rFonts w:eastAsiaTheme="minorEastAsia" w:cs="Times New Roman"/>
            <w:color w:val="auto"/>
            <w:lang w:eastAsia="en-US" w:bidi="ar-SA"/>
          </w:rPr>
          <w:t>,</w:t>
        </w:r>
      </w:ins>
      <w:r>
        <w:rPr>
          <w:rFonts w:eastAsiaTheme="minorEastAsia" w:cs="Times New Roman"/>
          <w:color w:val="auto"/>
          <w:lang w:eastAsia="en-US" w:bidi="ar-SA"/>
        </w:rPr>
        <w:t xml:space="preserve"> C</w:t>
      </w:r>
      <w:ins w:id="400" w:author="Author">
        <w:r w:rsidR="004B5FA3">
          <w:rPr>
            <w:rFonts w:eastAsiaTheme="minorEastAsia" w:cs="Times New Roman"/>
            <w:color w:val="auto"/>
            <w:lang w:eastAsia="en-US" w:bidi="ar-SA"/>
          </w:rPr>
          <w:t xml:space="preserve">. </w:t>
        </w:r>
      </w:ins>
      <w:r>
        <w:rPr>
          <w:rFonts w:eastAsiaTheme="minorEastAsia" w:cs="Times New Roman"/>
          <w:color w:val="auto"/>
          <w:lang w:eastAsia="en-US" w:bidi="ar-SA"/>
        </w:rPr>
        <w:t>D</w:t>
      </w:r>
      <w:ins w:id="401" w:author="Author">
        <w:r w:rsidR="004B5FA3">
          <w:rPr>
            <w:rFonts w:eastAsiaTheme="minorEastAsia" w:cs="Times New Roman"/>
            <w:color w:val="auto"/>
            <w:lang w:eastAsia="en-US" w:bidi="ar-SA"/>
          </w:rPr>
          <w:t>.</w:t>
        </w:r>
      </w:ins>
      <w:r>
        <w:rPr>
          <w:rFonts w:eastAsiaTheme="minorEastAsia" w:cs="Times New Roman"/>
          <w:color w:val="auto"/>
          <w:lang w:eastAsia="en-US" w:bidi="ar-SA"/>
        </w:rPr>
        <w:t>, MacDonald</w:t>
      </w:r>
      <w:ins w:id="402" w:author="Author">
        <w:r w:rsidR="004B5FA3">
          <w:rPr>
            <w:rFonts w:eastAsiaTheme="minorEastAsia" w:cs="Times New Roman"/>
            <w:color w:val="auto"/>
            <w:lang w:eastAsia="en-US" w:bidi="ar-SA"/>
          </w:rPr>
          <w:t>,</w:t>
        </w:r>
      </w:ins>
      <w:r>
        <w:rPr>
          <w:rFonts w:eastAsiaTheme="minorEastAsia" w:cs="Times New Roman"/>
          <w:color w:val="auto"/>
          <w:lang w:eastAsia="en-US" w:bidi="ar-SA"/>
        </w:rPr>
        <w:t xml:space="preserve"> K</w:t>
      </w:r>
      <w:ins w:id="403" w:author="Author">
        <w:r w:rsidR="004B5FA3">
          <w:rPr>
            <w:rFonts w:eastAsiaTheme="minorEastAsia" w:cs="Times New Roman"/>
            <w:color w:val="auto"/>
            <w:lang w:eastAsia="en-US" w:bidi="ar-SA"/>
          </w:rPr>
          <w:t xml:space="preserve">. </w:t>
        </w:r>
      </w:ins>
      <w:r>
        <w:rPr>
          <w:rFonts w:eastAsiaTheme="minorEastAsia" w:cs="Times New Roman"/>
          <w:color w:val="auto"/>
          <w:lang w:eastAsia="en-US" w:bidi="ar-SA"/>
        </w:rPr>
        <w:t>B</w:t>
      </w:r>
      <w:ins w:id="404" w:author="Author">
        <w:r w:rsidR="004B5FA3">
          <w:rPr>
            <w:rFonts w:eastAsiaTheme="minorEastAsia" w:cs="Times New Roman"/>
            <w:color w:val="auto"/>
            <w:lang w:eastAsia="en-US" w:bidi="ar-SA"/>
          </w:rPr>
          <w:t xml:space="preserve">. </w:t>
        </w:r>
      </w:ins>
      <w:r w:rsidR="004B5FA3" w:rsidRPr="007D3FAC">
        <w:rPr>
          <w:rFonts w:eastAsiaTheme="minorEastAsia" w:cs="Times New Roman"/>
          <w:i/>
          <w:color w:val="auto"/>
          <w:lang w:eastAsia="en-US" w:bidi="ar-SA"/>
        </w:rPr>
        <w:t>et al.</w:t>
      </w:r>
      <w:r w:rsidRPr="007D3FAC">
        <w:rPr>
          <w:rFonts w:eastAsiaTheme="minorEastAsia" w:cs="Times New Roman"/>
          <w:i/>
          <w:color w:val="auto"/>
          <w:lang w:eastAsia="en-US" w:bidi="ar-SA"/>
        </w:rPr>
        <w:t xml:space="preserve"> </w:t>
      </w:r>
      <w:r>
        <w:rPr>
          <w:rFonts w:eastAsiaTheme="minorEastAsia" w:cs="Times New Roman"/>
          <w:color w:val="auto"/>
          <w:lang w:eastAsia="en-US" w:bidi="ar-SA"/>
        </w:rPr>
        <w:t>(1990) Primary production, plant and detrital biomass, and particle transport in the Columbia River Estuary. Prog</w:t>
      </w:r>
      <w:ins w:id="405" w:author="Author">
        <w:r w:rsidR="004B5FA3">
          <w:rPr>
            <w:rFonts w:eastAsiaTheme="minorEastAsia" w:cs="Times New Roman"/>
            <w:color w:val="auto"/>
            <w:lang w:eastAsia="en-US" w:bidi="ar-SA"/>
          </w:rPr>
          <w:t>.</w:t>
        </w:r>
      </w:ins>
      <w:r>
        <w:rPr>
          <w:rFonts w:eastAsiaTheme="minorEastAsia" w:cs="Times New Roman"/>
          <w:color w:val="auto"/>
          <w:lang w:eastAsia="en-US" w:bidi="ar-SA"/>
        </w:rPr>
        <w:t xml:space="preserve"> Oceanog</w:t>
      </w:r>
      <w:ins w:id="406" w:author="Author">
        <w:r w:rsidR="004B5FA3">
          <w:rPr>
            <w:rFonts w:eastAsiaTheme="minorEastAsia" w:cs="Times New Roman"/>
            <w:color w:val="auto"/>
            <w:lang w:eastAsia="en-US" w:bidi="ar-SA"/>
          </w:rPr>
          <w:t>.</w:t>
        </w:r>
      </w:ins>
      <w:r>
        <w:rPr>
          <w:rFonts w:eastAsiaTheme="minorEastAsia" w:cs="Times New Roman"/>
          <w:color w:val="auto"/>
          <w:lang w:eastAsia="en-US" w:bidi="ar-SA"/>
        </w:rPr>
        <w:t xml:space="preserve"> 25</w:t>
      </w:r>
      <w:ins w:id="407" w:author="Autho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ins>
      <w:r>
        <w:rPr>
          <w:rFonts w:eastAsiaTheme="minorEastAsia" w:cs="Times New Roman"/>
          <w:color w:val="auto"/>
          <w:lang w:eastAsia="en-US" w:bidi="ar-SA"/>
        </w:rPr>
        <w:t>175–210</w:t>
      </w:r>
      <w:ins w:id="408" w:author="Author">
        <w:r w:rsidR="004B5FA3">
          <w:rPr>
            <w:rFonts w:eastAsiaTheme="minorEastAsia" w:cs="Times New Roman"/>
            <w:color w:val="auto"/>
            <w:lang w:eastAsia="en-US" w:bidi="ar-SA"/>
          </w:rPr>
          <w:t>.</w:t>
        </w:r>
      </w:ins>
    </w:p>
    <w:p w14:paraId="66887ADC" w14:textId="7A614F3B"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Sosik</w:t>
      </w:r>
      <w:ins w:id="409" w:author="Author">
        <w:r w:rsidR="004B5FA3">
          <w:rPr>
            <w:rFonts w:eastAsiaTheme="minorEastAsia" w:cs="Times New Roman"/>
            <w:color w:val="auto"/>
            <w:lang w:eastAsia="en-US" w:bidi="ar-SA"/>
          </w:rPr>
          <w:t>,</w:t>
        </w:r>
      </w:ins>
      <w:r>
        <w:rPr>
          <w:rFonts w:eastAsiaTheme="minorEastAsia" w:cs="Times New Roman"/>
          <w:color w:val="auto"/>
          <w:lang w:eastAsia="en-US" w:bidi="ar-SA"/>
        </w:rPr>
        <w:t xml:space="preserve"> H</w:t>
      </w:r>
      <w:ins w:id="410" w:author="Author">
        <w:r w:rsidR="004B5FA3">
          <w:rPr>
            <w:rFonts w:eastAsiaTheme="minorEastAsia" w:cs="Times New Roman"/>
            <w:color w:val="auto"/>
            <w:lang w:eastAsia="en-US" w:bidi="ar-SA"/>
          </w:rPr>
          <w:t xml:space="preserve">. </w:t>
        </w:r>
      </w:ins>
      <w:r>
        <w:rPr>
          <w:rFonts w:eastAsiaTheme="minorEastAsia" w:cs="Times New Roman"/>
          <w:color w:val="auto"/>
          <w:lang w:eastAsia="en-US" w:bidi="ar-SA"/>
        </w:rPr>
        <w:t>M</w:t>
      </w:r>
      <w:ins w:id="411" w:author="Author">
        <w:r w:rsidR="004B5FA3">
          <w:rPr>
            <w:rFonts w:eastAsiaTheme="minorEastAsia" w:cs="Times New Roman"/>
            <w:color w:val="auto"/>
            <w:lang w:eastAsia="en-US" w:bidi="ar-SA"/>
          </w:rPr>
          <w:t>.</w:t>
        </w:r>
      </w:ins>
      <w:r>
        <w:rPr>
          <w:rFonts w:eastAsiaTheme="minorEastAsia" w:cs="Times New Roman"/>
          <w:color w:val="auto"/>
          <w:lang w:eastAsia="en-US" w:bidi="ar-SA"/>
        </w:rPr>
        <w:t>, Olson</w:t>
      </w:r>
      <w:ins w:id="412" w:author="Author">
        <w:r w:rsidR="004B5FA3">
          <w:rPr>
            <w:rFonts w:eastAsiaTheme="minorEastAsia" w:cs="Times New Roman"/>
            <w:color w:val="auto"/>
            <w:lang w:eastAsia="en-US" w:bidi="ar-SA"/>
          </w:rPr>
          <w:t>,</w:t>
        </w:r>
      </w:ins>
      <w:r>
        <w:rPr>
          <w:rFonts w:eastAsiaTheme="minorEastAsia" w:cs="Times New Roman"/>
          <w:color w:val="auto"/>
          <w:lang w:eastAsia="en-US" w:bidi="ar-SA"/>
        </w:rPr>
        <w:t xml:space="preserve"> R</w:t>
      </w:r>
      <w:ins w:id="413" w:author="Author">
        <w:r w:rsidR="004B5FA3">
          <w:rPr>
            <w:rFonts w:eastAsiaTheme="minorEastAsia" w:cs="Times New Roman"/>
            <w:color w:val="auto"/>
            <w:lang w:eastAsia="en-US" w:bidi="ar-SA"/>
          </w:rPr>
          <w:t xml:space="preserve">. </w:t>
        </w:r>
      </w:ins>
      <w:r>
        <w:rPr>
          <w:rFonts w:eastAsiaTheme="minorEastAsia" w:cs="Times New Roman"/>
          <w:color w:val="auto"/>
          <w:lang w:eastAsia="en-US" w:bidi="ar-SA"/>
        </w:rPr>
        <w:t>J</w:t>
      </w:r>
      <w:ins w:id="414" w:author="Author">
        <w:r w:rsidR="004B5FA3">
          <w:rPr>
            <w:rFonts w:eastAsiaTheme="minorEastAsia" w:cs="Times New Roman"/>
            <w:color w:val="auto"/>
            <w:lang w:eastAsia="en-US" w:bidi="ar-SA"/>
          </w:rPr>
          <w:t>.</w:t>
        </w:r>
      </w:ins>
      <w:r>
        <w:rPr>
          <w:rFonts w:eastAsiaTheme="minorEastAsia" w:cs="Times New Roman"/>
          <w:color w:val="auto"/>
          <w:lang w:eastAsia="en-US" w:bidi="ar-SA"/>
        </w:rPr>
        <w:t>, Neubert</w:t>
      </w:r>
      <w:ins w:id="415" w:author="Author">
        <w:r w:rsidR="004B5FA3">
          <w:rPr>
            <w:rFonts w:eastAsiaTheme="minorEastAsia" w:cs="Times New Roman"/>
            <w:color w:val="auto"/>
            <w:lang w:eastAsia="en-US" w:bidi="ar-SA"/>
          </w:rPr>
          <w:t>,</w:t>
        </w:r>
      </w:ins>
      <w:r>
        <w:rPr>
          <w:rFonts w:eastAsiaTheme="minorEastAsia" w:cs="Times New Roman"/>
          <w:color w:val="auto"/>
          <w:lang w:eastAsia="en-US" w:bidi="ar-SA"/>
        </w:rPr>
        <w:t xml:space="preserve"> M</w:t>
      </w:r>
      <w:ins w:id="416" w:author="Author">
        <w:r w:rsidR="004B5FA3">
          <w:rPr>
            <w:rFonts w:eastAsiaTheme="minorEastAsia" w:cs="Times New Roman"/>
            <w:color w:val="auto"/>
            <w:lang w:eastAsia="en-US" w:bidi="ar-SA"/>
          </w:rPr>
          <w:t xml:space="preserve">. </w:t>
        </w:r>
      </w:ins>
      <w:r>
        <w:rPr>
          <w:rFonts w:eastAsiaTheme="minorEastAsia" w:cs="Times New Roman"/>
          <w:color w:val="auto"/>
          <w:lang w:eastAsia="en-US" w:bidi="ar-SA"/>
        </w:rPr>
        <w:t>G</w:t>
      </w:r>
      <w:ins w:id="417" w:author="Author">
        <w:r w:rsidR="004B5FA3">
          <w:rPr>
            <w:rFonts w:eastAsiaTheme="minorEastAsia" w:cs="Times New Roman"/>
            <w:color w:val="auto"/>
            <w:lang w:eastAsia="en-US" w:bidi="ar-SA"/>
          </w:rPr>
          <w:t>.</w:t>
        </w:r>
        <w:r w:rsidR="004B5FA3" w:rsidRPr="007D3FAC">
          <w:rPr>
            <w:rFonts w:eastAsiaTheme="minorEastAsia" w:cs="Times New Roman"/>
            <w:i/>
            <w:color w:val="auto"/>
            <w:lang w:eastAsia="en-US" w:bidi="ar-SA"/>
          </w:rPr>
          <w:t xml:space="preserve"> et al. </w:t>
        </w:r>
      </w:ins>
      <w:r>
        <w:rPr>
          <w:rFonts w:eastAsiaTheme="minorEastAsia" w:cs="Times New Roman"/>
          <w:color w:val="auto"/>
          <w:lang w:eastAsia="en-US" w:bidi="ar-SA"/>
        </w:rPr>
        <w:t>(2003) Growth Rates of Coastal Phytoplankton from Time-Series Measurements with a Submersible Flow Cytometer. Limno</w:t>
      </w:r>
      <w:ins w:id="418" w:author="Author">
        <w:r w:rsidR="004B5FA3">
          <w:rPr>
            <w:rFonts w:eastAsiaTheme="minorEastAsia" w:cs="Times New Roman"/>
            <w:color w:val="auto"/>
            <w:lang w:eastAsia="en-US" w:bidi="ar-SA"/>
          </w:rPr>
          <w:t>l.</w:t>
        </w:r>
      </w:ins>
      <w:r>
        <w:rPr>
          <w:rFonts w:eastAsiaTheme="minorEastAsia" w:cs="Times New Roman"/>
          <w:color w:val="auto"/>
          <w:lang w:eastAsia="en-US" w:bidi="ar-SA"/>
        </w:rPr>
        <w:t xml:space="preserve"> Oceano</w:t>
      </w:r>
      <w:ins w:id="419" w:author="Author">
        <w:r w:rsidR="004B5FA3">
          <w:rPr>
            <w:rFonts w:eastAsiaTheme="minorEastAsia" w:cs="Times New Roman"/>
            <w:color w:val="auto"/>
            <w:lang w:eastAsia="en-US" w:bidi="ar-SA"/>
          </w:rPr>
          <w:t>g.</w:t>
        </w:r>
      </w:ins>
      <w:r>
        <w:rPr>
          <w:rFonts w:eastAsiaTheme="minorEastAsia" w:cs="Times New Roman"/>
          <w:color w:val="auto"/>
          <w:lang w:eastAsia="en-US" w:bidi="ar-SA"/>
        </w:rPr>
        <w:t xml:space="preserve"> 48</w:t>
      </w:r>
      <w:ins w:id="420" w:author="Autho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ins>
      <w:r>
        <w:rPr>
          <w:rFonts w:eastAsiaTheme="minorEastAsia" w:cs="Times New Roman"/>
          <w:color w:val="auto"/>
          <w:lang w:eastAsia="en-US" w:bidi="ar-SA"/>
        </w:rPr>
        <w:t>1756–1765</w:t>
      </w:r>
      <w:ins w:id="421" w:author="Author">
        <w:r w:rsidR="004B5FA3">
          <w:rPr>
            <w:rFonts w:eastAsiaTheme="minorEastAsia" w:cs="Times New Roman"/>
            <w:color w:val="auto"/>
            <w:lang w:eastAsia="en-US" w:bidi="ar-SA"/>
          </w:rPr>
          <w:t>.</w:t>
        </w:r>
      </w:ins>
    </w:p>
    <w:p w14:paraId="1CDE27A9" w14:textId="09399D3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Stoecker</w:t>
      </w:r>
      <w:ins w:id="422" w:author="Author">
        <w:r w:rsidR="004B5FA3">
          <w:rPr>
            <w:rFonts w:eastAsiaTheme="minorEastAsia" w:cs="Times New Roman"/>
            <w:color w:val="auto"/>
            <w:lang w:eastAsia="en-US" w:bidi="ar-SA"/>
          </w:rPr>
          <w:t>,</w:t>
        </w:r>
      </w:ins>
      <w:r>
        <w:rPr>
          <w:rFonts w:eastAsiaTheme="minorEastAsia" w:cs="Times New Roman"/>
          <w:color w:val="auto"/>
          <w:lang w:eastAsia="en-US" w:bidi="ar-SA"/>
        </w:rPr>
        <w:t xml:space="preserve"> D</w:t>
      </w:r>
      <w:ins w:id="423" w:author="Author">
        <w:r w:rsidR="004B5FA3">
          <w:rPr>
            <w:rFonts w:eastAsiaTheme="minorEastAsia" w:cs="Times New Roman"/>
            <w:color w:val="auto"/>
            <w:lang w:eastAsia="en-US" w:bidi="ar-SA"/>
          </w:rPr>
          <w:t xml:space="preserve">. </w:t>
        </w:r>
      </w:ins>
      <w:r>
        <w:rPr>
          <w:rFonts w:eastAsiaTheme="minorEastAsia" w:cs="Times New Roman"/>
          <w:color w:val="auto"/>
          <w:lang w:eastAsia="en-US" w:bidi="ar-SA"/>
        </w:rPr>
        <w:t>K</w:t>
      </w:r>
      <w:ins w:id="424" w:author="Author">
        <w:r w:rsidR="004B5FA3">
          <w:rPr>
            <w:rFonts w:eastAsiaTheme="minorEastAsia" w:cs="Times New Roman"/>
            <w:color w:val="auto"/>
            <w:lang w:eastAsia="en-US" w:bidi="ar-SA"/>
          </w:rPr>
          <w:t>.</w:t>
        </w:r>
      </w:ins>
      <w:r>
        <w:rPr>
          <w:rFonts w:eastAsiaTheme="minorEastAsia" w:cs="Times New Roman"/>
          <w:color w:val="auto"/>
          <w:lang w:eastAsia="en-US" w:bidi="ar-SA"/>
        </w:rPr>
        <w:t>, Taniguchi</w:t>
      </w:r>
      <w:ins w:id="425" w:author="Author">
        <w:r w:rsidR="004B5FA3">
          <w:rPr>
            <w:rFonts w:eastAsiaTheme="minorEastAsia" w:cs="Times New Roman"/>
            <w:color w:val="auto"/>
            <w:lang w:eastAsia="en-US" w:bidi="ar-SA"/>
          </w:rPr>
          <w:t>,</w:t>
        </w:r>
      </w:ins>
      <w:r>
        <w:rPr>
          <w:rFonts w:eastAsiaTheme="minorEastAsia" w:cs="Times New Roman"/>
          <w:color w:val="auto"/>
          <w:lang w:eastAsia="en-US" w:bidi="ar-SA"/>
        </w:rPr>
        <w:t xml:space="preserve"> A</w:t>
      </w:r>
      <w:ins w:id="426" w:author="Author">
        <w:r w:rsidR="004B5FA3">
          <w:rPr>
            <w:rFonts w:eastAsiaTheme="minorEastAsia" w:cs="Times New Roman"/>
            <w:color w:val="auto"/>
            <w:lang w:eastAsia="en-US" w:bidi="ar-SA"/>
          </w:rPr>
          <w:t>.</w:t>
        </w:r>
      </w:ins>
      <w:r>
        <w:rPr>
          <w:rFonts w:eastAsiaTheme="minorEastAsia" w:cs="Times New Roman"/>
          <w:color w:val="auto"/>
          <w:lang w:eastAsia="en-US" w:bidi="ar-SA"/>
        </w:rPr>
        <w:t xml:space="preserve">, </w:t>
      </w:r>
      <w:ins w:id="427" w:author="Author">
        <w:r w:rsidR="004B5FA3">
          <w:rPr>
            <w:rFonts w:eastAsiaTheme="minorEastAsia" w:cs="Times New Roman"/>
            <w:color w:val="auto"/>
            <w:lang w:eastAsia="en-US" w:bidi="ar-SA"/>
          </w:rPr>
          <w:t xml:space="preserve">and </w:t>
        </w:r>
      </w:ins>
      <w:r>
        <w:rPr>
          <w:rFonts w:eastAsiaTheme="minorEastAsia" w:cs="Times New Roman"/>
          <w:color w:val="auto"/>
          <w:lang w:eastAsia="en-US" w:bidi="ar-SA"/>
        </w:rPr>
        <w:t>Michaels</w:t>
      </w:r>
      <w:ins w:id="428" w:author="Author">
        <w:r w:rsidR="004B5FA3">
          <w:rPr>
            <w:rFonts w:eastAsiaTheme="minorEastAsia" w:cs="Times New Roman"/>
            <w:color w:val="auto"/>
            <w:lang w:eastAsia="en-US" w:bidi="ar-SA"/>
          </w:rPr>
          <w:t>,</w:t>
        </w:r>
      </w:ins>
      <w:r>
        <w:rPr>
          <w:rFonts w:eastAsiaTheme="minorEastAsia" w:cs="Times New Roman"/>
          <w:color w:val="auto"/>
          <w:lang w:eastAsia="en-US" w:bidi="ar-SA"/>
        </w:rPr>
        <w:t xml:space="preserve"> A</w:t>
      </w:r>
      <w:ins w:id="429" w:author="Author">
        <w:r w:rsidR="004B5FA3">
          <w:rPr>
            <w:rFonts w:eastAsiaTheme="minorEastAsia" w:cs="Times New Roman"/>
            <w:color w:val="auto"/>
            <w:lang w:eastAsia="en-US" w:bidi="ar-SA"/>
          </w:rPr>
          <w:t xml:space="preserve">. </w:t>
        </w:r>
      </w:ins>
      <w:r>
        <w:rPr>
          <w:rFonts w:eastAsiaTheme="minorEastAsia" w:cs="Times New Roman"/>
          <w:color w:val="auto"/>
          <w:lang w:eastAsia="en-US" w:bidi="ar-SA"/>
        </w:rPr>
        <w:t>E</w:t>
      </w:r>
      <w:ins w:id="430" w:author="Author">
        <w:r w:rsidR="004B5FA3">
          <w:rPr>
            <w:rFonts w:eastAsiaTheme="minorEastAsia" w:cs="Times New Roman"/>
            <w:color w:val="auto"/>
            <w:lang w:eastAsia="en-US" w:bidi="ar-SA"/>
          </w:rPr>
          <w:t>.</w:t>
        </w:r>
      </w:ins>
      <w:r>
        <w:rPr>
          <w:rFonts w:eastAsiaTheme="minorEastAsia" w:cs="Times New Roman"/>
          <w:color w:val="auto"/>
          <w:lang w:eastAsia="en-US" w:bidi="ar-SA"/>
        </w:rPr>
        <w:t xml:space="preserve"> (1989) Abundance of autotrophic, mixotrophic and heterotrophic planktonic ciliates in shelf and slope waters. </w:t>
      </w:r>
      <w:ins w:id="431" w:author="Author">
        <w:r w:rsidR="004B5FA3">
          <w:rPr>
            <w:rFonts w:eastAsiaTheme="minorEastAsia" w:cs="Times New Roman"/>
            <w:color w:val="auto"/>
            <w:lang w:eastAsia="en-US" w:bidi="ar-SA"/>
          </w:rPr>
          <w:t>Mar. Eco.: Prog. Ser.</w:t>
        </w:r>
        <w:r w:rsidR="004B5FA3">
          <w:rPr>
            <w:rFonts w:eastAsiaTheme="minorEastAsia" w:cs="Times New Roman"/>
            <w:color w:val="auto"/>
            <w:lang w:eastAsia="en-US" w:bidi="ar-SA"/>
          </w:rPr>
          <w:t xml:space="preserve"> </w:t>
        </w:r>
      </w:ins>
      <w:r>
        <w:rPr>
          <w:rFonts w:eastAsiaTheme="minorEastAsia" w:cs="Times New Roman"/>
          <w:color w:val="auto"/>
          <w:lang w:eastAsia="en-US" w:bidi="ar-SA"/>
        </w:rPr>
        <w:t>50</w:t>
      </w:r>
      <w:ins w:id="432" w:author="Autho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ins>
      <w:r>
        <w:rPr>
          <w:rFonts w:eastAsiaTheme="minorEastAsia" w:cs="Times New Roman"/>
          <w:color w:val="auto"/>
          <w:lang w:eastAsia="en-US" w:bidi="ar-SA"/>
        </w:rPr>
        <w:t>241–254</w:t>
      </w:r>
      <w:ins w:id="433" w:author="Author">
        <w:r w:rsidR="004B5FA3">
          <w:rPr>
            <w:rFonts w:eastAsiaTheme="minorEastAsia" w:cs="Times New Roman"/>
            <w:color w:val="auto"/>
            <w:lang w:eastAsia="en-US" w:bidi="ar-SA"/>
          </w:rPr>
          <w:t>.</w:t>
        </w:r>
      </w:ins>
    </w:p>
    <w:p w14:paraId="11A43ACA" w14:textId="5A54492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Strom</w:t>
      </w:r>
      <w:ins w:id="434" w:author="Author">
        <w:r w:rsidR="004B5FA3">
          <w:rPr>
            <w:rFonts w:eastAsiaTheme="minorEastAsia" w:cs="Times New Roman"/>
            <w:color w:val="auto"/>
            <w:lang w:eastAsia="en-US" w:bidi="ar-SA"/>
          </w:rPr>
          <w:t>,</w:t>
        </w:r>
      </w:ins>
      <w:r>
        <w:rPr>
          <w:rFonts w:eastAsiaTheme="minorEastAsia" w:cs="Times New Roman"/>
          <w:color w:val="auto"/>
          <w:lang w:eastAsia="en-US" w:bidi="ar-SA"/>
        </w:rPr>
        <w:t xml:space="preserve"> S</w:t>
      </w:r>
      <w:ins w:id="435" w:author="Author">
        <w:r w:rsidR="004B5FA3">
          <w:rPr>
            <w:rFonts w:eastAsiaTheme="minorEastAsia" w:cs="Times New Roman"/>
            <w:color w:val="auto"/>
            <w:lang w:eastAsia="en-US" w:bidi="ar-SA"/>
          </w:rPr>
          <w:t>.</w:t>
        </w:r>
      </w:ins>
      <w:r>
        <w:rPr>
          <w:rFonts w:eastAsiaTheme="minorEastAsia" w:cs="Times New Roman"/>
          <w:color w:val="auto"/>
          <w:lang w:eastAsia="en-US" w:bidi="ar-SA"/>
        </w:rPr>
        <w:t xml:space="preserve"> (2002) Novel interactions between phytoplankton and microzooplankton: their influence on </w:t>
      </w:r>
      <w:r>
        <w:rPr>
          <w:rFonts w:eastAsiaTheme="minorEastAsia" w:cs="Times New Roman"/>
          <w:color w:val="auto"/>
          <w:lang w:eastAsia="en-US" w:bidi="ar-SA"/>
        </w:rPr>
        <w:lastRenderedPageBreak/>
        <w:t>the coupling between growth and grazing rates in the sea. Hydrobiologia</w:t>
      </w:r>
      <w:ins w:id="436" w:author="Author">
        <w:r w:rsidR="00112478">
          <w:rPr>
            <w:rFonts w:eastAsiaTheme="minorEastAsia" w:cs="Times New Roman"/>
            <w:color w:val="auto"/>
            <w:lang w:eastAsia="en-US" w:bidi="ar-SA"/>
          </w:rPr>
          <w:t>.</w:t>
        </w:r>
      </w:ins>
      <w:r>
        <w:rPr>
          <w:rFonts w:eastAsiaTheme="minorEastAsia" w:cs="Times New Roman"/>
          <w:color w:val="auto"/>
          <w:lang w:eastAsia="en-US" w:bidi="ar-SA"/>
        </w:rPr>
        <w:t xml:space="preserve"> 480</w:t>
      </w:r>
      <w:ins w:id="437" w:author="Autho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ins>
      <w:r>
        <w:rPr>
          <w:rFonts w:eastAsiaTheme="minorEastAsia" w:cs="Times New Roman"/>
          <w:color w:val="auto"/>
          <w:lang w:eastAsia="en-US" w:bidi="ar-SA"/>
        </w:rPr>
        <w:t>41–54</w:t>
      </w:r>
      <w:ins w:id="438" w:author="Author">
        <w:r w:rsidR="004B5FA3">
          <w:rPr>
            <w:rFonts w:eastAsiaTheme="minorEastAsia" w:cs="Times New Roman"/>
            <w:color w:val="auto"/>
            <w:lang w:eastAsia="en-US" w:bidi="ar-SA"/>
          </w:rPr>
          <w:t>.</w:t>
        </w:r>
      </w:ins>
    </w:p>
    <w:p w14:paraId="64701A4B" w14:textId="6EB6E4A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Swalwell</w:t>
      </w:r>
      <w:ins w:id="439" w:author="Author">
        <w:r w:rsidR="004B5FA3">
          <w:rPr>
            <w:rFonts w:eastAsiaTheme="minorEastAsia" w:cs="Times New Roman"/>
            <w:color w:val="auto"/>
            <w:lang w:eastAsia="en-US" w:bidi="ar-SA"/>
          </w:rPr>
          <w:t>,</w:t>
        </w:r>
      </w:ins>
      <w:r>
        <w:rPr>
          <w:rFonts w:eastAsiaTheme="minorEastAsia" w:cs="Times New Roman"/>
          <w:color w:val="auto"/>
          <w:lang w:eastAsia="en-US" w:bidi="ar-SA"/>
        </w:rPr>
        <w:t xml:space="preserve"> J</w:t>
      </w:r>
      <w:ins w:id="440" w:author="Author">
        <w:r w:rsidR="004B5FA3">
          <w:rPr>
            <w:rFonts w:eastAsiaTheme="minorEastAsia" w:cs="Times New Roman"/>
            <w:color w:val="auto"/>
            <w:lang w:eastAsia="en-US" w:bidi="ar-SA"/>
          </w:rPr>
          <w:t xml:space="preserve">. </w:t>
        </w:r>
      </w:ins>
      <w:r>
        <w:rPr>
          <w:rFonts w:eastAsiaTheme="minorEastAsia" w:cs="Times New Roman"/>
          <w:color w:val="auto"/>
          <w:lang w:eastAsia="en-US" w:bidi="ar-SA"/>
        </w:rPr>
        <w:t>E</w:t>
      </w:r>
      <w:ins w:id="441" w:author="Author">
        <w:r w:rsidR="004B5FA3">
          <w:rPr>
            <w:rFonts w:eastAsiaTheme="minorEastAsia" w:cs="Times New Roman"/>
            <w:color w:val="auto"/>
            <w:lang w:eastAsia="en-US" w:bidi="ar-SA"/>
          </w:rPr>
          <w:t>.</w:t>
        </w:r>
      </w:ins>
      <w:r>
        <w:rPr>
          <w:rFonts w:eastAsiaTheme="minorEastAsia" w:cs="Times New Roman"/>
          <w:color w:val="auto"/>
          <w:lang w:eastAsia="en-US" w:bidi="ar-SA"/>
        </w:rPr>
        <w:t>, Ribalet</w:t>
      </w:r>
      <w:ins w:id="442" w:author="Author">
        <w:r w:rsidR="004B5FA3">
          <w:rPr>
            <w:rFonts w:eastAsiaTheme="minorEastAsia" w:cs="Times New Roman"/>
            <w:color w:val="auto"/>
            <w:lang w:eastAsia="en-US" w:bidi="ar-SA"/>
          </w:rPr>
          <w:t>,</w:t>
        </w:r>
      </w:ins>
      <w:r>
        <w:rPr>
          <w:rFonts w:eastAsiaTheme="minorEastAsia" w:cs="Times New Roman"/>
          <w:color w:val="auto"/>
          <w:lang w:eastAsia="en-US" w:bidi="ar-SA"/>
        </w:rPr>
        <w:t xml:space="preserve"> F</w:t>
      </w:r>
      <w:ins w:id="443" w:author="Author">
        <w:r w:rsidR="004B5FA3">
          <w:rPr>
            <w:rFonts w:eastAsiaTheme="minorEastAsia" w:cs="Times New Roman"/>
            <w:color w:val="auto"/>
            <w:lang w:eastAsia="en-US" w:bidi="ar-SA"/>
          </w:rPr>
          <w:t>.</w:t>
        </w:r>
      </w:ins>
      <w:r>
        <w:rPr>
          <w:rFonts w:eastAsiaTheme="minorEastAsia" w:cs="Times New Roman"/>
          <w:color w:val="auto"/>
          <w:lang w:eastAsia="en-US" w:bidi="ar-SA"/>
        </w:rPr>
        <w:t xml:space="preserve">, </w:t>
      </w:r>
      <w:ins w:id="444" w:author="Author">
        <w:r w:rsidR="004B5FA3">
          <w:rPr>
            <w:rFonts w:eastAsiaTheme="minorEastAsia" w:cs="Times New Roman"/>
            <w:color w:val="auto"/>
            <w:lang w:eastAsia="en-US" w:bidi="ar-SA"/>
          </w:rPr>
          <w:t xml:space="preserve">and </w:t>
        </w:r>
      </w:ins>
      <w:r>
        <w:rPr>
          <w:rFonts w:eastAsiaTheme="minorEastAsia" w:cs="Times New Roman"/>
          <w:color w:val="auto"/>
          <w:lang w:eastAsia="en-US" w:bidi="ar-SA"/>
        </w:rPr>
        <w:t>Armbrust</w:t>
      </w:r>
      <w:ins w:id="445" w:author="Author">
        <w:r w:rsidR="004B5FA3">
          <w:rPr>
            <w:rFonts w:eastAsiaTheme="minorEastAsia" w:cs="Times New Roman"/>
            <w:color w:val="auto"/>
            <w:lang w:eastAsia="en-US" w:bidi="ar-SA"/>
          </w:rPr>
          <w:t>,</w:t>
        </w:r>
      </w:ins>
      <w:r>
        <w:rPr>
          <w:rFonts w:eastAsiaTheme="minorEastAsia" w:cs="Times New Roman"/>
          <w:color w:val="auto"/>
          <w:lang w:eastAsia="en-US" w:bidi="ar-SA"/>
        </w:rPr>
        <w:t xml:space="preserve"> E</w:t>
      </w:r>
      <w:ins w:id="446" w:author="Author">
        <w:r w:rsidR="004B5FA3">
          <w:rPr>
            <w:rFonts w:eastAsiaTheme="minorEastAsia" w:cs="Times New Roman"/>
            <w:color w:val="auto"/>
            <w:lang w:eastAsia="en-US" w:bidi="ar-SA"/>
          </w:rPr>
          <w:t xml:space="preserve">. </w:t>
        </w:r>
      </w:ins>
      <w:r>
        <w:rPr>
          <w:rFonts w:eastAsiaTheme="minorEastAsia" w:cs="Times New Roman"/>
          <w:color w:val="auto"/>
          <w:lang w:eastAsia="en-US" w:bidi="ar-SA"/>
        </w:rPr>
        <w:t>V</w:t>
      </w:r>
      <w:ins w:id="447" w:author="Author">
        <w:r w:rsidR="004B5FA3">
          <w:rPr>
            <w:rFonts w:eastAsiaTheme="minorEastAsia" w:cs="Times New Roman"/>
            <w:color w:val="auto"/>
            <w:lang w:eastAsia="en-US" w:bidi="ar-SA"/>
          </w:rPr>
          <w:t>.</w:t>
        </w:r>
      </w:ins>
      <w:r>
        <w:rPr>
          <w:rFonts w:eastAsiaTheme="minorEastAsia" w:cs="Times New Roman"/>
          <w:color w:val="auto"/>
          <w:lang w:eastAsia="en-US" w:bidi="ar-SA"/>
        </w:rPr>
        <w:t xml:space="preserve"> (2011) SeaFlow: A novel underway flow-cytometer for continuous observations of phytoplankton in the ocean. Limnol</w:t>
      </w:r>
      <w:ins w:id="448" w:author="Author">
        <w:r w:rsidR="004B5FA3">
          <w:rPr>
            <w:rFonts w:eastAsiaTheme="minorEastAsia" w:cs="Times New Roman"/>
            <w:color w:val="auto"/>
            <w:lang w:eastAsia="en-US" w:bidi="ar-SA"/>
          </w:rPr>
          <w:t>.</w:t>
        </w:r>
      </w:ins>
      <w:r>
        <w:rPr>
          <w:rFonts w:eastAsiaTheme="minorEastAsia" w:cs="Times New Roman"/>
          <w:color w:val="auto"/>
          <w:lang w:eastAsia="en-US" w:bidi="ar-SA"/>
        </w:rPr>
        <w:t xml:space="preserve"> Oceanog</w:t>
      </w:r>
      <w:ins w:id="449" w:author="Author">
        <w:r w:rsidR="004B5FA3">
          <w:rPr>
            <w:rFonts w:eastAsiaTheme="minorEastAsia" w:cs="Times New Roman"/>
            <w:color w:val="auto"/>
            <w:lang w:eastAsia="en-US" w:bidi="ar-SA"/>
          </w:rPr>
          <w:t>.</w:t>
        </w:r>
      </w:ins>
      <w:r>
        <w:rPr>
          <w:rFonts w:eastAsiaTheme="minorEastAsia" w:cs="Times New Roman"/>
          <w:color w:val="auto"/>
          <w:lang w:eastAsia="en-US" w:bidi="ar-SA"/>
        </w:rPr>
        <w:t>: Methods</w:t>
      </w:r>
      <w:ins w:id="450" w:author="Author">
        <w:r w:rsidR="004B5FA3">
          <w:rPr>
            <w:rFonts w:eastAsiaTheme="minorEastAsia" w:cs="Times New Roman"/>
            <w:color w:val="auto"/>
            <w:lang w:eastAsia="en-US" w:bidi="ar-SA"/>
          </w:rPr>
          <w:t>.</w:t>
        </w:r>
      </w:ins>
      <w:r>
        <w:rPr>
          <w:rFonts w:eastAsiaTheme="minorEastAsia" w:cs="Times New Roman"/>
          <w:color w:val="auto"/>
          <w:lang w:eastAsia="en-US" w:bidi="ar-SA"/>
        </w:rPr>
        <w:t xml:space="preserve"> 9</w:t>
      </w:r>
      <w:ins w:id="451" w:author="Autho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ins>
      <w:r>
        <w:rPr>
          <w:rFonts w:eastAsiaTheme="minorEastAsia" w:cs="Times New Roman"/>
          <w:color w:val="auto"/>
          <w:lang w:eastAsia="en-US" w:bidi="ar-SA"/>
        </w:rPr>
        <w:t>466–477</w:t>
      </w:r>
      <w:ins w:id="452" w:author="Author">
        <w:r w:rsidR="004B5FA3">
          <w:rPr>
            <w:rFonts w:eastAsiaTheme="minorEastAsia" w:cs="Times New Roman"/>
            <w:color w:val="auto"/>
            <w:lang w:eastAsia="en-US" w:bidi="ar-SA"/>
          </w:rPr>
          <w:t>.</w:t>
        </w:r>
      </w:ins>
    </w:p>
    <w:p w14:paraId="3BAD90F4" w14:textId="3F5AE81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van den Hoff</w:t>
      </w:r>
      <w:ins w:id="453" w:author="Author">
        <w:r w:rsidR="004B5FA3">
          <w:rPr>
            <w:rFonts w:eastAsiaTheme="minorEastAsia" w:cs="Times New Roman"/>
            <w:color w:val="auto"/>
            <w:lang w:eastAsia="en-US" w:bidi="ar-SA"/>
          </w:rPr>
          <w:t>,</w:t>
        </w:r>
      </w:ins>
      <w:r>
        <w:rPr>
          <w:rFonts w:eastAsiaTheme="minorEastAsia" w:cs="Times New Roman"/>
          <w:color w:val="auto"/>
          <w:lang w:eastAsia="en-US" w:bidi="ar-SA"/>
        </w:rPr>
        <w:t xml:space="preserve"> J</w:t>
      </w:r>
      <w:ins w:id="454" w:author="Author">
        <w:r w:rsidR="004B5FA3">
          <w:rPr>
            <w:rFonts w:eastAsiaTheme="minorEastAsia" w:cs="Times New Roman"/>
            <w:color w:val="auto"/>
            <w:lang w:eastAsia="en-US" w:bidi="ar-SA"/>
          </w:rPr>
          <w:t>.</w:t>
        </w:r>
      </w:ins>
      <w:r>
        <w:rPr>
          <w:rFonts w:eastAsiaTheme="minorEastAsia" w:cs="Times New Roman"/>
          <w:color w:val="auto"/>
          <w:lang w:eastAsia="en-US" w:bidi="ar-SA"/>
        </w:rPr>
        <w:t>,</w:t>
      </w:r>
      <w:ins w:id="455" w:author="Author">
        <w:r w:rsidR="004B5FA3">
          <w:rPr>
            <w:rFonts w:eastAsiaTheme="minorEastAsia" w:cs="Times New Roman"/>
            <w:color w:val="auto"/>
            <w:lang w:eastAsia="en-US" w:bidi="ar-SA"/>
          </w:rPr>
          <w:t xml:space="preserve"> and</w:t>
        </w:r>
      </w:ins>
      <w:r>
        <w:rPr>
          <w:rFonts w:eastAsiaTheme="minorEastAsia" w:cs="Times New Roman"/>
          <w:color w:val="auto"/>
          <w:lang w:eastAsia="en-US" w:bidi="ar-SA"/>
        </w:rPr>
        <w:t xml:space="preserve"> Bell</w:t>
      </w:r>
      <w:ins w:id="456" w:author="Author">
        <w:r w:rsidR="004B5FA3">
          <w:rPr>
            <w:rFonts w:eastAsiaTheme="minorEastAsia" w:cs="Times New Roman"/>
            <w:color w:val="auto"/>
            <w:lang w:eastAsia="en-US" w:bidi="ar-SA"/>
          </w:rPr>
          <w:t>,</w:t>
        </w:r>
      </w:ins>
      <w:r>
        <w:rPr>
          <w:rFonts w:eastAsiaTheme="minorEastAsia" w:cs="Times New Roman"/>
          <w:color w:val="auto"/>
          <w:lang w:eastAsia="en-US" w:bidi="ar-SA"/>
        </w:rPr>
        <w:t xml:space="preserve"> E</w:t>
      </w:r>
      <w:ins w:id="457" w:author="Author">
        <w:r w:rsidR="004B5FA3">
          <w:rPr>
            <w:rFonts w:eastAsiaTheme="minorEastAsia" w:cs="Times New Roman"/>
            <w:color w:val="auto"/>
            <w:lang w:eastAsia="en-US" w:bidi="ar-SA"/>
          </w:rPr>
          <w:t>.</w:t>
        </w:r>
      </w:ins>
      <w:r>
        <w:rPr>
          <w:rFonts w:eastAsiaTheme="minorEastAsia" w:cs="Times New Roman"/>
          <w:color w:val="auto"/>
          <w:lang w:eastAsia="en-US" w:bidi="ar-SA"/>
        </w:rPr>
        <w:t xml:space="preserve"> (2015) The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its cryptophyte prey in Antarctic aquatic environments. Polar Biol</w:t>
      </w:r>
      <w:ins w:id="458" w:author="Author">
        <w:r w:rsidR="004B5FA3">
          <w:rPr>
            <w:rFonts w:eastAsiaTheme="minorEastAsia" w:cs="Times New Roman"/>
            <w:color w:val="auto"/>
            <w:lang w:eastAsia="en-US" w:bidi="ar-SA"/>
          </w:rPr>
          <w:t>.</w:t>
        </w:r>
      </w:ins>
      <w:r>
        <w:rPr>
          <w:rFonts w:eastAsiaTheme="minorEastAsia" w:cs="Times New Roman"/>
          <w:color w:val="auto"/>
          <w:lang w:eastAsia="en-US" w:bidi="ar-SA"/>
        </w:rPr>
        <w:t xml:space="preserve"> 38</w:t>
      </w:r>
      <w:ins w:id="459" w:author="Autho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ins>
      <w:r>
        <w:rPr>
          <w:rFonts w:eastAsiaTheme="minorEastAsia" w:cs="Times New Roman"/>
          <w:color w:val="auto"/>
          <w:lang w:eastAsia="en-US" w:bidi="ar-SA"/>
        </w:rPr>
        <w:t>1305–1310</w:t>
      </w:r>
      <w:ins w:id="460" w:author="Author">
        <w:r w:rsidR="004B5FA3">
          <w:rPr>
            <w:rFonts w:eastAsiaTheme="minorEastAsia" w:cs="Times New Roman"/>
            <w:color w:val="auto"/>
            <w:lang w:eastAsia="en-US" w:bidi="ar-SA"/>
          </w:rPr>
          <w:t>.</w:t>
        </w:r>
      </w:ins>
    </w:p>
    <w:p w14:paraId="0C9EB517" w14:textId="2AE4441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Yih</w:t>
      </w:r>
      <w:ins w:id="461" w:author="Author">
        <w:r w:rsidR="004B5FA3">
          <w:rPr>
            <w:rFonts w:eastAsiaTheme="minorEastAsia" w:cs="Times New Roman"/>
            <w:color w:val="auto"/>
            <w:lang w:eastAsia="en-US" w:bidi="ar-SA"/>
          </w:rPr>
          <w:t>,</w:t>
        </w:r>
      </w:ins>
      <w:r>
        <w:rPr>
          <w:rFonts w:eastAsiaTheme="minorEastAsia" w:cs="Times New Roman"/>
          <w:color w:val="auto"/>
          <w:lang w:eastAsia="en-US" w:bidi="ar-SA"/>
        </w:rPr>
        <w:t xml:space="preserve"> W</w:t>
      </w:r>
      <w:ins w:id="462" w:author="Author">
        <w:r w:rsidR="004B5FA3">
          <w:rPr>
            <w:rFonts w:eastAsiaTheme="minorEastAsia" w:cs="Times New Roman"/>
            <w:color w:val="auto"/>
            <w:lang w:eastAsia="en-US" w:bidi="ar-SA"/>
          </w:rPr>
          <w:t>.</w:t>
        </w:r>
      </w:ins>
      <w:r>
        <w:rPr>
          <w:rFonts w:eastAsiaTheme="minorEastAsia" w:cs="Times New Roman"/>
          <w:color w:val="auto"/>
          <w:lang w:eastAsia="en-US" w:bidi="ar-SA"/>
        </w:rPr>
        <w:t>, Kim</w:t>
      </w:r>
      <w:ins w:id="463" w:author="Author">
        <w:r w:rsidR="004B5FA3">
          <w:rPr>
            <w:rFonts w:eastAsiaTheme="minorEastAsia" w:cs="Times New Roman"/>
            <w:color w:val="auto"/>
            <w:lang w:eastAsia="en-US" w:bidi="ar-SA"/>
          </w:rPr>
          <w:t>,</w:t>
        </w:r>
      </w:ins>
      <w:r>
        <w:rPr>
          <w:rFonts w:eastAsiaTheme="minorEastAsia" w:cs="Times New Roman"/>
          <w:color w:val="auto"/>
          <w:lang w:eastAsia="en-US" w:bidi="ar-SA"/>
        </w:rPr>
        <w:t xml:space="preserve"> H</w:t>
      </w:r>
      <w:ins w:id="464" w:author="Author">
        <w:r w:rsidR="004B5FA3">
          <w:rPr>
            <w:rFonts w:eastAsiaTheme="minorEastAsia" w:cs="Times New Roman"/>
            <w:color w:val="auto"/>
            <w:lang w:eastAsia="en-US" w:bidi="ar-SA"/>
          </w:rPr>
          <w:t xml:space="preserve">. </w:t>
        </w:r>
      </w:ins>
      <w:r>
        <w:rPr>
          <w:rFonts w:eastAsiaTheme="minorEastAsia" w:cs="Times New Roman"/>
          <w:color w:val="auto"/>
          <w:lang w:eastAsia="en-US" w:bidi="ar-SA"/>
        </w:rPr>
        <w:t>S</w:t>
      </w:r>
      <w:ins w:id="465" w:author="Author">
        <w:r w:rsidR="004B5FA3">
          <w:rPr>
            <w:rFonts w:eastAsiaTheme="minorEastAsia" w:cs="Times New Roman"/>
            <w:color w:val="auto"/>
            <w:lang w:eastAsia="en-US" w:bidi="ar-SA"/>
          </w:rPr>
          <w:t>.</w:t>
        </w:r>
      </w:ins>
      <w:r>
        <w:rPr>
          <w:rFonts w:eastAsiaTheme="minorEastAsia" w:cs="Times New Roman"/>
          <w:color w:val="auto"/>
          <w:lang w:eastAsia="en-US" w:bidi="ar-SA"/>
        </w:rPr>
        <w:t>, Jeong</w:t>
      </w:r>
      <w:ins w:id="466" w:author="Author">
        <w:r w:rsidR="004B5FA3">
          <w:rPr>
            <w:rFonts w:eastAsiaTheme="minorEastAsia" w:cs="Times New Roman"/>
            <w:color w:val="auto"/>
            <w:lang w:eastAsia="en-US" w:bidi="ar-SA"/>
          </w:rPr>
          <w:t>,</w:t>
        </w:r>
      </w:ins>
      <w:r>
        <w:rPr>
          <w:rFonts w:eastAsiaTheme="minorEastAsia" w:cs="Times New Roman"/>
          <w:color w:val="auto"/>
          <w:lang w:eastAsia="en-US" w:bidi="ar-SA"/>
        </w:rPr>
        <w:t xml:space="preserve"> H</w:t>
      </w:r>
      <w:ins w:id="467" w:author="Author">
        <w:r w:rsidR="004B5FA3">
          <w:rPr>
            <w:rFonts w:eastAsiaTheme="minorEastAsia" w:cs="Times New Roman"/>
            <w:color w:val="auto"/>
            <w:lang w:eastAsia="en-US" w:bidi="ar-SA"/>
          </w:rPr>
          <w:t xml:space="preserve">. </w:t>
        </w:r>
      </w:ins>
      <w:r>
        <w:rPr>
          <w:rFonts w:eastAsiaTheme="minorEastAsia" w:cs="Times New Roman"/>
          <w:color w:val="auto"/>
          <w:lang w:eastAsia="en-US" w:bidi="ar-SA"/>
        </w:rPr>
        <w:t>J</w:t>
      </w:r>
      <w:ins w:id="468" w:author="Autho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 xml:space="preserve">et al. </w:t>
        </w:r>
      </w:ins>
      <w:r>
        <w:rPr>
          <w:rFonts w:eastAsiaTheme="minorEastAsia" w:cs="Times New Roman"/>
          <w:color w:val="auto"/>
          <w:lang w:eastAsia="en-US" w:bidi="ar-SA"/>
        </w:rPr>
        <w:t xml:space="preserve">(2004) Ingestion of cryptophyte cells by the marine photosynthetic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w:t>
      </w:r>
      <w:ins w:id="469" w:author="Author">
        <w:r w:rsidR="007D3FAC">
          <w:rPr>
            <w:rFonts w:eastAsiaTheme="minorEastAsia" w:cs="Times New Roman"/>
            <w:color w:val="auto"/>
            <w:lang w:eastAsia="en-US" w:bidi="ar-SA"/>
          </w:rPr>
          <w:t>Aquat. Microb. Ecol.</w:t>
        </w:r>
      </w:ins>
      <w:r>
        <w:rPr>
          <w:rFonts w:eastAsiaTheme="minorEastAsia" w:cs="Times New Roman"/>
          <w:color w:val="auto"/>
          <w:lang w:eastAsia="en-US" w:bidi="ar-SA"/>
        </w:rPr>
        <w:t xml:space="preserve"> 36</w:t>
      </w:r>
      <w:ins w:id="470" w:author="Author">
        <w:r w:rsidR="00112478">
          <w:rPr>
            <w:rFonts w:eastAsiaTheme="minorEastAsia" w:cs="Times New Roman"/>
            <w:color w:val="auto"/>
            <w:lang w:eastAsia="en-US" w:bidi="ar-SA"/>
          </w:rPr>
          <w:t>,</w:t>
        </w:r>
        <w:r w:rsidR="007D3FAC">
          <w:rPr>
            <w:rFonts w:eastAsiaTheme="minorEastAsia" w:cs="Times New Roman"/>
            <w:color w:val="auto"/>
            <w:lang w:eastAsia="en-US" w:bidi="ar-SA"/>
          </w:rPr>
          <w:t xml:space="preserve"> </w:t>
        </w:r>
      </w:ins>
      <w:r>
        <w:rPr>
          <w:rFonts w:eastAsiaTheme="minorEastAsia" w:cs="Times New Roman"/>
          <w:color w:val="auto"/>
          <w:lang w:eastAsia="en-US" w:bidi="ar-SA"/>
        </w:rPr>
        <w:t>165–170</w:t>
      </w:r>
      <w:ins w:id="471" w:author="Author">
        <w:r w:rsidR="007D3FAC">
          <w:rPr>
            <w:rFonts w:eastAsiaTheme="minorEastAsia" w:cs="Times New Roman"/>
            <w:color w:val="auto"/>
            <w:lang w:eastAsia="en-US" w:bidi="ar-SA"/>
          </w:rPr>
          <w:t>.</w:t>
        </w:r>
      </w:ins>
    </w:p>
    <w:p w14:paraId="546D4745" w14:textId="0BBC2C34" w:rsidR="008C5550"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cs="Times New Roman"/>
          <w:b/>
          <w:bCs/>
        </w:rPr>
      </w:pPr>
      <w:r>
        <w:fldChar w:fldCharType="end"/>
      </w:r>
      <w:r w:rsidR="008C5550">
        <w:rPr>
          <w:rFonts w:cs="Times New Roman"/>
          <w:b/>
          <w:bCs/>
        </w:rPr>
        <w:br w:type="page"/>
      </w:r>
    </w:p>
    <w:p w14:paraId="748413A0" w14:textId="4FA18324" w:rsidR="008D5305" w:rsidRDefault="008D5305" w:rsidP="007C081D">
      <w:pPr>
        <w:spacing w:line="480" w:lineRule="auto"/>
        <w:ind w:firstLine="288"/>
        <w:jc w:val="both"/>
        <w:outlineLvl w:val="0"/>
        <w:rPr>
          <w:rFonts w:cs="Times New Roman"/>
        </w:rPr>
      </w:pPr>
      <w:r w:rsidRPr="00FC5E5F">
        <w:rPr>
          <w:rFonts w:cs="Times New Roman"/>
          <w:b/>
          <w:bCs/>
        </w:rPr>
        <w:lastRenderedPageBreak/>
        <w:t>Figure</w:t>
      </w:r>
      <w:r w:rsidR="0015514D">
        <w:rPr>
          <w:rFonts w:cs="Times New Roman"/>
          <w:b/>
          <w:bCs/>
        </w:rPr>
        <w:t xml:space="preserve">s </w:t>
      </w:r>
    </w:p>
    <w:p w14:paraId="09F1E0CE" w14:textId="0CFE41DF" w:rsidR="008D5305" w:rsidRPr="00FE75DC" w:rsidRDefault="007C081D" w:rsidP="004B52B9">
      <w:pPr>
        <w:spacing w:line="480" w:lineRule="auto"/>
        <w:jc w:val="both"/>
        <w:rPr>
          <w:rFonts w:cs="Times New Roman"/>
        </w:rPr>
      </w:pPr>
      <w:r>
        <w:rPr>
          <w:rFonts w:cs="Times New Roman"/>
          <w:noProof/>
          <w:lang w:eastAsia="en-US" w:bidi="ar-SA"/>
        </w:rPr>
        <w:drawing>
          <wp:inline distT="0" distB="0" distL="0" distR="0" wp14:anchorId="58927AF2" wp14:editId="6A990FC1">
            <wp:extent cx="6328410" cy="4744085"/>
            <wp:effectExtent l="0" t="0" r="0" b="5715"/>
            <wp:docPr id="2" name="Picture 2" descr="Macintosh HD:Users:francois:Documents:DATA:SeaFlow:CMOP:CMOP_git:manuscript:manuscript_V3: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3D6E0EA3" w:rsidR="00563AD1" w:rsidRDefault="008D5305" w:rsidP="003218A1">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A56CA7">
        <w:rPr>
          <w:rFonts w:cstheme="minorBidi"/>
        </w:rPr>
        <w:t>during the 4 week-survey in the</w:t>
      </w:r>
      <w:r w:rsidR="00A56CA7">
        <w:rPr>
          <w:rFonts w:cs="Times New Roman"/>
        </w:rPr>
        <w:t xml:space="preserve"> Columbia River estuary</w:t>
      </w:r>
      <w:r w:rsidR="000C1147" w:rsidRPr="000C1147">
        <w:rPr>
          <w:rFonts w:cstheme="minorBidi"/>
        </w:rPr>
        <w:t xml:space="preserve"> </w:t>
      </w:r>
      <w:r w:rsidR="000C1147">
        <w:rPr>
          <w:rFonts w:cstheme="minorBidi"/>
        </w:rPr>
        <w:t>at 2.4 m depth</w:t>
      </w:r>
      <w:r w:rsidR="00280AF2">
        <w:rPr>
          <w:rFonts w:cstheme="minorBidi"/>
        </w:rPr>
        <w:t>. A) Salinity (psu, black line) and temperature (ºC, grey line)</w:t>
      </w:r>
      <w:r w:rsidR="00C1327B">
        <w:rPr>
          <w:rFonts w:cstheme="minorBidi"/>
        </w:rPr>
        <w:t xml:space="preserve">. </w:t>
      </w:r>
      <w:r w:rsidR="00AB7DD9">
        <w:rPr>
          <w:rFonts w:cstheme="minorBidi"/>
        </w:rPr>
        <w:t xml:space="preserve">B)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ins w:id="472" w:author="Author">
        <w:r w:rsidR="005261A2">
          <w:rPr>
            <w:rFonts w:cstheme="minorBidi"/>
          </w:rPr>
          <w:t>rfu</w:t>
        </w:r>
      </w:ins>
      <w:r w:rsidR="005735C1">
        <w:rPr>
          <w:rFonts w:cstheme="minorBidi"/>
        </w:rPr>
        <w:t>,</w:t>
      </w:r>
      <w:r w:rsidR="005735C1" w:rsidRPr="005735C1">
        <w:rPr>
          <w:rFonts w:cstheme="minorBidi"/>
        </w:rPr>
        <w:t xml:space="preserve"> </w:t>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3218A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3218A1">
      <w:pPr>
        <w:widowControl/>
        <w:tabs>
          <w:tab w:val="clear" w:pos="709"/>
        </w:tabs>
        <w:suppressAutoHyphens w:val="0"/>
        <w:ind w:firstLine="288"/>
        <w:rPr>
          <w:rFonts w:cs="Times New Roman"/>
        </w:rPr>
      </w:pPr>
    </w:p>
    <w:p w14:paraId="3CDF7242" w14:textId="3C15B099" w:rsidR="008D5305" w:rsidRPr="00FE75DC" w:rsidRDefault="008D5305" w:rsidP="003218A1">
      <w:pPr>
        <w:spacing w:line="480" w:lineRule="auto"/>
        <w:rPr>
          <w:rFonts w:cs="Times New Roman"/>
        </w:rPr>
      </w:pPr>
    </w:p>
    <w:p w14:paraId="54018CF7" w14:textId="01EB80FA" w:rsidR="00B936D4" w:rsidRPr="00505188" w:rsidRDefault="00A111BE" w:rsidP="00B936D4">
      <w:pPr>
        <w:spacing w:line="480" w:lineRule="auto"/>
        <w:ind w:firstLine="288"/>
        <w:jc w:val="center"/>
        <w:rPr>
          <w:rFonts w:cs="Times New Roman"/>
          <w:b/>
        </w:rPr>
      </w:pPr>
      <w:r>
        <w:rPr>
          <w:rFonts w:cs="Times New Roman"/>
          <w:b/>
          <w:noProof/>
          <w:lang w:eastAsia="en-US" w:bidi="ar-SA"/>
        </w:rPr>
        <w:drawing>
          <wp:inline distT="0" distB="0" distL="0" distR="0" wp14:anchorId="48809CF2" wp14:editId="0064EF55">
            <wp:extent cx="3460228" cy="3473752"/>
            <wp:effectExtent l="0" t="0" r="0" b="6350"/>
            <wp:docPr id="10" name="Picture 10" descr="Macintosh HD:Users:francois:Documents:DATA:SeaFlow:CMOP:CMOP_git:manuscript:manuscript_V3:manuscript_Rcode: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2.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33382" t="16604" r="29659" b="33971"/>
                    <a:stretch/>
                  </pic:blipFill>
                  <pic:spPr bwMode="auto">
                    <a:xfrm>
                      <a:off x="0" y="0"/>
                      <a:ext cx="3461936" cy="3475466"/>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A89BF7D" w14:textId="567CD017" w:rsidR="00B936D4" w:rsidRPr="00760EA7" w:rsidRDefault="00B936D4" w:rsidP="00B936D4">
      <w:pPr>
        <w:spacing w:line="480" w:lineRule="auto"/>
        <w:ind w:firstLine="288"/>
        <w:rPr>
          <w:rFonts w:cs="Times New Roman"/>
        </w:rPr>
      </w:pPr>
      <w:r>
        <w:rPr>
          <w:rFonts w:cs="Times New Roman"/>
          <w:b/>
        </w:rPr>
        <w:t>Fig. 2</w:t>
      </w:r>
      <w:r w:rsidRPr="003218A1">
        <w:rPr>
          <w:rFonts w:cs="Times New Roman"/>
          <w:b/>
        </w:rPr>
        <w:t xml:space="preserve"> </w:t>
      </w:r>
      <w:r w:rsidRPr="003218A1">
        <w:rPr>
          <w:rFonts w:cs="Times New Roman"/>
        </w:rPr>
        <w:t xml:space="preserve">Flow cytometric signatures and micrograph of glutaraldehyde-fixed </w:t>
      </w:r>
      <w:r w:rsidRPr="003218A1">
        <w:rPr>
          <w:rFonts w:cs="Times New Roman"/>
          <w:i/>
          <w:iCs/>
        </w:rPr>
        <w:t>Teleaulax</w:t>
      </w:r>
      <w:r w:rsidRPr="003218A1">
        <w:rPr>
          <w:rFonts w:cs="Times New Roman"/>
          <w:iCs/>
        </w:rPr>
        <w:t>-like cryptophytes</w:t>
      </w:r>
      <w:r w:rsidRPr="003218A1">
        <w:rPr>
          <w:rFonts w:cs="Times New Roman"/>
        </w:rPr>
        <w:t>.</w:t>
      </w:r>
      <w:r>
        <w:rPr>
          <w:rFonts w:cs="Times New Roman"/>
        </w:rPr>
        <w:t xml:space="preserve"> A) Red</w:t>
      </w:r>
      <w:r w:rsidRPr="00467801">
        <w:rPr>
          <w:rFonts w:cs="Times New Roman"/>
        </w:rPr>
        <w:t xml:space="preserve"> fluore</w:t>
      </w:r>
      <w:r>
        <w:rPr>
          <w:rFonts w:cs="Times New Roman"/>
        </w:rPr>
        <w:t xml:space="preserve">scence (692 nm wavelength) </w:t>
      </w:r>
      <w:r w:rsidRPr="00467801">
        <w:rPr>
          <w:rFonts w:cs="Times New Roman"/>
        </w:rPr>
        <w:t xml:space="preserve">from chlorophyll </w:t>
      </w:r>
      <w:r>
        <w:rPr>
          <w:rFonts w:cs="Times New Roman"/>
        </w:rPr>
        <w:t xml:space="preserve">versus forward </w:t>
      </w:r>
      <w:r w:rsidRPr="00467801">
        <w:rPr>
          <w:rFonts w:cs="Times New Roman"/>
        </w:rPr>
        <w:t xml:space="preserve">light scatter (related to cell size) </w:t>
      </w:r>
      <w:r>
        <w:rPr>
          <w:rFonts w:cs="Times New Roman"/>
        </w:rPr>
        <w:t>shows phytoplankton community structure, cryptophyte population (red dots</w:t>
      </w:r>
      <w:r w:rsidRPr="00F1350A">
        <w:rPr>
          <w:rFonts w:cs="Times New Roman"/>
        </w:rPr>
        <w:t>, see right panel)</w:t>
      </w:r>
      <w:r>
        <w:rPr>
          <w:rFonts w:cs="Times New Roman"/>
        </w:rPr>
        <w:t xml:space="preserve"> and detritus (low red fluorescence) (left panel).</w:t>
      </w:r>
      <w:r w:rsidRPr="00467801">
        <w:rPr>
          <w:rFonts w:cs="Times New Roman"/>
        </w:rPr>
        <w:t xml:space="preserve"> Red fluorescence (692 nm wavelength) versus</w:t>
      </w:r>
      <w:r>
        <w:rPr>
          <w:rFonts w:cs="Times New Roman"/>
        </w:rPr>
        <w:t xml:space="preserve"> orange fluorescence (527 nm wavelength) from phycoerythrin </w:t>
      </w:r>
      <w:r w:rsidRPr="00467801">
        <w:rPr>
          <w:rFonts w:cs="Times New Roman"/>
        </w:rPr>
        <w:t xml:space="preserve">uniquely identified a population of </w:t>
      </w:r>
      <w:r w:rsidRPr="00F31AB3">
        <w:rPr>
          <w:rFonts w:cs="Times New Roman"/>
        </w:rPr>
        <w:t>cryptophyte</w:t>
      </w:r>
      <w:r>
        <w:rPr>
          <w:rFonts w:cs="Times New Roman"/>
        </w:rPr>
        <w:t xml:space="preserve"> (red dots)</w:t>
      </w:r>
      <w:r w:rsidRPr="00467801">
        <w:rPr>
          <w:rFonts w:cs="Times New Roman"/>
        </w:rPr>
        <w:t>, and a tight peak of uniform fluorescent microspheres (</w:t>
      </w:r>
      <w:r w:rsidR="00A111BE">
        <w:rPr>
          <w:rFonts w:cs="Times New Roman"/>
        </w:rPr>
        <w:t>grey</w:t>
      </w:r>
      <w:r>
        <w:rPr>
          <w:rFonts w:cs="Times New Roman"/>
        </w:rPr>
        <w:t xml:space="preserve"> circle</w:t>
      </w:r>
      <w:r w:rsidRPr="00467801">
        <w:rPr>
          <w:rFonts w:cs="Times New Roman"/>
        </w:rPr>
        <w:t>) added as an internal standard</w:t>
      </w:r>
      <w:r>
        <w:rPr>
          <w:rFonts w:cs="Times New Roman"/>
        </w:rPr>
        <w:t xml:space="preserve"> (right panel)</w:t>
      </w:r>
      <w:r w:rsidRPr="00467801">
        <w:rPr>
          <w:rFonts w:cs="Times New Roman"/>
        </w:rPr>
        <w:t xml:space="preserve">. Cells with low orange fluorescence are the phytoplankton populations </w:t>
      </w:r>
      <w:r w:rsidR="00F1350A">
        <w:rPr>
          <w:rFonts w:cs="Times New Roman"/>
        </w:rPr>
        <w:t xml:space="preserve">and detritus </w:t>
      </w:r>
      <w:r w:rsidRPr="00467801">
        <w:rPr>
          <w:rFonts w:cs="Times New Roman"/>
        </w:rPr>
        <w:t xml:space="preserve">shown </w:t>
      </w:r>
      <w:r>
        <w:rPr>
          <w:rFonts w:cs="Times New Roman"/>
        </w:rPr>
        <w:t>o</w:t>
      </w:r>
      <w:r w:rsidRPr="00467801">
        <w:rPr>
          <w:rFonts w:cs="Times New Roman"/>
        </w:rPr>
        <w:t>n</w:t>
      </w:r>
      <w:r>
        <w:rPr>
          <w:rFonts w:cs="Times New Roman"/>
        </w:rPr>
        <w:t xml:space="preserve"> the left panel</w:t>
      </w:r>
      <w:r w:rsidRPr="00467801">
        <w:rPr>
          <w:rFonts w:cs="Times New Roman"/>
        </w:rPr>
        <w:t xml:space="preserve">. </w:t>
      </w:r>
      <w:r w:rsidRPr="00AB7DD9">
        <w:rPr>
          <w:rFonts w:cs="Times New Roman"/>
        </w:rPr>
        <w:t>B)</w:t>
      </w:r>
      <w:r w:rsidRPr="00467801">
        <w:rPr>
          <w:rFonts w:cs="Times New Roman"/>
        </w:rPr>
        <w:t xml:space="preserve"> </w:t>
      </w:r>
      <w:r>
        <w:rPr>
          <w:rFonts w:cs="Times New Roman"/>
        </w:rPr>
        <w:t>M</w:t>
      </w:r>
      <w:r w:rsidRPr="00760EA7">
        <w:rPr>
          <w:rFonts w:cs="Times New Roman"/>
        </w:rPr>
        <w:t>icrograph</w:t>
      </w:r>
      <w:r>
        <w:rPr>
          <w:rFonts w:cs="Times New Roman"/>
        </w:rPr>
        <w:t>s</w:t>
      </w:r>
      <w:r w:rsidRPr="00467801">
        <w:rPr>
          <w:rFonts w:cs="Times New Roman"/>
        </w:rPr>
        <w:t xml:space="preserve"> </w:t>
      </w:r>
      <w:r>
        <w:rPr>
          <w:rFonts w:cs="Times New Roman"/>
        </w:rPr>
        <w:t>using transmitted-light (</w:t>
      </w:r>
      <w:r w:rsidR="00F1350A">
        <w:rPr>
          <w:rFonts w:cs="Times New Roman"/>
        </w:rPr>
        <w:t xml:space="preserve">left) </w:t>
      </w:r>
      <w:r>
        <w:rPr>
          <w:rFonts w:cs="Times New Roman"/>
        </w:rPr>
        <w:t>and epifluorescence (</w:t>
      </w:r>
      <w:r w:rsidR="00F1350A">
        <w:rPr>
          <w:rFonts w:cs="Times New Roman"/>
        </w:rPr>
        <w:t>right)</w:t>
      </w:r>
      <w:r>
        <w:rPr>
          <w:rFonts w:cs="Times New Roman"/>
        </w:rPr>
        <w:t xml:space="preserve"> microscopy after cell sorting by flow cytometry</w:t>
      </w:r>
      <w:r w:rsidRPr="00F31AB3">
        <w:rPr>
          <w:rFonts w:cs="Times New Roman"/>
        </w:rPr>
        <w:t xml:space="preserve"> </w:t>
      </w:r>
      <w:r>
        <w:rPr>
          <w:rFonts w:cs="Times New Roman"/>
        </w:rPr>
        <w:t xml:space="preserve">of the cryptophyte population (red dots shown in </w:t>
      </w:r>
      <w:r w:rsidR="00F1350A">
        <w:rPr>
          <w:rFonts w:cs="Times New Roman"/>
        </w:rPr>
        <w:t>pane</w:t>
      </w:r>
      <w:r>
        <w:rPr>
          <w:rFonts w:cs="Times New Roman"/>
        </w:rPr>
        <w:t>l A). Scale bar is 5 µm.</w:t>
      </w:r>
    </w:p>
    <w:p w14:paraId="632F2B09" w14:textId="627B6735" w:rsidR="008D5305" w:rsidRDefault="00B936D4" w:rsidP="003218A1">
      <w:pPr>
        <w:spacing w:line="480" w:lineRule="auto"/>
        <w:ind w:firstLine="288"/>
        <w:rPr>
          <w:rFonts w:cs="Times New Roman"/>
        </w:rPr>
      </w:pPr>
      <w:r>
        <w:rPr>
          <w:rFonts w:cs="Times New Roman"/>
          <w:noProof/>
          <w:lang w:eastAsia="en-US" w:bidi="ar-SA"/>
        </w:rPr>
        <w:lastRenderedPageBreak/>
        <w:drawing>
          <wp:inline distT="0" distB="0" distL="0" distR="0" wp14:anchorId="465B5EE1" wp14:editId="1FAF6E3E">
            <wp:extent cx="6327140" cy="4743133"/>
            <wp:effectExtent l="0" t="0" r="0" b="6985"/>
            <wp:docPr id="3" name="Picture 3"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7140" cy="4743133"/>
                    </a:xfrm>
                    <a:prstGeom prst="rect">
                      <a:avLst/>
                    </a:prstGeom>
                    <a:noFill/>
                    <a:ln>
                      <a:noFill/>
                    </a:ln>
                  </pic:spPr>
                </pic:pic>
              </a:graphicData>
            </a:graphic>
          </wp:inline>
        </w:drawing>
      </w:r>
      <w:r w:rsidR="008D5305" w:rsidRPr="00FC5E5F">
        <w:rPr>
          <w:rFonts w:cs="Times New Roman"/>
          <w:b/>
          <w:bCs/>
        </w:rPr>
        <w:t xml:space="preserve">Fig. </w:t>
      </w:r>
      <w:r>
        <w:rPr>
          <w:rFonts w:cs="Times New Roman"/>
          <w:b/>
          <w:bCs/>
        </w:rPr>
        <w:t>3</w:t>
      </w:r>
      <w:r w:rsidR="008D5305" w:rsidRPr="00FC5E5F">
        <w:rPr>
          <w:rFonts w:cs="Times New Roman"/>
        </w:rPr>
        <w:t xml:space="preserve"> </w:t>
      </w:r>
      <w:r w:rsidR="008D5305">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sidR="008D5305">
        <w:rPr>
          <w:rFonts w:cs="Times New Roman"/>
        </w:rPr>
        <w:t>(</w:t>
      </w:r>
      <w:r w:rsidR="00760EA7">
        <w:rPr>
          <w:rFonts w:cs="Times New Roman"/>
        </w:rPr>
        <w:t xml:space="preserve">grey circles and </w:t>
      </w:r>
      <w:r w:rsidR="00663DA2">
        <w:rPr>
          <w:rFonts w:cs="Times New Roman"/>
        </w:rPr>
        <w:t>black line,</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w:t>
      </w:r>
      <w:r w:rsidR="00402A36">
        <w:rPr>
          <w:rFonts w:cs="Times New Roman"/>
        </w:rPr>
        <w:t xml:space="preserve">determined by continuous flow cytometry </w:t>
      </w:r>
      <w:r w:rsidR="008D5305">
        <w:rPr>
          <w:rFonts w:cs="Times New Roman"/>
        </w:rPr>
        <w:t xml:space="preserve">and abundance of </w:t>
      </w:r>
      <w:r w:rsidR="008D5305" w:rsidRPr="00FC5E5F">
        <w:rPr>
          <w:rFonts w:cs="Times New Roman"/>
          <w:i/>
        </w:rPr>
        <w:t>Mesodinium major</w:t>
      </w:r>
      <w:r w:rsidR="008D5305">
        <w:rPr>
          <w:rFonts w:cs="Times New Roman"/>
        </w:rPr>
        <w:t xml:space="preserve"> (</w:t>
      </w:r>
      <w:r w:rsidR="006F2BC3">
        <w:rPr>
          <w:rFonts w:cs="Times New Roman"/>
        </w:rPr>
        <w:t xml:space="preserve">black circles, </w:t>
      </w:r>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-1</w:t>
      </w:r>
      <w:r w:rsidR="00760EA7">
        <w:rPr>
          <w:rFonts w:cs="Times New Roman"/>
        </w:rPr>
        <w:t xml:space="preserve">) </w:t>
      </w:r>
      <w:r w:rsidR="00402A36">
        <w:rPr>
          <w:rFonts w:cs="Times New Roman"/>
        </w:rPr>
        <w:t>determined</w:t>
      </w:r>
      <w:r w:rsidR="00AB7DD9">
        <w:rPr>
          <w:rFonts w:cs="Times New Roman"/>
        </w:rPr>
        <w:t xml:space="preserve"> by automated microscopy </w:t>
      </w:r>
      <w:r w:rsidR="00402A36">
        <w:rPr>
          <w:rFonts w:cs="Times New Roman"/>
        </w:rPr>
        <w:t xml:space="preserve">from discrete samples taken </w:t>
      </w:r>
      <w:r w:rsidR="00760EA7">
        <w:rPr>
          <w:rFonts w:cs="Times New Roman"/>
        </w:rPr>
        <w:t>during the 4-week</w:t>
      </w:r>
      <w:r w:rsidR="008D5305">
        <w:rPr>
          <w:rFonts w:cs="Times New Roman"/>
        </w:rPr>
        <w:t xml:space="preserve"> survey </w:t>
      </w:r>
      <w:r w:rsidR="00760EA7">
        <w:rPr>
          <w:rFonts w:cs="Times New Roman"/>
        </w:rPr>
        <w:t>(A-D</w:t>
      </w:r>
      <w:r w:rsidR="00AB7DD9">
        <w:rPr>
          <w:rFonts w:cs="Times New Roman"/>
        </w:rPr>
        <w:t>, week 1-4</w:t>
      </w:r>
      <w:r w:rsidR="00760EA7">
        <w:rPr>
          <w:rFonts w:cs="Times New Roman"/>
        </w:rPr>
        <w:t>)</w:t>
      </w:r>
      <w:r w:rsidR="008D5305">
        <w:rPr>
          <w:rFonts w:cs="Times New Roman"/>
        </w:rPr>
        <w:t xml:space="preserve">. Vertical bars represent the standard deviation of the hourly-mean cell abundance </w:t>
      </w:r>
      <w:r w:rsidR="00D959C7">
        <w:rPr>
          <w:rFonts w:cs="Times New Roman"/>
        </w:rPr>
        <w:t xml:space="preserve">of </w:t>
      </w:r>
      <w:r w:rsidR="00D959C7" w:rsidRPr="005B459F">
        <w:rPr>
          <w:rFonts w:cs="Times New Roman"/>
          <w:i/>
        </w:rPr>
        <w:t>T</w:t>
      </w:r>
      <w:r w:rsidR="00D959C7">
        <w:rPr>
          <w:rFonts w:cs="Times New Roman"/>
          <w:i/>
        </w:rPr>
        <w:t>eleaulax</w:t>
      </w:r>
      <w:r w:rsidR="00D959C7">
        <w:rPr>
          <w:rFonts w:cs="Times New Roman"/>
        </w:rPr>
        <w:t xml:space="preserve">-like </w:t>
      </w:r>
      <w:r w:rsidR="00D959C7" w:rsidRPr="00B113BF">
        <w:rPr>
          <w:rFonts w:cs="Times New Roman"/>
          <w:iCs/>
        </w:rPr>
        <w:t>cryptophyte</w:t>
      </w:r>
      <w:r w:rsidR="00D959C7">
        <w:rPr>
          <w:rFonts w:cs="Times New Roman"/>
          <w:iCs/>
        </w:rPr>
        <w:t>s</w:t>
      </w:r>
      <w:r w:rsidR="00D959C7">
        <w:rPr>
          <w:rFonts w:cs="Times New Roman"/>
          <w:i/>
          <w:iCs/>
        </w:rPr>
        <w:t xml:space="preserve"> </w:t>
      </w:r>
      <w:r w:rsidR="008D5305">
        <w:rPr>
          <w:rFonts w:cs="Times New Roman"/>
        </w:rPr>
        <w:t>(n=20)</w:t>
      </w:r>
      <w:r w:rsidR="008D5305" w:rsidRPr="00FC5E5F">
        <w:rPr>
          <w:rFonts w:cs="Times New Roman"/>
        </w:rPr>
        <w:t xml:space="preserve">. </w:t>
      </w:r>
      <w:r w:rsidR="008D5305">
        <w:rPr>
          <w:rFonts w:cs="Times New Roman"/>
        </w:rPr>
        <w:t xml:space="preserve">Grey regions represent flood tide. </w:t>
      </w:r>
    </w:p>
    <w:p w14:paraId="13CA4C83" w14:textId="47A42C72" w:rsidR="009D3EE8" w:rsidRDefault="009004BF" w:rsidP="003218A1">
      <w:pPr>
        <w:spacing w:line="480" w:lineRule="auto"/>
        <w:ind w:firstLine="288"/>
        <w:jc w:val="center"/>
        <w:rPr>
          <w:rFonts w:cs="Times New Roman"/>
          <w:b/>
          <w:bCs/>
        </w:rPr>
      </w:pPr>
      <w:r>
        <w:rPr>
          <w:rFonts w:cs="Times New Roman"/>
          <w:b/>
          <w:bCs/>
          <w:noProof/>
          <w:lang w:eastAsia="en-US" w:bidi="ar-SA"/>
        </w:rPr>
        <w:lastRenderedPageBreak/>
        <w:drawing>
          <wp:inline distT="0" distB="0" distL="0" distR="0" wp14:anchorId="404828D9" wp14:editId="2145F623">
            <wp:extent cx="3589183" cy="3589183"/>
            <wp:effectExtent l="0" t="0" r="0" b="0"/>
            <wp:docPr id="7" name="Picture 7"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esktop:Figure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9183" cy="3589183"/>
                    </a:xfrm>
                    <a:prstGeom prst="rect">
                      <a:avLst/>
                    </a:prstGeom>
                    <a:noFill/>
                    <a:ln>
                      <a:noFill/>
                    </a:ln>
                  </pic:spPr>
                </pic:pic>
              </a:graphicData>
            </a:graphic>
          </wp:inline>
        </w:drawing>
      </w:r>
    </w:p>
    <w:p w14:paraId="52E608AB" w14:textId="34EB509F" w:rsidR="009D3EE8" w:rsidRPr="00FE75DC" w:rsidRDefault="009D3EE8" w:rsidP="003218A1">
      <w:pPr>
        <w:spacing w:line="480" w:lineRule="auto"/>
        <w:ind w:firstLine="288"/>
        <w:rPr>
          <w:rFonts w:cs="Times New Roman"/>
        </w:rPr>
      </w:pPr>
      <w:r>
        <w:rPr>
          <w:rFonts w:cs="Times New Roman"/>
          <w:b/>
          <w:bCs/>
        </w:rPr>
        <w:t xml:space="preserve">Fig. </w:t>
      </w:r>
      <w:r w:rsidR="00B936D4">
        <w:rPr>
          <w:rFonts w:cs="Times New Roman"/>
          <w:b/>
          <w:bCs/>
        </w:rPr>
        <w:t>4</w:t>
      </w:r>
      <w:r>
        <w:rPr>
          <w:rFonts w:cs="Times New Roman"/>
          <w:b/>
          <w:bCs/>
        </w:rPr>
        <w:t>.</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Mesodinium major</w:t>
      </w:r>
      <w:r w:rsidRPr="00C20035">
        <w:rPr>
          <w:rFonts w:cs="Times New Roman"/>
        </w:rPr>
        <w:t xml:space="preserve">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r w:rsidR="009004BF" w:rsidRP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6EB710E9" w14:textId="77777777" w:rsidR="009D3EE8" w:rsidRPr="00FE75DC" w:rsidRDefault="009D3EE8" w:rsidP="003218A1">
      <w:pPr>
        <w:spacing w:line="480" w:lineRule="auto"/>
        <w:ind w:firstLine="288"/>
        <w:rPr>
          <w:rFonts w:cs="Times New Roman"/>
        </w:rPr>
      </w:pPr>
    </w:p>
    <w:p w14:paraId="48AF7989" w14:textId="1B9AC0BF" w:rsidR="008D77E7" w:rsidRDefault="008E00D6" w:rsidP="003218A1">
      <w:pPr>
        <w:spacing w:line="480" w:lineRule="auto"/>
        <w:rPr>
          <w:rFonts w:cs="Times New Roman"/>
          <w:b/>
        </w:rPr>
      </w:pPr>
      <w:r>
        <w:rPr>
          <w:rFonts w:cs="Times New Roman"/>
          <w:b/>
          <w:noProof/>
          <w:lang w:eastAsia="en-US" w:bidi="ar-SA"/>
        </w:rPr>
        <w:lastRenderedPageBreak/>
        <w:drawing>
          <wp:inline distT="0" distB="0" distL="0" distR="0" wp14:anchorId="06E0067A" wp14:editId="46506E2A">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ED665AC" w14:textId="40002A75" w:rsidR="008D77E7" w:rsidRPr="00F2360F" w:rsidRDefault="008D77E7" w:rsidP="003218A1">
      <w:pPr>
        <w:spacing w:line="480" w:lineRule="auto"/>
        <w:ind w:firstLine="288"/>
        <w:rPr>
          <w:rFonts w:cs="Times New Roman"/>
        </w:rPr>
      </w:pPr>
      <w:r w:rsidRPr="00F2360F">
        <w:rPr>
          <w:rFonts w:cs="Times New Roman"/>
          <w:b/>
        </w:rPr>
        <w:t xml:space="preserve">Fig. </w:t>
      </w:r>
      <w:r w:rsidR="00B936D4">
        <w:rPr>
          <w:rFonts w:cs="Times New Roman"/>
          <w:b/>
        </w:rPr>
        <w:t>5</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00AB7DD9">
        <w:rPr>
          <w:rFonts w:cs="Times New Roman"/>
        </w:rPr>
        <w:t>)</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3218A1">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3218A1">
      <w:pPr>
        <w:spacing w:line="480" w:lineRule="auto"/>
        <w:ind w:firstLine="288"/>
        <w:rPr>
          <w:rFonts w:cs="Times New Roman"/>
        </w:rPr>
      </w:pPr>
    </w:p>
    <w:p w14:paraId="13D9024D" w14:textId="43582C41" w:rsidR="008D5305" w:rsidRPr="00FE75DC" w:rsidRDefault="00CC4C34" w:rsidP="003218A1">
      <w:pPr>
        <w:spacing w:line="48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C79388F" w14:textId="71052662" w:rsidR="008D5305" w:rsidRDefault="00563AD1" w:rsidP="003218A1">
      <w:pPr>
        <w:spacing w:line="480" w:lineRule="auto"/>
        <w:ind w:firstLine="288"/>
        <w:rPr>
          <w:rFonts w:cs="Times New Roman"/>
        </w:rPr>
      </w:pPr>
      <w:r w:rsidRPr="007D1E2D">
        <w:rPr>
          <w:rFonts w:cs="Times New Roman"/>
          <w:b/>
        </w:rPr>
        <w:t xml:space="preserve">Fig. </w:t>
      </w:r>
      <w:r w:rsidR="00B936D4">
        <w:rPr>
          <w:rFonts w:cs="Times New Roman"/>
          <w:b/>
        </w:rPr>
        <w:t>6</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r w:rsidR="00AB7DD9">
        <w:rPr>
          <w:rFonts w:cs="Times New Roman"/>
        </w:rPr>
        <w:t>flow cytometry</w:t>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41F7973F" w14:textId="77777777" w:rsidR="00940EFD" w:rsidRPr="00FE75DC" w:rsidRDefault="00491A27" w:rsidP="00940EFD">
      <w:pPr>
        <w:spacing w:line="480" w:lineRule="auto"/>
        <w:jc w:val="both"/>
        <w:rPr>
          <w:rFonts w:cs="Times New Roman"/>
        </w:rPr>
      </w:pPr>
      <w:r>
        <w:rPr>
          <w:rFonts w:cs="Times New Roman"/>
          <w:i/>
        </w:rPr>
        <w:br w:type="page"/>
      </w:r>
      <w:r w:rsidR="00940EFD">
        <w:rPr>
          <w:rFonts w:cs="Times New Roman"/>
          <w:noProof/>
          <w:lang w:eastAsia="en-US" w:bidi="ar-SA"/>
        </w:rPr>
        <w:lastRenderedPageBreak/>
        <w:drawing>
          <wp:inline distT="0" distB="0" distL="0" distR="0" wp14:anchorId="7FE334ED" wp14:editId="4A727317">
            <wp:extent cx="6328410" cy="3159760"/>
            <wp:effectExtent l="0" t="0" r="0" b="0"/>
            <wp:docPr id="4" name="Picture 4" descr="Macintosh HD:Users:francois:Desktop: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52722430" w14:textId="3E0FB93C" w:rsidR="00940EFD" w:rsidRDefault="00940EFD" w:rsidP="00940EFD">
      <w:pPr>
        <w:spacing w:line="480" w:lineRule="auto"/>
        <w:ind w:firstLine="288"/>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division rates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Pr>
          <w:rFonts w:cs="Times New Roman"/>
          <w:i/>
          <w:iCs/>
        </w:rPr>
        <w:t>Teleaulax</w:t>
      </w:r>
      <w:r>
        <w:rPr>
          <w:rFonts w:cs="Times New Roman"/>
        </w:rPr>
        <w:t>-like cryptophytes with daily-averaged concentrations of A) dissolved inorganic phosphate (DIP, µM) and B) dissolved inorganic nitrate (DIN, µM) during the survey.</w:t>
      </w:r>
      <w:r w:rsidRPr="009004BF">
        <w:rPr>
          <w:rFonts w:cs="Times New Roman"/>
        </w:rPr>
        <w:t xml:space="preserve"> </w:t>
      </w:r>
      <w:r w:rsidRPr="00946A19">
        <w:rPr>
          <w:rFonts w:cs="Times New Roman"/>
        </w:rPr>
        <w:t>Dashed lines represent model II linear regress</w:t>
      </w:r>
      <w:r>
        <w:rPr>
          <w:rFonts w:cs="Times New Roman"/>
        </w:rPr>
        <w:t xml:space="preserve">ion of plotted data and </w:t>
      </w:r>
      <w:r w:rsidRPr="00946A19">
        <w:rPr>
          <w:rFonts w:cs="Times New Roman"/>
        </w:rPr>
        <w:t>R</w:t>
      </w:r>
      <w:r>
        <w:rPr>
          <w:rFonts w:cs="Times New Roman"/>
          <w:vertAlign w:val="superscript"/>
        </w:rPr>
        <w:t>2</w:t>
      </w:r>
      <w:r w:rsidRPr="00946A19">
        <w:rPr>
          <w:rFonts w:cs="Times New Roman"/>
        </w:rPr>
        <w:t xml:space="preserve"> represents </w:t>
      </w:r>
      <w:r>
        <w:rPr>
          <w:rFonts w:cs="Times New Roman"/>
        </w:rPr>
        <w:t>the coefficient of determination.</w:t>
      </w:r>
    </w:p>
    <w:p w14:paraId="6A39F137" w14:textId="3F455A82" w:rsidR="00940EFD" w:rsidRDefault="00940EFD">
      <w:pPr>
        <w:widowControl/>
        <w:tabs>
          <w:tab w:val="clear" w:pos="709"/>
        </w:tabs>
        <w:suppressAutoHyphens w:val="0"/>
        <w:rPr>
          <w:rFonts w:cs="Times New Roman"/>
          <w:i/>
        </w:rPr>
      </w:pPr>
      <w:r>
        <w:rPr>
          <w:rFonts w:cs="Times New Roman"/>
          <w:i/>
        </w:rPr>
        <w:br w:type="page"/>
      </w:r>
    </w:p>
    <w:p w14:paraId="62ADF1B6" w14:textId="77777777" w:rsidR="00491A27" w:rsidRDefault="00491A27" w:rsidP="003218A1">
      <w:pPr>
        <w:widowControl/>
        <w:tabs>
          <w:tab w:val="clear" w:pos="709"/>
        </w:tabs>
        <w:suppressAutoHyphens w:val="0"/>
        <w:rPr>
          <w:rFonts w:cs="Times New Roman"/>
          <w:i/>
        </w:rPr>
      </w:pP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44E1C402" w14:textId="77777777" w:rsidR="000B3F78" w:rsidRDefault="000B3F78" w:rsidP="000B3F78">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0B3F78">
      <w:pPr>
        <w:spacing w:line="48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63C8D609" w:rsidR="00C30CC1" w:rsidRPr="000B3F78" w:rsidRDefault="00C30CC1" w:rsidP="004B52B9">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Hennon, </w:t>
      </w:r>
      <w:r w:rsidRPr="000B3F78">
        <w:rPr>
          <w:rFonts w:cs="Times New Roman"/>
          <w:bCs/>
        </w:rPr>
        <w:t>Joseph N</w:t>
      </w:r>
      <w:r w:rsidR="000B3F78" w:rsidRPr="000B3F78">
        <w:rPr>
          <w:rFonts w:cs="Times New Roman"/>
          <w:bCs/>
        </w:rPr>
        <w:t>e</w:t>
      </w:r>
      <w:r w:rsidRPr="000B3F78">
        <w:rPr>
          <w:rFonts w:cs="Times New Roman"/>
          <w:bCs/>
        </w:rPr>
        <w:t xml:space="preserve">edoba, Katie Maxey, Rhonda Morales, Tawnya Peterson, Megan Schatz, Jarred Swalwell, Peter Zuber, E. Virginia Armbrust, Francois Ribalet </w:t>
      </w:r>
      <w:r w:rsidRPr="000B3F78">
        <w:rPr>
          <w:rFonts w:cs="Times New Roman"/>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8" w:history="1">
        <w:r w:rsidRPr="000F480B">
          <w:rPr>
            <w:rStyle w:val="Hyperlink"/>
            <w:rFonts w:cs="Times New Roman"/>
            <w:bCs/>
          </w:rPr>
          <w:t>ribalet@uw.edu</w:t>
        </w:r>
      </w:hyperlink>
    </w:p>
    <w:p w14:paraId="1C9CC963" w14:textId="401019EA" w:rsidR="00C30CC1" w:rsidRDefault="00C30CC1" w:rsidP="004B52B9">
      <w:pPr>
        <w:pStyle w:val="NormalWeb"/>
        <w:pBdr>
          <w:bottom w:val="single" w:sz="4" w:space="1" w:color="auto"/>
        </w:pBdr>
        <w:spacing w:line="360" w:lineRule="auto"/>
        <w:ind w:firstLine="288"/>
        <w:jc w:val="both"/>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6C6229D1" w:rsidR="00FF63AC" w:rsidRDefault="00C30CC1" w:rsidP="000B5375">
      <w:pPr>
        <w:spacing w:line="480" w:lineRule="auto"/>
        <w:ind w:firstLine="288"/>
        <w:jc w:val="both"/>
        <w:outlineLvl w:val="0"/>
        <w:rPr>
          <w:rFonts w:cs="Times New Roman"/>
          <w:b/>
        </w:rPr>
      </w:pPr>
      <w:r>
        <w:rPr>
          <w:rFonts w:cs="Times New Roman"/>
          <w:b/>
        </w:rPr>
        <w:t>Supplement.</w:t>
      </w:r>
    </w:p>
    <w:p w14:paraId="4B8D1235" w14:textId="77777777" w:rsidR="007F7D3F" w:rsidRPr="0015514D" w:rsidRDefault="00FF63AC" w:rsidP="007F7D3F">
      <w:pPr>
        <w:widowControl/>
        <w:tabs>
          <w:tab w:val="clear" w:pos="709"/>
        </w:tabs>
        <w:suppressAutoHyphens w:val="0"/>
        <w:spacing w:line="480" w:lineRule="auto"/>
        <w:ind w:firstLine="288"/>
        <w:jc w:val="both"/>
        <w:outlineLvl w:val="0"/>
        <w:rPr>
          <w:rFonts w:cs="Times New Roman"/>
          <w:b/>
          <w:bCs/>
        </w:rPr>
      </w:pPr>
      <w:r>
        <w:rPr>
          <w:rFonts w:cs="Times New Roman"/>
          <w:b/>
        </w:rPr>
        <w:br w:type="page"/>
      </w:r>
      <w:r w:rsidR="007F7D3F" w:rsidRPr="0015514D">
        <w:rPr>
          <w:rFonts w:cs="Times New Roman"/>
          <w:b/>
          <w:bCs/>
        </w:rPr>
        <w:lastRenderedPageBreak/>
        <w:t>Table</w:t>
      </w:r>
    </w:p>
    <w:p w14:paraId="7E005457" w14:textId="77777777" w:rsidR="007F7D3F" w:rsidRDefault="007F7D3F" w:rsidP="007F7D3F">
      <w:pPr>
        <w:widowControl/>
        <w:tabs>
          <w:tab w:val="clear" w:pos="709"/>
        </w:tabs>
        <w:suppressAutoHyphens w:val="0"/>
        <w:spacing w:line="480" w:lineRule="auto"/>
        <w:ind w:firstLine="288"/>
        <w:jc w:val="both"/>
        <w:rPr>
          <w:rFonts w:cs="Times New Roman"/>
          <w:bCs/>
        </w:rPr>
      </w:pPr>
    </w:p>
    <w:p w14:paraId="6DB08CAE" w14:textId="718CE5B3" w:rsidR="007F7D3F" w:rsidRPr="00280AF2" w:rsidRDefault="007F7D3F" w:rsidP="007F7D3F">
      <w:pPr>
        <w:widowControl/>
        <w:tabs>
          <w:tab w:val="clear" w:pos="709"/>
        </w:tabs>
        <w:suppressAutoHyphens w:val="0"/>
        <w:spacing w:line="480" w:lineRule="auto"/>
        <w:ind w:firstLine="288"/>
        <w:jc w:val="both"/>
        <w:rPr>
          <w:rFonts w:cs="Times New Roman"/>
          <w:bCs/>
        </w:rPr>
      </w:pPr>
      <w:r w:rsidRPr="00685834">
        <w:rPr>
          <w:rFonts w:cs="Times New Roman"/>
          <w:b/>
        </w:rPr>
        <w:t xml:space="preserve">Table </w:t>
      </w:r>
      <w:r>
        <w:rPr>
          <w:rFonts w:cs="Times New Roman"/>
          <w:b/>
        </w:rPr>
        <w:t>S</w:t>
      </w:r>
      <w:r w:rsidRPr="00685834">
        <w:rPr>
          <w:rFonts w:cs="Times New Roman"/>
          <w:b/>
        </w:rPr>
        <w:t>1.</w:t>
      </w:r>
      <w:r>
        <w:rPr>
          <w:rFonts w:cs="Times New Roman"/>
        </w:rPr>
        <w:t xml:space="preserve"> Percent of </w:t>
      </w:r>
      <w:r>
        <w:rPr>
          <w:rFonts w:cs="Times New Roman"/>
          <w:i/>
          <w:iCs/>
        </w:rPr>
        <w:t xml:space="preserve">Teleaulax amphioxeia </w:t>
      </w:r>
      <w:r>
        <w:rPr>
          <w:rFonts w:cs="Times New Roman"/>
        </w:rPr>
        <w:t xml:space="preserve">to the total cryptophytes during the survey, determined from </w:t>
      </w:r>
      <w:r w:rsidRPr="008C5550">
        <w:rPr>
          <w:rFonts w:cs="Times New Roman"/>
        </w:rPr>
        <w:t>the comparison of amplicons from the LSU D2 region (USE) (see Materials &amp; Methods)</w:t>
      </w:r>
    </w:p>
    <w:p w14:paraId="2911F1D0" w14:textId="77777777" w:rsidR="007F7D3F" w:rsidRDefault="007F7D3F" w:rsidP="007F7D3F">
      <w:pPr>
        <w:widowControl/>
        <w:tabs>
          <w:tab w:val="clear" w:pos="709"/>
        </w:tabs>
        <w:suppressAutoHyphens w:val="0"/>
        <w:spacing w:line="480" w:lineRule="auto"/>
        <w:ind w:firstLine="288"/>
        <w:jc w:val="both"/>
        <w:rPr>
          <w:rFonts w:cs="Times New Roman"/>
          <w:b/>
          <w:bCs/>
        </w:rPr>
      </w:pPr>
    </w:p>
    <w:tbl>
      <w:tblPr>
        <w:tblStyle w:val="TableGrid"/>
        <w:tblW w:w="0" w:type="auto"/>
        <w:jc w:val="center"/>
        <w:tblLook w:val="0000" w:firstRow="0" w:lastRow="0" w:firstColumn="0" w:lastColumn="0" w:noHBand="0" w:noVBand="0"/>
      </w:tblPr>
      <w:tblGrid>
        <w:gridCol w:w="1352"/>
        <w:gridCol w:w="1080"/>
        <w:gridCol w:w="3762"/>
      </w:tblGrid>
      <w:tr w:rsidR="009F2F38" w:rsidRPr="007C081D" w14:paraId="4AC0290D" w14:textId="77777777" w:rsidTr="009F2F38">
        <w:trPr>
          <w:jc w:val="center"/>
        </w:trPr>
        <w:tc>
          <w:tcPr>
            <w:tcW w:w="1352" w:type="dxa"/>
          </w:tcPr>
          <w:p w14:paraId="3076831E" w14:textId="77777777" w:rsidR="00244355" w:rsidRPr="007C081D" w:rsidRDefault="00244355" w:rsidP="00816599">
            <w:pPr>
              <w:pStyle w:val="TableContents"/>
              <w:ind w:firstLine="288"/>
              <w:jc w:val="both"/>
              <w:rPr>
                <w:rFonts w:cs="Times New Roman"/>
              </w:rPr>
            </w:pPr>
            <w:commentRangeStart w:id="473"/>
            <w:r w:rsidRPr="007C081D">
              <w:rPr>
                <w:rFonts w:cs="Times New Roman"/>
              </w:rPr>
              <w:t>Date</w:t>
            </w:r>
            <w:commentRangeEnd w:id="473"/>
            <w:r>
              <w:rPr>
                <w:rStyle w:val="CommentReference"/>
              </w:rPr>
              <w:commentReference w:id="473"/>
            </w:r>
          </w:p>
        </w:tc>
        <w:tc>
          <w:tcPr>
            <w:tcW w:w="1080" w:type="dxa"/>
          </w:tcPr>
          <w:p w14:paraId="270457CE" w14:textId="102C214D" w:rsidR="00244355" w:rsidRPr="007C081D" w:rsidRDefault="00244355" w:rsidP="009F2F38">
            <w:pPr>
              <w:pStyle w:val="TableContents"/>
              <w:jc w:val="center"/>
              <w:rPr>
                <w:rFonts w:cs="Times New Roman"/>
              </w:rPr>
            </w:pPr>
            <w:ins w:id="474" w:author="Author">
              <w:r>
                <w:rPr>
                  <w:rFonts w:cs="Times New Roman"/>
                </w:rPr>
                <w:t>Day</w:t>
              </w:r>
            </w:ins>
          </w:p>
        </w:tc>
        <w:tc>
          <w:tcPr>
            <w:tcW w:w="3762" w:type="dxa"/>
          </w:tcPr>
          <w:p w14:paraId="4D90E579" w14:textId="1F1941F7" w:rsidR="00244355" w:rsidRPr="007C081D" w:rsidRDefault="00244355" w:rsidP="007F7D3F">
            <w:pPr>
              <w:pStyle w:val="TableContents"/>
              <w:jc w:val="center"/>
              <w:rPr>
                <w:rFonts w:cs="Times New Roman"/>
              </w:rPr>
            </w:pPr>
            <w:r w:rsidRPr="007C081D">
              <w:rPr>
                <w:rFonts w:cs="Times New Roman"/>
              </w:rPr>
              <w:t xml:space="preserve">%  </w:t>
            </w:r>
            <w:r w:rsidRPr="007C081D">
              <w:rPr>
                <w:rFonts w:cs="Times New Roman"/>
                <w:i/>
                <w:iCs/>
              </w:rPr>
              <w:t>T. amphioxeia</w:t>
            </w:r>
            <w:r w:rsidRPr="007C081D">
              <w:rPr>
                <w:rFonts w:cs="Times New Roman"/>
              </w:rPr>
              <w:t xml:space="preserve"> to total cryptophytes</w:t>
            </w:r>
          </w:p>
        </w:tc>
      </w:tr>
      <w:tr w:rsidR="009F2F38" w:rsidRPr="007C081D" w14:paraId="4629D172" w14:textId="77777777" w:rsidTr="009F2F38">
        <w:trPr>
          <w:jc w:val="center"/>
        </w:trPr>
        <w:tc>
          <w:tcPr>
            <w:tcW w:w="1352" w:type="dxa"/>
          </w:tcPr>
          <w:p w14:paraId="48F3A63F" w14:textId="77777777" w:rsidR="00244355" w:rsidRPr="007C081D" w:rsidRDefault="00244355" w:rsidP="00816599">
            <w:pPr>
              <w:pStyle w:val="TableContents"/>
              <w:ind w:firstLine="288"/>
              <w:jc w:val="both"/>
              <w:rPr>
                <w:rFonts w:cs="Times New Roman"/>
              </w:rPr>
            </w:pPr>
            <w:r w:rsidRPr="007C081D">
              <w:rPr>
                <w:rFonts w:cs="Times New Roman"/>
              </w:rPr>
              <w:t>9/11/13</w:t>
            </w:r>
          </w:p>
        </w:tc>
        <w:tc>
          <w:tcPr>
            <w:tcW w:w="1080" w:type="dxa"/>
          </w:tcPr>
          <w:p w14:paraId="3424A63D" w14:textId="59AEAF0F" w:rsidR="00244355" w:rsidRPr="007C081D" w:rsidRDefault="009F2F38" w:rsidP="009F2F38">
            <w:pPr>
              <w:pStyle w:val="TableContents"/>
              <w:ind w:firstLine="288"/>
              <w:rPr>
                <w:rFonts w:cs="Times New Roman"/>
              </w:rPr>
            </w:pPr>
            <w:ins w:id="475" w:author="Author">
              <w:r>
                <w:rPr>
                  <w:rFonts w:cs="Times New Roman"/>
                </w:rPr>
                <w:t xml:space="preserve"> </w:t>
              </w:r>
              <w:r w:rsidR="00037965">
                <w:rPr>
                  <w:rFonts w:cs="Times New Roman"/>
                </w:rPr>
                <w:t>2</w:t>
              </w:r>
            </w:ins>
          </w:p>
        </w:tc>
        <w:tc>
          <w:tcPr>
            <w:tcW w:w="3762" w:type="dxa"/>
          </w:tcPr>
          <w:p w14:paraId="463DA683" w14:textId="6CA940B7" w:rsidR="00244355" w:rsidRPr="007C081D" w:rsidRDefault="00244355" w:rsidP="007F7D3F">
            <w:pPr>
              <w:pStyle w:val="TableContents"/>
              <w:ind w:firstLine="288"/>
              <w:jc w:val="center"/>
              <w:rPr>
                <w:rFonts w:cs="Times New Roman"/>
              </w:rPr>
            </w:pPr>
            <w:r w:rsidRPr="007C081D">
              <w:rPr>
                <w:rFonts w:cs="Times New Roman"/>
              </w:rPr>
              <w:t>0.40</w:t>
            </w:r>
          </w:p>
        </w:tc>
      </w:tr>
      <w:tr w:rsidR="009F2F38" w:rsidRPr="007C081D" w14:paraId="68EBA071" w14:textId="77777777" w:rsidTr="009F2F38">
        <w:trPr>
          <w:jc w:val="center"/>
        </w:trPr>
        <w:tc>
          <w:tcPr>
            <w:tcW w:w="1352" w:type="dxa"/>
          </w:tcPr>
          <w:p w14:paraId="4D54E4CB" w14:textId="77777777" w:rsidR="00244355" w:rsidRPr="007C081D" w:rsidRDefault="00244355" w:rsidP="00816599">
            <w:pPr>
              <w:pStyle w:val="TableContents"/>
              <w:ind w:firstLine="288"/>
              <w:jc w:val="both"/>
              <w:rPr>
                <w:rFonts w:cs="Times New Roman"/>
              </w:rPr>
            </w:pPr>
            <w:r w:rsidRPr="007C081D">
              <w:rPr>
                <w:rFonts w:cs="Times New Roman"/>
              </w:rPr>
              <w:t>9/13/13</w:t>
            </w:r>
          </w:p>
        </w:tc>
        <w:tc>
          <w:tcPr>
            <w:tcW w:w="1080" w:type="dxa"/>
          </w:tcPr>
          <w:p w14:paraId="1009A28E" w14:textId="3FB2D531" w:rsidR="00244355" w:rsidRPr="007C081D" w:rsidRDefault="009F2F38" w:rsidP="009F2F38">
            <w:pPr>
              <w:pStyle w:val="TableContents"/>
              <w:ind w:firstLine="288"/>
              <w:rPr>
                <w:rFonts w:cs="Times New Roman"/>
              </w:rPr>
            </w:pPr>
            <w:ins w:id="476" w:author="Author">
              <w:r>
                <w:rPr>
                  <w:rFonts w:cs="Times New Roman"/>
                </w:rPr>
                <w:t xml:space="preserve"> </w:t>
              </w:r>
              <w:r w:rsidR="00037965">
                <w:rPr>
                  <w:rFonts w:cs="Times New Roman"/>
                </w:rPr>
                <w:t>3</w:t>
              </w:r>
            </w:ins>
          </w:p>
        </w:tc>
        <w:tc>
          <w:tcPr>
            <w:tcW w:w="3762" w:type="dxa"/>
          </w:tcPr>
          <w:p w14:paraId="4CDA2C8B" w14:textId="7D0A5271" w:rsidR="00244355" w:rsidRPr="007C081D" w:rsidRDefault="00244355" w:rsidP="007F7D3F">
            <w:pPr>
              <w:pStyle w:val="TableContents"/>
              <w:ind w:firstLine="288"/>
              <w:jc w:val="center"/>
              <w:rPr>
                <w:rFonts w:cs="Times New Roman"/>
              </w:rPr>
            </w:pPr>
            <w:r w:rsidRPr="007C081D">
              <w:rPr>
                <w:rFonts w:cs="Times New Roman"/>
              </w:rPr>
              <w:t>0.18</w:t>
            </w:r>
          </w:p>
        </w:tc>
      </w:tr>
      <w:tr w:rsidR="009F2F38" w:rsidRPr="007C081D" w14:paraId="39636484" w14:textId="77777777" w:rsidTr="009F2F38">
        <w:trPr>
          <w:jc w:val="center"/>
        </w:trPr>
        <w:tc>
          <w:tcPr>
            <w:tcW w:w="1352" w:type="dxa"/>
          </w:tcPr>
          <w:p w14:paraId="327707FC" w14:textId="77777777" w:rsidR="00244355" w:rsidRPr="007C081D" w:rsidRDefault="00244355" w:rsidP="00816599">
            <w:pPr>
              <w:pStyle w:val="TableContents"/>
              <w:ind w:firstLine="288"/>
              <w:jc w:val="both"/>
              <w:rPr>
                <w:rFonts w:cs="Times New Roman"/>
              </w:rPr>
            </w:pPr>
            <w:r w:rsidRPr="007C081D">
              <w:rPr>
                <w:rFonts w:cs="Times New Roman"/>
              </w:rPr>
              <w:t>9/20/13</w:t>
            </w:r>
          </w:p>
        </w:tc>
        <w:tc>
          <w:tcPr>
            <w:tcW w:w="1080" w:type="dxa"/>
          </w:tcPr>
          <w:p w14:paraId="1263A90B" w14:textId="20DC2864" w:rsidR="00244355" w:rsidRPr="007C081D" w:rsidRDefault="009F2F38" w:rsidP="009F2F38">
            <w:pPr>
              <w:pStyle w:val="TableContents"/>
              <w:ind w:firstLine="288"/>
              <w:rPr>
                <w:rFonts w:cs="Times New Roman"/>
              </w:rPr>
            </w:pPr>
            <w:ins w:id="477" w:author="Author">
              <w:r>
                <w:rPr>
                  <w:rFonts w:cs="Times New Roman"/>
                </w:rPr>
                <w:t>11</w:t>
              </w:r>
            </w:ins>
          </w:p>
        </w:tc>
        <w:tc>
          <w:tcPr>
            <w:tcW w:w="3762" w:type="dxa"/>
          </w:tcPr>
          <w:p w14:paraId="1B7A2ED5" w14:textId="5CADCB78" w:rsidR="00244355" w:rsidRPr="007C081D" w:rsidRDefault="00244355" w:rsidP="007F7D3F">
            <w:pPr>
              <w:pStyle w:val="TableContents"/>
              <w:ind w:firstLine="288"/>
              <w:jc w:val="center"/>
              <w:rPr>
                <w:rFonts w:cs="Times New Roman"/>
              </w:rPr>
            </w:pPr>
            <w:r w:rsidRPr="007C081D">
              <w:rPr>
                <w:rFonts w:cs="Times New Roman"/>
              </w:rPr>
              <w:t>0.06</w:t>
            </w:r>
          </w:p>
        </w:tc>
      </w:tr>
      <w:tr w:rsidR="009F2F38" w:rsidRPr="007C081D" w14:paraId="75377641" w14:textId="77777777" w:rsidTr="009F2F38">
        <w:trPr>
          <w:jc w:val="center"/>
        </w:trPr>
        <w:tc>
          <w:tcPr>
            <w:tcW w:w="1352" w:type="dxa"/>
          </w:tcPr>
          <w:p w14:paraId="3513EC34" w14:textId="77777777" w:rsidR="00244355" w:rsidRPr="007C081D" w:rsidRDefault="00244355" w:rsidP="00816599">
            <w:pPr>
              <w:pStyle w:val="TableContents"/>
              <w:ind w:firstLine="288"/>
              <w:jc w:val="both"/>
              <w:rPr>
                <w:rFonts w:cs="Times New Roman"/>
              </w:rPr>
            </w:pPr>
            <w:r w:rsidRPr="007C081D">
              <w:rPr>
                <w:rFonts w:cs="Times New Roman"/>
              </w:rPr>
              <w:t>9/24/13</w:t>
            </w:r>
          </w:p>
        </w:tc>
        <w:tc>
          <w:tcPr>
            <w:tcW w:w="1080" w:type="dxa"/>
          </w:tcPr>
          <w:p w14:paraId="2A0ECAF6" w14:textId="14679D43" w:rsidR="00244355" w:rsidRPr="007C081D" w:rsidRDefault="009F2F38" w:rsidP="009F2F38">
            <w:pPr>
              <w:pStyle w:val="TableContents"/>
              <w:ind w:firstLine="288"/>
              <w:rPr>
                <w:rFonts w:cs="Times New Roman"/>
              </w:rPr>
            </w:pPr>
            <w:ins w:id="478" w:author="Author">
              <w:r>
                <w:rPr>
                  <w:rFonts w:cs="Times New Roman"/>
                </w:rPr>
                <w:t>15</w:t>
              </w:r>
            </w:ins>
          </w:p>
        </w:tc>
        <w:tc>
          <w:tcPr>
            <w:tcW w:w="3762" w:type="dxa"/>
          </w:tcPr>
          <w:p w14:paraId="58594EF8" w14:textId="1458B46F" w:rsidR="00244355" w:rsidRPr="007C081D" w:rsidRDefault="00244355" w:rsidP="007F7D3F">
            <w:pPr>
              <w:pStyle w:val="TableContents"/>
              <w:ind w:firstLine="288"/>
              <w:jc w:val="center"/>
              <w:rPr>
                <w:rFonts w:cs="Times New Roman"/>
              </w:rPr>
            </w:pPr>
            <w:r w:rsidRPr="007C081D">
              <w:rPr>
                <w:rFonts w:cs="Times New Roman"/>
              </w:rPr>
              <w:t>0.08</w:t>
            </w:r>
          </w:p>
        </w:tc>
      </w:tr>
      <w:tr w:rsidR="009F2F38" w:rsidRPr="007C081D" w14:paraId="113021FE" w14:textId="77777777" w:rsidTr="009F2F38">
        <w:trPr>
          <w:jc w:val="center"/>
        </w:trPr>
        <w:tc>
          <w:tcPr>
            <w:tcW w:w="1352" w:type="dxa"/>
          </w:tcPr>
          <w:p w14:paraId="6BC0869C" w14:textId="77777777" w:rsidR="00244355" w:rsidRPr="007C081D" w:rsidRDefault="00244355" w:rsidP="00816599">
            <w:pPr>
              <w:pStyle w:val="TableContents"/>
              <w:ind w:firstLine="288"/>
              <w:jc w:val="both"/>
              <w:rPr>
                <w:rFonts w:cs="Times New Roman"/>
              </w:rPr>
            </w:pPr>
            <w:r w:rsidRPr="007C081D">
              <w:rPr>
                <w:rFonts w:cs="Times New Roman"/>
              </w:rPr>
              <w:t>10/1/13</w:t>
            </w:r>
          </w:p>
        </w:tc>
        <w:tc>
          <w:tcPr>
            <w:tcW w:w="1080" w:type="dxa"/>
          </w:tcPr>
          <w:p w14:paraId="008080CC" w14:textId="34E24C78" w:rsidR="00244355" w:rsidRPr="007C081D" w:rsidRDefault="009F2F38" w:rsidP="009F2F38">
            <w:pPr>
              <w:pStyle w:val="TableContents"/>
              <w:ind w:firstLine="288"/>
              <w:rPr>
                <w:rFonts w:cs="Times New Roman"/>
              </w:rPr>
            </w:pPr>
            <w:ins w:id="479" w:author="Author">
              <w:r>
                <w:rPr>
                  <w:rFonts w:cs="Times New Roman"/>
                </w:rPr>
                <w:t>22</w:t>
              </w:r>
            </w:ins>
          </w:p>
        </w:tc>
        <w:tc>
          <w:tcPr>
            <w:tcW w:w="3762" w:type="dxa"/>
          </w:tcPr>
          <w:p w14:paraId="53F8F732" w14:textId="148D0188" w:rsidR="00244355" w:rsidRPr="007C081D" w:rsidRDefault="00244355" w:rsidP="007F7D3F">
            <w:pPr>
              <w:pStyle w:val="TableContents"/>
              <w:ind w:firstLine="288"/>
              <w:jc w:val="center"/>
              <w:rPr>
                <w:rFonts w:cs="Times New Roman"/>
              </w:rPr>
            </w:pPr>
            <w:r w:rsidRPr="007C081D">
              <w:rPr>
                <w:rFonts w:cs="Times New Roman"/>
              </w:rPr>
              <w:t>0.23</w:t>
            </w:r>
          </w:p>
        </w:tc>
      </w:tr>
    </w:tbl>
    <w:p w14:paraId="7E94C52B" w14:textId="77777777" w:rsidR="007F7D3F" w:rsidRDefault="007F7D3F" w:rsidP="007F7D3F">
      <w:pPr>
        <w:widowControl/>
        <w:tabs>
          <w:tab w:val="clear" w:pos="709"/>
        </w:tabs>
        <w:suppressAutoHyphens w:val="0"/>
        <w:ind w:firstLine="288"/>
        <w:jc w:val="both"/>
        <w:rPr>
          <w:rFonts w:cs="Times New Roman"/>
          <w:b/>
          <w:bCs/>
        </w:rPr>
      </w:pPr>
    </w:p>
    <w:p w14:paraId="2C5CEFCB" w14:textId="77777777" w:rsidR="007F7D3F" w:rsidRDefault="007F7D3F" w:rsidP="007F7D3F">
      <w:pPr>
        <w:widowControl/>
        <w:tabs>
          <w:tab w:val="clear" w:pos="709"/>
        </w:tabs>
        <w:suppressAutoHyphens w:val="0"/>
        <w:ind w:firstLine="288"/>
        <w:jc w:val="both"/>
        <w:rPr>
          <w:rFonts w:cs="Times New Roman"/>
          <w:b/>
          <w:bCs/>
        </w:rPr>
      </w:pPr>
    </w:p>
    <w:p w14:paraId="0CEB206E" w14:textId="462CC9FE" w:rsidR="007F7D3F" w:rsidRDefault="007F7D3F">
      <w:pPr>
        <w:widowControl/>
        <w:tabs>
          <w:tab w:val="clear" w:pos="709"/>
        </w:tabs>
        <w:suppressAutoHyphens w:val="0"/>
        <w:rPr>
          <w:rFonts w:cs="Times New Roman"/>
          <w:b/>
        </w:rPr>
      </w:pPr>
      <w:r>
        <w:rPr>
          <w:rFonts w:cs="Times New Roman"/>
          <w:b/>
        </w:rPr>
        <w:br w:type="page"/>
      </w:r>
    </w:p>
    <w:p w14:paraId="0383A51E" w14:textId="77777777" w:rsidR="008D5305" w:rsidRDefault="008D5305" w:rsidP="000B5375">
      <w:pPr>
        <w:spacing w:line="480" w:lineRule="auto"/>
        <w:ind w:firstLine="288"/>
        <w:jc w:val="both"/>
        <w:outlineLvl w:val="0"/>
        <w:rPr>
          <w:rFonts w:cs="Times New Roman"/>
          <w:b/>
        </w:rPr>
      </w:pPr>
    </w:p>
    <w:p w14:paraId="513189DF" w14:textId="1225C190" w:rsidR="00563AD1" w:rsidRPr="00FE75DC" w:rsidRDefault="007C081D" w:rsidP="00FF63AC">
      <w:pPr>
        <w:spacing w:line="480" w:lineRule="auto"/>
        <w:ind w:firstLine="288"/>
        <w:jc w:val="center"/>
        <w:rPr>
          <w:rFonts w:cs="Times New Roman"/>
        </w:rPr>
      </w:pPr>
      <w:r>
        <w:rPr>
          <w:rFonts w:cs="Times New Roman"/>
          <w:noProof/>
          <w:lang w:eastAsia="en-US" w:bidi="ar-SA"/>
        </w:rPr>
        <w:drawing>
          <wp:inline distT="0" distB="0" distL="0" distR="0" wp14:anchorId="3EA97842" wp14:editId="151BC75E">
            <wp:extent cx="3074268" cy="3074268"/>
            <wp:effectExtent l="0" t="0" r="0" b="0"/>
            <wp:docPr id="5" name="Picture 5"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3:manuscript_Rcode:FigureS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4392" cy="3074392"/>
                    </a:xfrm>
                    <a:prstGeom prst="rect">
                      <a:avLst/>
                    </a:prstGeom>
                    <a:noFill/>
                    <a:ln>
                      <a:noFill/>
                    </a:ln>
                  </pic:spPr>
                </pic:pic>
              </a:graphicData>
            </a:graphic>
          </wp:inline>
        </w:drawing>
      </w:r>
    </w:p>
    <w:p w14:paraId="748311A4" w14:textId="686A6760" w:rsidR="00563AD1" w:rsidRPr="00FE75DC" w:rsidRDefault="00563AD1" w:rsidP="003218A1">
      <w:pPr>
        <w:spacing w:line="48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588E261A" w14:textId="4909AA02" w:rsidR="006852D0" w:rsidRPr="005735C1" w:rsidRDefault="002506F0" w:rsidP="005735C1">
      <w:pPr>
        <w:widowControl/>
        <w:tabs>
          <w:tab w:val="clear" w:pos="709"/>
        </w:tabs>
        <w:suppressAutoHyphens w:val="0"/>
        <w:rPr>
          <w:rFonts w:cs="Times New Roman"/>
          <w:b/>
        </w:rPr>
      </w:pPr>
      <w:r>
        <w:rPr>
          <w:rFonts w:cs="Times New Roman"/>
          <w:b/>
        </w:rPr>
        <w:br w:type="page"/>
      </w:r>
    </w:p>
    <w:p w14:paraId="4E1F972B" w14:textId="2D264AB2" w:rsidR="000B08CC" w:rsidRDefault="00205CE2" w:rsidP="00E51027">
      <w:pPr>
        <w:spacing w:line="480" w:lineRule="auto"/>
        <w:ind w:firstLine="288"/>
        <w:jc w:val="center"/>
        <w:rPr>
          <w:rFonts w:cs="Times New Roman"/>
        </w:rPr>
      </w:pPr>
      <w:r>
        <w:rPr>
          <w:rFonts w:cs="Times New Roman"/>
          <w:noProof/>
          <w:lang w:eastAsia="en-US" w:bidi="ar-SA"/>
        </w:rPr>
        <w:lastRenderedPageBreak/>
        <w:drawing>
          <wp:inline distT="0" distB="0" distL="0" distR="0" wp14:anchorId="1A10541D" wp14:editId="2BCB3112">
            <wp:extent cx="6328410" cy="6328410"/>
            <wp:effectExtent l="0" t="0" r="0" b="0"/>
            <wp:docPr id="19" name="Picture 19" descr="Macintosh HD:Users:francois:Documents:DATA:SeaFlow:CMOP:CMOP_git:manuscript:manuscript_V3: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518DCE8B" w14:textId="363700C4" w:rsidR="008D5305" w:rsidRDefault="000B08CC" w:rsidP="003218A1">
      <w:pPr>
        <w:spacing w:line="480" w:lineRule="auto"/>
        <w:ind w:firstLine="288"/>
        <w:rPr>
          <w:rFonts w:cs="Times New Roman"/>
        </w:rPr>
      </w:pPr>
      <w:r w:rsidRPr="007A2CF9">
        <w:rPr>
          <w:rFonts w:cs="Times New Roman"/>
          <w:b/>
        </w:rPr>
        <w:t>Fig. S</w:t>
      </w:r>
      <w:r w:rsidR="00B936D4">
        <w:rPr>
          <w:rFonts w:cs="Times New Roman"/>
          <w:b/>
        </w:rPr>
        <w:t>2</w:t>
      </w:r>
      <w:r w:rsidRPr="007A2CF9">
        <w:rPr>
          <w:rFonts w:cs="Times New Roman"/>
          <w:b/>
        </w:rPr>
        <w:t>.</w:t>
      </w:r>
      <w:r>
        <w:rPr>
          <w:rFonts w:cs="Times New Roman"/>
        </w:rPr>
        <w:t xml:space="preserve"> </w:t>
      </w:r>
      <w:r w:rsidRPr="003218A1">
        <w:rPr>
          <w:rFonts w:cs="Times New Roman"/>
        </w:rPr>
        <w:t>Comparison of cell counts</w:t>
      </w:r>
      <w:r w:rsidR="00AB7DD9">
        <w:rPr>
          <w:rFonts w:cs="Times New Roman"/>
        </w:rPr>
        <w:t xml:space="preserve"> obtained with different methods</w:t>
      </w:r>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r w:rsidR="00557C3B">
        <w:rPr>
          <w:rFonts w:cs="Times New Roman"/>
        </w:rPr>
        <w:t>black</w:t>
      </w:r>
      <w:r>
        <w:rPr>
          <w:rFonts w:cs="Times New Roman"/>
        </w:rPr>
        <w:t xml:space="preserve">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58E5F158" w:rsidR="008D5305" w:rsidRPr="00F2360F" w:rsidRDefault="008D5305" w:rsidP="00402A36">
      <w:pPr>
        <w:spacing w:line="480" w:lineRule="auto"/>
        <w:ind w:firstLine="288"/>
        <w:jc w:val="center"/>
        <w:rPr>
          <w:rFonts w:cs="Times New Roman"/>
        </w:rPr>
      </w:pPr>
    </w:p>
    <w:p w14:paraId="6DC1DD32" w14:textId="77777777" w:rsidR="00F5705B" w:rsidRDefault="00F5705B" w:rsidP="00F5705B">
      <w:pPr>
        <w:spacing w:line="480" w:lineRule="auto"/>
        <w:ind w:firstLine="288"/>
        <w:jc w:val="center"/>
        <w:rPr>
          <w:rFonts w:cs="Times New Roman"/>
          <w:b/>
        </w:rPr>
      </w:pPr>
      <w:r>
        <w:rPr>
          <w:rFonts w:cs="Times New Roman"/>
          <w:b/>
          <w:noProof/>
          <w:lang w:eastAsia="en-US" w:bidi="ar-SA"/>
        </w:rPr>
        <w:lastRenderedPageBreak/>
        <w:drawing>
          <wp:inline distT="0" distB="0" distL="0" distR="0" wp14:anchorId="1201D73E" wp14:editId="127CA4A5">
            <wp:extent cx="3604002" cy="3604002"/>
            <wp:effectExtent l="0" t="0" r="3175" b="3175"/>
            <wp:docPr id="9" name="Picture 9" descr="Macintosh HD:Users:francois:Documents:DATA:SeaFlow:CMOP:CMOP_git:manuscript:manuscript_V3:manuscript_Rcode: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4658" cy="3604658"/>
                    </a:xfrm>
                    <a:prstGeom prst="rect">
                      <a:avLst/>
                    </a:prstGeom>
                    <a:noFill/>
                    <a:ln>
                      <a:noFill/>
                    </a:ln>
                  </pic:spPr>
                </pic:pic>
              </a:graphicData>
            </a:graphic>
          </wp:inline>
        </w:drawing>
      </w:r>
    </w:p>
    <w:p w14:paraId="60A6AB63" w14:textId="414FAB58" w:rsidR="00090513" w:rsidRPr="00940EFD" w:rsidRDefault="008D5305" w:rsidP="00940EFD">
      <w:pPr>
        <w:spacing w:line="480" w:lineRule="auto"/>
        <w:ind w:firstLine="288"/>
        <w:rPr>
          <w:rFonts w:cs="Times New Roman"/>
        </w:rPr>
      </w:pPr>
      <w:r w:rsidRPr="00F2360F">
        <w:rPr>
          <w:rFonts w:cs="Times New Roman"/>
          <w:b/>
        </w:rPr>
        <w:t>Fig. S</w:t>
      </w:r>
      <w:r w:rsidR="00B936D4">
        <w:rPr>
          <w:rFonts w:cs="Times New Roman"/>
          <w:b/>
        </w:rPr>
        <w:t>3</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bookmarkStart w:id="480" w:name="_GoBack"/>
      <w:bookmarkEnd w:id="480"/>
    </w:p>
    <w:sectPr w:rsidR="00090513" w:rsidRPr="00940EFD" w:rsidSect="00FC5E5F">
      <w:headerReference w:type="default" r:id="rId22"/>
      <w:footerReference w:type="even" r:id="rId23"/>
      <w:footerReference w:type="default" r:id="rId24"/>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Author" w:initials="A">
    <w:p w14:paraId="082BCC54" w14:textId="6748067F" w:rsidR="00C97CBC" w:rsidRDefault="00C97CBC">
      <w:pPr>
        <w:pStyle w:val="CommentText"/>
      </w:pPr>
      <w:r>
        <w:rPr>
          <w:rStyle w:val="CommentReference"/>
        </w:rPr>
        <w:annotationRef/>
      </w:r>
      <w:r>
        <w:t xml:space="preserve">Max is 200 words. Had to delete some stuff… </w:t>
      </w:r>
    </w:p>
  </w:comment>
  <w:comment w:id="79" w:author="Author" w:initials="A">
    <w:p w14:paraId="0DEA91C2" w14:textId="0B63C467" w:rsidR="00C97CBC" w:rsidRDefault="00C97CBC">
      <w:pPr>
        <w:pStyle w:val="CommentText"/>
      </w:pPr>
      <w:r>
        <w:rPr>
          <w:rStyle w:val="CommentReference"/>
        </w:rPr>
        <w:annotationRef/>
      </w:r>
      <w:r>
        <w:t>“</w:t>
      </w:r>
      <w:r w:rsidRPr="00B10F12">
        <w:rPr>
          <w:rFonts w:cs="Arial"/>
          <w:color w:val="000000"/>
          <w:lang w:val="de-DE"/>
        </w:rPr>
        <w:t>during neap tide it looks that chlorophyll is more influenced by diel patterns than by tides. During the spring tides, variations of chlorophyll a are more pronounced with tides frequency ?</w:t>
      </w:r>
      <w:r>
        <w:rPr>
          <w:rFonts w:cs="Arial"/>
          <w:color w:val="000000"/>
          <w:lang w:val="de-DE"/>
        </w:rPr>
        <w:t>“ – reviewer 4</w:t>
      </w:r>
    </w:p>
  </w:comment>
  <w:comment w:id="80" w:author="Author" w:initials="A">
    <w:p w14:paraId="3E7E130E" w14:textId="79BE1858" w:rsidR="00C97CBC" w:rsidRDefault="00C97CBC">
      <w:pPr>
        <w:pStyle w:val="CommentText"/>
      </w:pPr>
      <w:r>
        <w:rPr>
          <w:rStyle w:val="CommentReference"/>
        </w:rPr>
        <w:annotationRef/>
      </w:r>
      <w:r w:rsidRPr="002D1B2E">
        <w:rPr>
          <w:highlight w:val="yellow"/>
        </w:rPr>
        <w:t>That’s a good comment. Maria, can you look into it?</w:t>
      </w:r>
    </w:p>
  </w:comment>
  <w:comment w:id="81" w:author="Author" w:initials="A">
    <w:p w14:paraId="47A5AC6E" w14:textId="297530AF" w:rsidR="00C97CBC" w:rsidRDefault="00C97CBC">
      <w:pPr>
        <w:pStyle w:val="CommentText"/>
      </w:pPr>
      <w:r>
        <w:rPr>
          <w:rStyle w:val="CommentReference"/>
        </w:rPr>
        <w:annotationRef/>
      </w:r>
      <w:r>
        <w:t xml:space="preserve">I guess you could see maybe a more pronounced relationship between the tides and chlorophyll for the second spring tide, but it is very hard to see based on the figure? If this seems like an important point to uncover, we could go into the code for the figure and try and pick out the relationship between the chlorophyll and the tide or night/day cycle for each neap/spring tide. It’s definitely not a claim we could clearly make based only by looking at the figure in its current state. </w:t>
      </w:r>
    </w:p>
  </w:comment>
  <w:comment w:id="134" w:author="Author" w:initials="A">
    <w:p w14:paraId="26046F74" w14:textId="66B7632D" w:rsidR="00C97CBC" w:rsidRDefault="00C97CBC">
      <w:pPr>
        <w:pStyle w:val="CommentText"/>
      </w:pPr>
      <w:r>
        <w:rPr>
          <w:rStyle w:val="CommentReference"/>
        </w:rPr>
        <w:annotationRef/>
      </w:r>
      <w:r>
        <w:t>Does JPR journal require a conclusion?</w:t>
      </w:r>
    </w:p>
  </w:comment>
  <w:comment w:id="135" w:author="Author" w:initials="A">
    <w:p w14:paraId="364903B7" w14:textId="0A3D337C" w:rsidR="00C97CBC" w:rsidRDefault="00C97CBC">
      <w:pPr>
        <w:pStyle w:val="CommentText"/>
      </w:pPr>
      <w:r>
        <w:rPr>
          <w:rStyle w:val="CommentReference"/>
        </w:rPr>
        <w:annotationRef/>
      </w:r>
      <w:r>
        <w:t>yep</w:t>
      </w:r>
    </w:p>
  </w:comment>
  <w:comment w:id="473" w:author="Author" w:initials="A">
    <w:p w14:paraId="52D6D4FD" w14:textId="14681CDF" w:rsidR="00C97CBC" w:rsidRDefault="00C97CBC">
      <w:pPr>
        <w:pStyle w:val="CommentText"/>
      </w:pPr>
      <w:r>
        <w:rPr>
          <w:rStyle w:val="CommentReference"/>
        </w:rPr>
        <w:annotationRef/>
      </w:r>
      <w:r>
        <w:t xml:space="preserve">You should also include the day (corresponding to Figures 1 and 3) so its easier to make direct comparisons.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BCC54" w15:done="0"/>
  <w15:commentEx w15:paraId="0DEA91C2" w15:done="0"/>
  <w15:commentEx w15:paraId="3E7E130E" w15:paraIdParent="0DEA91C2" w15:done="0"/>
  <w15:commentEx w15:paraId="47A5AC6E" w15:paraIdParent="0DEA91C2" w15:done="0"/>
  <w15:commentEx w15:paraId="26046F74" w15:done="0"/>
  <w15:commentEx w15:paraId="364903B7" w15:paraIdParent="26046F74" w15:done="0"/>
  <w15:commentEx w15:paraId="52D6D4F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DC4891" w14:textId="77777777" w:rsidR="006E69DE" w:rsidRDefault="006E69DE" w:rsidP="006824CD">
      <w:r>
        <w:separator/>
      </w:r>
    </w:p>
  </w:endnote>
  <w:endnote w:type="continuationSeparator" w:id="0">
    <w:p w14:paraId="3A1B3967" w14:textId="77777777" w:rsidR="006E69DE" w:rsidRDefault="006E69DE"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Mangal">
    <w:panose1 w:val="02040503050203030202"/>
    <w:charset w:val="00"/>
    <w:family w:val="auto"/>
    <w:pitch w:val="variable"/>
    <w:sig w:usb0="00008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250A" w14:textId="77777777" w:rsidR="00C97CBC" w:rsidRDefault="00C97CBC"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C97CBC" w:rsidRDefault="00C97CB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39659" w14:textId="77777777" w:rsidR="00C97CBC" w:rsidRDefault="00C97CBC"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F4EC7">
      <w:rPr>
        <w:rStyle w:val="PageNumber"/>
        <w:noProof/>
      </w:rPr>
      <w:t>32</w:t>
    </w:r>
    <w:r>
      <w:rPr>
        <w:rStyle w:val="PageNumber"/>
      </w:rPr>
      <w:fldChar w:fldCharType="end"/>
    </w:r>
  </w:p>
  <w:p w14:paraId="3E0CB4DF" w14:textId="77777777" w:rsidR="00C97CBC" w:rsidRDefault="00C97CB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E34923" w14:textId="77777777" w:rsidR="006E69DE" w:rsidRDefault="006E69DE" w:rsidP="006824CD">
      <w:r>
        <w:separator/>
      </w:r>
    </w:p>
  </w:footnote>
  <w:footnote w:type="continuationSeparator" w:id="0">
    <w:p w14:paraId="0CF79546" w14:textId="77777777" w:rsidR="006E69DE" w:rsidRDefault="006E69DE" w:rsidP="00682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C48C7" w14:textId="54DDCC9C" w:rsidR="00C97CBC" w:rsidRDefault="00C97CBC" w:rsidP="00C52B21">
    <w:pPr>
      <w:pStyle w:val="Header"/>
      <w:jc w:val="right"/>
    </w:pPr>
    <w:r>
      <w:t>Cryptophyte dynamics during red water blooms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8F4016"/>
    <w:multiLevelType w:val="hybridMultilevel"/>
    <w:tmpl w:val="5204FB8E"/>
    <w:lvl w:ilvl="0" w:tplc="4978E832">
      <w:numFmt w:val="bullet"/>
      <w:lvlText w:val=""/>
      <w:lvlJc w:val="left"/>
      <w:pPr>
        <w:ind w:left="648" w:hanging="360"/>
      </w:pPr>
      <w:rPr>
        <w:rFonts w:ascii="Symbol" w:eastAsia="SimSun"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removePersonalInformation/>
  <w:removeDateAndTime/>
  <w:activeWritingStyle w:appName="MSWord" w:lang="en-US" w:vendorID="64" w:dllVersion="131078" w:nlCheck="1" w:checkStyle="0"/>
  <w:activeWritingStyle w:appName="MSWord" w:lang="de-DE" w:vendorID="64" w:dllVersion="131078" w:nlCheck="1" w:checkStyle="0"/>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3EFF"/>
    <w:rsid w:val="00005C0C"/>
    <w:rsid w:val="00013C98"/>
    <w:rsid w:val="00017CDC"/>
    <w:rsid w:val="000254AD"/>
    <w:rsid w:val="000340F4"/>
    <w:rsid w:val="00035A1F"/>
    <w:rsid w:val="00037965"/>
    <w:rsid w:val="0004344B"/>
    <w:rsid w:val="0004504F"/>
    <w:rsid w:val="000463DE"/>
    <w:rsid w:val="00046D1A"/>
    <w:rsid w:val="00053BF6"/>
    <w:rsid w:val="00056A49"/>
    <w:rsid w:val="00057641"/>
    <w:rsid w:val="00057AFB"/>
    <w:rsid w:val="00057C59"/>
    <w:rsid w:val="00061D7C"/>
    <w:rsid w:val="00066A4C"/>
    <w:rsid w:val="00072244"/>
    <w:rsid w:val="00074038"/>
    <w:rsid w:val="00076FFA"/>
    <w:rsid w:val="00080032"/>
    <w:rsid w:val="00080649"/>
    <w:rsid w:val="0008449F"/>
    <w:rsid w:val="00090513"/>
    <w:rsid w:val="0009327B"/>
    <w:rsid w:val="000A4BDE"/>
    <w:rsid w:val="000A6D6E"/>
    <w:rsid w:val="000A74F3"/>
    <w:rsid w:val="000B08CC"/>
    <w:rsid w:val="000B1E7D"/>
    <w:rsid w:val="000B2858"/>
    <w:rsid w:val="000B2881"/>
    <w:rsid w:val="000B2BAB"/>
    <w:rsid w:val="000B3F78"/>
    <w:rsid w:val="000B5375"/>
    <w:rsid w:val="000C0978"/>
    <w:rsid w:val="000C1147"/>
    <w:rsid w:val="000C5FCC"/>
    <w:rsid w:val="000D0503"/>
    <w:rsid w:val="000D2E2F"/>
    <w:rsid w:val="000D458D"/>
    <w:rsid w:val="000E003B"/>
    <w:rsid w:val="000E6568"/>
    <w:rsid w:val="000F0ADB"/>
    <w:rsid w:val="000F0FCD"/>
    <w:rsid w:val="000F2FA3"/>
    <w:rsid w:val="000F796D"/>
    <w:rsid w:val="00101237"/>
    <w:rsid w:val="0010331A"/>
    <w:rsid w:val="00103DC5"/>
    <w:rsid w:val="001064E6"/>
    <w:rsid w:val="001113C6"/>
    <w:rsid w:val="00112478"/>
    <w:rsid w:val="0011279F"/>
    <w:rsid w:val="00114307"/>
    <w:rsid w:val="00114CA7"/>
    <w:rsid w:val="00115578"/>
    <w:rsid w:val="0011583F"/>
    <w:rsid w:val="001160D3"/>
    <w:rsid w:val="001235F6"/>
    <w:rsid w:val="001238E5"/>
    <w:rsid w:val="0012451E"/>
    <w:rsid w:val="00136ED5"/>
    <w:rsid w:val="00136FF4"/>
    <w:rsid w:val="00137B76"/>
    <w:rsid w:val="00140BF8"/>
    <w:rsid w:val="00143C7A"/>
    <w:rsid w:val="00144B6D"/>
    <w:rsid w:val="001462A4"/>
    <w:rsid w:val="001504F2"/>
    <w:rsid w:val="00151B19"/>
    <w:rsid w:val="00151C96"/>
    <w:rsid w:val="0015440D"/>
    <w:rsid w:val="0015508D"/>
    <w:rsid w:val="0015514D"/>
    <w:rsid w:val="001629E1"/>
    <w:rsid w:val="00164C6F"/>
    <w:rsid w:val="001651E6"/>
    <w:rsid w:val="001656E3"/>
    <w:rsid w:val="00167F52"/>
    <w:rsid w:val="001776A5"/>
    <w:rsid w:val="00177D9D"/>
    <w:rsid w:val="00181BF4"/>
    <w:rsid w:val="001825D7"/>
    <w:rsid w:val="001905FB"/>
    <w:rsid w:val="00194CA4"/>
    <w:rsid w:val="001A3350"/>
    <w:rsid w:val="001A37C8"/>
    <w:rsid w:val="001A39BD"/>
    <w:rsid w:val="001A6393"/>
    <w:rsid w:val="001A64E7"/>
    <w:rsid w:val="001A6A78"/>
    <w:rsid w:val="001B1096"/>
    <w:rsid w:val="001B6646"/>
    <w:rsid w:val="001C412D"/>
    <w:rsid w:val="001C68B4"/>
    <w:rsid w:val="001C7694"/>
    <w:rsid w:val="001E078C"/>
    <w:rsid w:val="001E5066"/>
    <w:rsid w:val="001E6AB1"/>
    <w:rsid w:val="001F02BC"/>
    <w:rsid w:val="001F595D"/>
    <w:rsid w:val="001F5A8D"/>
    <w:rsid w:val="001F71AD"/>
    <w:rsid w:val="0020455B"/>
    <w:rsid w:val="00204E38"/>
    <w:rsid w:val="00205CE2"/>
    <w:rsid w:val="00213FD4"/>
    <w:rsid w:val="00216D4C"/>
    <w:rsid w:val="00217383"/>
    <w:rsid w:val="002211A8"/>
    <w:rsid w:val="00222090"/>
    <w:rsid w:val="00222506"/>
    <w:rsid w:val="00224B79"/>
    <w:rsid w:val="00226BB9"/>
    <w:rsid w:val="00226D81"/>
    <w:rsid w:val="0023289E"/>
    <w:rsid w:val="00240D9B"/>
    <w:rsid w:val="00244355"/>
    <w:rsid w:val="002459C5"/>
    <w:rsid w:val="002506F0"/>
    <w:rsid w:val="002512CF"/>
    <w:rsid w:val="00252B96"/>
    <w:rsid w:val="00252E46"/>
    <w:rsid w:val="00255A18"/>
    <w:rsid w:val="00261B51"/>
    <w:rsid w:val="00261C3E"/>
    <w:rsid w:val="002621C4"/>
    <w:rsid w:val="00266137"/>
    <w:rsid w:val="00266E8F"/>
    <w:rsid w:val="00271A38"/>
    <w:rsid w:val="00272F6A"/>
    <w:rsid w:val="00280AF2"/>
    <w:rsid w:val="0028101C"/>
    <w:rsid w:val="002821F1"/>
    <w:rsid w:val="00290CCD"/>
    <w:rsid w:val="002919A4"/>
    <w:rsid w:val="00294B07"/>
    <w:rsid w:val="0029761C"/>
    <w:rsid w:val="002B3135"/>
    <w:rsid w:val="002B63F7"/>
    <w:rsid w:val="002C4D0A"/>
    <w:rsid w:val="002D0CAB"/>
    <w:rsid w:val="002D1B2E"/>
    <w:rsid w:val="002D3F6A"/>
    <w:rsid w:val="002D52FC"/>
    <w:rsid w:val="002E23DA"/>
    <w:rsid w:val="002E792E"/>
    <w:rsid w:val="002F0060"/>
    <w:rsid w:val="002F0279"/>
    <w:rsid w:val="002F0FA7"/>
    <w:rsid w:val="002F3D45"/>
    <w:rsid w:val="002F792D"/>
    <w:rsid w:val="00312AA7"/>
    <w:rsid w:val="003168DB"/>
    <w:rsid w:val="00317CD4"/>
    <w:rsid w:val="0032089F"/>
    <w:rsid w:val="0032147A"/>
    <w:rsid w:val="003218A1"/>
    <w:rsid w:val="0032336D"/>
    <w:rsid w:val="003272AF"/>
    <w:rsid w:val="00330453"/>
    <w:rsid w:val="00331D47"/>
    <w:rsid w:val="003355BA"/>
    <w:rsid w:val="00336F7D"/>
    <w:rsid w:val="003434CD"/>
    <w:rsid w:val="00344BA2"/>
    <w:rsid w:val="003471DD"/>
    <w:rsid w:val="003519E7"/>
    <w:rsid w:val="00355CA5"/>
    <w:rsid w:val="00355EF7"/>
    <w:rsid w:val="00362A4E"/>
    <w:rsid w:val="00363615"/>
    <w:rsid w:val="00363D68"/>
    <w:rsid w:val="00364417"/>
    <w:rsid w:val="003746BA"/>
    <w:rsid w:val="00376216"/>
    <w:rsid w:val="00380EA4"/>
    <w:rsid w:val="00386162"/>
    <w:rsid w:val="00391AA3"/>
    <w:rsid w:val="00391FF9"/>
    <w:rsid w:val="00394430"/>
    <w:rsid w:val="003952E0"/>
    <w:rsid w:val="00395C76"/>
    <w:rsid w:val="003A09A6"/>
    <w:rsid w:val="003A28B3"/>
    <w:rsid w:val="003A3785"/>
    <w:rsid w:val="003A4248"/>
    <w:rsid w:val="003A70CE"/>
    <w:rsid w:val="003B35E5"/>
    <w:rsid w:val="003C064D"/>
    <w:rsid w:val="003C14C1"/>
    <w:rsid w:val="003C2B37"/>
    <w:rsid w:val="003C4127"/>
    <w:rsid w:val="003C54C0"/>
    <w:rsid w:val="003C6127"/>
    <w:rsid w:val="003E3DB1"/>
    <w:rsid w:val="003E5297"/>
    <w:rsid w:val="003E5420"/>
    <w:rsid w:val="003E6430"/>
    <w:rsid w:val="003F11CC"/>
    <w:rsid w:val="003F4FD7"/>
    <w:rsid w:val="004008F0"/>
    <w:rsid w:val="00402A36"/>
    <w:rsid w:val="00405224"/>
    <w:rsid w:val="00411F45"/>
    <w:rsid w:val="00412412"/>
    <w:rsid w:val="00415AAC"/>
    <w:rsid w:val="00415D58"/>
    <w:rsid w:val="004217B9"/>
    <w:rsid w:val="00422B93"/>
    <w:rsid w:val="00423D54"/>
    <w:rsid w:val="004276EB"/>
    <w:rsid w:val="00427A71"/>
    <w:rsid w:val="00427F6A"/>
    <w:rsid w:val="0044174A"/>
    <w:rsid w:val="00442105"/>
    <w:rsid w:val="0044693E"/>
    <w:rsid w:val="00447447"/>
    <w:rsid w:val="00454101"/>
    <w:rsid w:val="00457786"/>
    <w:rsid w:val="004645A0"/>
    <w:rsid w:val="00467801"/>
    <w:rsid w:val="00470709"/>
    <w:rsid w:val="00472585"/>
    <w:rsid w:val="004739AE"/>
    <w:rsid w:val="00477B07"/>
    <w:rsid w:val="00477BCF"/>
    <w:rsid w:val="00481B81"/>
    <w:rsid w:val="00483236"/>
    <w:rsid w:val="00484B33"/>
    <w:rsid w:val="00485EA4"/>
    <w:rsid w:val="00491A27"/>
    <w:rsid w:val="00493498"/>
    <w:rsid w:val="004A2F07"/>
    <w:rsid w:val="004A6E09"/>
    <w:rsid w:val="004B3E05"/>
    <w:rsid w:val="004B52B9"/>
    <w:rsid w:val="004B5FA3"/>
    <w:rsid w:val="004B7D5B"/>
    <w:rsid w:val="004D249F"/>
    <w:rsid w:val="004D7399"/>
    <w:rsid w:val="004E0BFA"/>
    <w:rsid w:val="004E3978"/>
    <w:rsid w:val="004E547E"/>
    <w:rsid w:val="004E5E1F"/>
    <w:rsid w:val="004E6B15"/>
    <w:rsid w:val="004F035C"/>
    <w:rsid w:val="004F2AEA"/>
    <w:rsid w:val="004F438B"/>
    <w:rsid w:val="00500885"/>
    <w:rsid w:val="00501D7F"/>
    <w:rsid w:val="00503D53"/>
    <w:rsid w:val="00505188"/>
    <w:rsid w:val="0050750D"/>
    <w:rsid w:val="005121FB"/>
    <w:rsid w:val="005171A8"/>
    <w:rsid w:val="00521127"/>
    <w:rsid w:val="00521A7C"/>
    <w:rsid w:val="005221E8"/>
    <w:rsid w:val="005228AD"/>
    <w:rsid w:val="00523136"/>
    <w:rsid w:val="005261A2"/>
    <w:rsid w:val="00530F17"/>
    <w:rsid w:val="00537FB1"/>
    <w:rsid w:val="005552E4"/>
    <w:rsid w:val="0055687E"/>
    <w:rsid w:val="00556A59"/>
    <w:rsid w:val="00557814"/>
    <w:rsid w:val="00557C3B"/>
    <w:rsid w:val="00563AD1"/>
    <w:rsid w:val="0056760B"/>
    <w:rsid w:val="005735C1"/>
    <w:rsid w:val="005814E4"/>
    <w:rsid w:val="005858B6"/>
    <w:rsid w:val="00587F57"/>
    <w:rsid w:val="00592E3B"/>
    <w:rsid w:val="005A2D88"/>
    <w:rsid w:val="005A39A9"/>
    <w:rsid w:val="005B2226"/>
    <w:rsid w:val="005B34BA"/>
    <w:rsid w:val="005B3DC4"/>
    <w:rsid w:val="005B459F"/>
    <w:rsid w:val="005B5926"/>
    <w:rsid w:val="005B7744"/>
    <w:rsid w:val="005C0D5A"/>
    <w:rsid w:val="005C18E0"/>
    <w:rsid w:val="005C5FFF"/>
    <w:rsid w:val="005D1B72"/>
    <w:rsid w:val="005D449D"/>
    <w:rsid w:val="005E2A0B"/>
    <w:rsid w:val="005E3B87"/>
    <w:rsid w:val="005E4016"/>
    <w:rsid w:val="005E46BA"/>
    <w:rsid w:val="005E7931"/>
    <w:rsid w:val="005F094A"/>
    <w:rsid w:val="006015AD"/>
    <w:rsid w:val="00604802"/>
    <w:rsid w:val="0061432B"/>
    <w:rsid w:val="006211C0"/>
    <w:rsid w:val="00622416"/>
    <w:rsid w:val="006227BA"/>
    <w:rsid w:val="00625252"/>
    <w:rsid w:val="00636591"/>
    <w:rsid w:val="00637977"/>
    <w:rsid w:val="006379E7"/>
    <w:rsid w:val="006425E4"/>
    <w:rsid w:val="006466E0"/>
    <w:rsid w:val="006475E2"/>
    <w:rsid w:val="00651FD9"/>
    <w:rsid w:val="006525FE"/>
    <w:rsid w:val="0065300B"/>
    <w:rsid w:val="00661A6F"/>
    <w:rsid w:val="00663DA2"/>
    <w:rsid w:val="00667E4C"/>
    <w:rsid w:val="00680A95"/>
    <w:rsid w:val="006813D4"/>
    <w:rsid w:val="006824CD"/>
    <w:rsid w:val="00684ABD"/>
    <w:rsid w:val="006852D0"/>
    <w:rsid w:val="00685834"/>
    <w:rsid w:val="00694E2B"/>
    <w:rsid w:val="00695C2B"/>
    <w:rsid w:val="00696794"/>
    <w:rsid w:val="0069766C"/>
    <w:rsid w:val="006A7E3D"/>
    <w:rsid w:val="006B01F7"/>
    <w:rsid w:val="006B431A"/>
    <w:rsid w:val="006C1DBB"/>
    <w:rsid w:val="006C479E"/>
    <w:rsid w:val="006C617F"/>
    <w:rsid w:val="006D1BFD"/>
    <w:rsid w:val="006D2932"/>
    <w:rsid w:val="006D3118"/>
    <w:rsid w:val="006E26A8"/>
    <w:rsid w:val="006E3D27"/>
    <w:rsid w:val="006E4A33"/>
    <w:rsid w:val="006E69DE"/>
    <w:rsid w:val="006F19EC"/>
    <w:rsid w:val="006F2BC3"/>
    <w:rsid w:val="006F52B2"/>
    <w:rsid w:val="00705102"/>
    <w:rsid w:val="00705267"/>
    <w:rsid w:val="0071420D"/>
    <w:rsid w:val="007143AB"/>
    <w:rsid w:val="00716206"/>
    <w:rsid w:val="00716762"/>
    <w:rsid w:val="00716A04"/>
    <w:rsid w:val="00721DB8"/>
    <w:rsid w:val="007235FA"/>
    <w:rsid w:val="0072758D"/>
    <w:rsid w:val="00730EE3"/>
    <w:rsid w:val="0073136D"/>
    <w:rsid w:val="007425C9"/>
    <w:rsid w:val="007438E7"/>
    <w:rsid w:val="00746209"/>
    <w:rsid w:val="0074646E"/>
    <w:rsid w:val="00746CD0"/>
    <w:rsid w:val="00746D5E"/>
    <w:rsid w:val="00747652"/>
    <w:rsid w:val="00754A70"/>
    <w:rsid w:val="00754A9D"/>
    <w:rsid w:val="00756A5E"/>
    <w:rsid w:val="00760EA7"/>
    <w:rsid w:val="00765B34"/>
    <w:rsid w:val="0076721B"/>
    <w:rsid w:val="0077365D"/>
    <w:rsid w:val="0077570D"/>
    <w:rsid w:val="00776EA1"/>
    <w:rsid w:val="00783B9A"/>
    <w:rsid w:val="00795353"/>
    <w:rsid w:val="0079574E"/>
    <w:rsid w:val="00796017"/>
    <w:rsid w:val="00796F1C"/>
    <w:rsid w:val="007A04D5"/>
    <w:rsid w:val="007A0BE7"/>
    <w:rsid w:val="007A2CF9"/>
    <w:rsid w:val="007B314A"/>
    <w:rsid w:val="007B7B5E"/>
    <w:rsid w:val="007C081D"/>
    <w:rsid w:val="007C1CFD"/>
    <w:rsid w:val="007C608D"/>
    <w:rsid w:val="007D1762"/>
    <w:rsid w:val="007D1E2D"/>
    <w:rsid w:val="007D3FAC"/>
    <w:rsid w:val="007D7861"/>
    <w:rsid w:val="007D7E9E"/>
    <w:rsid w:val="007F063D"/>
    <w:rsid w:val="007F0CD1"/>
    <w:rsid w:val="007F1BDE"/>
    <w:rsid w:val="007F6CB7"/>
    <w:rsid w:val="007F721D"/>
    <w:rsid w:val="007F7D3F"/>
    <w:rsid w:val="008039C0"/>
    <w:rsid w:val="0081074C"/>
    <w:rsid w:val="00810CB0"/>
    <w:rsid w:val="008136A1"/>
    <w:rsid w:val="008149A1"/>
    <w:rsid w:val="00816599"/>
    <w:rsid w:val="00817379"/>
    <w:rsid w:val="00827B3F"/>
    <w:rsid w:val="00827D29"/>
    <w:rsid w:val="00834FDA"/>
    <w:rsid w:val="0083552D"/>
    <w:rsid w:val="00840E11"/>
    <w:rsid w:val="008427F0"/>
    <w:rsid w:val="008449CB"/>
    <w:rsid w:val="008452B4"/>
    <w:rsid w:val="00847084"/>
    <w:rsid w:val="00850842"/>
    <w:rsid w:val="008509E7"/>
    <w:rsid w:val="0086149A"/>
    <w:rsid w:val="00863AE1"/>
    <w:rsid w:val="00863D09"/>
    <w:rsid w:val="00864BE5"/>
    <w:rsid w:val="00865D87"/>
    <w:rsid w:val="00866479"/>
    <w:rsid w:val="008676B4"/>
    <w:rsid w:val="008713E5"/>
    <w:rsid w:val="00871A04"/>
    <w:rsid w:val="00887726"/>
    <w:rsid w:val="008879DF"/>
    <w:rsid w:val="008951B1"/>
    <w:rsid w:val="00897208"/>
    <w:rsid w:val="008A0282"/>
    <w:rsid w:val="008A201D"/>
    <w:rsid w:val="008A238C"/>
    <w:rsid w:val="008A5B24"/>
    <w:rsid w:val="008A7064"/>
    <w:rsid w:val="008B0C65"/>
    <w:rsid w:val="008B3F92"/>
    <w:rsid w:val="008C01DB"/>
    <w:rsid w:val="008C066D"/>
    <w:rsid w:val="008C2912"/>
    <w:rsid w:val="008C5550"/>
    <w:rsid w:val="008C5A09"/>
    <w:rsid w:val="008C64E5"/>
    <w:rsid w:val="008C7A4F"/>
    <w:rsid w:val="008D2FE4"/>
    <w:rsid w:val="008D4B36"/>
    <w:rsid w:val="008D4BAD"/>
    <w:rsid w:val="008D4DDE"/>
    <w:rsid w:val="008D5305"/>
    <w:rsid w:val="008D77E7"/>
    <w:rsid w:val="008E00D6"/>
    <w:rsid w:val="008E62A6"/>
    <w:rsid w:val="008E6F29"/>
    <w:rsid w:val="008F67AB"/>
    <w:rsid w:val="009004BF"/>
    <w:rsid w:val="00900785"/>
    <w:rsid w:val="00903232"/>
    <w:rsid w:val="00904BEF"/>
    <w:rsid w:val="00905C3B"/>
    <w:rsid w:val="0091553D"/>
    <w:rsid w:val="00915B32"/>
    <w:rsid w:val="00917CA0"/>
    <w:rsid w:val="00922D6A"/>
    <w:rsid w:val="00927820"/>
    <w:rsid w:val="009311B0"/>
    <w:rsid w:val="009337D9"/>
    <w:rsid w:val="00933F5B"/>
    <w:rsid w:val="00936B6D"/>
    <w:rsid w:val="00937CFA"/>
    <w:rsid w:val="00940EFD"/>
    <w:rsid w:val="00946A19"/>
    <w:rsid w:val="009561CF"/>
    <w:rsid w:val="009607C1"/>
    <w:rsid w:val="00961AD3"/>
    <w:rsid w:val="00962DC5"/>
    <w:rsid w:val="009705B5"/>
    <w:rsid w:val="009724C9"/>
    <w:rsid w:val="0098043F"/>
    <w:rsid w:val="00981583"/>
    <w:rsid w:val="00983208"/>
    <w:rsid w:val="00984FD1"/>
    <w:rsid w:val="009878ED"/>
    <w:rsid w:val="00992F08"/>
    <w:rsid w:val="00996752"/>
    <w:rsid w:val="00996FCD"/>
    <w:rsid w:val="009977B7"/>
    <w:rsid w:val="009A2BF9"/>
    <w:rsid w:val="009A46E9"/>
    <w:rsid w:val="009A6BC6"/>
    <w:rsid w:val="009C4F24"/>
    <w:rsid w:val="009C4F32"/>
    <w:rsid w:val="009C5AFA"/>
    <w:rsid w:val="009D3AE6"/>
    <w:rsid w:val="009D3EE8"/>
    <w:rsid w:val="009D61BF"/>
    <w:rsid w:val="009D716C"/>
    <w:rsid w:val="009D7997"/>
    <w:rsid w:val="009E1064"/>
    <w:rsid w:val="009E185E"/>
    <w:rsid w:val="009E3066"/>
    <w:rsid w:val="009E30BB"/>
    <w:rsid w:val="009E4498"/>
    <w:rsid w:val="009E4A7F"/>
    <w:rsid w:val="009E6A55"/>
    <w:rsid w:val="009F19E4"/>
    <w:rsid w:val="009F2F38"/>
    <w:rsid w:val="009F31C4"/>
    <w:rsid w:val="009F4F8A"/>
    <w:rsid w:val="009F551E"/>
    <w:rsid w:val="00A02FD0"/>
    <w:rsid w:val="00A037AF"/>
    <w:rsid w:val="00A0463D"/>
    <w:rsid w:val="00A056BE"/>
    <w:rsid w:val="00A111BE"/>
    <w:rsid w:val="00A11718"/>
    <w:rsid w:val="00A1186D"/>
    <w:rsid w:val="00A12EEC"/>
    <w:rsid w:val="00A13124"/>
    <w:rsid w:val="00A143EF"/>
    <w:rsid w:val="00A156CD"/>
    <w:rsid w:val="00A208D9"/>
    <w:rsid w:val="00A24569"/>
    <w:rsid w:val="00A316EB"/>
    <w:rsid w:val="00A3269A"/>
    <w:rsid w:val="00A33782"/>
    <w:rsid w:val="00A357F5"/>
    <w:rsid w:val="00A4404F"/>
    <w:rsid w:val="00A45AC4"/>
    <w:rsid w:val="00A4749E"/>
    <w:rsid w:val="00A56CA7"/>
    <w:rsid w:val="00A577F1"/>
    <w:rsid w:val="00A62B51"/>
    <w:rsid w:val="00A656B8"/>
    <w:rsid w:val="00A65C83"/>
    <w:rsid w:val="00A714F8"/>
    <w:rsid w:val="00A723E8"/>
    <w:rsid w:val="00A72595"/>
    <w:rsid w:val="00A766CD"/>
    <w:rsid w:val="00A76D49"/>
    <w:rsid w:val="00A84615"/>
    <w:rsid w:val="00A918E2"/>
    <w:rsid w:val="00A93101"/>
    <w:rsid w:val="00A96816"/>
    <w:rsid w:val="00A97155"/>
    <w:rsid w:val="00A97293"/>
    <w:rsid w:val="00AB08C3"/>
    <w:rsid w:val="00AB1296"/>
    <w:rsid w:val="00AB7DD9"/>
    <w:rsid w:val="00AC0335"/>
    <w:rsid w:val="00AC3540"/>
    <w:rsid w:val="00AC5751"/>
    <w:rsid w:val="00AC7240"/>
    <w:rsid w:val="00AD46DE"/>
    <w:rsid w:val="00AD70B9"/>
    <w:rsid w:val="00AE182B"/>
    <w:rsid w:val="00AE7CE9"/>
    <w:rsid w:val="00AF130B"/>
    <w:rsid w:val="00AF3FE9"/>
    <w:rsid w:val="00B00F1E"/>
    <w:rsid w:val="00B0285E"/>
    <w:rsid w:val="00B03CF1"/>
    <w:rsid w:val="00B04482"/>
    <w:rsid w:val="00B0485F"/>
    <w:rsid w:val="00B051A1"/>
    <w:rsid w:val="00B068AD"/>
    <w:rsid w:val="00B076DB"/>
    <w:rsid w:val="00B113BF"/>
    <w:rsid w:val="00B16C07"/>
    <w:rsid w:val="00B3016B"/>
    <w:rsid w:val="00B31A0A"/>
    <w:rsid w:val="00B3249E"/>
    <w:rsid w:val="00B33582"/>
    <w:rsid w:val="00B346EF"/>
    <w:rsid w:val="00B36EBC"/>
    <w:rsid w:val="00B37E0D"/>
    <w:rsid w:val="00B41A62"/>
    <w:rsid w:val="00B4317A"/>
    <w:rsid w:val="00B448C5"/>
    <w:rsid w:val="00B46EF2"/>
    <w:rsid w:val="00B516B5"/>
    <w:rsid w:val="00B52ECF"/>
    <w:rsid w:val="00B53D1F"/>
    <w:rsid w:val="00B55C1F"/>
    <w:rsid w:val="00B56497"/>
    <w:rsid w:val="00B62C2A"/>
    <w:rsid w:val="00B63D44"/>
    <w:rsid w:val="00B63E78"/>
    <w:rsid w:val="00B6644D"/>
    <w:rsid w:val="00B70031"/>
    <w:rsid w:val="00B7274E"/>
    <w:rsid w:val="00B72A56"/>
    <w:rsid w:val="00B73BD9"/>
    <w:rsid w:val="00B757D9"/>
    <w:rsid w:val="00B81B5B"/>
    <w:rsid w:val="00B8291A"/>
    <w:rsid w:val="00B84008"/>
    <w:rsid w:val="00B862D8"/>
    <w:rsid w:val="00B936D4"/>
    <w:rsid w:val="00B94BFB"/>
    <w:rsid w:val="00BA009A"/>
    <w:rsid w:val="00BA3565"/>
    <w:rsid w:val="00BA7753"/>
    <w:rsid w:val="00BB3A50"/>
    <w:rsid w:val="00BC121A"/>
    <w:rsid w:val="00BC345E"/>
    <w:rsid w:val="00BC5B00"/>
    <w:rsid w:val="00BD1F07"/>
    <w:rsid w:val="00BD2C01"/>
    <w:rsid w:val="00BE122B"/>
    <w:rsid w:val="00BE71EF"/>
    <w:rsid w:val="00BF117E"/>
    <w:rsid w:val="00BF5F93"/>
    <w:rsid w:val="00C01879"/>
    <w:rsid w:val="00C0187D"/>
    <w:rsid w:val="00C04FD6"/>
    <w:rsid w:val="00C0691D"/>
    <w:rsid w:val="00C07F60"/>
    <w:rsid w:val="00C1327B"/>
    <w:rsid w:val="00C14C84"/>
    <w:rsid w:val="00C20035"/>
    <w:rsid w:val="00C2308E"/>
    <w:rsid w:val="00C2367B"/>
    <w:rsid w:val="00C27D7F"/>
    <w:rsid w:val="00C300E1"/>
    <w:rsid w:val="00C30CC1"/>
    <w:rsid w:val="00C3227F"/>
    <w:rsid w:val="00C34300"/>
    <w:rsid w:val="00C343D4"/>
    <w:rsid w:val="00C41434"/>
    <w:rsid w:val="00C4165B"/>
    <w:rsid w:val="00C416E1"/>
    <w:rsid w:val="00C44A8A"/>
    <w:rsid w:val="00C45596"/>
    <w:rsid w:val="00C50A83"/>
    <w:rsid w:val="00C51C18"/>
    <w:rsid w:val="00C51F9A"/>
    <w:rsid w:val="00C52B21"/>
    <w:rsid w:val="00C56B8B"/>
    <w:rsid w:val="00C60771"/>
    <w:rsid w:val="00C60A90"/>
    <w:rsid w:val="00C619A6"/>
    <w:rsid w:val="00C62B0D"/>
    <w:rsid w:val="00C67DAC"/>
    <w:rsid w:val="00C80EC9"/>
    <w:rsid w:val="00C82428"/>
    <w:rsid w:val="00C84D8E"/>
    <w:rsid w:val="00C95D59"/>
    <w:rsid w:val="00C9702F"/>
    <w:rsid w:val="00C97CBC"/>
    <w:rsid w:val="00CA2EC6"/>
    <w:rsid w:val="00CA5519"/>
    <w:rsid w:val="00CB2E04"/>
    <w:rsid w:val="00CB598E"/>
    <w:rsid w:val="00CB692E"/>
    <w:rsid w:val="00CC139D"/>
    <w:rsid w:val="00CC13BB"/>
    <w:rsid w:val="00CC43C8"/>
    <w:rsid w:val="00CC4909"/>
    <w:rsid w:val="00CC4C34"/>
    <w:rsid w:val="00CD0181"/>
    <w:rsid w:val="00CD3544"/>
    <w:rsid w:val="00CD3F55"/>
    <w:rsid w:val="00CD5C61"/>
    <w:rsid w:val="00CE0AD6"/>
    <w:rsid w:val="00CE50BF"/>
    <w:rsid w:val="00CE5585"/>
    <w:rsid w:val="00CE6D1A"/>
    <w:rsid w:val="00CE7585"/>
    <w:rsid w:val="00CF4912"/>
    <w:rsid w:val="00CF6B35"/>
    <w:rsid w:val="00CF78A8"/>
    <w:rsid w:val="00D00863"/>
    <w:rsid w:val="00D009E1"/>
    <w:rsid w:val="00D06AC5"/>
    <w:rsid w:val="00D1190F"/>
    <w:rsid w:val="00D1328A"/>
    <w:rsid w:val="00D1546B"/>
    <w:rsid w:val="00D155A6"/>
    <w:rsid w:val="00D165DD"/>
    <w:rsid w:val="00D20E0E"/>
    <w:rsid w:val="00D26490"/>
    <w:rsid w:val="00D300D1"/>
    <w:rsid w:val="00D30635"/>
    <w:rsid w:val="00D30B11"/>
    <w:rsid w:val="00D319F2"/>
    <w:rsid w:val="00D348BA"/>
    <w:rsid w:val="00D34BDB"/>
    <w:rsid w:val="00D35B3C"/>
    <w:rsid w:val="00D36109"/>
    <w:rsid w:val="00D46BB5"/>
    <w:rsid w:val="00D51DF4"/>
    <w:rsid w:val="00D5290E"/>
    <w:rsid w:val="00D5420F"/>
    <w:rsid w:val="00D56B26"/>
    <w:rsid w:val="00D61688"/>
    <w:rsid w:val="00D64DBC"/>
    <w:rsid w:val="00D71B00"/>
    <w:rsid w:val="00D72125"/>
    <w:rsid w:val="00D75F3A"/>
    <w:rsid w:val="00D81B04"/>
    <w:rsid w:val="00D87D65"/>
    <w:rsid w:val="00D91022"/>
    <w:rsid w:val="00D9146C"/>
    <w:rsid w:val="00D959C7"/>
    <w:rsid w:val="00D96531"/>
    <w:rsid w:val="00DA3657"/>
    <w:rsid w:val="00DA3C76"/>
    <w:rsid w:val="00DA4076"/>
    <w:rsid w:val="00DA6191"/>
    <w:rsid w:val="00DB249C"/>
    <w:rsid w:val="00DB5161"/>
    <w:rsid w:val="00DB5EE7"/>
    <w:rsid w:val="00DC1015"/>
    <w:rsid w:val="00DC5E98"/>
    <w:rsid w:val="00DD0524"/>
    <w:rsid w:val="00DD3854"/>
    <w:rsid w:val="00DD6FB1"/>
    <w:rsid w:val="00DE40E0"/>
    <w:rsid w:val="00DE4DBA"/>
    <w:rsid w:val="00DE6FA7"/>
    <w:rsid w:val="00DF4EC7"/>
    <w:rsid w:val="00DF5132"/>
    <w:rsid w:val="00DF5739"/>
    <w:rsid w:val="00E11168"/>
    <w:rsid w:val="00E127C8"/>
    <w:rsid w:val="00E2395E"/>
    <w:rsid w:val="00E30123"/>
    <w:rsid w:val="00E30C10"/>
    <w:rsid w:val="00E33748"/>
    <w:rsid w:val="00E42125"/>
    <w:rsid w:val="00E51027"/>
    <w:rsid w:val="00E53A87"/>
    <w:rsid w:val="00E56A24"/>
    <w:rsid w:val="00E61616"/>
    <w:rsid w:val="00E63827"/>
    <w:rsid w:val="00E67049"/>
    <w:rsid w:val="00E73B4B"/>
    <w:rsid w:val="00E75B58"/>
    <w:rsid w:val="00E8120C"/>
    <w:rsid w:val="00E9004E"/>
    <w:rsid w:val="00E94961"/>
    <w:rsid w:val="00E977DA"/>
    <w:rsid w:val="00EA0881"/>
    <w:rsid w:val="00EA1C27"/>
    <w:rsid w:val="00EA66A6"/>
    <w:rsid w:val="00EA6A02"/>
    <w:rsid w:val="00EA7361"/>
    <w:rsid w:val="00EB03C5"/>
    <w:rsid w:val="00EB518C"/>
    <w:rsid w:val="00EB71FA"/>
    <w:rsid w:val="00EB76CE"/>
    <w:rsid w:val="00EC3BBE"/>
    <w:rsid w:val="00EC4BBC"/>
    <w:rsid w:val="00ED1E71"/>
    <w:rsid w:val="00ED5000"/>
    <w:rsid w:val="00ED6CD6"/>
    <w:rsid w:val="00ED6F43"/>
    <w:rsid w:val="00EE10B2"/>
    <w:rsid w:val="00EE2ABB"/>
    <w:rsid w:val="00EE4A55"/>
    <w:rsid w:val="00EE72F9"/>
    <w:rsid w:val="00EE79F3"/>
    <w:rsid w:val="00EE7A93"/>
    <w:rsid w:val="00EF07EF"/>
    <w:rsid w:val="00EF0ED1"/>
    <w:rsid w:val="00EF2A67"/>
    <w:rsid w:val="00F0271A"/>
    <w:rsid w:val="00F1350A"/>
    <w:rsid w:val="00F14310"/>
    <w:rsid w:val="00F2360F"/>
    <w:rsid w:val="00F31AB3"/>
    <w:rsid w:val="00F34B51"/>
    <w:rsid w:val="00F35AB6"/>
    <w:rsid w:val="00F35E55"/>
    <w:rsid w:val="00F36BD8"/>
    <w:rsid w:val="00F51FF4"/>
    <w:rsid w:val="00F526BF"/>
    <w:rsid w:val="00F562D2"/>
    <w:rsid w:val="00F5705B"/>
    <w:rsid w:val="00F65601"/>
    <w:rsid w:val="00F65A6A"/>
    <w:rsid w:val="00F672A2"/>
    <w:rsid w:val="00F67738"/>
    <w:rsid w:val="00F72444"/>
    <w:rsid w:val="00F72E73"/>
    <w:rsid w:val="00F73392"/>
    <w:rsid w:val="00F869F5"/>
    <w:rsid w:val="00F92CF8"/>
    <w:rsid w:val="00F92F17"/>
    <w:rsid w:val="00F96773"/>
    <w:rsid w:val="00F96E6E"/>
    <w:rsid w:val="00FA153E"/>
    <w:rsid w:val="00FA3E63"/>
    <w:rsid w:val="00FA51C2"/>
    <w:rsid w:val="00FA5582"/>
    <w:rsid w:val="00FB0F11"/>
    <w:rsid w:val="00FB7D9C"/>
    <w:rsid w:val="00FB7F63"/>
    <w:rsid w:val="00FC5E5F"/>
    <w:rsid w:val="00FC6A5D"/>
    <w:rsid w:val="00FC7391"/>
    <w:rsid w:val="00FD170C"/>
    <w:rsid w:val="00FD490A"/>
    <w:rsid w:val="00FD5257"/>
    <w:rsid w:val="00FE166D"/>
    <w:rsid w:val="00FE305E"/>
    <w:rsid w:val="00FE3ECA"/>
    <w:rsid w:val="00FE4385"/>
    <w:rsid w:val="00FE75DC"/>
    <w:rsid w:val="00FF0B42"/>
    <w:rsid w:val="00FF1B1D"/>
    <w:rsid w:val="00FF1C78"/>
    <w:rsid w:val="00FF2F97"/>
    <w:rsid w:val="00FF43A6"/>
    <w:rsid w:val="00FF63AC"/>
    <w:rsid w:val="00FF72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 w:type="paragraph" w:styleId="Header">
    <w:name w:val="header"/>
    <w:basedOn w:val="Normal"/>
    <w:link w:val="HeaderChar"/>
    <w:uiPriority w:val="99"/>
    <w:unhideWhenUsed/>
    <w:rsid w:val="00C52B21"/>
    <w:pPr>
      <w:tabs>
        <w:tab w:val="clear" w:pos="709"/>
        <w:tab w:val="center" w:pos="4320"/>
        <w:tab w:val="right" w:pos="8640"/>
      </w:tabs>
    </w:pPr>
  </w:style>
  <w:style w:type="character" w:customStyle="1" w:styleId="HeaderChar">
    <w:name w:val="Header Char"/>
    <w:basedOn w:val="DefaultParagraphFont"/>
    <w:link w:val="Header"/>
    <w:uiPriority w:val="99"/>
    <w:rsid w:val="00C52B21"/>
    <w:rPr>
      <w:rFonts w:ascii="Times New Roman" w:eastAsia="SimSun" w:hAnsi="Times New Roman" w:cs="Lucida Sans"/>
      <w:color w:val="00000A"/>
      <w:lang w:eastAsia="zh-CN" w:bidi="hi-IN"/>
    </w:rPr>
  </w:style>
  <w:style w:type="paragraph" w:styleId="DocumentMap">
    <w:name w:val="Document Map"/>
    <w:basedOn w:val="Normal"/>
    <w:link w:val="DocumentMapChar"/>
    <w:uiPriority w:val="99"/>
    <w:semiHidden/>
    <w:unhideWhenUsed/>
    <w:rsid w:val="00D87D65"/>
    <w:rPr>
      <w:rFonts w:cs="Mangal"/>
      <w:szCs w:val="21"/>
    </w:rPr>
  </w:style>
  <w:style w:type="character" w:customStyle="1" w:styleId="DocumentMapChar">
    <w:name w:val="Document Map Char"/>
    <w:basedOn w:val="DefaultParagraphFont"/>
    <w:link w:val="DocumentMap"/>
    <w:uiPriority w:val="99"/>
    <w:semiHidden/>
    <w:rsid w:val="00D87D65"/>
    <w:rPr>
      <w:rFonts w:ascii="Times New Roman" w:eastAsia="SimSun" w:hAnsi="Times New Roman" w:cs="Mangal"/>
      <w:color w:val="00000A"/>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7476615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mailto:ribalet@uw.edu" TargetMode="External"/><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ribalet@uw.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F465C4-79F0-D340-8BC6-1CDE5DB35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13581</Words>
  <Characters>77416</Characters>
  <Application>Microsoft Macintosh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90816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2016-10-30T22:27:00Z</dcterms:created>
  <dcterms:modified xsi:type="dcterms:W3CDTF">2016-10-31T18:22:00Z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citations="36" publications="33"/&gt;&lt;/info&gt;PAPERS2_INFO_END</vt:lpwstr>
  </property>
  <property fmtid="{D5CDD505-2E9C-101B-9397-08002B2CF9AE}" pid="3" name="MTMacEqns">
    <vt:bool>true</vt:bool>
  </property>
</Properties>
</file>