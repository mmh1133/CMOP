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B3EE0E5" w14:textId="0A4398C4" w:rsidR="004B52B9" w:rsidRDefault="008D5305" w:rsidP="000B5375">
      <w:pPr>
        <w:spacing w:line="480" w:lineRule="auto"/>
        <w:ind w:firstLine="288"/>
        <w:jc w:val="center"/>
        <w:outlineLvl w:val="0"/>
        <w:rPr>
          <w:rFonts w:cs="Times New Roman"/>
          <w:b/>
          <w:sz w:val="28"/>
          <w:szCs w:val="28"/>
        </w:rPr>
      </w:pPr>
      <w:r w:rsidRPr="00412412">
        <w:rPr>
          <w:rFonts w:cs="Times New Roman"/>
          <w:b/>
          <w:sz w:val="28"/>
          <w:szCs w:val="28"/>
        </w:rPr>
        <w:t xml:space="preserve">Dynamics of </w:t>
      </w:r>
      <w:r w:rsidRPr="00412412">
        <w:rPr>
          <w:rFonts w:cs="Times New Roman"/>
          <w:b/>
          <w:i/>
          <w:sz w:val="28"/>
          <w:szCs w:val="28"/>
        </w:rPr>
        <w:t>Teleaulax</w:t>
      </w:r>
      <w:r w:rsidRPr="00412412">
        <w:rPr>
          <w:rFonts w:cs="Times New Roman"/>
          <w:b/>
          <w:sz w:val="28"/>
          <w:szCs w:val="28"/>
        </w:rPr>
        <w:t xml:space="preserve"> cryptophyte</w:t>
      </w:r>
      <w:r w:rsidR="004B52B9">
        <w:rPr>
          <w:rFonts w:cs="Times New Roman"/>
          <w:b/>
          <w:sz w:val="28"/>
          <w:szCs w:val="28"/>
        </w:rPr>
        <w:t xml:space="preserve"> prey</w:t>
      </w:r>
      <w:r w:rsidRPr="00412412">
        <w:rPr>
          <w:rFonts w:cs="Times New Roman"/>
          <w:b/>
          <w:sz w:val="28"/>
          <w:szCs w:val="28"/>
        </w:rPr>
        <w:t xml:space="preserve"> during </w:t>
      </w:r>
      <w:r w:rsidR="004B3E05">
        <w:rPr>
          <w:rFonts w:cs="Times New Roman"/>
          <w:b/>
          <w:sz w:val="28"/>
          <w:szCs w:val="28"/>
        </w:rPr>
        <w:t xml:space="preserve">the decline of </w:t>
      </w:r>
      <w:r w:rsidRPr="00412412">
        <w:rPr>
          <w:rFonts w:cs="Times New Roman"/>
          <w:b/>
          <w:sz w:val="28"/>
          <w:szCs w:val="28"/>
        </w:rPr>
        <w:t>red water bloom</w:t>
      </w:r>
      <w:r w:rsidR="002E792E">
        <w:rPr>
          <w:rFonts w:cs="Times New Roman"/>
          <w:b/>
          <w:sz w:val="28"/>
          <w:szCs w:val="28"/>
        </w:rPr>
        <w:t>s</w:t>
      </w:r>
    </w:p>
    <w:p w14:paraId="52CBEFAB" w14:textId="56466677" w:rsidR="008D5305" w:rsidRPr="00412412" w:rsidRDefault="002E792E" w:rsidP="004B52B9">
      <w:pPr>
        <w:spacing w:line="480" w:lineRule="auto"/>
        <w:ind w:firstLine="288"/>
        <w:jc w:val="center"/>
        <w:rPr>
          <w:rFonts w:cs="Times New Roman"/>
          <w:b/>
          <w:sz w:val="28"/>
          <w:szCs w:val="28"/>
        </w:rPr>
      </w:pPr>
      <w:r>
        <w:rPr>
          <w:rFonts w:cs="Times New Roman"/>
          <w:b/>
          <w:sz w:val="28"/>
          <w:szCs w:val="28"/>
        </w:rPr>
        <w:t xml:space="preserve"> in the Columbia River Estuary</w:t>
      </w:r>
    </w:p>
    <w:p w14:paraId="74B65DD1" w14:textId="77777777" w:rsidR="008D5305" w:rsidRPr="00412412" w:rsidRDefault="008D5305" w:rsidP="004B52B9">
      <w:pPr>
        <w:spacing w:line="480" w:lineRule="auto"/>
        <w:ind w:firstLine="288"/>
        <w:jc w:val="both"/>
        <w:rPr>
          <w:rFonts w:cs="Times New Roman"/>
          <w:bCs/>
          <w:i/>
        </w:rPr>
      </w:pPr>
      <w:r w:rsidRPr="00412412">
        <w:rPr>
          <w:rFonts w:cs="Times New Roman"/>
          <w:bCs/>
          <w:i/>
        </w:rPr>
        <w:t>Authors:</w:t>
      </w:r>
    </w:p>
    <w:p w14:paraId="133A0DF2" w14:textId="169D8E45" w:rsidR="008D5305" w:rsidRPr="00FC5E5F" w:rsidRDefault="008D5305" w:rsidP="004B52B9">
      <w:pPr>
        <w:spacing w:line="480" w:lineRule="auto"/>
        <w:ind w:firstLine="288"/>
        <w:jc w:val="both"/>
        <w:rPr>
          <w:rFonts w:cs="Times New Roman"/>
          <w:bCs/>
        </w:rPr>
      </w:pPr>
      <w:r w:rsidRPr="00FC5E5F">
        <w:rPr>
          <w:rFonts w:cs="Times New Roman"/>
          <w:bCs/>
        </w:rPr>
        <w:t xml:space="preserve">Maria Hamilton </w:t>
      </w:r>
      <w:r w:rsidRPr="00FC5E5F">
        <w:rPr>
          <w:rFonts w:cs="Times New Roman"/>
          <w:bCs/>
          <w:vertAlign w:val="superscript"/>
        </w:rPr>
        <w:t>1,2</w:t>
      </w:r>
      <w:r w:rsidRPr="00FC5E5F">
        <w:rPr>
          <w:rFonts w:cs="Times New Roman"/>
          <w:bCs/>
        </w:rPr>
        <w:t xml:space="preserve">, </w:t>
      </w:r>
      <w:r w:rsidR="001651E6">
        <w:rPr>
          <w:rFonts w:cs="Times New Roman"/>
          <w:bCs/>
        </w:rPr>
        <w:t xml:space="preserve">Gwenn M. </w:t>
      </w:r>
      <w:r w:rsidR="00CC13BB">
        <w:rPr>
          <w:rFonts w:cs="Times New Roman"/>
          <w:bCs/>
        </w:rPr>
        <w:t xml:space="preserve">M. </w:t>
      </w:r>
      <w:proofErr w:type="spellStart"/>
      <w:r w:rsidR="001651E6">
        <w:rPr>
          <w:rFonts w:cs="Times New Roman"/>
          <w:bCs/>
        </w:rPr>
        <w:t>Hennon</w:t>
      </w:r>
      <w:proofErr w:type="spellEnd"/>
      <w:r w:rsidR="001651E6">
        <w:rPr>
          <w:rFonts w:cs="Times New Roman"/>
          <w:bCs/>
        </w:rPr>
        <w:t xml:space="preserve"> </w:t>
      </w:r>
      <w:r w:rsidR="001651E6" w:rsidRPr="001651E6">
        <w:rPr>
          <w:rFonts w:cs="Times New Roman"/>
          <w:bCs/>
          <w:vertAlign w:val="superscript"/>
        </w:rPr>
        <w:t>1</w:t>
      </w:r>
      <w:r w:rsidR="00402A36">
        <w:rPr>
          <w:rFonts w:cs="Times New Roman"/>
          <w:bCs/>
          <w:vertAlign w:val="superscript"/>
        </w:rPr>
        <w:t>,3</w:t>
      </w:r>
      <w:r w:rsidR="001651E6">
        <w:rPr>
          <w:rFonts w:cs="Times New Roman"/>
          <w:bCs/>
        </w:rPr>
        <w:t xml:space="preserve">, </w:t>
      </w:r>
      <w:r w:rsidRPr="00FC5E5F">
        <w:rPr>
          <w:rFonts w:cs="Times New Roman"/>
          <w:bCs/>
        </w:rPr>
        <w:t xml:space="preserve">Joseph </w:t>
      </w:r>
      <w:proofErr w:type="spellStart"/>
      <w:r w:rsidRPr="00FC5E5F">
        <w:rPr>
          <w:rFonts w:cs="Times New Roman"/>
          <w:bCs/>
        </w:rPr>
        <w:t>Ne</w:t>
      </w:r>
      <w:r w:rsidR="002E792E">
        <w:rPr>
          <w:rFonts w:cs="Times New Roman"/>
          <w:bCs/>
        </w:rPr>
        <w:t>e</w:t>
      </w:r>
      <w:r w:rsidRPr="00FC5E5F">
        <w:rPr>
          <w:rFonts w:cs="Times New Roman"/>
          <w:bCs/>
        </w:rPr>
        <w:t>doba</w:t>
      </w:r>
      <w:proofErr w:type="spellEnd"/>
      <w:r w:rsidRPr="00FC5E5F">
        <w:rPr>
          <w:rFonts w:cs="Times New Roman"/>
          <w:bCs/>
        </w:rPr>
        <w:t xml:space="preserve"> </w:t>
      </w:r>
      <w:r w:rsidR="00402A36">
        <w:rPr>
          <w:rFonts w:cs="Times New Roman"/>
          <w:bCs/>
          <w:vertAlign w:val="superscript"/>
        </w:rPr>
        <w:t>4</w:t>
      </w:r>
      <w:r w:rsidRPr="00FC5E5F">
        <w:rPr>
          <w:rFonts w:cs="Times New Roman"/>
          <w:bCs/>
        </w:rPr>
        <w:t xml:space="preserve">, </w:t>
      </w:r>
      <w:del w:id="0" w:author="Author">
        <w:r w:rsidDel="004B7D5B">
          <w:rPr>
            <w:rFonts w:cs="Times New Roman"/>
            <w:bCs/>
          </w:rPr>
          <w:delText xml:space="preserve">Katie Maxey </w:delText>
        </w:r>
        <w:r w:rsidR="00402A36" w:rsidDel="004B7D5B">
          <w:rPr>
            <w:rFonts w:cs="Times New Roman"/>
            <w:bCs/>
            <w:vertAlign w:val="superscript"/>
          </w:rPr>
          <w:delText>4</w:delText>
        </w:r>
        <w:r w:rsidDel="004B7D5B">
          <w:rPr>
            <w:rFonts w:cs="Times New Roman"/>
            <w:bCs/>
          </w:rPr>
          <w:delText xml:space="preserve">, </w:delText>
        </w:r>
      </w:del>
      <w:r w:rsidRPr="00FC5E5F">
        <w:rPr>
          <w:rFonts w:cs="Times New Roman"/>
          <w:bCs/>
        </w:rPr>
        <w:t xml:space="preserve">Rhonda Morales </w:t>
      </w:r>
      <w:r w:rsidRPr="00FC5E5F">
        <w:rPr>
          <w:rFonts w:cs="Times New Roman"/>
          <w:bCs/>
          <w:vertAlign w:val="superscript"/>
        </w:rPr>
        <w:t>1</w:t>
      </w:r>
      <w:r w:rsidRPr="00FC5E5F">
        <w:rPr>
          <w:rFonts w:cs="Times New Roman"/>
          <w:bCs/>
        </w:rPr>
        <w:t xml:space="preserve">, </w:t>
      </w:r>
      <w:proofErr w:type="spellStart"/>
      <w:r w:rsidRPr="00FC5E5F">
        <w:rPr>
          <w:rFonts w:cs="Times New Roman"/>
          <w:bCs/>
        </w:rPr>
        <w:t>Tawnya</w:t>
      </w:r>
      <w:proofErr w:type="spellEnd"/>
      <w:r w:rsidRPr="00FC5E5F">
        <w:rPr>
          <w:rFonts w:cs="Times New Roman"/>
          <w:bCs/>
        </w:rPr>
        <w:t xml:space="preserve"> </w:t>
      </w:r>
      <w:r w:rsidR="00AD70B9">
        <w:rPr>
          <w:rFonts w:cs="Times New Roman"/>
          <w:bCs/>
        </w:rPr>
        <w:t xml:space="preserve">D. </w:t>
      </w:r>
      <w:r w:rsidRPr="00FC5E5F">
        <w:rPr>
          <w:rFonts w:cs="Times New Roman"/>
          <w:bCs/>
        </w:rPr>
        <w:t xml:space="preserve">Peterson </w:t>
      </w:r>
      <w:r w:rsidR="00402A36">
        <w:rPr>
          <w:rFonts w:cs="Times New Roman"/>
          <w:bCs/>
          <w:vertAlign w:val="superscript"/>
        </w:rPr>
        <w:t>4</w:t>
      </w:r>
      <w:r w:rsidRPr="00FC5E5F">
        <w:rPr>
          <w:rFonts w:cs="Times New Roman"/>
          <w:bCs/>
        </w:rPr>
        <w:t xml:space="preserve">, Megan Schatz </w:t>
      </w:r>
      <w:r w:rsidRPr="00FC5E5F">
        <w:rPr>
          <w:rFonts w:cs="Times New Roman"/>
          <w:bCs/>
          <w:vertAlign w:val="superscript"/>
        </w:rPr>
        <w:t>1</w:t>
      </w:r>
      <w:r w:rsidRPr="00FC5E5F">
        <w:rPr>
          <w:rFonts w:cs="Times New Roman"/>
          <w:bCs/>
        </w:rPr>
        <w:t xml:space="preserve">, Jarred Swalwell </w:t>
      </w:r>
      <w:r w:rsidRPr="00FC5E5F">
        <w:rPr>
          <w:rFonts w:cs="Times New Roman"/>
          <w:bCs/>
          <w:vertAlign w:val="superscript"/>
        </w:rPr>
        <w:t>1</w:t>
      </w:r>
      <w:r w:rsidRPr="00FC5E5F">
        <w:rPr>
          <w:rFonts w:cs="Times New Roman"/>
          <w:bCs/>
        </w:rPr>
        <w:t xml:space="preserve">, </w:t>
      </w:r>
      <w:del w:id="1" w:author="Author">
        <w:r w:rsidRPr="00FC5E5F" w:rsidDel="004B7D5B">
          <w:rPr>
            <w:rFonts w:cs="Times New Roman"/>
            <w:bCs/>
          </w:rPr>
          <w:delText xml:space="preserve">Peter Zuber </w:delText>
        </w:r>
        <w:r w:rsidR="00402A36" w:rsidDel="004B7D5B">
          <w:rPr>
            <w:rFonts w:cs="Times New Roman"/>
            <w:bCs/>
            <w:vertAlign w:val="superscript"/>
          </w:rPr>
          <w:delText>4</w:delText>
        </w:r>
        <w:r w:rsidRPr="00FC5E5F" w:rsidDel="004B7D5B">
          <w:rPr>
            <w:rFonts w:cs="Times New Roman"/>
            <w:bCs/>
          </w:rPr>
          <w:delText xml:space="preserve">, </w:delText>
        </w:r>
      </w:del>
      <w:r w:rsidRPr="00FC5E5F">
        <w:rPr>
          <w:rFonts w:cs="Times New Roman"/>
          <w:bCs/>
        </w:rPr>
        <w:t xml:space="preserve">E. Virginia </w:t>
      </w:r>
      <w:proofErr w:type="spellStart"/>
      <w:r w:rsidRPr="00FC5E5F">
        <w:rPr>
          <w:rFonts w:cs="Times New Roman"/>
          <w:bCs/>
        </w:rPr>
        <w:t>Armbrust</w:t>
      </w:r>
      <w:proofErr w:type="spellEnd"/>
      <w:r w:rsidRPr="00FC5E5F">
        <w:rPr>
          <w:rFonts w:cs="Times New Roman"/>
          <w:bCs/>
        </w:rPr>
        <w:t xml:space="preserve"> </w:t>
      </w:r>
      <w:r w:rsidRPr="00FC5E5F">
        <w:rPr>
          <w:rFonts w:cs="Times New Roman"/>
          <w:bCs/>
          <w:vertAlign w:val="superscript"/>
        </w:rPr>
        <w:t>1</w:t>
      </w:r>
      <w:r w:rsidRPr="00FC5E5F">
        <w:rPr>
          <w:rFonts w:cs="Times New Roman"/>
          <w:bCs/>
        </w:rPr>
        <w:t xml:space="preserve">, Francois Ribalet </w:t>
      </w:r>
      <w:r w:rsidRPr="00FC5E5F">
        <w:rPr>
          <w:rFonts w:cs="Times New Roman"/>
          <w:bCs/>
          <w:vertAlign w:val="superscript"/>
        </w:rPr>
        <w:t>1*</w:t>
      </w:r>
    </w:p>
    <w:p w14:paraId="3535A97F" w14:textId="77777777" w:rsidR="008D5305" w:rsidRPr="00FC5E5F" w:rsidRDefault="008D5305" w:rsidP="004B52B9">
      <w:pPr>
        <w:spacing w:line="480" w:lineRule="auto"/>
        <w:ind w:firstLine="288"/>
        <w:jc w:val="both"/>
        <w:rPr>
          <w:rFonts w:cs="Times New Roman"/>
          <w:bCs/>
        </w:rPr>
      </w:pPr>
    </w:p>
    <w:p w14:paraId="66B449E5" w14:textId="77777777" w:rsidR="008D5305" w:rsidRPr="00FE75DC" w:rsidRDefault="008D5305" w:rsidP="004B52B9">
      <w:pPr>
        <w:spacing w:line="480" w:lineRule="auto"/>
        <w:ind w:firstLine="288"/>
        <w:jc w:val="both"/>
        <w:rPr>
          <w:rFonts w:cs="Times New Roman"/>
        </w:rPr>
      </w:pPr>
    </w:p>
    <w:p w14:paraId="2D83D173" w14:textId="77777777" w:rsidR="008D5305" w:rsidRPr="00412412" w:rsidRDefault="008D5305" w:rsidP="004B52B9">
      <w:pPr>
        <w:spacing w:line="480" w:lineRule="auto"/>
        <w:ind w:firstLine="288"/>
        <w:jc w:val="both"/>
        <w:rPr>
          <w:rFonts w:cs="Times New Roman"/>
          <w:i/>
        </w:rPr>
      </w:pPr>
      <w:r w:rsidRPr="00412412">
        <w:rPr>
          <w:rFonts w:cs="Times New Roman"/>
          <w:i/>
        </w:rPr>
        <w:t>Affiliations:</w:t>
      </w:r>
    </w:p>
    <w:p w14:paraId="3506FAE6" w14:textId="77777777" w:rsidR="008D5305" w:rsidRPr="00FC5E5F" w:rsidRDefault="008D5305" w:rsidP="004B52B9">
      <w:pPr>
        <w:widowControl/>
        <w:tabs>
          <w:tab w:val="clear" w:pos="709"/>
        </w:tabs>
        <w:suppressAutoHyphens w:val="0"/>
        <w:spacing w:line="480" w:lineRule="auto"/>
        <w:ind w:firstLine="288"/>
        <w:jc w:val="both"/>
        <w:rPr>
          <w:rFonts w:cs="Times New Roman"/>
          <w:bCs/>
        </w:rPr>
      </w:pPr>
      <w:r w:rsidRPr="00FC5E5F">
        <w:rPr>
          <w:rFonts w:cs="Times New Roman"/>
          <w:bCs/>
          <w:vertAlign w:val="superscript"/>
        </w:rPr>
        <w:t xml:space="preserve">1 </w:t>
      </w:r>
      <w:r w:rsidRPr="00FC5E5F">
        <w:rPr>
          <w:rFonts w:cs="Times New Roman"/>
          <w:bCs/>
        </w:rPr>
        <w:t>School of Oceanography, University of Washington, Box 357940, Seattle, WA 98195 USA</w:t>
      </w:r>
    </w:p>
    <w:p w14:paraId="67D42664" w14:textId="77777777" w:rsidR="008D5305" w:rsidRDefault="008D5305" w:rsidP="004B52B9">
      <w:pPr>
        <w:widowControl/>
        <w:tabs>
          <w:tab w:val="clear" w:pos="709"/>
        </w:tabs>
        <w:suppressAutoHyphens w:val="0"/>
        <w:spacing w:line="480" w:lineRule="auto"/>
        <w:ind w:firstLine="288"/>
        <w:jc w:val="both"/>
        <w:rPr>
          <w:rFonts w:cs="Times New Roman"/>
          <w:bCs/>
        </w:rPr>
      </w:pPr>
      <w:r w:rsidRPr="00FC5E5F">
        <w:rPr>
          <w:rFonts w:cs="Times New Roman"/>
          <w:bCs/>
          <w:vertAlign w:val="superscript"/>
        </w:rPr>
        <w:t>2</w:t>
      </w:r>
      <w:r w:rsidRPr="00FC5E5F">
        <w:rPr>
          <w:rFonts w:cs="Times New Roman"/>
          <w:bCs/>
        </w:rPr>
        <w:t xml:space="preserve"> Present address: Ocean Sciences Department, UC Santa Cruz, 1156 High Street, Santa Cruz, CA 95064 </w:t>
      </w:r>
    </w:p>
    <w:p w14:paraId="268DFCDB" w14:textId="77777777" w:rsidR="00402A36" w:rsidRPr="003D1C40" w:rsidRDefault="00402A36" w:rsidP="00402A36">
      <w:pPr>
        <w:widowControl/>
        <w:tabs>
          <w:tab w:val="clear" w:pos="709"/>
        </w:tabs>
        <w:suppressAutoHyphens w:val="0"/>
        <w:spacing w:line="480" w:lineRule="auto"/>
        <w:ind w:firstLine="288"/>
        <w:jc w:val="both"/>
        <w:rPr>
          <w:rFonts w:cs="Times New Roman"/>
          <w:bCs/>
        </w:rPr>
      </w:pPr>
      <w:r>
        <w:rPr>
          <w:rFonts w:cs="Times New Roman"/>
          <w:bCs/>
          <w:vertAlign w:val="superscript"/>
        </w:rPr>
        <w:t>3</w:t>
      </w:r>
      <w:r>
        <w:rPr>
          <w:rFonts w:cs="Times New Roman"/>
          <w:bCs/>
        </w:rPr>
        <w:t xml:space="preserve"> Lamont-Doherty Earth Observatory, Columbia University, </w:t>
      </w:r>
      <w:r>
        <w:rPr>
          <w:rStyle w:val="xbe"/>
          <w:rFonts w:eastAsia="Times New Roman" w:cs="Times New Roman"/>
        </w:rPr>
        <w:t>61 Route 9w, Palisades, NY 10964</w:t>
      </w:r>
    </w:p>
    <w:p w14:paraId="05245CB0" w14:textId="71256578" w:rsidR="008D5305" w:rsidRPr="00FC5E5F" w:rsidRDefault="00402A36" w:rsidP="004B52B9">
      <w:pPr>
        <w:widowControl/>
        <w:tabs>
          <w:tab w:val="clear" w:pos="709"/>
        </w:tabs>
        <w:suppressAutoHyphens w:val="0"/>
        <w:spacing w:line="480" w:lineRule="auto"/>
        <w:ind w:firstLine="288"/>
        <w:jc w:val="both"/>
        <w:rPr>
          <w:rFonts w:cs="Times New Roman"/>
          <w:bCs/>
          <w:vertAlign w:val="superscript"/>
        </w:rPr>
      </w:pPr>
      <w:r>
        <w:rPr>
          <w:rFonts w:cs="Times New Roman"/>
          <w:bCs/>
          <w:vertAlign w:val="superscript"/>
        </w:rPr>
        <w:t>4</w:t>
      </w:r>
      <w:r w:rsidR="008D5305" w:rsidRPr="00FC5E5F">
        <w:rPr>
          <w:rFonts w:cs="Times New Roman"/>
          <w:bCs/>
          <w:vertAlign w:val="superscript"/>
        </w:rPr>
        <w:t xml:space="preserve"> </w:t>
      </w:r>
      <w:r w:rsidR="008D5305" w:rsidRPr="006F19EC">
        <w:rPr>
          <w:rFonts w:cs="Times New Roman"/>
          <w:bCs/>
        </w:rPr>
        <w:t>Institute of Environmental Health</w:t>
      </w:r>
      <w:r w:rsidR="008D5305">
        <w:rPr>
          <w:rFonts w:cs="Times New Roman"/>
          <w:bCs/>
        </w:rPr>
        <w:t xml:space="preserve">, </w:t>
      </w:r>
      <w:r w:rsidR="008D5305" w:rsidRPr="006F19EC">
        <w:rPr>
          <w:rFonts w:cs="Times New Roman"/>
          <w:bCs/>
        </w:rPr>
        <w:t>Oregon Health &amp; Science University</w:t>
      </w:r>
      <w:r w:rsidR="008D5305">
        <w:rPr>
          <w:rFonts w:cs="Times New Roman"/>
          <w:bCs/>
        </w:rPr>
        <w:t xml:space="preserve">, </w:t>
      </w:r>
      <w:r w:rsidR="00AD70B9">
        <w:rPr>
          <w:rFonts w:cs="Times New Roman"/>
          <w:bCs/>
        </w:rPr>
        <w:t xml:space="preserve">3181 SW Sam Jackson Park Rd., Portland, </w:t>
      </w:r>
      <w:r w:rsidR="00AD70B9" w:rsidRPr="006F19EC">
        <w:rPr>
          <w:rFonts w:cs="Times New Roman"/>
          <w:bCs/>
        </w:rPr>
        <w:t>OR 97239</w:t>
      </w:r>
      <w:r w:rsidR="00AD70B9">
        <w:rPr>
          <w:rFonts w:cs="Times New Roman"/>
          <w:bCs/>
        </w:rPr>
        <w:t xml:space="preserve"> USA</w:t>
      </w:r>
    </w:p>
    <w:p w14:paraId="5F047DEA" w14:textId="77777777" w:rsidR="008D5305" w:rsidRPr="00FC5E5F" w:rsidRDefault="008D5305" w:rsidP="004B52B9">
      <w:pPr>
        <w:widowControl/>
        <w:tabs>
          <w:tab w:val="clear" w:pos="709"/>
        </w:tabs>
        <w:suppressAutoHyphens w:val="0"/>
        <w:spacing w:line="480" w:lineRule="auto"/>
        <w:ind w:firstLine="288"/>
        <w:jc w:val="both"/>
        <w:rPr>
          <w:rFonts w:cs="Times New Roman"/>
          <w:bCs/>
          <w:vertAlign w:val="superscript"/>
        </w:rPr>
      </w:pPr>
    </w:p>
    <w:p w14:paraId="1DA330B6" w14:textId="3E27F020" w:rsidR="00F67738" w:rsidRPr="00F67738" w:rsidRDefault="00F67738" w:rsidP="00F67738">
      <w:pPr>
        <w:widowControl/>
        <w:tabs>
          <w:tab w:val="clear" w:pos="709"/>
        </w:tabs>
        <w:suppressAutoHyphens w:val="0"/>
        <w:spacing w:line="480" w:lineRule="auto"/>
        <w:ind w:left="288"/>
        <w:jc w:val="both"/>
        <w:rPr>
          <w:rFonts w:cs="Times New Roman"/>
          <w:bCs/>
        </w:rPr>
      </w:pPr>
      <w:r>
        <w:rPr>
          <w:rFonts w:cs="Times New Roman"/>
          <w:bCs/>
        </w:rPr>
        <w:t xml:space="preserve">* </w:t>
      </w:r>
      <w:r w:rsidR="008D5305" w:rsidRPr="00F67738">
        <w:rPr>
          <w:rFonts w:cs="Times New Roman"/>
          <w:bCs/>
        </w:rPr>
        <w:t>Correspond</w:t>
      </w:r>
      <w:r w:rsidR="00412412" w:rsidRPr="00F67738">
        <w:rPr>
          <w:rFonts w:cs="Times New Roman"/>
          <w:bCs/>
        </w:rPr>
        <w:t>ing author</w:t>
      </w:r>
      <w:r w:rsidR="008D5305" w:rsidRPr="00F67738">
        <w:rPr>
          <w:rFonts w:cs="Times New Roman"/>
          <w:bCs/>
        </w:rPr>
        <w:t xml:space="preserve">: </w:t>
      </w:r>
      <w:hyperlink r:id="rId8" w:history="1">
        <w:r w:rsidRPr="00F67738">
          <w:rPr>
            <w:rStyle w:val="Hyperlink"/>
            <w:rFonts w:cs="Times New Roman"/>
            <w:bCs/>
          </w:rPr>
          <w:t>ribalet@uw.edu</w:t>
        </w:r>
      </w:hyperlink>
    </w:p>
    <w:p w14:paraId="4A5F59C4" w14:textId="189071EA" w:rsidR="008D5305" w:rsidRPr="00FC5E5F" w:rsidRDefault="008D5305" w:rsidP="004B52B9">
      <w:pPr>
        <w:widowControl/>
        <w:tabs>
          <w:tab w:val="clear" w:pos="709"/>
        </w:tabs>
        <w:suppressAutoHyphens w:val="0"/>
        <w:spacing w:line="480" w:lineRule="auto"/>
        <w:ind w:firstLine="288"/>
        <w:jc w:val="both"/>
        <w:rPr>
          <w:rFonts w:cs="Times New Roman"/>
          <w:bCs/>
        </w:rPr>
      </w:pPr>
      <w:r w:rsidRPr="00FC5E5F">
        <w:rPr>
          <w:rFonts w:cs="Times New Roman"/>
          <w:bCs/>
        </w:rPr>
        <w:br w:type="page"/>
      </w:r>
    </w:p>
    <w:p w14:paraId="47039349" w14:textId="70E2082F" w:rsidR="008D5305" w:rsidRPr="00FE75DC" w:rsidRDefault="008D5305" w:rsidP="00AD46DE">
      <w:pPr>
        <w:spacing w:line="480" w:lineRule="auto"/>
        <w:outlineLvl w:val="0"/>
        <w:rPr>
          <w:rFonts w:cs="Times New Roman"/>
        </w:rPr>
      </w:pPr>
      <w:r>
        <w:rPr>
          <w:rFonts w:cs="Times New Roman"/>
          <w:b/>
          <w:bCs/>
        </w:rPr>
        <w:lastRenderedPageBreak/>
        <w:t>ABSTRACT</w:t>
      </w:r>
    </w:p>
    <w:p w14:paraId="59F0F561" w14:textId="6E8B8D2B" w:rsidR="004B52B9" w:rsidRDefault="008D5305" w:rsidP="003218A1">
      <w:pPr>
        <w:spacing w:line="480" w:lineRule="auto"/>
        <w:ind w:firstLine="288"/>
        <w:rPr>
          <w:rFonts w:cs="Times New Roman"/>
        </w:rPr>
      </w:pPr>
      <w:r w:rsidRPr="00FC5E5F">
        <w:rPr>
          <w:rFonts w:cs="Times New Roman"/>
        </w:rPr>
        <w:tab/>
      </w:r>
      <w:r w:rsidR="00B8291A">
        <w:rPr>
          <w:rFonts w:cs="Times New Roman"/>
        </w:rPr>
        <w:t>T</w:t>
      </w:r>
      <w:r w:rsidR="008713E5">
        <w:rPr>
          <w:rFonts w:cs="Times New Roman"/>
        </w:rPr>
        <w:t xml:space="preserve">he mixotrophic </w:t>
      </w:r>
      <w:ins w:id="2" w:author="Author">
        <w:r w:rsidR="00D87D65">
          <w:rPr>
            <w:rFonts w:cs="Times New Roman"/>
          </w:rPr>
          <w:t xml:space="preserve">ciliate </w:t>
        </w:r>
      </w:ins>
      <w:r w:rsidR="008713E5" w:rsidRPr="00F1755A">
        <w:rPr>
          <w:rFonts w:cs="Times New Roman"/>
          <w:i/>
        </w:rPr>
        <w:t>M</w:t>
      </w:r>
      <w:r w:rsidR="008713E5">
        <w:rPr>
          <w:rFonts w:cs="Times New Roman"/>
          <w:i/>
        </w:rPr>
        <w:t>esodinium</w:t>
      </w:r>
      <w:r w:rsidR="008713E5" w:rsidRPr="00F1755A">
        <w:rPr>
          <w:rFonts w:cs="Times New Roman"/>
          <w:i/>
        </w:rPr>
        <w:t xml:space="preserve"> </w:t>
      </w:r>
      <w:del w:id="3" w:author="Author">
        <w:r w:rsidR="008713E5" w:rsidRPr="00F1755A" w:rsidDel="00D87D65">
          <w:rPr>
            <w:rFonts w:cs="Times New Roman"/>
            <w:i/>
          </w:rPr>
          <w:delText>major</w:delText>
        </w:r>
        <w:r w:rsidR="008713E5" w:rsidDel="00D87D65">
          <w:rPr>
            <w:rFonts w:cs="Times New Roman"/>
          </w:rPr>
          <w:delText xml:space="preserve"> </w:delText>
        </w:r>
      </w:del>
      <w:r w:rsidR="00DF5739">
        <w:rPr>
          <w:rFonts w:cs="Times New Roman"/>
        </w:rPr>
        <w:t xml:space="preserve">is a globally distributed nontoxic ciliate that </w:t>
      </w:r>
      <w:r w:rsidR="00871A04">
        <w:rPr>
          <w:rFonts w:cs="Times New Roman"/>
        </w:rPr>
        <w:t xml:space="preserve">relies on the acquisition and use of chloroplasts derived from its cryptophyte prey, </w:t>
      </w:r>
      <w:r w:rsidR="008713E5" w:rsidRPr="00F1755A">
        <w:rPr>
          <w:rFonts w:cs="Times New Roman"/>
          <w:i/>
        </w:rPr>
        <w:t>Teleaulax amphioxeia</w:t>
      </w:r>
      <w:r w:rsidR="00DF5739">
        <w:rPr>
          <w:rFonts w:cs="Times New Roman"/>
          <w:i/>
        </w:rPr>
        <w:t xml:space="preserve">. </w:t>
      </w:r>
      <w:r w:rsidR="00871A04">
        <w:rPr>
          <w:rFonts w:cs="Times New Roman"/>
        </w:rPr>
        <w:t>T</w:t>
      </w:r>
      <w:r w:rsidR="00D20E0E">
        <w:rPr>
          <w:rFonts w:cs="Times New Roman"/>
        </w:rPr>
        <w:t xml:space="preserve">he </w:t>
      </w:r>
      <w:r w:rsidR="00A62B51">
        <w:rPr>
          <w:rFonts w:cs="Times New Roman"/>
          <w:bCs/>
        </w:rPr>
        <w:t xml:space="preserve">ecology and physiology of the </w:t>
      </w:r>
      <w:r w:rsidR="00A62B51" w:rsidRPr="00FC5E5F">
        <w:rPr>
          <w:rFonts w:cs="Times New Roman"/>
          <w:bCs/>
          <w:i/>
        </w:rPr>
        <w:t>T</w:t>
      </w:r>
      <w:r w:rsidR="00A62B51">
        <w:rPr>
          <w:rFonts w:cs="Times New Roman"/>
          <w:bCs/>
          <w:i/>
        </w:rPr>
        <w:t>. amphio</w:t>
      </w:r>
      <w:r w:rsidR="00A62B51" w:rsidRPr="00FC5E5F">
        <w:rPr>
          <w:rFonts w:cs="Times New Roman"/>
          <w:bCs/>
          <w:i/>
        </w:rPr>
        <w:t>x</w:t>
      </w:r>
      <w:r w:rsidR="00A62B51">
        <w:rPr>
          <w:rFonts w:cs="Times New Roman"/>
          <w:bCs/>
          <w:i/>
        </w:rPr>
        <w:t>ei</w:t>
      </w:r>
      <w:r w:rsidR="00A62B51" w:rsidRPr="00FC5E5F">
        <w:rPr>
          <w:rFonts w:cs="Times New Roman"/>
          <w:bCs/>
          <w:i/>
        </w:rPr>
        <w:t>a</w:t>
      </w:r>
      <w:r w:rsidR="00A62B51">
        <w:rPr>
          <w:rFonts w:cs="Times New Roman"/>
          <w:bCs/>
        </w:rPr>
        <w:t xml:space="preserve"> prey </w:t>
      </w:r>
      <w:r w:rsidR="00871A04">
        <w:rPr>
          <w:rFonts w:cs="Times New Roman"/>
          <w:bCs/>
        </w:rPr>
        <w:t xml:space="preserve">is not well known, nor is </w:t>
      </w:r>
      <w:r w:rsidR="00485EA4">
        <w:rPr>
          <w:rFonts w:cs="Times New Roman"/>
          <w:bCs/>
        </w:rPr>
        <w:t xml:space="preserve">it </w:t>
      </w:r>
      <w:r w:rsidR="00871A04">
        <w:rPr>
          <w:rFonts w:cs="Times New Roman"/>
          <w:bCs/>
        </w:rPr>
        <w:t xml:space="preserve">clear </w:t>
      </w:r>
      <w:r w:rsidR="00A62B51">
        <w:rPr>
          <w:rFonts w:cs="Times New Roman"/>
          <w:bCs/>
        </w:rPr>
        <w:t xml:space="preserve">how their growth </w:t>
      </w:r>
      <w:r w:rsidR="00D20E0E">
        <w:rPr>
          <w:rFonts w:cs="Times New Roman"/>
        </w:rPr>
        <w:t xml:space="preserve">influences the </w:t>
      </w:r>
      <w:r w:rsidR="000340F4">
        <w:rPr>
          <w:rFonts w:cs="Times New Roman"/>
        </w:rPr>
        <w:t>dynamics</w:t>
      </w:r>
      <w:r w:rsidR="004B3E05">
        <w:rPr>
          <w:rFonts w:cs="Times New Roman"/>
        </w:rPr>
        <w:t xml:space="preserve"> </w:t>
      </w:r>
      <w:r w:rsidR="00D20E0E">
        <w:rPr>
          <w:rFonts w:cs="Times New Roman"/>
        </w:rPr>
        <w:t xml:space="preserve">of </w:t>
      </w:r>
      <w:del w:id="4" w:author="Author">
        <w:r w:rsidR="00D20E0E" w:rsidRPr="00D20E0E" w:rsidDel="00D87D65">
          <w:rPr>
            <w:rFonts w:cs="Times New Roman"/>
            <w:i/>
          </w:rPr>
          <w:delText>M. major</w:delText>
        </w:r>
      </w:del>
      <w:ins w:id="5" w:author="Author">
        <w:r w:rsidR="00D87D65">
          <w:rPr>
            <w:rFonts w:cs="Times New Roman"/>
            <w:i/>
          </w:rPr>
          <w:t>Mesodinium</w:t>
        </w:r>
      </w:ins>
      <w:r w:rsidR="00D20E0E">
        <w:rPr>
          <w:rFonts w:cs="Times New Roman"/>
        </w:rPr>
        <w:t xml:space="preserve"> blooms</w:t>
      </w:r>
      <w:r w:rsidR="00871A04">
        <w:rPr>
          <w:rFonts w:cs="Times New Roman"/>
        </w:rPr>
        <w:t>, which turn the water red</w:t>
      </w:r>
      <w:r w:rsidR="00D20E0E">
        <w:rPr>
          <w:rFonts w:cs="Times New Roman"/>
        </w:rPr>
        <w:t xml:space="preserve">. </w:t>
      </w:r>
      <w:r w:rsidR="00B04482">
        <w:rPr>
          <w:rFonts w:cs="Times New Roman"/>
        </w:rPr>
        <w:t xml:space="preserve">A 4-week survey was conducted in the Columbia River estuary in 2013 during the decline of </w:t>
      </w:r>
      <w:ins w:id="6" w:author="Author">
        <w:r w:rsidR="00143C7A">
          <w:rPr>
            <w:rFonts w:cs="Times New Roman"/>
          </w:rPr>
          <w:t xml:space="preserve">these </w:t>
        </w:r>
      </w:ins>
      <w:r w:rsidR="00B04482">
        <w:rPr>
          <w:rFonts w:cs="Times New Roman"/>
        </w:rPr>
        <w:t>red water blooms t</w:t>
      </w:r>
      <w:r w:rsidR="001651E6">
        <w:rPr>
          <w:rFonts w:cs="Times New Roman"/>
        </w:rPr>
        <w:t xml:space="preserve">o better understand </w:t>
      </w:r>
      <w:r w:rsidR="00D20E0E">
        <w:rPr>
          <w:rFonts w:cs="Times New Roman"/>
        </w:rPr>
        <w:t>how</w:t>
      </w:r>
      <w:r w:rsidR="001651E6">
        <w:rPr>
          <w:rFonts w:cs="Times New Roman"/>
        </w:rPr>
        <w:t xml:space="preserve"> </w:t>
      </w:r>
      <w:r w:rsidR="008713E5">
        <w:rPr>
          <w:rFonts w:cs="Times New Roman"/>
        </w:rPr>
        <w:t xml:space="preserve">environmental factors influence the </w:t>
      </w:r>
      <w:r w:rsidR="00A62B51">
        <w:rPr>
          <w:rFonts w:cs="Times New Roman"/>
        </w:rPr>
        <w:t xml:space="preserve">population </w:t>
      </w:r>
      <w:r w:rsidR="00A037AF">
        <w:rPr>
          <w:rFonts w:cs="Times New Roman"/>
        </w:rPr>
        <w:t>dynamics</w:t>
      </w:r>
      <w:r w:rsidR="0015440D">
        <w:rPr>
          <w:rFonts w:cs="Times New Roman"/>
        </w:rPr>
        <w:t xml:space="preserve"> of</w:t>
      </w:r>
      <w:r w:rsidR="001651E6">
        <w:rPr>
          <w:rFonts w:cs="Times New Roman"/>
        </w:rPr>
        <w:t xml:space="preserve"> </w:t>
      </w:r>
      <w:r w:rsidR="00D20E0E" w:rsidRPr="00F1755A">
        <w:rPr>
          <w:rFonts w:cs="Times New Roman"/>
          <w:i/>
        </w:rPr>
        <w:t>T</w:t>
      </w:r>
      <w:r w:rsidR="00D20E0E">
        <w:rPr>
          <w:rFonts w:cs="Times New Roman"/>
          <w:i/>
        </w:rPr>
        <w:t>.</w:t>
      </w:r>
      <w:r w:rsidR="00D20E0E" w:rsidRPr="00F1755A">
        <w:rPr>
          <w:rFonts w:cs="Times New Roman"/>
          <w:i/>
        </w:rPr>
        <w:t xml:space="preserve"> amphioxeia</w:t>
      </w:r>
      <w:r w:rsidR="00CC13BB">
        <w:rPr>
          <w:rFonts w:cs="Times New Roman"/>
        </w:rPr>
        <w:t>. A</w:t>
      </w:r>
      <w:r w:rsidR="008713E5" w:rsidRPr="00FB20C7">
        <w:rPr>
          <w:rFonts w:cs="Times New Roman"/>
        </w:rPr>
        <w:t xml:space="preserve">bundances </w:t>
      </w:r>
      <w:r w:rsidR="00840E11">
        <w:rPr>
          <w:rFonts w:cs="Times New Roman"/>
        </w:rPr>
        <w:t xml:space="preserve">and </w:t>
      </w:r>
      <w:r w:rsidR="00D20E0E">
        <w:rPr>
          <w:rFonts w:cs="Times New Roman"/>
        </w:rPr>
        <w:t xml:space="preserve">division rates </w:t>
      </w:r>
      <w:r w:rsidR="008713E5" w:rsidRPr="00FB20C7">
        <w:rPr>
          <w:rFonts w:cs="Times New Roman"/>
        </w:rPr>
        <w:t xml:space="preserve">of </w:t>
      </w:r>
      <w:r w:rsidR="00EF2A67">
        <w:rPr>
          <w:rFonts w:cs="Times New Roman"/>
        </w:rPr>
        <w:t xml:space="preserve">free-living </w:t>
      </w:r>
      <w:r w:rsidR="00EF2A67" w:rsidRPr="00F1755A">
        <w:rPr>
          <w:rFonts w:cs="Times New Roman"/>
          <w:i/>
        </w:rPr>
        <w:t>Teleaulax</w:t>
      </w:r>
      <w:r w:rsidR="00EF2A67">
        <w:rPr>
          <w:rFonts w:cs="Times New Roman"/>
        </w:rPr>
        <w:t xml:space="preserve">-like cryptophytes </w:t>
      </w:r>
      <w:r w:rsidR="00D20E0E">
        <w:rPr>
          <w:rFonts w:cs="Times New Roman"/>
        </w:rPr>
        <w:t>were continuously monitored using flow</w:t>
      </w:r>
      <w:r w:rsidR="00A62B51">
        <w:rPr>
          <w:rFonts w:cs="Times New Roman"/>
        </w:rPr>
        <w:t xml:space="preserve"> </w:t>
      </w:r>
      <w:r w:rsidR="00D20E0E">
        <w:rPr>
          <w:rFonts w:cs="Times New Roman"/>
        </w:rPr>
        <w:t>cytometry</w:t>
      </w:r>
      <w:r w:rsidR="008713E5">
        <w:rPr>
          <w:rFonts w:cs="Times New Roman"/>
        </w:rPr>
        <w:t>.</w:t>
      </w:r>
      <w:r w:rsidR="001651E6">
        <w:rPr>
          <w:rFonts w:cs="Times New Roman"/>
        </w:rPr>
        <w:t xml:space="preserve"> </w:t>
      </w:r>
      <w:r w:rsidR="00D20E0E">
        <w:rPr>
          <w:rFonts w:cs="Times New Roman"/>
        </w:rPr>
        <w:t xml:space="preserve">The highest abundance of </w:t>
      </w:r>
      <w:ins w:id="7" w:author="Author">
        <w:r w:rsidR="000D0503">
          <w:rPr>
            <w:rFonts w:cs="Times New Roman"/>
          </w:rPr>
          <w:t xml:space="preserve">these </w:t>
        </w:r>
      </w:ins>
      <w:r w:rsidR="009A2BF9">
        <w:rPr>
          <w:rFonts w:cs="Times New Roman"/>
        </w:rPr>
        <w:t xml:space="preserve">cryptophytes </w:t>
      </w:r>
      <w:r w:rsidR="00D20E0E" w:rsidRPr="00D20E0E">
        <w:rPr>
          <w:rFonts w:cs="Times New Roman"/>
        </w:rPr>
        <w:t>occurred during the first neap tide</w:t>
      </w:r>
      <w:r w:rsidR="00D20E0E">
        <w:rPr>
          <w:rFonts w:cs="Times New Roman"/>
        </w:rPr>
        <w:t xml:space="preserve"> with concentrations as high as </w:t>
      </w:r>
      <w:commentRangeStart w:id="8"/>
      <w:del w:id="9" w:author="Author">
        <w:r w:rsidR="00D20E0E" w:rsidDel="004B7D5B">
          <w:rPr>
            <w:rFonts w:cs="Times New Roman"/>
          </w:rPr>
          <w:delText>1.8</w:delText>
        </w:r>
      </w:del>
      <w:ins w:id="10" w:author="Author">
        <w:r w:rsidR="004B7D5B">
          <w:rPr>
            <w:rFonts w:cs="Times New Roman"/>
          </w:rPr>
          <w:t>3.2</w:t>
        </w:r>
      </w:ins>
      <w:r w:rsidR="00D20E0E">
        <w:rPr>
          <w:rFonts w:cs="Times New Roman"/>
        </w:rPr>
        <w:t xml:space="preserve"> </w:t>
      </w:r>
      <w:r w:rsidR="00D20E0E" w:rsidRPr="00FC5E5F">
        <w:rPr>
          <w:rFonts w:cs="Times New Roman"/>
        </w:rPr>
        <w:t>x</w:t>
      </w:r>
      <w:r w:rsidR="00D20E0E">
        <w:rPr>
          <w:rFonts w:cs="Times New Roman"/>
        </w:rPr>
        <w:t xml:space="preserve"> </w:t>
      </w:r>
      <w:r w:rsidR="00D20E0E" w:rsidRPr="008A0DAC">
        <w:rPr>
          <w:rFonts w:cs="Times New Roman"/>
        </w:rPr>
        <w:t>10</w:t>
      </w:r>
      <w:r w:rsidR="00D20E0E" w:rsidRPr="008A0DAC">
        <w:rPr>
          <w:rFonts w:eastAsia="Calibri" w:cs="Times New Roman"/>
          <w:vertAlign w:val="superscript"/>
        </w:rPr>
        <w:t>6</w:t>
      </w:r>
      <w:r w:rsidR="00D20E0E" w:rsidRPr="008A0DAC">
        <w:rPr>
          <w:rFonts w:eastAsia="Calibri" w:cs="Times New Roman"/>
        </w:rPr>
        <w:t xml:space="preserve"> cells L</w:t>
      </w:r>
      <w:r w:rsidR="00D20E0E" w:rsidRPr="008A0DAC">
        <w:rPr>
          <w:rFonts w:eastAsia="Calibri" w:cs="Times New Roman"/>
          <w:vertAlign w:val="superscript"/>
        </w:rPr>
        <w:t>-</w:t>
      </w:r>
      <w:commentRangeEnd w:id="8"/>
      <w:r w:rsidR="006813D4">
        <w:rPr>
          <w:rStyle w:val="CommentReference"/>
        </w:rPr>
        <w:commentReference w:id="8"/>
      </w:r>
      <w:r w:rsidR="00D20E0E" w:rsidRPr="008A0DAC">
        <w:rPr>
          <w:rFonts w:eastAsia="Calibri" w:cs="Times New Roman"/>
          <w:vertAlign w:val="superscript"/>
        </w:rPr>
        <w:t>1</w:t>
      </w:r>
      <w:r w:rsidR="00D20E0E">
        <w:rPr>
          <w:rFonts w:eastAsia="Calibri" w:cs="Times New Roman"/>
        </w:rPr>
        <w:t xml:space="preserve"> and decrease</w:t>
      </w:r>
      <w:r w:rsidR="0015440D">
        <w:rPr>
          <w:rFonts w:eastAsia="Calibri" w:cs="Times New Roman"/>
        </w:rPr>
        <w:t>d</w:t>
      </w:r>
      <w:r w:rsidR="00D20E0E">
        <w:rPr>
          <w:rFonts w:eastAsia="Calibri" w:cs="Times New Roman"/>
        </w:rPr>
        <w:t xml:space="preserve"> during sp</w:t>
      </w:r>
      <w:r w:rsidR="00C51C18">
        <w:rPr>
          <w:rFonts w:eastAsia="Calibri" w:cs="Times New Roman"/>
        </w:rPr>
        <w:t>ring tide and later neap tides (&lt; 0.5</w:t>
      </w:r>
      <w:r w:rsidR="00C51C18" w:rsidRPr="00C51C18">
        <w:rPr>
          <w:rFonts w:cs="Times New Roman"/>
        </w:rPr>
        <w:t xml:space="preserve"> </w:t>
      </w:r>
      <w:r w:rsidR="00C51C18" w:rsidRPr="00FC5E5F">
        <w:rPr>
          <w:rFonts w:cs="Times New Roman"/>
        </w:rPr>
        <w:t>x</w:t>
      </w:r>
      <w:r w:rsidR="00C51C18">
        <w:rPr>
          <w:rFonts w:cs="Times New Roman"/>
        </w:rPr>
        <w:t xml:space="preserve"> </w:t>
      </w:r>
      <w:r w:rsidR="00C51C18" w:rsidRPr="008A0DAC">
        <w:rPr>
          <w:rFonts w:cs="Times New Roman"/>
        </w:rPr>
        <w:t>10</w:t>
      </w:r>
      <w:r w:rsidR="00C51C18" w:rsidRPr="008A0DAC">
        <w:rPr>
          <w:rFonts w:eastAsia="Calibri" w:cs="Times New Roman"/>
          <w:vertAlign w:val="superscript"/>
        </w:rPr>
        <w:t>6</w:t>
      </w:r>
      <w:r w:rsidR="00C51C18" w:rsidRPr="008A0DAC">
        <w:rPr>
          <w:rFonts w:eastAsia="Calibri" w:cs="Times New Roman"/>
        </w:rPr>
        <w:t xml:space="preserve"> cells L</w:t>
      </w:r>
      <w:r w:rsidR="00C51C18" w:rsidRPr="008A0DAC">
        <w:rPr>
          <w:rFonts w:eastAsia="Calibri" w:cs="Times New Roman"/>
          <w:vertAlign w:val="superscript"/>
        </w:rPr>
        <w:t>-1</w:t>
      </w:r>
      <w:r w:rsidR="002211A8">
        <w:rPr>
          <w:rFonts w:eastAsia="Calibri" w:cs="Times New Roman"/>
        </w:rPr>
        <w:t>)</w:t>
      </w:r>
      <w:r w:rsidR="00C51C18">
        <w:rPr>
          <w:rFonts w:eastAsia="Calibri" w:cs="Times New Roman"/>
        </w:rPr>
        <w:t>.</w:t>
      </w:r>
      <w:r w:rsidR="00C51C18">
        <w:rPr>
          <w:rFonts w:cs="Times New Roman"/>
        </w:rPr>
        <w:t xml:space="preserve"> A 10-fold </w:t>
      </w:r>
      <w:r w:rsidR="00DF5739">
        <w:rPr>
          <w:rFonts w:cs="Times New Roman"/>
        </w:rPr>
        <w:t>variation</w:t>
      </w:r>
      <w:r w:rsidR="00DF5739" w:rsidRPr="0076654C">
        <w:rPr>
          <w:rFonts w:cs="Times New Roman"/>
        </w:rPr>
        <w:t xml:space="preserve"> in</w:t>
      </w:r>
      <w:r w:rsidR="00B41A62">
        <w:rPr>
          <w:rFonts w:cs="Times New Roman"/>
        </w:rPr>
        <w:t xml:space="preserve"> </w:t>
      </w:r>
      <w:r w:rsidR="00EF2A67">
        <w:rPr>
          <w:rFonts w:cs="Times New Roman"/>
        </w:rPr>
        <w:t>cryptophyte</w:t>
      </w:r>
      <w:r w:rsidR="000340F4">
        <w:rPr>
          <w:rFonts w:cs="Times New Roman"/>
        </w:rPr>
        <w:t xml:space="preserve"> abundance</w:t>
      </w:r>
      <w:r w:rsidR="00EF2A67">
        <w:rPr>
          <w:rFonts w:cs="Times New Roman"/>
        </w:rPr>
        <w:t>s</w:t>
      </w:r>
      <w:r w:rsidR="00DF5739">
        <w:rPr>
          <w:rFonts w:cs="Times New Roman"/>
        </w:rPr>
        <w:t xml:space="preserve"> </w:t>
      </w:r>
      <w:r w:rsidR="00C51C18">
        <w:rPr>
          <w:rFonts w:cs="Times New Roman"/>
        </w:rPr>
        <w:t>occurred daily</w:t>
      </w:r>
      <w:r w:rsidR="00DF5739">
        <w:rPr>
          <w:rFonts w:cs="Times New Roman"/>
        </w:rPr>
        <w:t xml:space="preserve">, </w:t>
      </w:r>
      <w:r w:rsidR="00C51C18">
        <w:rPr>
          <w:rFonts w:cs="Times New Roman"/>
        </w:rPr>
        <w:t xml:space="preserve">which was not </w:t>
      </w:r>
      <w:r w:rsidR="00A62B51">
        <w:rPr>
          <w:rFonts w:cs="Times New Roman"/>
        </w:rPr>
        <w:t>associated</w:t>
      </w:r>
      <w:r w:rsidR="00C51C18">
        <w:rPr>
          <w:rFonts w:cs="Times New Roman"/>
        </w:rPr>
        <w:t xml:space="preserve"> with </w:t>
      </w:r>
      <w:r w:rsidR="00A62B51">
        <w:rPr>
          <w:rFonts w:cs="Times New Roman"/>
        </w:rPr>
        <w:t xml:space="preserve">the </w:t>
      </w:r>
      <w:r w:rsidR="00DF5739">
        <w:rPr>
          <w:rFonts w:cs="Times New Roman"/>
        </w:rPr>
        <w:t xml:space="preserve">daily </w:t>
      </w:r>
      <w:r w:rsidR="00DF5739" w:rsidRPr="0076654C">
        <w:rPr>
          <w:rFonts w:cs="Times New Roman"/>
        </w:rPr>
        <w:t>tidal cycle</w:t>
      </w:r>
      <w:r w:rsidR="00DF5739">
        <w:rPr>
          <w:rFonts w:cs="Times New Roman"/>
        </w:rPr>
        <w:t xml:space="preserve"> or </w:t>
      </w:r>
      <w:r w:rsidR="00A62B51">
        <w:rPr>
          <w:rFonts w:cs="Times New Roman"/>
        </w:rPr>
        <w:t xml:space="preserve">the </w:t>
      </w:r>
      <w:r w:rsidR="00DF5739">
        <w:rPr>
          <w:rFonts w:cs="Times New Roman"/>
        </w:rPr>
        <w:t>spring/neap tide cycle.</w:t>
      </w:r>
      <w:r w:rsidR="00D20E0E">
        <w:rPr>
          <w:rFonts w:cs="Times New Roman"/>
        </w:rPr>
        <w:t xml:space="preserve"> </w:t>
      </w:r>
      <w:r w:rsidR="00EF2A67">
        <w:rPr>
          <w:rFonts w:cs="Times New Roman"/>
        </w:rPr>
        <w:t>Cryptophyte d</w:t>
      </w:r>
      <w:r w:rsidR="004B52B9" w:rsidRPr="004B52B9">
        <w:rPr>
          <w:rFonts w:cs="Times New Roman"/>
        </w:rPr>
        <w:t>ivision rates</w:t>
      </w:r>
      <w:r w:rsidR="002211A8">
        <w:rPr>
          <w:rFonts w:cs="Times New Roman"/>
        </w:rPr>
        <w:t>,</w:t>
      </w:r>
      <w:r w:rsidR="00E61616">
        <w:rPr>
          <w:rFonts w:cs="Times New Roman"/>
        </w:rPr>
        <w:t xml:space="preserve"> </w:t>
      </w:r>
      <w:r w:rsidR="00B04482">
        <w:rPr>
          <w:rFonts w:cs="Times New Roman"/>
        </w:rPr>
        <w:t>estimated</w:t>
      </w:r>
      <w:r w:rsidR="00E61616">
        <w:rPr>
          <w:rFonts w:cs="Times New Roman"/>
        </w:rPr>
        <w:t xml:space="preserve"> </w:t>
      </w:r>
      <w:r w:rsidR="00E61616" w:rsidRPr="00E61616">
        <w:rPr>
          <w:rFonts w:cs="Times New Roman"/>
          <w:i/>
        </w:rPr>
        <w:t>in situ</w:t>
      </w:r>
      <w:r w:rsidR="00B04482">
        <w:rPr>
          <w:rFonts w:cs="Times New Roman"/>
        </w:rPr>
        <w:t xml:space="preserve"> </w:t>
      </w:r>
      <w:r w:rsidR="00E61616">
        <w:rPr>
          <w:rFonts w:cs="Times New Roman"/>
        </w:rPr>
        <w:t>for the first time,</w:t>
      </w:r>
      <w:r w:rsidR="00C67DAC">
        <w:rPr>
          <w:rFonts w:cs="Times New Roman"/>
        </w:rPr>
        <w:t xml:space="preserve"> ranged from 0.2 to </w:t>
      </w:r>
      <w:r w:rsidR="004B52B9">
        <w:rPr>
          <w:rFonts w:cs="Times New Roman"/>
        </w:rPr>
        <w:t>1.5 d</w:t>
      </w:r>
      <w:r w:rsidR="004B52B9" w:rsidRPr="00C51C18">
        <w:rPr>
          <w:rFonts w:cs="Times New Roman"/>
          <w:vertAlign w:val="superscript"/>
        </w:rPr>
        <w:t>-1</w:t>
      </w:r>
      <w:r w:rsidR="004B52B9">
        <w:rPr>
          <w:rFonts w:cs="Times New Roman"/>
        </w:rPr>
        <w:t>, wit</w:t>
      </w:r>
      <w:r w:rsidR="0015440D">
        <w:rPr>
          <w:rFonts w:cs="Times New Roman"/>
        </w:rPr>
        <w:t xml:space="preserve">h the highest </w:t>
      </w:r>
      <w:r w:rsidR="00871A04">
        <w:rPr>
          <w:rFonts w:cs="Times New Roman"/>
        </w:rPr>
        <w:t>rates</w:t>
      </w:r>
      <w:r w:rsidR="0015440D">
        <w:rPr>
          <w:rFonts w:cs="Times New Roman"/>
        </w:rPr>
        <w:t xml:space="preserve"> observed in accordance with</w:t>
      </w:r>
      <w:r w:rsidR="004B52B9">
        <w:rPr>
          <w:rFonts w:cs="Times New Roman"/>
        </w:rPr>
        <w:t xml:space="preserve"> high abundances of </w:t>
      </w:r>
      <w:r w:rsidR="00EF2A67" w:rsidRPr="00F1755A">
        <w:rPr>
          <w:rFonts w:cs="Times New Roman"/>
          <w:i/>
        </w:rPr>
        <w:t>Teleaulax</w:t>
      </w:r>
      <w:r w:rsidR="00EF2A67">
        <w:rPr>
          <w:rFonts w:cs="Times New Roman"/>
        </w:rPr>
        <w:t>-like cryptophytes</w:t>
      </w:r>
      <w:r w:rsidR="00E61616">
        <w:rPr>
          <w:rFonts w:cs="Times New Roman"/>
          <w:i/>
        </w:rPr>
        <w:t>.</w:t>
      </w:r>
      <w:r w:rsidR="00E61616">
        <w:rPr>
          <w:rFonts w:cs="Times New Roman"/>
        </w:rPr>
        <w:t xml:space="preserve"> These division rates </w:t>
      </w:r>
      <w:r w:rsidR="004B52B9">
        <w:rPr>
          <w:rFonts w:cs="Times New Roman"/>
        </w:rPr>
        <w:t>were positively correlated with concentrations of dissolved inorganic nitrogen and phosphorus</w:t>
      </w:r>
      <w:r w:rsidR="00CA2EC6">
        <w:rPr>
          <w:rFonts w:cs="Times New Roman"/>
        </w:rPr>
        <w:t xml:space="preserve">, suggesting nutrient </w:t>
      </w:r>
      <w:r w:rsidR="00871A04">
        <w:rPr>
          <w:rFonts w:cs="Times New Roman"/>
        </w:rPr>
        <w:t>availability, rather than light conditions, limits</w:t>
      </w:r>
      <w:r w:rsidR="00EF2A67">
        <w:rPr>
          <w:rFonts w:cs="Times New Roman"/>
        </w:rPr>
        <w:t xml:space="preserve"> </w:t>
      </w:r>
      <w:r w:rsidR="00871A04">
        <w:rPr>
          <w:rFonts w:cs="Times New Roman"/>
        </w:rPr>
        <w:t xml:space="preserve">the growth </w:t>
      </w:r>
      <w:r w:rsidR="00CA2EC6">
        <w:rPr>
          <w:rFonts w:cs="Times New Roman"/>
        </w:rPr>
        <w:t xml:space="preserve">of </w:t>
      </w:r>
      <w:ins w:id="11" w:author="Author">
        <w:r w:rsidR="004B7D5B" w:rsidRPr="00F1755A">
          <w:rPr>
            <w:rFonts w:cs="Times New Roman"/>
            <w:i/>
          </w:rPr>
          <w:t>Teleaulax</w:t>
        </w:r>
        <w:r w:rsidR="004B7D5B">
          <w:rPr>
            <w:rFonts w:cs="Times New Roman"/>
          </w:rPr>
          <w:t>-like cryptophytes</w:t>
        </w:r>
        <w:r w:rsidR="004B7D5B" w:rsidRPr="00F1755A" w:rsidDel="004B7D5B">
          <w:rPr>
            <w:rFonts w:cs="Times New Roman"/>
            <w:i/>
          </w:rPr>
          <w:t xml:space="preserve"> </w:t>
        </w:r>
      </w:ins>
      <w:commentRangeStart w:id="12"/>
      <w:del w:id="13" w:author="Author">
        <w:r w:rsidR="00EF2A67" w:rsidRPr="00F1755A" w:rsidDel="004B7D5B">
          <w:rPr>
            <w:rFonts w:cs="Times New Roman"/>
            <w:i/>
          </w:rPr>
          <w:delText>T</w:delText>
        </w:r>
        <w:r w:rsidR="00EF2A67" w:rsidDel="004B7D5B">
          <w:rPr>
            <w:rFonts w:cs="Times New Roman"/>
            <w:i/>
          </w:rPr>
          <w:delText>.</w:delText>
        </w:r>
        <w:r w:rsidR="00EF2A67" w:rsidRPr="00F1755A" w:rsidDel="004B7D5B">
          <w:rPr>
            <w:rFonts w:cs="Times New Roman"/>
            <w:i/>
          </w:rPr>
          <w:delText xml:space="preserve"> amphioxeia</w:delText>
        </w:r>
        <w:r w:rsidR="00EF2A67" w:rsidDel="004B7D5B">
          <w:rPr>
            <w:rFonts w:cs="Times New Roman"/>
          </w:rPr>
          <w:delText xml:space="preserve"> </w:delText>
        </w:r>
        <w:commentRangeEnd w:id="12"/>
        <w:r w:rsidR="000D0503" w:rsidDel="004B7D5B">
          <w:rPr>
            <w:rStyle w:val="CommentReference"/>
          </w:rPr>
          <w:commentReference w:id="12"/>
        </w:r>
      </w:del>
      <w:r w:rsidR="000340F4">
        <w:rPr>
          <w:rFonts w:cs="Times New Roman"/>
        </w:rPr>
        <w:t>at that time</w:t>
      </w:r>
      <w:r w:rsidR="004B52B9">
        <w:rPr>
          <w:rFonts w:cs="Times New Roman"/>
        </w:rPr>
        <w:t xml:space="preserve">. </w:t>
      </w:r>
      <w:r w:rsidR="00EF2A67">
        <w:rPr>
          <w:rFonts w:cs="Times New Roman"/>
        </w:rPr>
        <w:t xml:space="preserve">Assuming </w:t>
      </w:r>
      <w:r w:rsidR="00EF2A67">
        <w:rPr>
          <w:rFonts w:eastAsia="Calibri" w:cs="Times New Roman"/>
        </w:rPr>
        <w:t xml:space="preserve">a minimum ingestion rate of ~1 cryptophyte </w:t>
      </w:r>
      <w:r w:rsidR="00EF2A67" w:rsidRPr="00FC5E5F">
        <w:rPr>
          <w:rFonts w:cs="Times New Roman"/>
        </w:rPr>
        <w:t>ciliate</w:t>
      </w:r>
      <w:r w:rsidR="00EF2A67" w:rsidRPr="008A0DAC">
        <w:rPr>
          <w:rFonts w:eastAsia="Calibri" w:cs="Times New Roman"/>
          <w:vertAlign w:val="superscript"/>
        </w:rPr>
        <w:t>-</w:t>
      </w:r>
      <w:r w:rsidR="00EF2A67" w:rsidRPr="00FC5E5F">
        <w:rPr>
          <w:rFonts w:eastAsia="Calibri" w:cs="Times New Roman"/>
        </w:rPr>
        <w:t>¹</w:t>
      </w:r>
      <w:r w:rsidR="00EF2A67" w:rsidRPr="00FC5E5F">
        <w:rPr>
          <w:rFonts w:cs="Times New Roman"/>
        </w:rPr>
        <w:t xml:space="preserve"> day</w:t>
      </w:r>
      <w:r w:rsidR="00EF2A67" w:rsidRPr="008A0DAC">
        <w:rPr>
          <w:rFonts w:eastAsia="Calibri" w:cs="Times New Roman"/>
          <w:vertAlign w:val="superscript"/>
        </w:rPr>
        <w:t>-</w:t>
      </w:r>
      <w:r w:rsidR="00EF2A67" w:rsidRPr="00FC5E5F">
        <w:rPr>
          <w:rFonts w:eastAsia="Calibri" w:cs="Times New Roman"/>
        </w:rPr>
        <w:t>¹</w:t>
      </w:r>
      <w:r w:rsidR="00EF2A67">
        <w:rPr>
          <w:rFonts w:eastAsia="Calibri" w:cs="Times New Roman"/>
        </w:rPr>
        <w:t xml:space="preserve">, our results </w:t>
      </w:r>
      <w:r w:rsidR="00EF2A67">
        <w:rPr>
          <w:rFonts w:cs="Times New Roman"/>
        </w:rPr>
        <w:t>suggested</w:t>
      </w:r>
      <w:r w:rsidR="00705102">
        <w:rPr>
          <w:rFonts w:cs="Times New Roman"/>
        </w:rPr>
        <w:t xml:space="preserve"> that the growth of </w:t>
      </w:r>
      <w:del w:id="14" w:author="Author">
        <w:r w:rsidR="00EF2A67" w:rsidRPr="00D20E0E" w:rsidDel="00D87D65">
          <w:rPr>
            <w:rFonts w:cs="Times New Roman"/>
            <w:i/>
          </w:rPr>
          <w:delText>M. major</w:delText>
        </w:r>
      </w:del>
      <w:ins w:id="15" w:author="Author">
        <w:r w:rsidR="00D87D65">
          <w:rPr>
            <w:rFonts w:cs="Times New Roman"/>
            <w:i/>
          </w:rPr>
          <w:t>Mesodinium</w:t>
        </w:r>
      </w:ins>
      <w:r w:rsidR="00705102">
        <w:rPr>
          <w:rFonts w:cs="Times New Roman"/>
        </w:rPr>
        <w:t xml:space="preserve"> </w:t>
      </w:r>
      <w:r w:rsidR="00EF2A67">
        <w:rPr>
          <w:rFonts w:cs="Times New Roman"/>
        </w:rPr>
        <w:t>was</w:t>
      </w:r>
      <w:r w:rsidR="00705102">
        <w:rPr>
          <w:rFonts w:cs="Times New Roman"/>
        </w:rPr>
        <w:t xml:space="preserve"> limited by prey availability</w:t>
      </w:r>
      <w:r w:rsidR="00B04482">
        <w:rPr>
          <w:rFonts w:cs="Times New Roman"/>
        </w:rPr>
        <w:t xml:space="preserve"> during the survey</w:t>
      </w:r>
      <w:r w:rsidR="00177D9D">
        <w:rPr>
          <w:rFonts w:cs="Times New Roman"/>
        </w:rPr>
        <w:t>.</w:t>
      </w:r>
    </w:p>
    <w:p w14:paraId="0FF326DC" w14:textId="2C350700" w:rsidR="008D5305" w:rsidRPr="00FC5E5F" w:rsidRDefault="008D5305" w:rsidP="003218A1">
      <w:pPr>
        <w:spacing w:line="480" w:lineRule="auto"/>
        <w:rPr>
          <w:rFonts w:cs="Times New Roman"/>
          <w:bCs/>
        </w:rPr>
      </w:pPr>
    </w:p>
    <w:p w14:paraId="7E268815" w14:textId="5105BA70" w:rsidR="008D5305" w:rsidRDefault="008D5305" w:rsidP="00AD46DE">
      <w:pPr>
        <w:widowControl/>
        <w:tabs>
          <w:tab w:val="clear" w:pos="709"/>
        </w:tabs>
        <w:suppressAutoHyphens w:val="0"/>
        <w:ind w:firstLine="288"/>
        <w:rPr>
          <w:rFonts w:cs="Times New Roman"/>
          <w:b/>
          <w:bCs/>
        </w:rPr>
      </w:pPr>
      <w:r w:rsidRPr="00FC5E5F">
        <w:rPr>
          <w:rFonts w:cs="Times New Roman"/>
          <w:bCs/>
        </w:rPr>
        <w:t xml:space="preserve">Key words: cryptophytes; </w:t>
      </w:r>
      <w:r w:rsidRPr="00DA3C76">
        <w:rPr>
          <w:rFonts w:cs="Times New Roman"/>
          <w:bCs/>
          <w:i/>
        </w:rPr>
        <w:t>Teleaulax; Mesodinium</w:t>
      </w:r>
      <w:r>
        <w:rPr>
          <w:rFonts w:cs="Times New Roman"/>
          <w:bCs/>
          <w:i/>
        </w:rPr>
        <w:t xml:space="preserve">; </w:t>
      </w:r>
      <w:r w:rsidRPr="003A70CE">
        <w:rPr>
          <w:rFonts w:cs="Times New Roman"/>
          <w:bCs/>
        </w:rPr>
        <w:t>growth</w:t>
      </w:r>
      <w:r>
        <w:rPr>
          <w:rFonts w:cs="Times New Roman"/>
          <w:bCs/>
        </w:rPr>
        <w:t xml:space="preserve"> rates</w:t>
      </w:r>
      <w:r w:rsidR="00217383">
        <w:rPr>
          <w:rFonts w:cs="Times New Roman"/>
          <w:bCs/>
        </w:rPr>
        <w:t>; SeaFlow</w:t>
      </w:r>
      <w:r w:rsidR="004D249F">
        <w:rPr>
          <w:rFonts w:cs="Times New Roman"/>
          <w:bCs/>
        </w:rPr>
        <w:t>.</w:t>
      </w:r>
      <w:r>
        <w:rPr>
          <w:rFonts w:cs="Times New Roman"/>
          <w:b/>
          <w:bCs/>
        </w:rPr>
        <w:br w:type="page"/>
      </w:r>
    </w:p>
    <w:p w14:paraId="273F7661" w14:textId="77777777" w:rsidR="008D5305" w:rsidRDefault="008D5305" w:rsidP="00AD46DE">
      <w:pPr>
        <w:spacing w:line="480" w:lineRule="auto"/>
        <w:outlineLvl w:val="0"/>
        <w:rPr>
          <w:rFonts w:cs="Times New Roman"/>
          <w:b/>
          <w:bCs/>
        </w:rPr>
      </w:pPr>
      <w:r>
        <w:rPr>
          <w:rFonts w:cs="Times New Roman"/>
          <w:b/>
          <w:bCs/>
        </w:rPr>
        <w:lastRenderedPageBreak/>
        <w:t>INTRODUCTION</w:t>
      </w:r>
    </w:p>
    <w:p w14:paraId="394A7214" w14:textId="612787D5" w:rsidR="008D5305" w:rsidRPr="00FC5E5F" w:rsidRDefault="008D5305" w:rsidP="003218A1">
      <w:pPr>
        <w:spacing w:line="480" w:lineRule="auto"/>
        <w:ind w:firstLine="288"/>
        <w:rPr>
          <w:rFonts w:cs="Times New Roman"/>
          <w:bCs/>
        </w:rPr>
      </w:pPr>
      <w:r w:rsidRPr="00FC5E5F">
        <w:rPr>
          <w:rFonts w:cs="Times New Roman"/>
          <w:b/>
          <w:bCs/>
        </w:rPr>
        <w:tab/>
      </w:r>
      <w:r w:rsidRPr="00FC5E5F">
        <w:rPr>
          <w:rFonts w:cs="Times New Roman"/>
          <w:bCs/>
        </w:rPr>
        <w:t>The common coastal ciliate</w:t>
      </w:r>
      <w:del w:id="16" w:author="Author">
        <w:r w:rsidRPr="00FC5E5F" w:rsidDel="00D87D65">
          <w:rPr>
            <w:rFonts w:cs="Times New Roman"/>
            <w:bCs/>
          </w:rPr>
          <w:delText>,</w:delText>
        </w:r>
      </w:del>
      <w:r w:rsidRPr="00FC5E5F">
        <w:rPr>
          <w:rFonts w:cs="Times New Roman"/>
          <w:bCs/>
        </w:rPr>
        <w:t xml:space="preserve"> </w:t>
      </w:r>
      <w:commentRangeStart w:id="17"/>
      <w:commentRangeStart w:id="18"/>
      <w:r w:rsidRPr="00FC5E5F">
        <w:rPr>
          <w:rFonts w:cs="Times New Roman"/>
          <w:bCs/>
          <w:i/>
        </w:rPr>
        <w:t>Mesodinium major</w:t>
      </w:r>
      <w:r w:rsidRPr="00FC5E5F">
        <w:rPr>
          <w:rFonts w:cs="Times New Roman"/>
          <w:bCs/>
        </w:rPr>
        <w:t xml:space="preserve"> </w:t>
      </w:r>
      <w:commentRangeEnd w:id="17"/>
      <w:r w:rsidR="00B72A56">
        <w:rPr>
          <w:rStyle w:val="CommentReference"/>
        </w:rPr>
        <w:commentReference w:id="17"/>
      </w:r>
      <w:commentRangeEnd w:id="18"/>
      <w:r w:rsidR="00D87D65">
        <w:rPr>
          <w:rStyle w:val="CommentReference"/>
        </w:rPr>
        <w:commentReference w:id="18"/>
      </w:r>
      <w:r w:rsidR="005D1B72">
        <w:rPr>
          <w:rFonts w:cs="Times New Roman"/>
          <w:bCs/>
        </w:rPr>
        <w:t xml:space="preserve">was </w:t>
      </w:r>
      <w:r w:rsidRPr="00FC5E5F">
        <w:rPr>
          <w:rFonts w:cs="Times New Roman"/>
          <w:bCs/>
        </w:rPr>
        <w:t xml:space="preserve">previously </w:t>
      </w:r>
      <w:r w:rsidR="00A62B51">
        <w:rPr>
          <w:rFonts w:cs="Times New Roman"/>
          <w:bCs/>
        </w:rPr>
        <w:t>included in the</w:t>
      </w:r>
      <w:r w:rsidR="00A62B51" w:rsidRPr="00FC5E5F">
        <w:rPr>
          <w:rFonts w:cs="Times New Roman"/>
          <w:bCs/>
        </w:rPr>
        <w:t xml:space="preserve"> </w:t>
      </w:r>
      <w:commentRangeStart w:id="19"/>
      <w:r w:rsidRPr="00FC5E5F">
        <w:rPr>
          <w:rFonts w:cs="Times New Roman"/>
          <w:bCs/>
          <w:i/>
        </w:rPr>
        <w:t>Mesodinium rubrum</w:t>
      </w:r>
      <w:r w:rsidR="00CA2EC6">
        <w:rPr>
          <w:rFonts w:cs="Times New Roman"/>
          <w:bCs/>
        </w:rPr>
        <w:t xml:space="preserve"> (</w:t>
      </w:r>
      <w:proofErr w:type="spellStart"/>
      <w:r w:rsidRPr="00FC5E5F">
        <w:rPr>
          <w:rFonts w:cs="Times New Roman"/>
          <w:bCs/>
          <w:i/>
        </w:rPr>
        <w:t>Myrionecta</w:t>
      </w:r>
      <w:proofErr w:type="spellEnd"/>
      <w:r w:rsidRPr="00FC5E5F">
        <w:rPr>
          <w:rFonts w:cs="Times New Roman"/>
          <w:bCs/>
          <w:i/>
        </w:rPr>
        <w:t xml:space="preserve"> </w:t>
      </w:r>
      <w:proofErr w:type="spellStart"/>
      <w:r w:rsidRPr="00FC5E5F">
        <w:rPr>
          <w:rFonts w:cs="Times New Roman"/>
          <w:bCs/>
          <w:i/>
        </w:rPr>
        <w:t>rubra</w:t>
      </w:r>
      <w:proofErr w:type="spellEnd"/>
      <w:r w:rsidR="005E3B87">
        <w:rPr>
          <w:rFonts w:cs="Times New Roman"/>
          <w:bCs/>
        </w:rPr>
        <w:t>)</w:t>
      </w:r>
      <w:commentRangeEnd w:id="19"/>
      <w:r w:rsidR="00A93101">
        <w:rPr>
          <w:rStyle w:val="CommentReference"/>
        </w:rPr>
        <w:commentReference w:id="19"/>
      </w:r>
      <w:r w:rsidR="005E3B87">
        <w:rPr>
          <w:rFonts w:cs="Times New Roman"/>
          <w:bCs/>
        </w:rPr>
        <w:t xml:space="preserve"> </w:t>
      </w:r>
      <w:r w:rsidR="00A766CD">
        <w:rPr>
          <w:rFonts w:cs="Times New Roman"/>
          <w:bCs/>
        </w:rPr>
        <w:fldChar w:fldCharType="begin"/>
      </w:r>
      <w:r w:rsidR="00992F08">
        <w:rPr>
          <w:rFonts w:cs="Times New Roman"/>
          <w:bCs/>
        </w:rPr>
        <w:instrText xml:space="preserve"> ADDIN PAPERS2_CITATIONS &lt;citation&gt;&lt;uuid&gt;855DA55F-55CC-4A01-81C0-B2586D592391&lt;/uuid&gt;&lt;priority&gt;0&lt;/priority&gt;&lt;publications&gt;&lt;publication&gt;&lt;volume&gt;10&lt;/volume&gt;&lt;publication_date&gt;99190800001200000000200000&lt;/publication_date&gt;&lt;startpage&gt;131&lt;/startpage&gt;&lt;title&gt;Untersuchungen zur Feststellung des vollständigen Gehaltes des Meeres an Plankton&lt;/title&gt;&lt;uuid&gt;E69F5AE1-6E66-4E7B-AC00-2526A3B670A5&lt;/uuid&gt;&lt;subtype&gt;1&lt;/subtype&gt;&lt;publisher&gt;Wissensch. Meeresuntersuchungen&lt;/publisher&gt;&lt;type&gt;0&lt;/type&gt;&lt;endpage&gt;370&lt;/endpage&gt;&lt;url&gt;http://scholar.google.com/scholar?q=related:AayGhDP018oJ:scholar.google.com/&amp;amp;hl=en&amp;amp;num=20&amp;amp;as_sdt=0,5&lt;/url&gt;&lt;authors&gt;&lt;author&gt;&lt;firstName&gt;H&lt;/firstName&gt;&lt;lastName&gt;Lohmann&lt;/lastName&gt;&lt;/author&gt;&lt;/authors&gt;&lt;/publication&gt;&lt;/publications&gt;&lt;cites&gt;&lt;/cites&gt;&lt;/citation&gt;</w:instrText>
      </w:r>
      <w:r w:rsidR="00A766CD">
        <w:rPr>
          <w:rFonts w:cs="Times New Roman"/>
          <w:bCs/>
        </w:rPr>
        <w:fldChar w:fldCharType="separate"/>
      </w:r>
      <w:r w:rsidR="009A46E9">
        <w:rPr>
          <w:rFonts w:eastAsiaTheme="minorEastAsia" w:cs="Times New Roman"/>
          <w:color w:val="auto"/>
          <w:lang w:eastAsia="en-US" w:bidi="ar-SA"/>
        </w:rPr>
        <w:t>(</w:t>
      </w:r>
      <w:proofErr w:type="spellStart"/>
      <w:r w:rsidR="009A46E9">
        <w:rPr>
          <w:rFonts w:eastAsiaTheme="minorEastAsia" w:cs="Times New Roman"/>
          <w:color w:val="auto"/>
          <w:lang w:eastAsia="en-US" w:bidi="ar-SA"/>
        </w:rPr>
        <w:t>Lohmann</w:t>
      </w:r>
      <w:proofErr w:type="spellEnd"/>
      <w:r w:rsidR="009A46E9">
        <w:rPr>
          <w:rFonts w:eastAsiaTheme="minorEastAsia" w:cs="Times New Roman"/>
          <w:color w:val="auto"/>
          <w:lang w:eastAsia="en-US" w:bidi="ar-SA"/>
        </w:rPr>
        <w:t xml:space="preserve"> 1908)</w:t>
      </w:r>
      <w:r w:rsidR="00A766CD">
        <w:rPr>
          <w:rFonts w:cs="Times New Roman"/>
          <w:bCs/>
        </w:rPr>
        <w:fldChar w:fldCharType="end"/>
      </w:r>
      <w:r w:rsidR="00A766CD">
        <w:rPr>
          <w:rFonts w:cs="Times New Roman"/>
          <w:bCs/>
        </w:rPr>
        <w:t xml:space="preserve"> </w:t>
      </w:r>
      <w:r w:rsidR="005E3B87">
        <w:rPr>
          <w:rFonts w:cs="Times New Roman"/>
          <w:bCs/>
        </w:rPr>
        <w:t>Jankowski</w:t>
      </w:r>
      <w:r w:rsidRPr="00FC5E5F">
        <w:rPr>
          <w:rFonts w:cs="Times New Roman"/>
          <w:bCs/>
        </w:rPr>
        <w:t xml:space="preserve"> 1976</w:t>
      </w:r>
      <w:r w:rsidR="00A62B51">
        <w:rPr>
          <w:rFonts w:cs="Times New Roman"/>
          <w:bCs/>
        </w:rPr>
        <w:t xml:space="preserve"> species complex </w:t>
      </w:r>
      <w:r w:rsidR="00A766CD">
        <w:rPr>
          <w:rFonts w:cs="Times New Roman"/>
          <w:bCs/>
          <w:highlight w:val="yellow"/>
        </w:rPr>
        <w:fldChar w:fldCharType="begin"/>
      </w:r>
      <w:r w:rsidR="00BE122B">
        <w:rPr>
          <w:rFonts w:cs="Times New Roman"/>
          <w:bCs/>
          <w:highlight w:val="yellow"/>
        </w:rPr>
        <w:instrText xml:space="preserve"> ADDIN PAPERS2_CITATIONS &lt;citation&gt;&lt;uuid&gt;9444A228-F99C-429A-A363-019C9806A165&lt;/uuid&gt;&lt;priority&gt;1&lt;/priority&gt;&lt;publications&gt;&lt;publication&gt;&lt;volume&gt;59&lt;/volume&gt;&lt;publication_date&gt;99201212031200000000222000&lt;/publication_date&gt;&lt;number&gt;4&lt;/number&gt;&lt;doi&gt;10.1111/j.1550-7408.2012.00630.x&lt;/doi&gt;&lt;startpage&gt;374&lt;/startpage&gt;&lt;title&gt;Studies on the Genus Mesodinium II. Ultrastructural and Molecular Investigations of Five Marine Species Help Clarifying the Taxonomy&lt;/title&gt;&lt;uuid&gt;1453EFA2-3E73-4837-8CCA-7BF0A743255F&lt;/uuid&gt;&lt;subtype&gt;400&lt;/subtype&gt;&lt;endpage&gt;400&lt;/endpage&gt;&lt;type&gt;400&lt;/type&gt;&lt;url&gt;http://onlinelibrary.wiley.com.libezproxy.open.ac.uk/doi/10.1111/j.1550-7408.2012.00630.x/full&lt;/url&gt;&lt;bundle&gt;&lt;publication&gt;&lt;url&gt;http://onlinelibrary.wiley.com&lt;/url&gt;&lt;title&gt;The Journal of Eukaryotic Microbiology&lt;/title&gt;&lt;type&gt;-100&lt;/type&gt;&lt;subtype&gt;-100&lt;/subtype&gt;&lt;uuid&gt;0614B4B8-9080-4B07-87D9-F054432664D5&lt;/uuid&gt;&lt;/publication&gt;&lt;/bundle&gt;&lt;authors&gt;&lt;author&gt;&lt;firstName&gt;Lydia&lt;/firstName&gt;&lt;lastName&gt;Garcia Cuetos&lt;/lastName&gt;&lt;/author&gt;&lt;author&gt;&lt;firstName&gt;Ojvind&lt;/firstName&gt;&lt;lastName&gt;Moestrup&lt;/lastName&gt;&lt;/author&gt;&lt;author&gt;&lt;firstName&gt;Per&lt;/firstName&gt;&lt;middleNames&gt;J&lt;/middleNames&gt;&lt;lastName&gt;Hansen&lt;/lastName&gt;&lt;/author&gt;&lt;/authors&gt;&lt;/publication&gt;&lt;/publications&gt;&lt;cites&gt;&lt;/cites&gt;&lt;/citation&gt;</w:instrText>
      </w:r>
      <w:r w:rsidR="00A766CD">
        <w:rPr>
          <w:rFonts w:cs="Times New Roman"/>
          <w:bCs/>
          <w:highlight w:val="yellow"/>
        </w:rPr>
        <w:fldChar w:fldCharType="separate"/>
      </w:r>
      <w:r w:rsidR="009A46E9">
        <w:rPr>
          <w:rFonts w:eastAsiaTheme="minorEastAsia" w:cs="Times New Roman"/>
          <w:color w:val="auto"/>
          <w:lang w:eastAsia="en-US" w:bidi="ar-SA"/>
        </w:rPr>
        <w:t>(Garcia Cuetos et al. 2012)</w:t>
      </w:r>
      <w:r w:rsidR="00A766CD">
        <w:rPr>
          <w:rFonts w:cs="Times New Roman"/>
          <w:bCs/>
          <w:highlight w:val="yellow"/>
        </w:rPr>
        <w:fldChar w:fldCharType="end"/>
      </w:r>
      <w:r w:rsidR="005D1B72">
        <w:rPr>
          <w:rFonts w:cs="Times New Roman"/>
          <w:bCs/>
        </w:rPr>
        <w:t xml:space="preserve"> and</w:t>
      </w:r>
      <w:r w:rsidRPr="00FC5E5F">
        <w:rPr>
          <w:rFonts w:cs="Times New Roman"/>
          <w:bCs/>
        </w:rPr>
        <w:t xml:space="preserve"> is among th</w:t>
      </w:r>
      <w:r w:rsidR="001504F2">
        <w:rPr>
          <w:rFonts w:cs="Times New Roman"/>
          <w:bCs/>
        </w:rPr>
        <w:t xml:space="preserve">e marine microzooplankton that </w:t>
      </w:r>
      <w:r>
        <w:rPr>
          <w:rFonts w:cs="Times New Roman"/>
          <w:bCs/>
        </w:rPr>
        <w:t>temporarily maintains</w:t>
      </w:r>
      <w:r w:rsidRPr="00FC5E5F">
        <w:rPr>
          <w:rFonts w:cs="Times New Roman"/>
          <w:bCs/>
        </w:rPr>
        <w:t xml:space="preserve"> the plastids of their cryptophyte alga</w:t>
      </w:r>
      <w:r>
        <w:rPr>
          <w:rFonts w:cs="Times New Roman"/>
          <w:bCs/>
        </w:rPr>
        <w:t>l</w:t>
      </w:r>
      <w:r w:rsidRPr="00FC5E5F">
        <w:rPr>
          <w:rFonts w:cs="Times New Roman"/>
          <w:bCs/>
        </w:rPr>
        <w:t xml:space="preserve"> prey, </w:t>
      </w:r>
      <w:r w:rsidRPr="00FC5E5F">
        <w:rPr>
          <w:rFonts w:cs="Times New Roman"/>
          <w:bCs/>
          <w:i/>
        </w:rPr>
        <w:t>Teleaulax amphiox</w:t>
      </w:r>
      <w:r w:rsidR="00A62B51">
        <w:rPr>
          <w:rFonts w:cs="Times New Roman"/>
          <w:bCs/>
          <w:i/>
        </w:rPr>
        <w:t>ei</w:t>
      </w:r>
      <w:r w:rsidRPr="00FC5E5F">
        <w:rPr>
          <w:rFonts w:cs="Times New Roman"/>
          <w:bCs/>
          <w:i/>
        </w:rPr>
        <w:t xml:space="preserve">a </w:t>
      </w:r>
      <w:r w:rsidR="00992F08">
        <w:rPr>
          <w:rFonts w:cs="Times New Roman"/>
          <w:bCs/>
          <w:i/>
        </w:rPr>
        <w:fldChar w:fldCharType="begin"/>
      </w:r>
      <w:r w:rsidR="00BE122B">
        <w:rPr>
          <w:rFonts w:cs="Times New Roman"/>
          <w:bCs/>
          <w:i/>
        </w:rPr>
        <w:instrText xml:space="preserve"> ADDIN PAPERS2_CITATIONS &lt;citation&gt;&lt;uuid&gt;24DF6C8D-5766-42EE-89E6-3871824CB1DD&lt;/uuid&gt;&lt;priority&gt;2&lt;/priority&gt;&lt;publications&gt;&lt;publication&gt;&lt;volume&gt;62&lt;/volume&gt;&lt;publication_date&gt;99201101041200000000222000&lt;/publication_date&gt;&lt;number&gt;1&lt;/number&gt;&lt;doi&gt;10.3354/ame01460&lt;/doi&gt;&lt;startpage&gt;85&lt;/startpage&gt;&lt;title&gt;Myrionecta rubra population genetic diversity and its cryptophyte chloroplast specificity in recurrent red tides in the Columbia River estuary&lt;/title&gt;&lt;uuid&gt;BF966DA7-28CA-4EC7-BA44-2621834019F6&lt;/uuid&gt;&lt;subtype&gt;400&lt;/subtype&gt;&lt;endpage&gt;97&lt;/endpage&gt;&lt;type&gt;400&lt;/type&gt;&lt;url&gt;http://www.int-res.com/abstracts/ame/v62/n1/p85-97/&lt;/url&gt;&lt;bundle&gt;&lt;publication&gt;&lt;publisher&gt;Inter-Research&lt;/publisher&gt;&lt;url&gt;http://www.int-res.com&lt;/url&gt;&lt;title&gt;Aquatic Microbial Ecology&lt;/title&gt;&lt;type&gt;-100&lt;/type&gt;&lt;subtype&gt;-100&lt;/subtype&gt;&lt;uuid&gt;29A8234E-14DC-4DB5-8972-C4437D7C2841&lt;/uuid&gt;&lt;/publication&gt;&lt;/bundle&gt;&lt;authors&gt;&lt;author&gt;&lt;firstName&gt;L&lt;/firstName&gt;&lt;lastName&gt;Herfort&lt;/lastName&gt;&lt;/author&gt;&lt;author&gt;&lt;firstName&gt;T.D.&lt;/firstName&gt;&lt;lastName&gt;Peterson&lt;/lastName&gt;&lt;/author&gt;&lt;author&gt;&lt;firstName&gt;L&lt;/firstName&gt;&lt;middleNames&gt;A&lt;/middleNames&gt;&lt;lastName&gt;McCue&lt;/lastName&gt;&lt;/author&gt;&lt;author&gt;&lt;firstName&gt;B&lt;/firstName&gt;&lt;middleNames&gt;C&lt;/middleNames&gt;&lt;lastName&gt;Crump&lt;/lastName&gt;&lt;/author&gt;&lt;author&gt;&lt;firstName&gt;F&lt;/firstName&gt;&lt;middleNames&gt;G&lt;/middleNames&gt;&lt;lastName&gt;Prahl&lt;/lastName&gt;&lt;/author&gt;&lt;author&gt;&lt;firstName&gt;A. M.&lt;/firstName&gt;&lt;lastName&gt;Baptista&lt;/lastName&gt;&lt;/author&gt;&lt;author&gt;&lt;firstName&gt;V&lt;/firstName&gt;&lt;lastName&gt;Campbell&lt;/lastName&gt;&lt;/author&gt;&lt;author&gt;&lt;firstName&gt;R&lt;/firstName&gt;&lt;lastName&gt;Warnick&lt;/lastName&gt;&lt;/author&gt;&lt;author&gt;&lt;firstName&gt;M&lt;/firstName&gt;&lt;lastName&gt;Selby&lt;/lastName&gt;&lt;/author&gt;&lt;author&gt;&lt;firstName&gt;G&lt;/firstName&gt;&lt;middleNames&gt;C&lt;/middleNames&gt;&lt;lastName&gt;Roegner&lt;/lastName&gt;&lt;/author&gt;&lt;author&gt;&lt;firstName&gt;P&lt;/firstName&gt;&lt;lastName&gt;Zuber&lt;/lastName&gt;&lt;/author&gt;&lt;/authors&gt;&lt;/publication&gt;&lt;/publications&gt;&lt;cites&gt;&lt;/cites&gt;&lt;/citation&gt;</w:instrText>
      </w:r>
      <w:r w:rsidR="00992F08">
        <w:rPr>
          <w:rFonts w:cs="Times New Roman"/>
          <w:bCs/>
          <w:i/>
        </w:rPr>
        <w:fldChar w:fldCharType="separate"/>
      </w:r>
      <w:r w:rsidR="00A56CA7">
        <w:rPr>
          <w:rFonts w:eastAsiaTheme="minorEastAsia" w:cs="Times New Roman"/>
          <w:color w:val="auto"/>
          <w:lang w:eastAsia="en-US" w:bidi="ar-SA"/>
        </w:rPr>
        <w:t>(Herfort et al. 2011)</w:t>
      </w:r>
      <w:r w:rsidR="00992F08">
        <w:rPr>
          <w:rFonts w:cs="Times New Roman"/>
          <w:bCs/>
          <w:i/>
        </w:rPr>
        <w:fldChar w:fldCharType="end"/>
      </w:r>
      <w:r w:rsidR="00992F08">
        <w:rPr>
          <w:rFonts w:cs="Times New Roman"/>
          <w:bCs/>
        </w:rPr>
        <w:t xml:space="preserve">. </w:t>
      </w:r>
      <w:r w:rsidRPr="00FC5E5F">
        <w:rPr>
          <w:rFonts w:cs="Times New Roman"/>
          <w:bCs/>
        </w:rPr>
        <w:t xml:space="preserve">This association allows the ciliate to function as a </w:t>
      </w:r>
      <w:proofErr w:type="spellStart"/>
      <w:r w:rsidRPr="00FC5E5F">
        <w:rPr>
          <w:rFonts w:cs="Times New Roman"/>
          <w:bCs/>
        </w:rPr>
        <w:t>mixotroph</w:t>
      </w:r>
      <w:proofErr w:type="spellEnd"/>
      <w:r w:rsidRPr="00FC5E5F">
        <w:rPr>
          <w:rFonts w:cs="Times New Roman"/>
          <w:bCs/>
        </w:rPr>
        <w:t xml:space="preserve">, capable of utilizing both </w:t>
      </w:r>
      <w:proofErr w:type="spellStart"/>
      <w:r w:rsidRPr="00FC5E5F">
        <w:rPr>
          <w:rFonts w:cs="Times New Roman"/>
          <w:bCs/>
        </w:rPr>
        <w:t>phagotroph</w:t>
      </w:r>
      <w:r>
        <w:rPr>
          <w:rFonts w:cs="Times New Roman"/>
          <w:bCs/>
        </w:rPr>
        <w:t>y</w:t>
      </w:r>
      <w:proofErr w:type="spellEnd"/>
      <w:r w:rsidRPr="00FC5E5F">
        <w:rPr>
          <w:rFonts w:cs="Times New Roman"/>
          <w:bCs/>
        </w:rPr>
        <w:t xml:space="preserve"> and photosynthe</w:t>
      </w:r>
      <w:r>
        <w:rPr>
          <w:rFonts w:cs="Times New Roman"/>
          <w:bCs/>
        </w:rPr>
        <w:t>sis</w:t>
      </w:r>
      <w:r w:rsidR="005E3B87">
        <w:rPr>
          <w:rFonts w:cs="Times New Roman"/>
          <w:bCs/>
        </w:rPr>
        <w:t xml:space="preserve"> to acquire carbon </w:t>
      </w:r>
      <w:r w:rsidR="00992F08">
        <w:rPr>
          <w:rFonts w:cs="Times New Roman"/>
          <w:bCs/>
        </w:rPr>
        <w:fldChar w:fldCharType="begin"/>
      </w:r>
      <w:r w:rsidR="00BE122B">
        <w:rPr>
          <w:rFonts w:cs="Times New Roman"/>
          <w:bCs/>
        </w:rPr>
        <w:instrText xml:space="preserve"> ADDIN PAPERS2_CITATIONS &lt;citation&gt;&lt;uuid&gt;5B8D46C1-6EFF-4E35-B74E-0975A90BB83E&lt;/uuid&gt;&lt;priority&gt;3&lt;/priority&gt;&lt;publications&gt;&lt;publication&gt;&lt;volume&gt;58&lt;/volume&gt;&lt;publication_date&gt;99198900001200000000200000&lt;/publication_date&gt;&lt;doi&gt;10.3354/meps058161&lt;/doi&gt;&lt;startpage&gt;161&lt;/startpage&gt;&lt;title&gt;Mesodinium rubrum: the phytoplankter that wasn't&lt;/title&gt;&lt;uuid&gt;634C0C84-1CC3-48E5-A38F-55499D7CCFC8&lt;/uuid&gt;&lt;subtype&gt;400&lt;/subtype&gt;&lt;publisher&gt;Mar. Ecol. Prog. Ser.&lt;/publisher&gt;&lt;type&gt;400&lt;/type&gt;&lt;endpage&gt;174&lt;/endpage&gt;&lt;url&gt;http://www.int-res.com/articles/meps/58/m058p161.pdf&lt;/url&gt;&lt;bundle&gt;&lt;publication&gt;&lt;publisher&gt;Mar. Ecol. Prog. Ser.&lt;/publisher&gt;&lt;url&gt;http://www.int-res.com&lt;/url&gt;&lt;title&gt;Marine Ecology Progress Series&lt;/title&gt;&lt;type&gt;-100&lt;/type&gt;&lt;subtype&gt;-100&lt;/subtype&gt;&lt;uuid&gt;A729A031-A844-47C7-A6B0-79666D4AFD44&lt;/uuid&gt;&lt;/publication&gt;&lt;/bundle&gt;&lt;authors&gt;&lt;author&gt;&lt;firstName&gt;D.W.&lt;/firstName&gt;&lt;lastName&gt;Crawford&lt;/lastName&gt;&lt;/author&gt;&lt;/authors&gt;&lt;/publication&gt;&lt;/publications&gt;&lt;cites&gt;&lt;/cites&gt;&lt;/citation&gt;</w:instrText>
      </w:r>
      <w:r w:rsidR="00992F08">
        <w:rPr>
          <w:rFonts w:cs="Times New Roman"/>
          <w:bCs/>
        </w:rPr>
        <w:fldChar w:fldCharType="separate"/>
      </w:r>
      <w:r w:rsidR="009A46E9">
        <w:rPr>
          <w:rFonts w:eastAsiaTheme="minorEastAsia" w:cs="Times New Roman"/>
          <w:color w:val="auto"/>
          <w:lang w:eastAsia="en-US" w:bidi="ar-SA"/>
        </w:rPr>
        <w:t>(</w:t>
      </w:r>
      <w:del w:id="20" w:author="Author">
        <w:r w:rsidR="009A46E9" w:rsidDel="00EE2ABB">
          <w:rPr>
            <w:rFonts w:eastAsiaTheme="minorEastAsia" w:cs="Times New Roman"/>
            <w:color w:val="auto"/>
            <w:lang w:eastAsia="en-US" w:bidi="ar-SA"/>
          </w:rPr>
          <w:delText>Crawford 1989</w:delText>
        </w:r>
      </w:del>
      <w:ins w:id="21" w:author="Author">
        <w:r w:rsidR="00EE2ABB">
          <w:rPr>
            <w:rFonts w:eastAsiaTheme="minorEastAsia" w:cs="Times New Roman"/>
            <w:color w:val="auto"/>
            <w:lang w:eastAsia="en-US" w:bidi="ar-SA"/>
          </w:rPr>
          <w:t>Gustafson et al. 2000</w:t>
        </w:r>
      </w:ins>
      <w:r w:rsidR="009A46E9">
        <w:rPr>
          <w:rFonts w:eastAsiaTheme="minorEastAsia" w:cs="Times New Roman"/>
          <w:color w:val="auto"/>
          <w:lang w:eastAsia="en-US" w:bidi="ar-SA"/>
        </w:rPr>
        <w:t>)</w:t>
      </w:r>
      <w:r w:rsidR="00992F08">
        <w:rPr>
          <w:rFonts w:cs="Times New Roman"/>
          <w:bCs/>
        </w:rPr>
        <w:fldChar w:fldCharType="end"/>
      </w:r>
      <w:r w:rsidRPr="00FC5E5F">
        <w:rPr>
          <w:rFonts w:cs="Times New Roman"/>
          <w:bCs/>
        </w:rPr>
        <w:t xml:space="preserve">. </w:t>
      </w:r>
      <w:r w:rsidR="00A62B51">
        <w:rPr>
          <w:rFonts w:cs="Times New Roman"/>
          <w:bCs/>
        </w:rPr>
        <w:t>Although</w:t>
      </w:r>
      <w:r>
        <w:rPr>
          <w:rFonts w:cs="Times New Roman"/>
          <w:bCs/>
        </w:rPr>
        <w:t xml:space="preserve"> </w:t>
      </w:r>
      <w:del w:id="22" w:author="Author">
        <w:r w:rsidRPr="00FC5E5F" w:rsidDel="00D87D65">
          <w:rPr>
            <w:rFonts w:cs="Times New Roman"/>
            <w:bCs/>
            <w:i/>
          </w:rPr>
          <w:delText>M</w:delText>
        </w:r>
        <w:r w:rsidR="005B3DC4" w:rsidDel="00D87D65">
          <w:rPr>
            <w:rFonts w:cs="Times New Roman"/>
            <w:bCs/>
            <w:i/>
          </w:rPr>
          <w:delText>. major</w:delText>
        </w:r>
      </w:del>
      <w:ins w:id="23" w:author="Author">
        <w:r w:rsidR="00D87D65">
          <w:rPr>
            <w:rFonts w:cs="Times New Roman"/>
            <w:bCs/>
            <w:i/>
          </w:rPr>
          <w:t>Mesodinium</w:t>
        </w:r>
      </w:ins>
      <w:r w:rsidR="005B3DC4">
        <w:rPr>
          <w:rFonts w:cs="Times New Roman"/>
          <w:bCs/>
          <w:i/>
        </w:rPr>
        <w:t xml:space="preserve"> </w:t>
      </w:r>
      <w:r w:rsidRPr="000D458D">
        <w:rPr>
          <w:rFonts w:cs="Times New Roman"/>
          <w:bCs/>
        </w:rPr>
        <w:t>populations</w:t>
      </w:r>
      <w:r>
        <w:rPr>
          <w:rFonts w:cs="Times New Roman"/>
          <w:bCs/>
          <w:i/>
        </w:rPr>
        <w:t xml:space="preserve"> </w:t>
      </w:r>
      <w:r w:rsidRPr="00FC5E5F">
        <w:rPr>
          <w:rFonts w:cs="Times New Roman"/>
          <w:bCs/>
        </w:rPr>
        <w:t xml:space="preserve">are important primary producers in </w:t>
      </w:r>
      <w:r w:rsidR="00A62B51">
        <w:rPr>
          <w:rFonts w:cs="Times New Roman"/>
          <w:bCs/>
        </w:rPr>
        <w:t xml:space="preserve">many </w:t>
      </w:r>
      <w:r w:rsidRPr="00FC5E5F">
        <w:rPr>
          <w:rFonts w:cs="Times New Roman"/>
          <w:bCs/>
        </w:rPr>
        <w:t xml:space="preserve">coastal </w:t>
      </w:r>
      <w:r>
        <w:rPr>
          <w:rFonts w:cs="Times New Roman"/>
          <w:bCs/>
        </w:rPr>
        <w:t xml:space="preserve">and estuarine </w:t>
      </w:r>
      <w:r w:rsidRPr="00FC5E5F">
        <w:rPr>
          <w:rFonts w:cs="Times New Roman"/>
          <w:bCs/>
        </w:rPr>
        <w:t xml:space="preserve">systems </w:t>
      </w:r>
      <w:r w:rsidR="00992F08">
        <w:rPr>
          <w:rFonts w:cs="Times New Roman"/>
          <w:bCs/>
        </w:rPr>
        <w:fldChar w:fldCharType="begin"/>
      </w:r>
      <w:r w:rsidR="00BE122B">
        <w:rPr>
          <w:rFonts w:cs="Times New Roman"/>
          <w:bCs/>
        </w:rPr>
        <w:instrText xml:space="preserve"> ADDIN PAPERS2_CITATIONS &lt;citation&gt;&lt;uuid&gt;2DE7CE7E-18E6-4B36-A39E-77BD07F3C210&lt;/uuid&gt;&lt;priority&gt;4&lt;/priority&gt;&lt;publications&gt;&lt;publication&gt;&lt;volume&gt;50&lt;/volume&gt;&lt;publication_date&gt;99198900001200000000200000&lt;/publication_date&gt;&lt;startpage&gt;241&lt;/startpage&gt;&lt;title&gt;Abundance of autotrophic, mixotrophic and heterotrophic planktonic ciliates in shelf and slope waters.&lt;/title&gt;&lt;uuid&gt;632966DC-0304-49F0-A1B2-51E2F030A69B&lt;/uuid&gt;&lt;subtype&gt;400&lt;/subtype&gt;&lt;endpage&gt;254&lt;/endpage&gt;&lt;type&gt;400&lt;/type&gt;&lt;url&gt;https://www.researchgate.net/profile/Diane_Stoecker/publication/242551424_Abundance_of_autotrophic_mixotrophic_and_heterotrophic_planktonic_ciliates_in_shelf_and_slope_waters/links/00b7d52a757b525571000000.pdf&lt;/url&gt;&lt;bundle&gt;&lt;publication&gt;&lt;publisher&gt;Mar. Ecol. Prog. Ser.&lt;/publisher&gt;&lt;url&gt;http://www.int-res.com&lt;/url&gt;&lt;title&gt;Marine Ecology Progress Series&lt;/title&gt;&lt;type&gt;-100&lt;/type&gt;&lt;subtype&gt;-100&lt;/subtype&gt;&lt;uuid&gt;A729A031-A844-47C7-A6B0-79666D4AFD44&lt;/uuid&gt;&lt;/publication&gt;&lt;/bundle&gt;&lt;authors&gt;&lt;author&gt;&lt;firstName&gt;D&lt;/firstName&gt;&lt;middleNames&gt;K&lt;/middleNames&gt;&lt;lastName&gt;Stoecker&lt;/lastName&gt;&lt;/author&gt;&lt;author&gt;&lt;firstName&gt;A&lt;/firstName&gt;&lt;lastName&gt;Taniguchi&lt;/lastName&gt;&lt;/author&gt;&lt;author&gt;&lt;firstName&gt;Ann&lt;/firstName&gt;&lt;middleNames&gt;E&lt;/middleNames&gt;&lt;lastName&gt;Michaels&lt;/lastName&gt;&lt;/author&gt;&lt;/authors&gt;&lt;/publication&gt;&lt;publication&gt;&lt;volume&gt;35&lt;/volume&gt;&lt;publication_date&gt;99201202291200000000222000&lt;/publication_date&gt;&lt;number&gt;3&lt;/number&gt;&lt;doi&gt;10.1007/s12237-012-9485-z&lt;/doi&gt;&lt;startpage&gt;878&lt;/startpage&gt;&lt;title&gt;Red Waters of Myrionecta rubra are Biogeochemical Hotspots for the Columbia River Estuary with Impacts on Primary/Secondary Productions and Nutrient Cycles&lt;/title&gt;&lt;uuid&gt;5F7369AE-63E4-4D4E-9F28-7E14A5582053&lt;/uuid&gt;&lt;subtype&gt;400&lt;/subtype&gt;&lt;endpage&gt;891&lt;/endpage&gt;&lt;type&gt;400&lt;/type&gt;&lt;url&gt;http://link.springer.com/10.1007/s12237-012-9485-z&lt;/url&gt;&lt;bundle&gt;&lt;publication&gt;&lt;title&gt;Estuaries and Coasts&lt;/title&gt;&lt;type&gt;-100&lt;/type&gt;&lt;subtype&gt;-100&lt;/subtype&gt;&lt;uuid&gt;FDF5A409-41C6-41FD-94A9-256A295AED22&lt;/uuid&gt;&lt;/publication&gt;&lt;/bundle&gt;&lt;authors&gt;&lt;author&gt;&lt;firstName&gt;Lydie&lt;/firstName&gt;&lt;lastName&gt;Herfort&lt;/lastName&gt;&lt;/author&gt;&lt;author&gt;&lt;firstName&gt;Tawnya D.&lt;/firstName&gt;&lt;lastName&gt;Peterson&lt;/lastName&gt;&lt;/author&gt;&lt;author&gt;&lt;firstName&gt;Fredrick&lt;/firstName&gt;&lt;middleNames&gt;G&lt;/middleNames&gt;&lt;lastName&gt;Prahl&lt;/lastName&gt;&lt;/author&gt;&lt;author&gt;&lt;firstName&gt;Lee&lt;/firstName&gt;&lt;middleNames&gt;Ann&lt;/middleNames&gt;&lt;lastName&gt;McCue&lt;/lastName&gt;&lt;/author&gt;&lt;author&gt;&lt;firstName&gt;Joseph&lt;/firstName&gt;&lt;middleNames&gt;A&lt;/middleNames&gt;&lt;lastName&gt;Needoba&lt;/lastName&gt;&lt;/author&gt;&lt;author&gt;&lt;firstName&gt;Byron&lt;/firstName&gt;&lt;middleNames&gt;C&lt;/middleNames&gt;&lt;lastName&gt;Crump&lt;/lastName&gt;&lt;/author&gt;&lt;author&gt;&lt;firstName&gt;G. Curtis&lt;/firstName&gt;&lt;lastName&gt;Roegner&lt;/lastName&gt;&lt;/author&gt;&lt;author&gt;&lt;firstName&gt;Victoria&lt;/firstName&gt;&lt;lastName&gt;Campbell&lt;/lastName&gt;&lt;/author&gt;&lt;author&gt;&lt;firstName&gt;Peter&lt;/firstName&gt;&lt;lastName&gt;Zuber&lt;/lastName&gt;&lt;/author&gt;&lt;/authors&gt;&lt;/publication&gt;&lt;/publications&gt;&lt;cites&gt;&lt;/cites&gt;&lt;/citation&gt;</w:instrText>
      </w:r>
      <w:r w:rsidR="00992F08">
        <w:rPr>
          <w:rFonts w:cs="Times New Roman"/>
          <w:bCs/>
        </w:rPr>
        <w:fldChar w:fldCharType="separate"/>
      </w:r>
      <w:r w:rsidR="0074646E">
        <w:rPr>
          <w:rFonts w:eastAsiaTheme="minorEastAsia" w:cs="Times New Roman"/>
          <w:color w:val="auto"/>
          <w:lang w:eastAsia="en-US" w:bidi="ar-SA"/>
        </w:rPr>
        <w:t>(Stoecker et al. 1989, Herfort et al. 2012)</w:t>
      </w:r>
      <w:r w:rsidR="00992F08">
        <w:rPr>
          <w:rFonts w:cs="Times New Roman"/>
          <w:bCs/>
        </w:rPr>
        <w:fldChar w:fldCharType="end"/>
      </w:r>
      <w:r w:rsidR="00992F08">
        <w:rPr>
          <w:rFonts w:cs="Times New Roman"/>
          <w:bCs/>
        </w:rPr>
        <w:t xml:space="preserve">, </w:t>
      </w:r>
      <w:r>
        <w:rPr>
          <w:rFonts w:cs="Times New Roman"/>
          <w:bCs/>
        </w:rPr>
        <w:t>l</w:t>
      </w:r>
      <w:r w:rsidRPr="00FC5E5F">
        <w:rPr>
          <w:rFonts w:cs="Times New Roman"/>
          <w:bCs/>
        </w:rPr>
        <w:t xml:space="preserve">ittle is known about the </w:t>
      </w:r>
      <w:r>
        <w:rPr>
          <w:rFonts w:cs="Times New Roman"/>
          <w:bCs/>
        </w:rPr>
        <w:t xml:space="preserve">ecology and physiology of the </w:t>
      </w:r>
      <w:r w:rsidR="005B3DC4" w:rsidRPr="00FC5E5F">
        <w:rPr>
          <w:rFonts w:cs="Times New Roman"/>
          <w:bCs/>
          <w:i/>
        </w:rPr>
        <w:t>T</w:t>
      </w:r>
      <w:r w:rsidR="005B3DC4">
        <w:rPr>
          <w:rFonts w:cs="Times New Roman"/>
          <w:bCs/>
          <w:i/>
        </w:rPr>
        <w:t>.</w:t>
      </w:r>
      <w:r w:rsidR="005B3DC4" w:rsidRPr="00FC5E5F">
        <w:rPr>
          <w:rFonts w:cs="Times New Roman"/>
          <w:bCs/>
          <w:i/>
        </w:rPr>
        <w:t xml:space="preserve"> </w:t>
      </w:r>
      <w:r w:rsidR="000B5375">
        <w:rPr>
          <w:rFonts w:cs="Times New Roman"/>
          <w:bCs/>
          <w:i/>
        </w:rPr>
        <w:t>amphioxeia</w:t>
      </w:r>
      <w:r w:rsidR="005B3DC4">
        <w:rPr>
          <w:rFonts w:cs="Times New Roman"/>
          <w:bCs/>
        </w:rPr>
        <w:t xml:space="preserve"> </w:t>
      </w:r>
      <w:r>
        <w:rPr>
          <w:rFonts w:cs="Times New Roman"/>
          <w:bCs/>
        </w:rPr>
        <w:t>prey and how their growt</w:t>
      </w:r>
      <w:r w:rsidR="001504F2">
        <w:rPr>
          <w:rFonts w:cs="Times New Roman"/>
          <w:bCs/>
        </w:rPr>
        <w:t>h</w:t>
      </w:r>
      <w:r>
        <w:rPr>
          <w:rFonts w:cs="Times New Roman"/>
          <w:bCs/>
        </w:rPr>
        <w:t xml:space="preserve"> </w:t>
      </w:r>
      <w:r w:rsidR="00CA2EC6">
        <w:rPr>
          <w:rFonts w:cs="Times New Roman"/>
          <w:bCs/>
        </w:rPr>
        <w:t xml:space="preserve">and abundance </w:t>
      </w:r>
      <w:r w:rsidR="00A62B51">
        <w:rPr>
          <w:rFonts w:cs="Times New Roman"/>
          <w:bCs/>
        </w:rPr>
        <w:t>may influence</w:t>
      </w:r>
      <w:r>
        <w:rPr>
          <w:rFonts w:cs="Times New Roman"/>
          <w:bCs/>
        </w:rPr>
        <w:t xml:space="preserve"> bloom dynamics</w:t>
      </w:r>
      <w:r w:rsidRPr="00FC5E5F">
        <w:rPr>
          <w:rFonts w:cs="Times New Roman"/>
          <w:bCs/>
        </w:rPr>
        <w:t xml:space="preserve">. </w:t>
      </w:r>
    </w:p>
    <w:p w14:paraId="5F06A2F4" w14:textId="5BD41ADD" w:rsidR="00FA5582" w:rsidRPr="00FC5E5F" w:rsidRDefault="008D5305" w:rsidP="003218A1">
      <w:pPr>
        <w:tabs>
          <w:tab w:val="left" w:pos="5265"/>
        </w:tabs>
        <w:spacing w:line="480" w:lineRule="auto"/>
        <w:ind w:firstLine="288"/>
        <w:rPr>
          <w:rFonts w:cs="Times New Roman"/>
        </w:rPr>
      </w:pPr>
      <w:r w:rsidRPr="00FE75DC">
        <w:rPr>
          <w:rFonts w:cs="Times New Roman"/>
        </w:rPr>
        <w:tab/>
      </w:r>
      <w:r>
        <w:rPr>
          <w:rFonts w:cs="Times New Roman"/>
        </w:rPr>
        <w:t>M</w:t>
      </w:r>
      <w:r w:rsidRPr="00FC5E5F">
        <w:rPr>
          <w:rFonts w:cs="Times New Roman"/>
        </w:rPr>
        <w:t xml:space="preserve">assive </w:t>
      </w:r>
      <w:del w:id="24" w:author="Author">
        <w:r w:rsidRPr="00FC5E5F" w:rsidDel="00D87D65">
          <w:rPr>
            <w:rFonts w:cs="Times New Roman"/>
            <w:i/>
          </w:rPr>
          <w:delText>M. major</w:delText>
        </w:r>
      </w:del>
      <w:ins w:id="25" w:author="Author">
        <w:r w:rsidR="00D87D65">
          <w:rPr>
            <w:rFonts w:cs="Times New Roman"/>
            <w:i/>
          </w:rPr>
          <w:t>Mesodinium</w:t>
        </w:r>
      </w:ins>
      <w:r w:rsidRPr="00FC5E5F">
        <w:rPr>
          <w:rFonts w:cs="Times New Roman"/>
        </w:rPr>
        <w:t xml:space="preserve"> blooms occur </w:t>
      </w:r>
      <w:r>
        <w:rPr>
          <w:rFonts w:cs="Times New Roman"/>
        </w:rPr>
        <w:t>e</w:t>
      </w:r>
      <w:r w:rsidR="0015440D">
        <w:rPr>
          <w:rFonts w:cs="Times New Roman"/>
        </w:rPr>
        <w:t xml:space="preserve">ach </w:t>
      </w:r>
      <w:r w:rsidR="00A62B51">
        <w:rPr>
          <w:rFonts w:cs="Times New Roman"/>
        </w:rPr>
        <w:t>summer</w:t>
      </w:r>
      <w:r w:rsidR="0015440D">
        <w:rPr>
          <w:rFonts w:cs="Times New Roman"/>
        </w:rPr>
        <w:t xml:space="preserve"> in the Columbia River </w:t>
      </w:r>
      <w:r w:rsidR="00A62B51">
        <w:rPr>
          <w:rFonts w:cs="Times New Roman"/>
        </w:rPr>
        <w:t>e</w:t>
      </w:r>
      <w:r>
        <w:rPr>
          <w:rFonts w:cs="Times New Roman"/>
        </w:rPr>
        <w:t>stuary</w:t>
      </w:r>
      <w:r w:rsidRPr="00FC5E5F">
        <w:rPr>
          <w:rFonts w:cs="Times New Roman"/>
        </w:rPr>
        <w:t xml:space="preserve"> </w:t>
      </w:r>
      <w:r w:rsidR="00992F08">
        <w:rPr>
          <w:rFonts w:cs="Times New Roman"/>
        </w:rPr>
        <w:fldChar w:fldCharType="begin"/>
      </w:r>
      <w:r w:rsidR="00BE122B">
        <w:rPr>
          <w:rFonts w:cs="Times New Roman"/>
        </w:rPr>
        <w:instrText xml:space="preserve"> ADDIN PAPERS2_CITATIONS &lt;citation&gt;&lt;uuid&gt;4279E30C-FEC0-4F66-BD42-4AD721EB28B5&lt;/uuid&gt;&lt;priority&gt;5&lt;/priority&gt;&lt;publications&gt;&lt;publication&gt;&lt;volume&gt;95&lt;/volume&gt;&lt;publication_date&gt;99201112001200000000220000&lt;/publication_date&gt;&lt;number&gt;4&lt;/number&gt;&lt;doi&gt;10.1016/j.ecss.2011.10.015&lt;/doi&gt;&lt;startpage&gt;440&lt;/startpage&gt;&lt;title&gt;Myrionecta rubra (Mesodinium rubrum) bloom initiation in the Columbia River estuary&lt;/title&gt;&lt;uuid&gt;1D1BFA14-8C64-43DD-9FA3-2C0EFAF230BD&lt;/uuid&gt;&lt;subtype&gt;400&lt;/subtype&gt;&lt;endpage&gt;446&lt;/endpage&gt;&lt;type&gt;400&lt;/type&gt;&lt;url&gt;http://linkinghub.elsevier.com/retrieve/pii/S0272771411004264&lt;/url&gt;&lt;bundle&gt;&lt;publication&gt;&lt;title&gt;Estuarine, Coastal and Shelf Science&lt;/title&gt;&lt;type&gt;-100&lt;/type&gt;&lt;subtype&gt;-100&lt;/subtype&gt;&lt;uuid&gt;1B09D12E-8BF2-4A5D-875D-4C97DCF3C547&lt;/uuid&gt;&lt;/publication&gt;&lt;/bundle&gt;&lt;authors&gt;&lt;author&gt;&lt;firstName&gt;Lydie&lt;/firstName&gt;&lt;lastName&gt;Herfort&lt;/lastName&gt;&lt;/author&gt;&lt;author&gt;&lt;firstName&gt;Tawnya D.&lt;/firstName&gt;&lt;lastName&gt;Peterson&lt;/lastName&gt;&lt;/author&gt;&lt;author&gt;&lt;firstName&gt;Victoria&lt;/firstName&gt;&lt;lastName&gt;Campbell&lt;/lastName&gt;&lt;/author&gt;&lt;author&gt;&lt;firstName&gt;Sheedra&lt;/firstName&gt;&lt;lastName&gt;Futrell&lt;/lastName&gt;&lt;/author&gt;&lt;author&gt;&lt;firstName&gt;Peter&lt;/firstName&gt;&lt;lastName&gt;Zuber&lt;/lastName&gt;&lt;/author&gt;&lt;/authors&gt;&lt;/publication&gt;&lt;/publications&gt;&lt;cites&gt;&lt;/cites&gt;&lt;/citation&gt;</w:instrText>
      </w:r>
      <w:r w:rsidR="00992F08">
        <w:rPr>
          <w:rFonts w:cs="Times New Roman"/>
        </w:rPr>
        <w:fldChar w:fldCharType="separate"/>
      </w:r>
      <w:r w:rsidR="00A56CA7">
        <w:rPr>
          <w:rFonts w:eastAsiaTheme="minorEastAsia" w:cs="Times New Roman"/>
          <w:color w:val="auto"/>
          <w:lang w:eastAsia="en-US" w:bidi="ar-SA"/>
        </w:rPr>
        <w:t>(Herfort et al. 2011)</w:t>
      </w:r>
      <w:r w:rsidR="00992F08">
        <w:rPr>
          <w:rFonts w:cs="Times New Roman"/>
        </w:rPr>
        <w:fldChar w:fldCharType="end"/>
      </w:r>
      <w:r w:rsidR="00A62B51">
        <w:rPr>
          <w:rFonts w:cs="Times New Roman"/>
        </w:rPr>
        <w:t>. The blooms persist for several weeks during the late summer and early fall</w:t>
      </w:r>
      <w:r>
        <w:rPr>
          <w:rFonts w:cs="Times New Roman"/>
        </w:rPr>
        <w:t>,</w:t>
      </w:r>
      <w:r w:rsidRPr="00FC5E5F">
        <w:rPr>
          <w:rFonts w:cs="Times New Roman"/>
        </w:rPr>
        <w:t xml:space="preserve"> </w:t>
      </w:r>
      <w:r w:rsidR="00FA5582">
        <w:rPr>
          <w:rFonts w:cs="Times New Roman"/>
        </w:rPr>
        <w:t>and shift the trophic status of the estuary from n</w:t>
      </w:r>
      <w:r w:rsidRPr="00FC5E5F">
        <w:rPr>
          <w:rFonts w:cs="Times New Roman"/>
        </w:rPr>
        <w:t>et heterotroph</w:t>
      </w:r>
      <w:r w:rsidR="00FA5582">
        <w:rPr>
          <w:rFonts w:cs="Times New Roman"/>
        </w:rPr>
        <w:t>ic to net autotrophic</w:t>
      </w:r>
      <w:r>
        <w:rPr>
          <w:rFonts w:cs="Times New Roman"/>
        </w:rPr>
        <w:t xml:space="preserve"> </w:t>
      </w:r>
      <w:r w:rsidR="00992F08">
        <w:rPr>
          <w:rFonts w:cs="Times New Roman"/>
        </w:rPr>
        <w:fldChar w:fldCharType="begin"/>
      </w:r>
      <w:r w:rsidR="00BE122B">
        <w:rPr>
          <w:rFonts w:cs="Times New Roman"/>
        </w:rPr>
        <w:instrText xml:space="preserve"> ADDIN PAPERS2_CITATIONS &lt;citation&gt;&lt;uuid&gt;B9FD393B-8BD4-40FA-A7D4-530408EF8805&lt;/uuid&gt;&lt;priority&gt;6&lt;/priority&gt;&lt;publications&gt;&lt;publication&gt;&lt;volume&gt;35&lt;/volume&gt;&lt;publication_date&gt;99201202291200000000222000&lt;/publication_date&gt;&lt;number&gt;3&lt;/number&gt;&lt;doi&gt;10.1007/s12237-012-9485-z&lt;/doi&gt;&lt;startpage&gt;878&lt;/startpage&gt;&lt;title&gt;Red Waters of Myrionecta rubra are Biogeochemical Hotspots for the Columbia River Estuary with Impacts on Primary/Secondary Productions and Nutrient Cycles&lt;/title&gt;&lt;uuid&gt;5F7369AE-63E4-4D4E-9F28-7E14A5582053&lt;/uuid&gt;&lt;subtype&gt;400&lt;/subtype&gt;&lt;endpage&gt;891&lt;/endpage&gt;&lt;type&gt;400&lt;/type&gt;&lt;url&gt;http://link.springer.com/10.1007/s12237-012-9485-z&lt;/url&gt;&lt;bundle&gt;&lt;publication&gt;&lt;title&gt;Estuaries and Coasts&lt;/title&gt;&lt;type&gt;-100&lt;/type&gt;&lt;subtype&gt;-100&lt;/subtype&gt;&lt;uuid&gt;FDF5A409-41C6-41FD-94A9-256A295AED22&lt;/uuid&gt;&lt;/publication&gt;&lt;/bundle&gt;&lt;authors&gt;&lt;author&gt;&lt;firstName&gt;Lydie&lt;/firstName&gt;&lt;lastName&gt;Herfort&lt;/lastName&gt;&lt;/author&gt;&lt;author&gt;&lt;firstName&gt;Tawnya D.&lt;/firstName&gt;&lt;lastName&gt;Peterson&lt;/lastName&gt;&lt;/author&gt;&lt;author&gt;&lt;firstName&gt;Fredrick&lt;/firstName&gt;&lt;middleNames&gt;G&lt;/middleNames&gt;&lt;lastName&gt;Prahl&lt;/lastName&gt;&lt;/author&gt;&lt;author&gt;&lt;firstName&gt;Lee&lt;/firstName&gt;&lt;middleNames&gt;Ann&lt;/middleNames&gt;&lt;lastName&gt;McCue&lt;/lastName&gt;&lt;/author&gt;&lt;author&gt;&lt;firstName&gt;Joseph&lt;/firstName&gt;&lt;middleNames&gt;A&lt;/middleNames&gt;&lt;lastName&gt;Needoba&lt;/lastName&gt;&lt;/author&gt;&lt;author&gt;&lt;firstName&gt;Byron&lt;/firstName&gt;&lt;middleNames&gt;C&lt;/middleNames&gt;&lt;lastName&gt;Crump&lt;/lastName&gt;&lt;/author&gt;&lt;author&gt;&lt;firstName&gt;G. Curtis&lt;/firstName&gt;&lt;lastName&gt;Roegner&lt;/lastName&gt;&lt;/author&gt;&lt;author&gt;&lt;firstName&gt;Victoria&lt;/firstName&gt;&lt;lastName&gt;Campbell&lt;/lastName&gt;&lt;/author&gt;&lt;author&gt;&lt;firstName&gt;Peter&lt;/firstName&gt;&lt;lastName&gt;Zuber&lt;/lastName&gt;&lt;/author&gt;&lt;/authors&gt;&lt;/publication&gt;&lt;/publications&gt;&lt;cites&gt;&lt;/cites&gt;&lt;/citation&gt;</w:instrText>
      </w:r>
      <w:r w:rsidR="00992F08">
        <w:rPr>
          <w:rFonts w:cs="Times New Roman"/>
        </w:rPr>
        <w:fldChar w:fldCharType="separate"/>
      </w:r>
      <w:r w:rsidR="009A46E9">
        <w:rPr>
          <w:rFonts w:eastAsiaTheme="minorEastAsia" w:cs="Times New Roman"/>
          <w:color w:val="auto"/>
          <w:lang w:eastAsia="en-US" w:bidi="ar-SA"/>
        </w:rPr>
        <w:t>(Herfort et al. 2012)</w:t>
      </w:r>
      <w:r w:rsidR="00992F08">
        <w:rPr>
          <w:rFonts w:cs="Times New Roman"/>
        </w:rPr>
        <w:fldChar w:fldCharType="end"/>
      </w:r>
      <w:r w:rsidRPr="00FC5E5F">
        <w:rPr>
          <w:rFonts w:cs="Times New Roman"/>
        </w:rPr>
        <w:t xml:space="preserve">. </w:t>
      </w:r>
      <w:r>
        <w:rPr>
          <w:rFonts w:cs="Times New Roman"/>
        </w:rPr>
        <w:t xml:space="preserve">The annual </w:t>
      </w:r>
      <w:del w:id="26" w:author="Author">
        <w:r w:rsidRPr="00222A2A" w:rsidDel="00D87D65">
          <w:rPr>
            <w:rFonts w:cs="Times New Roman"/>
            <w:i/>
          </w:rPr>
          <w:delText>M. major</w:delText>
        </w:r>
      </w:del>
      <w:ins w:id="27" w:author="Author">
        <w:r w:rsidR="00D87D65">
          <w:rPr>
            <w:rFonts w:cs="Times New Roman"/>
            <w:i/>
          </w:rPr>
          <w:t>Mesodinium</w:t>
        </w:r>
      </w:ins>
      <w:r>
        <w:rPr>
          <w:rFonts w:cs="Times New Roman"/>
        </w:rPr>
        <w:t xml:space="preserve"> bloom appears to be initiated during</w:t>
      </w:r>
      <w:r w:rsidRPr="00FC5E5F">
        <w:rPr>
          <w:rFonts w:cs="Times New Roman"/>
        </w:rPr>
        <w:t xml:space="preserve"> </w:t>
      </w:r>
      <w:r>
        <w:rPr>
          <w:rFonts w:cs="Times New Roman"/>
        </w:rPr>
        <w:t>summer neap tides</w:t>
      </w:r>
      <w:r w:rsidR="00992F08">
        <w:rPr>
          <w:rFonts w:cs="Times New Roman"/>
        </w:rPr>
        <w:t xml:space="preserve"> </w:t>
      </w:r>
      <w:r w:rsidR="00992F08">
        <w:rPr>
          <w:rFonts w:cs="Times New Roman"/>
        </w:rPr>
        <w:fldChar w:fldCharType="begin"/>
      </w:r>
      <w:r w:rsidR="00BE122B">
        <w:rPr>
          <w:rFonts w:cs="Times New Roman"/>
        </w:rPr>
        <w:instrText xml:space="preserve"> ADDIN PAPERS2_CITATIONS &lt;citation&gt;&lt;uuid&gt;C5535E21-A9F3-4B9A-84B9-09C29FE4E7A2&lt;/uuid&gt;&lt;priority&gt;7&lt;/priority&gt;&lt;publications&gt;&lt;publication&gt;&lt;volume&gt;95&lt;/volume&gt;&lt;publication_date&gt;99201112001200000000220000&lt;/publication_date&gt;&lt;number&gt;4&lt;/number&gt;&lt;doi&gt;10.1016/j.ecss.2011.10.015&lt;/doi&gt;&lt;startpage&gt;440&lt;/startpage&gt;&lt;title&gt;Myrionecta rubra (Mesodinium rubrum) bloom initiation in the Columbia River estuary&lt;/title&gt;&lt;uuid&gt;1D1BFA14-8C64-43DD-9FA3-2C0EFAF230BD&lt;/uuid&gt;&lt;subtype&gt;400&lt;/subtype&gt;&lt;endpage&gt;446&lt;/endpage&gt;&lt;type&gt;400&lt;/type&gt;&lt;url&gt;http://linkinghub.elsevier.com/retrieve/pii/S0272771411004264&lt;/url&gt;&lt;bundle&gt;&lt;publication&gt;&lt;title&gt;Estuarine, Coastal and Shelf Science&lt;/title&gt;&lt;type&gt;-100&lt;/type&gt;&lt;subtype&gt;-100&lt;/subtype&gt;&lt;uuid&gt;1B09D12E-8BF2-4A5D-875D-4C97DCF3C547&lt;/uuid&gt;&lt;/publication&gt;&lt;/bundle&gt;&lt;authors&gt;&lt;author&gt;&lt;firstName&gt;Lydie&lt;/firstName&gt;&lt;lastName&gt;Herfort&lt;/lastName&gt;&lt;/author&gt;&lt;author&gt;&lt;firstName&gt;Tawnya D.&lt;/firstName&gt;&lt;lastName&gt;Peterson&lt;/lastName&gt;&lt;/author&gt;&lt;author&gt;&lt;firstName&gt;Victoria&lt;/firstName&gt;&lt;lastName&gt;Campbell&lt;/lastName&gt;&lt;/author&gt;&lt;author&gt;&lt;firstName&gt;Sheedra&lt;/firstName&gt;&lt;lastName&gt;Futrell&lt;/lastName&gt;&lt;/author&gt;&lt;author&gt;&lt;firstName&gt;Peter&lt;/firstName&gt;&lt;lastName&gt;Zuber&lt;/lastName&gt;&lt;/author&gt;&lt;/authors&gt;&lt;/publication&gt;&lt;/publications&gt;&lt;cites&gt;&lt;/cites&gt;&lt;/citation&gt;</w:instrText>
      </w:r>
      <w:r w:rsidR="00992F08">
        <w:rPr>
          <w:rFonts w:cs="Times New Roman"/>
        </w:rPr>
        <w:fldChar w:fldCharType="separate"/>
      </w:r>
      <w:r w:rsidR="00A56CA7">
        <w:rPr>
          <w:rFonts w:eastAsiaTheme="minorEastAsia" w:cs="Times New Roman"/>
          <w:color w:val="auto"/>
          <w:lang w:eastAsia="en-US" w:bidi="ar-SA"/>
        </w:rPr>
        <w:t>(Herfort et al. 2011)</w:t>
      </w:r>
      <w:r w:rsidR="00992F08">
        <w:rPr>
          <w:rFonts w:cs="Times New Roman"/>
        </w:rPr>
        <w:fldChar w:fldCharType="end"/>
      </w:r>
      <w:r w:rsidR="00FA5582">
        <w:rPr>
          <w:rFonts w:cs="Times New Roman"/>
        </w:rPr>
        <w:t>,</w:t>
      </w:r>
      <w:r>
        <w:rPr>
          <w:rFonts w:cs="Times New Roman"/>
        </w:rPr>
        <w:t xml:space="preserve"> when b</w:t>
      </w:r>
      <w:r w:rsidRPr="00FC5E5F">
        <w:rPr>
          <w:rFonts w:cs="Times New Roman"/>
        </w:rPr>
        <w:t>oth tidal forcing and the seasonality of freshwater discharge result in an extended summer sal</w:t>
      </w:r>
      <w:r w:rsidR="005E3B87">
        <w:rPr>
          <w:rFonts w:cs="Times New Roman"/>
        </w:rPr>
        <w:t xml:space="preserve">twater intrusion </w:t>
      </w:r>
      <w:r w:rsidR="00992F08">
        <w:rPr>
          <w:rFonts w:cs="Times New Roman"/>
        </w:rPr>
        <w:fldChar w:fldCharType="begin"/>
      </w:r>
      <w:r w:rsidR="00BE122B">
        <w:rPr>
          <w:rFonts w:cs="Times New Roman"/>
        </w:rPr>
        <w:instrText xml:space="preserve"> ADDIN PAPERS2_CITATIONS &lt;citation&gt;&lt;uuid&gt;D9C82928-AB50-4FB3-8BFE-0788E2D9C967&lt;/uuid&gt;&lt;priority&gt;8&lt;/priority&gt;&lt;publications&gt;&lt;publication&gt;&lt;volume&gt;31&lt;/volume&gt;&lt;publication_date&gt;99200801031200000000222000&lt;/publication_date&gt;&lt;number&gt;2&lt;/number&gt;&lt;startpage&gt;269&lt;/startpage&gt;&lt;title&gt;Seasonal variability and estuary-shelf interactions in circulation dynamics of a river- dominated estuary &lt;/title&gt;&lt;uuid&gt;BF5C72C7-B717-4E5A-A396-FE6C55ECBD8C&lt;/uuid&gt;&lt;subtype&gt;400&lt;/subtype&gt;&lt;endpage&gt;288&lt;/endpage&gt;&lt;type&gt;400&lt;/type&gt;&lt;url&gt;http://pdxscholar.library.pdx.edu/cgi/viewcontent.cgi?article=1014&amp;amp;context=cengin_fac&lt;/url&gt;&lt;bundle&gt;&lt;publication&gt;&lt;title&gt;Estuaries and Coasts&lt;/title&gt;&lt;type&gt;-100&lt;/type&gt;&lt;subtype&gt;-100&lt;/subtype&gt;&lt;uuid&gt;FDF5A409-41C6-41FD-94A9-256A295AED22&lt;/uuid&gt;&lt;/publication&gt;&lt;/bundle&gt;&lt;authors&gt;&lt;author&gt;&lt;firstName&gt;Arun&lt;/firstName&gt;&lt;lastName&gt;Chawla&lt;/lastName&gt;&lt;/author&gt;&lt;author&gt;&lt;firstName&gt;David A.&lt;/firstName&gt;&lt;lastName&gt;Jay&lt;/lastName&gt;&lt;/author&gt;&lt;author&gt;&lt;firstName&gt;Antonio M.&lt;/firstName&gt;&lt;lastName&gt;Baptista&lt;/lastName&gt;&lt;/author&gt;&lt;author&gt;&lt;firstName&gt;Michael&lt;/firstName&gt;&lt;middleNames&gt;P&lt;/middleNames&gt;&lt;lastName&gt;Wilkin&lt;/lastName&gt;&lt;/author&gt;&lt;author&gt;&lt;firstName&gt;Charles&lt;/firstName&gt;&lt;lastName&gt;Seaton&lt;/lastName&gt;&lt;/author&gt;&lt;/authors&gt;&lt;/publication&gt;&lt;/publications&gt;&lt;cites&gt;&lt;/cites&gt;&lt;/citation&gt;</w:instrText>
      </w:r>
      <w:r w:rsidR="00992F08">
        <w:rPr>
          <w:rFonts w:cs="Times New Roman"/>
        </w:rPr>
        <w:fldChar w:fldCharType="separate"/>
      </w:r>
      <w:r w:rsidR="009A46E9">
        <w:rPr>
          <w:rFonts w:eastAsiaTheme="minorEastAsia" w:cs="Times New Roman"/>
          <w:color w:val="auto"/>
          <w:lang w:eastAsia="en-US" w:bidi="ar-SA"/>
        </w:rPr>
        <w:t>(Chawla et al. 2008)</w:t>
      </w:r>
      <w:r w:rsidR="00992F08">
        <w:rPr>
          <w:rFonts w:cs="Times New Roman"/>
        </w:rPr>
        <w:fldChar w:fldCharType="end"/>
      </w:r>
      <w:r w:rsidR="00FA5582">
        <w:rPr>
          <w:rFonts w:cs="Times New Roman"/>
        </w:rPr>
        <w:t xml:space="preserve">. </w:t>
      </w:r>
      <w:r w:rsidRPr="00FC5E5F">
        <w:rPr>
          <w:rFonts w:cs="Times New Roman"/>
        </w:rPr>
        <w:t>The bloom</w:t>
      </w:r>
      <w:r w:rsidR="00CA2EC6">
        <w:rPr>
          <w:rFonts w:cs="Times New Roman"/>
        </w:rPr>
        <w:t>s</w:t>
      </w:r>
      <w:r w:rsidRPr="00FC5E5F">
        <w:rPr>
          <w:rFonts w:cs="Times New Roman"/>
        </w:rPr>
        <w:t xml:space="preserve"> </w:t>
      </w:r>
      <w:r w:rsidR="00FA5582">
        <w:rPr>
          <w:rFonts w:cs="Times New Roman"/>
        </w:rPr>
        <w:t>appear to start</w:t>
      </w:r>
      <w:r w:rsidRPr="00FC5E5F">
        <w:rPr>
          <w:rFonts w:cs="Times New Roman"/>
        </w:rPr>
        <w:t xml:space="preserve"> in Baker Bay, where </w:t>
      </w:r>
      <w:r>
        <w:rPr>
          <w:rFonts w:cs="Times New Roman"/>
        </w:rPr>
        <w:t>a</w:t>
      </w:r>
      <w:r w:rsidRPr="00FC5E5F">
        <w:rPr>
          <w:rFonts w:cs="Times New Roman"/>
        </w:rPr>
        <w:t xml:space="preserve"> shallow depth and </w:t>
      </w:r>
      <w:r w:rsidR="00FA5582">
        <w:rPr>
          <w:rFonts w:cs="Times New Roman"/>
        </w:rPr>
        <w:t>long water</w:t>
      </w:r>
      <w:r w:rsidR="00485EA4">
        <w:rPr>
          <w:rFonts w:cs="Times New Roman"/>
        </w:rPr>
        <w:t>-</w:t>
      </w:r>
      <w:r w:rsidRPr="00FC5E5F">
        <w:rPr>
          <w:rFonts w:cs="Times New Roman"/>
        </w:rPr>
        <w:t>retention</w:t>
      </w:r>
      <w:r w:rsidR="00FA5582">
        <w:rPr>
          <w:rFonts w:cs="Times New Roman"/>
        </w:rPr>
        <w:t xml:space="preserve"> time</w:t>
      </w:r>
      <w:r w:rsidRPr="00FC5E5F">
        <w:rPr>
          <w:rFonts w:cs="Times New Roman"/>
        </w:rPr>
        <w:t xml:space="preserve"> favor</w:t>
      </w:r>
      <w:r w:rsidR="00FA5582">
        <w:rPr>
          <w:rFonts w:cs="Times New Roman"/>
        </w:rPr>
        <w:t xml:space="preserve"> the persistence of</w:t>
      </w:r>
      <w:r w:rsidRPr="00FC5E5F">
        <w:rPr>
          <w:rFonts w:cs="Times New Roman"/>
        </w:rPr>
        <w:t xml:space="preserve"> high </w:t>
      </w:r>
      <w:r>
        <w:rPr>
          <w:rFonts w:cs="Times New Roman"/>
        </w:rPr>
        <w:t xml:space="preserve">cell </w:t>
      </w:r>
      <w:r w:rsidRPr="00FC5E5F">
        <w:rPr>
          <w:rFonts w:cs="Times New Roman"/>
        </w:rPr>
        <w:t xml:space="preserve">abundances (&gt;100 cells </w:t>
      </w:r>
      <w:r w:rsidR="00AD70B9">
        <w:rPr>
          <w:rFonts w:cs="Times New Roman"/>
        </w:rPr>
        <w:t>m</w:t>
      </w:r>
      <w:r w:rsidRPr="00FC5E5F">
        <w:rPr>
          <w:rFonts w:cs="Times New Roman"/>
        </w:rPr>
        <w:t>L</w:t>
      </w:r>
      <w:r w:rsidRPr="00FC5E5F">
        <w:rPr>
          <w:rFonts w:cs="Times New Roman"/>
          <w:vertAlign w:val="superscript"/>
        </w:rPr>
        <w:t>-1</w:t>
      </w:r>
      <w:r w:rsidRPr="00FC5E5F">
        <w:rPr>
          <w:rFonts w:cs="Times New Roman"/>
        </w:rPr>
        <w:t xml:space="preserve">) and fast </w:t>
      </w:r>
      <w:r w:rsidR="00CA2EC6">
        <w:rPr>
          <w:rFonts w:cs="Times New Roman"/>
        </w:rPr>
        <w:t>division</w:t>
      </w:r>
      <w:r w:rsidRPr="00FC5E5F">
        <w:rPr>
          <w:rFonts w:cs="Times New Roman"/>
        </w:rPr>
        <w:t xml:space="preserve"> rates (1.2</w:t>
      </w:r>
      <w:r w:rsidR="00FA5582">
        <w:rPr>
          <w:rFonts w:cs="Times New Roman"/>
        </w:rPr>
        <w:t>–</w:t>
      </w:r>
      <w:r w:rsidRPr="00FC5E5F">
        <w:rPr>
          <w:rFonts w:cs="Times New Roman"/>
        </w:rPr>
        <w:t>3.1 d</w:t>
      </w:r>
      <w:r w:rsidRPr="00FC5E5F">
        <w:rPr>
          <w:rFonts w:cs="Times New Roman"/>
          <w:vertAlign w:val="superscript"/>
        </w:rPr>
        <w:t>-1</w:t>
      </w:r>
      <w:r w:rsidRPr="00FC5E5F">
        <w:rPr>
          <w:rFonts w:cs="Times New Roman"/>
        </w:rPr>
        <w:t xml:space="preserve">) of </w:t>
      </w:r>
      <w:del w:id="28" w:author="Author">
        <w:r w:rsidRPr="00FC5E5F" w:rsidDel="00D87D65">
          <w:rPr>
            <w:rFonts w:cs="Times New Roman"/>
            <w:i/>
          </w:rPr>
          <w:delText xml:space="preserve">M. </w:delText>
        </w:r>
        <w:commentRangeStart w:id="29"/>
        <w:r w:rsidRPr="00FC5E5F" w:rsidDel="00D87D65">
          <w:rPr>
            <w:rFonts w:cs="Times New Roman"/>
            <w:i/>
          </w:rPr>
          <w:delText>major</w:delText>
        </w:r>
      </w:del>
      <w:commentRangeEnd w:id="29"/>
      <w:ins w:id="30" w:author="Author">
        <w:r w:rsidR="00D87D65">
          <w:rPr>
            <w:rFonts w:cs="Times New Roman"/>
            <w:i/>
          </w:rPr>
          <w:t>Mesodinium</w:t>
        </w:r>
      </w:ins>
      <w:r w:rsidR="000D0503">
        <w:rPr>
          <w:rStyle w:val="CommentReference"/>
        </w:rPr>
        <w:commentReference w:id="29"/>
      </w:r>
      <w:r>
        <w:rPr>
          <w:rFonts w:cs="Times New Roman"/>
        </w:rPr>
        <w:t>. Within a few weeks, th</w:t>
      </w:r>
      <w:r w:rsidR="00CA2EC6">
        <w:rPr>
          <w:rFonts w:cs="Times New Roman"/>
        </w:rPr>
        <w:t>e</w:t>
      </w:r>
      <w:r>
        <w:rPr>
          <w:rFonts w:cs="Times New Roman"/>
        </w:rPr>
        <w:t xml:space="preserve"> initial bloom</w:t>
      </w:r>
      <w:r w:rsidR="00CA2EC6">
        <w:rPr>
          <w:rFonts w:cs="Times New Roman"/>
        </w:rPr>
        <w:t>s</w:t>
      </w:r>
      <w:r>
        <w:rPr>
          <w:rFonts w:cs="Times New Roman"/>
        </w:rPr>
        <w:t xml:space="preserve"> </w:t>
      </w:r>
      <w:r w:rsidRPr="00FC5E5F">
        <w:rPr>
          <w:rFonts w:cs="Times New Roman"/>
        </w:rPr>
        <w:t>spread throughout the main estuary</w:t>
      </w:r>
      <w:r w:rsidR="00992F08">
        <w:rPr>
          <w:rFonts w:cs="Times New Roman"/>
        </w:rPr>
        <w:t xml:space="preserve"> </w:t>
      </w:r>
      <w:r w:rsidR="00992F08">
        <w:rPr>
          <w:rFonts w:cs="Times New Roman"/>
        </w:rPr>
        <w:fldChar w:fldCharType="begin"/>
      </w:r>
      <w:r w:rsidR="00BE122B">
        <w:rPr>
          <w:rFonts w:cs="Times New Roman"/>
        </w:rPr>
        <w:instrText xml:space="preserve"> ADDIN PAPERS2_CITATIONS &lt;citation&gt;&lt;uuid&gt;17F27CF2-D2C1-4C75-B63A-3D9B368BEAC5&lt;/uuid&gt;&lt;priority&gt;9&lt;/priority&gt;&lt;publications&gt;&lt;publication&gt;&lt;volume&gt;95&lt;/volume&gt;&lt;publication_date&gt;99201112001200000000220000&lt;/publication_date&gt;&lt;number&gt;4&lt;/number&gt;&lt;doi&gt;10.1016/j.ecss.2011.10.015&lt;/doi&gt;&lt;startpage&gt;440&lt;/startpage&gt;&lt;title&gt;Myrionecta rubra (Mesodinium rubrum) bloom initiation in the Columbia River estuary&lt;/title&gt;&lt;uuid&gt;1D1BFA14-8C64-43DD-9FA3-2C0EFAF230BD&lt;/uuid&gt;&lt;subtype&gt;400&lt;/subtype&gt;&lt;endpage&gt;446&lt;/endpage&gt;&lt;type&gt;400&lt;/type&gt;&lt;url&gt;http://linkinghub.elsevier.com/retrieve/pii/S0272771411004264&lt;/url&gt;&lt;bundle&gt;&lt;publication&gt;&lt;title&gt;Estuarine, Coastal and Shelf Science&lt;/title&gt;&lt;type&gt;-100&lt;/type&gt;&lt;subtype&gt;-100&lt;/subtype&gt;&lt;uuid&gt;1B09D12E-8BF2-4A5D-875D-4C97DCF3C547&lt;/uuid&gt;&lt;/publication&gt;&lt;/bundle&gt;&lt;authors&gt;&lt;author&gt;&lt;firstName&gt;Lydie&lt;/firstName&gt;&lt;lastName&gt;Herfort&lt;/lastName&gt;&lt;/author&gt;&lt;author&gt;&lt;firstName&gt;Tawnya D.&lt;/firstName&gt;&lt;lastName&gt;Peterson&lt;/lastName&gt;&lt;/author&gt;&lt;author&gt;&lt;firstName&gt;Victoria&lt;/firstName&gt;&lt;lastName&gt;Campbell&lt;/lastName&gt;&lt;/author&gt;&lt;author&gt;&lt;firstName&gt;Sheedra&lt;/firstName&gt;&lt;lastName&gt;Futrell&lt;/lastName&gt;&lt;/author&gt;&lt;author&gt;&lt;firstName&gt;Peter&lt;/firstName&gt;&lt;lastName&gt;Zuber&lt;/lastName&gt;&lt;/author&gt;&lt;/authors&gt;&lt;/publication&gt;&lt;/publications&gt;&lt;cites&gt;&lt;/cites&gt;&lt;/citation&gt;</w:instrText>
      </w:r>
      <w:r w:rsidR="00992F08">
        <w:rPr>
          <w:rFonts w:cs="Times New Roman"/>
        </w:rPr>
        <w:fldChar w:fldCharType="separate"/>
      </w:r>
      <w:r w:rsidR="00A56CA7">
        <w:rPr>
          <w:rFonts w:eastAsiaTheme="minorEastAsia" w:cs="Times New Roman"/>
          <w:color w:val="auto"/>
          <w:lang w:eastAsia="en-US" w:bidi="ar-SA"/>
        </w:rPr>
        <w:t>(Herfort et al. 2011)</w:t>
      </w:r>
      <w:r w:rsidR="00992F08">
        <w:rPr>
          <w:rFonts w:cs="Times New Roman"/>
        </w:rPr>
        <w:fldChar w:fldCharType="end"/>
      </w:r>
      <w:r w:rsidRPr="00FC5E5F">
        <w:rPr>
          <w:rFonts w:cs="Times New Roman"/>
        </w:rPr>
        <w:t xml:space="preserve">. </w:t>
      </w:r>
      <w:r>
        <w:rPr>
          <w:rFonts w:cs="Times New Roman"/>
        </w:rPr>
        <w:t>A</w:t>
      </w:r>
      <w:r w:rsidRPr="00FC5E5F">
        <w:rPr>
          <w:rFonts w:cs="Times New Roman"/>
        </w:rPr>
        <w:t xml:space="preserve"> decline in </w:t>
      </w:r>
      <w:r>
        <w:rPr>
          <w:rFonts w:cs="Times New Roman"/>
        </w:rPr>
        <w:t xml:space="preserve">the </w:t>
      </w:r>
      <w:r w:rsidRPr="00FC5E5F">
        <w:rPr>
          <w:rFonts w:cs="Times New Roman"/>
        </w:rPr>
        <w:t xml:space="preserve">abundance of small (&lt;5 </w:t>
      </w:r>
      <w:r w:rsidR="002F0060">
        <w:rPr>
          <w:rFonts w:cs="Times New Roman"/>
        </w:rPr>
        <w:t>µ</w:t>
      </w:r>
      <w:r w:rsidRPr="00FC5E5F">
        <w:rPr>
          <w:rFonts w:cs="Times New Roman"/>
        </w:rPr>
        <w:t>m)</w:t>
      </w:r>
      <w:r>
        <w:rPr>
          <w:rFonts w:cs="Times New Roman"/>
        </w:rPr>
        <w:t>, free-living</w:t>
      </w:r>
      <w:r w:rsidR="00663DA2">
        <w:rPr>
          <w:rFonts w:cs="Times New Roman"/>
        </w:rPr>
        <w:t xml:space="preserve"> </w:t>
      </w:r>
      <w:r w:rsidRPr="00FC5E5F">
        <w:rPr>
          <w:rFonts w:cs="Times New Roman"/>
          <w:i/>
        </w:rPr>
        <w:t>Teleaulax</w:t>
      </w:r>
      <w:r w:rsidR="00663DA2">
        <w:rPr>
          <w:rFonts w:cs="Times New Roman"/>
        </w:rPr>
        <w:t xml:space="preserve"> </w:t>
      </w:r>
      <w:r w:rsidRPr="00FC5E5F">
        <w:rPr>
          <w:rFonts w:cs="Times New Roman"/>
        </w:rPr>
        <w:t xml:space="preserve">cells </w:t>
      </w:r>
      <w:r w:rsidR="00AD70B9">
        <w:rPr>
          <w:rFonts w:cs="Times New Roman"/>
        </w:rPr>
        <w:t>coincided with an</w:t>
      </w:r>
      <w:r w:rsidRPr="00FC5E5F">
        <w:rPr>
          <w:rFonts w:cs="Times New Roman"/>
        </w:rPr>
        <w:t xml:space="preserve"> increase in </w:t>
      </w:r>
      <w:del w:id="31" w:author="Author">
        <w:r w:rsidRPr="00FC5E5F" w:rsidDel="00D87D65">
          <w:rPr>
            <w:rFonts w:cs="Times New Roman"/>
            <w:i/>
            <w:iCs/>
          </w:rPr>
          <w:delText>M. major</w:delText>
        </w:r>
      </w:del>
      <w:ins w:id="32" w:author="Author">
        <w:r w:rsidR="00D87D65">
          <w:rPr>
            <w:rFonts w:cs="Times New Roman"/>
            <w:i/>
            <w:iCs/>
          </w:rPr>
          <w:t>Mesodinium</w:t>
        </w:r>
      </w:ins>
      <w:r w:rsidRPr="00FC5E5F">
        <w:rPr>
          <w:rFonts w:cs="Times New Roman"/>
        </w:rPr>
        <w:t xml:space="preserve"> abundance observed in </w:t>
      </w:r>
      <w:r w:rsidR="00AD70B9">
        <w:rPr>
          <w:rFonts w:cs="Times New Roman"/>
        </w:rPr>
        <w:t xml:space="preserve">the </w:t>
      </w:r>
      <w:r w:rsidR="00A56CA7">
        <w:rPr>
          <w:rFonts w:cs="Times New Roman"/>
        </w:rPr>
        <w:t>estuary</w:t>
      </w:r>
      <w:r w:rsidR="00AD70B9">
        <w:rPr>
          <w:rFonts w:cs="Times New Roman"/>
        </w:rPr>
        <w:t xml:space="preserve"> in </w:t>
      </w:r>
      <w:r w:rsidRPr="00FC5E5F">
        <w:rPr>
          <w:rFonts w:cs="Times New Roman"/>
        </w:rPr>
        <w:t>20</w:t>
      </w:r>
      <w:r>
        <w:rPr>
          <w:rFonts w:cs="Times New Roman"/>
        </w:rPr>
        <w:t>11</w:t>
      </w:r>
      <w:r w:rsidRPr="00FC5E5F">
        <w:rPr>
          <w:rFonts w:cs="Times New Roman"/>
        </w:rPr>
        <w:t xml:space="preserve"> </w:t>
      </w:r>
      <w:r w:rsidR="00992F08">
        <w:rPr>
          <w:rFonts w:cs="Times New Roman"/>
        </w:rPr>
        <w:fldChar w:fldCharType="begin"/>
      </w:r>
      <w:r w:rsidR="00BE122B">
        <w:rPr>
          <w:rFonts w:cs="Times New Roman"/>
        </w:rPr>
        <w:instrText xml:space="preserve"> ADDIN PAPERS2_CITATIONS &lt;citation&gt;&lt;uuid&gt;09593B74-52C4-4AC7-BAB0-C3345291B27B&lt;/uuid&gt;&lt;priority&gt;10&lt;/priority&gt;&lt;publications&gt;&lt;publication&gt;&lt;volume&gt;68&lt;/volume&gt;&lt;publication_date&gt;99201301291200000000222000&lt;/publication_date&gt;&lt;number&gt;2&lt;/number&gt;&lt;doi&gt;10.3354/ame01598&lt;/doi&gt;&lt;startpage&gt;117&lt;/startpage&gt;&lt;title&gt;Associations between Mesodinium rubrum and cryptophyte algae in the Columbia River estuary&lt;/title&gt;&lt;uuid&gt;C32C56BC-190E-4EBF-8280-5D53C357FFCE&lt;/uuid&gt;&lt;subtype&gt;400&lt;/subtype&gt;&lt;endpage&gt;130&lt;/endpage&gt;&lt;type&gt;400&lt;/type&gt;&lt;url&gt;http://www.int-res.com/abstracts/ame/v68/n2/p117-130/&lt;/url&gt;&lt;bundle&gt;&lt;publication&gt;&lt;publisher&gt;Inter-Research&lt;/publisher&gt;&lt;url&gt;http://www.int-res.com&lt;/url&gt;&lt;title&gt;Aquatic Microbial Ecology&lt;/title&gt;&lt;type&gt;-100&lt;/type&gt;&lt;subtype&gt;-100&lt;/subtype&gt;&lt;uuid&gt;29A8234E-14DC-4DB5-8972-C4437D7C2841&lt;/uuid&gt;&lt;/publication&gt;&lt;/bundle&gt;&lt;authors&gt;&lt;author&gt;&lt;firstName&gt;T.D.&lt;/firstName&gt;&lt;lastName&gt;Peterson&lt;/lastName&gt;&lt;/author&gt;&lt;author&gt;&lt;firstName&gt;R&lt;/firstName&gt;&lt;middleNames&gt;L&lt;/middleNames&gt;&lt;lastName&gt;Golda&lt;/lastName&gt;&lt;/author&gt;&lt;author&gt;&lt;firstName&gt;M&lt;/firstName&gt;&lt;middleNames&gt;L&lt;/middleNames&gt;&lt;lastName&gt;Garcia&lt;/lastName&gt;&lt;/author&gt;&lt;author&gt;&lt;firstName&gt;B&lt;/firstName&gt;&lt;lastName&gt;Li&lt;/lastName&gt;&lt;/author&gt;&lt;author&gt;&lt;firstName&gt;M&lt;/firstName&gt;&lt;middleNames&gt;A&lt;/middleNames&gt;&lt;lastName&gt;Maier&lt;/lastName&gt;&lt;/author&gt;&lt;author&gt;&lt;firstName&gt;J&lt;/firstName&gt;&lt;middleNames&gt;A&lt;/middleNames&gt;&lt;lastName&gt;Needoba&lt;/lastName&gt;&lt;/author&gt;&lt;author&gt;&lt;firstName&gt;P&lt;/firstName&gt;&lt;lastName&gt;Zuber&lt;/lastName&gt;&lt;/author&gt;&lt;/authors&gt;&lt;/publication&gt;&lt;/publications&gt;&lt;cites&gt;&lt;/cites&gt;&lt;/citation&gt;</w:instrText>
      </w:r>
      <w:r w:rsidR="00992F08">
        <w:rPr>
          <w:rFonts w:cs="Times New Roman"/>
        </w:rPr>
        <w:fldChar w:fldCharType="separate"/>
      </w:r>
      <w:r w:rsidR="009A46E9">
        <w:rPr>
          <w:rFonts w:eastAsiaTheme="minorEastAsia" w:cs="Times New Roman"/>
          <w:color w:val="auto"/>
          <w:lang w:eastAsia="en-US" w:bidi="ar-SA"/>
        </w:rPr>
        <w:t>(Peterson et al. 2013)</w:t>
      </w:r>
      <w:r w:rsidR="00992F08">
        <w:rPr>
          <w:rFonts w:cs="Times New Roman"/>
        </w:rPr>
        <w:fldChar w:fldCharType="end"/>
      </w:r>
      <w:r w:rsidR="00AD70B9">
        <w:rPr>
          <w:rFonts w:cs="Times New Roman"/>
        </w:rPr>
        <w:t>,</w:t>
      </w:r>
      <w:r>
        <w:rPr>
          <w:rFonts w:cs="Times New Roman"/>
        </w:rPr>
        <w:t xml:space="preserve"> </w:t>
      </w:r>
      <w:r w:rsidRPr="00FC5E5F">
        <w:rPr>
          <w:rFonts w:cs="Times New Roman"/>
        </w:rPr>
        <w:t>suggest</w:t>
      </w:r>
      <w:r w:rsidR="00AD70B9">
        <w:rPr>
          <w:rFonts w:cs="Times New Roman"/>
        </w:rPr>
        <w:t>ing</w:t>
      </w:r>
      <w:r w:rsidRPr="00FC5E5F">
        <w:rPr>
          <w:rFonts w:cs="Times New Roman"/>
        </w:rPr>
        <w:t xml:space="preserve"> </w:t>
      </w:r>
      <w:r>
        <w:rPr>
          <w:rFonts w:cs="Times New Roman"/>
        </w:rPr>
        <w:t xml:space="preserve">a direct link between consumption of the cryptophyte prey and </w:t>
      </w:r>
      <w:r w:rsidRPr="00FC5E5F">
        <w:rPr>
          <w:rFonts w:cs="Times New Roman"/>
        </w:rPr>
        <w:t xml:space="preserve">the initiation of </w:t>
      </w:r>
      <w:del w:id="33" w:author="Author">
        <w:r w:rsidRPr="00222A2A" w:rsidDel="00D87D65">
          <w:rPr>
            <w:rFonts w:cs="Times New Roman"/>
            <w:i/>
          </w:rPr>
          <w:delText>M. major</w:delText>
        </w:r>
      </w:del>
      <w:ins w:id="34" w:author="Author">
        <w:r w:rsidR="00D87D65">
          <w:rPr>
            <w:rFonts w:cs="Times New Roman"/>
            <w:i/>
          </w:rPr>
          <w:t>Mesodinium</w:t>
        </w:r>
      </w:ins>
      <w:r>
        <w:rPr>
          <w:rFonts w:cs="Times New Roman"/>
        </w:rPr>
        <w:t xml:space="preserve"> </w:t>
      </w:r>
      <w:r w:rsidRPr="00FC5E5F">
        <w:rPr>
          <w:rFonts w:cs="Times New Roman"/>
        </w:rPr>
        <w:t>bloom</w:t>
      </w:r>
      <w:r w:rsidR="00CA2EC6">
        <w:rPr>
          <w:rFonts w:cs="Times New Roman"/>
        </w:rPr>
        <w:t>s</w:t>
      </w:r>
      <w:r w:rsidRPr="00FC5E5F">
        <w:rPr>
          <w:rFonts w:cs="Times New Roman"/>
        </w:rPr>
        <w:t>.</w:t>
      </w:r>
      <w:r>
        <w:rPr>
          <w:rFonts w:cs="Times New Roman"/>
        </w:rPr>
        <w:t xml:space="preserve"> </w:t>
      </w:r>
      <w:r w:rsidR="00FA5582">
        <w:rPr>
          <w:rFonts w:cs="Times New Roman"/>
        </w:rPr>
        <w:t xml:space="preserve">Further evidence of a connection between prey populations and the development of </w:t>
      </w:r>
      <w:r w:rsidR="00FA5582" w:rsidRPr="009C3985">
        <w:rPr>
          <w:rFonts w:cs="Times New Roman"/>
          <w:i/>
        </w:rPr>
        <w:t>Mesodinium</w:t>
      </w:r>
      <w:r w:rsidR="00FA5582">
        <w:rPr>
          <w:rFonts w:cs="Times New Roman"/>
        </w:rPr>
        <w:t xml:space="preserve"> bloom</w:t>
      </w:r>
      <w:r w:rsidR="00CA2EC6">
        <w:rPr>
          <w:rFonts w:cs="Times New Roman"/>
        </w:rPr>
        <w:t>s</w:t>
      </w:r>
      <w:r w:rsidR="00FA5582">
        <w:rPr>
          <w:rFonts w:cs="Times New Roman"/>
        </w:rPr>
        <w:t xml:space="preserve"> </w:t>
      </w:r>
      <w:del w:id="35" w:author="Author">
        <w:r w:rsidR="00FA5582" w:rsidDel="00EC4BBC">
          <w:rPr>
            <w:rFonts w:cs="Times New Roman"/>
          </w:rPr>
          <w:delText>was observed in an A</w:delText>
        </w:r>
        <w:r w:rsidR="00FA5582" w:rsidRPr="00FC5E5F" w:rsidDel="00EC4BBC">
          <w:rPr>
            <w:rFonts w:cs="Times New Roman"/>
          </w:rPr>
          <w:delText>ntarctic saline lake</w:delText>
        </w:r>
      </w:del>
      <w:ins w:id="36" w:author="Author">
        <w:r w:rsidR="00EC4BBC">
          <w:rPr>
            <w:rFonts w:cs="Times New Roman"/>
          </w:rPr>
          <w:t>has been observed elsewhere</w:t>
        </w:r>
      </w:ins>
      <w:r w:rsidR="00FA5582">
        <w:rPr>
          <w:rFonts w:cs="Times New Roman"/>
        </w:rPr>
        <w:t xml:space="preserve">, </w:t>
      </w:r>
      <w:ins w:id="37" w:author="Author">
        <w:r w:rsidR="00EC4BBC">
          <w:rPr>
            <w:rFonts w:cs="Times New Roman"/>
          </w:rPr>
          <w:t xml:space="preserve">including in an Antarctic saline lake, </w:t>
        </w:r>
      </w:ins>
      <w:r w:rsidR="00FA5582">
        <w:rPr>
          <w:rFonts w:cs="Times New Roman"/>
        </w:rPr>
        <w:t xml:space="preserve">where an increase in the abundance of cryptophytes preceded the increase in abundance of </w:t>
      </w:r>
      <w:r w:rsidR="00FA5582" w:rsidRPr="00FC5E5F">
        <w:rPr>
          <w:rFonts w:cs="Times New Roman"/>
          <w:i/>
        </w:rPr>
        <w:t>M. rubrum</w:t>
      </w:r>
      <w:r>
        <w:rPr>
          <w:rFonts w:cs="Times New Roman"/>
        </w:rPr>
        <w:t xml:space="preserve"> </w:t>
      </w:r>
      <w:commentRangeStart w:id="38"/>
      <w:commentRangeStart w:id="39"/>
      <w:r w:rsidR="00D1546B">
        <w:rPr>
          <w:rFonts w:cs="Times New Roman"/>
        </w:rPr>
        <w:fldChar w:fldCharType="begin"/>
      </w:r>
      <w:r w:rsidR="00BE122B">
        <w:rPr>
          <w:rFonts w:cs="Times New Roman"/>
        </w:rPr>
        <w:instrText xml:space="preserve"> ADDIN PAPERS2_CITATIONS &lt;citation&gt;&lt;uuid&gt;F41D8470-E362-4F31-8710-224B1B59E66C&lt;/uuid&gt;&lt;priority&gt;11&lt;/priority&gt;&lt;publications&gt;&lt;publication&gt;&lt;uuid&gt;49BAFE24-E7E6-4D1E-8904-170B5937847C&lt;/uuid&gt;&lt;volume&gt;38&lt;/volume&gt;&lt;doi&gt;10.1007/s00300-015-1686-z&lt;/doi&gt;&lt;startpage&gt;1305&lt;/startpage&gt;&lt;publication_date&gt;99201504011200000000222000&lt;/publication_date&gt;&lt;url&gt;http://link.springer.com/10.1007/s00300-015-1686-z&lt;/url&gt;&lt;type&gt;400&lt;/type&gt;&lt;title&gt;The ciliate Mesodinium rubrum and its cryptophyte prey in Antarctic aquatic environments&lt;/title&gt;&lt;publisher&gt;Springer Berlin Heidelberg&lt;/publisher&gt;&lt;number&gt;8&lt;/number&gt;&lt;subtype&gt;400&lt;/subtype&gt;&lt;endpage&gt;1310&lt;/endpage&gt;&lt;bundle&gt;&lt;publication&gt;&lt;publisher&gt;Springer Berlin Heidelberg&lt;/publisher&gt;&lt;title&gt;Polar Biology&lt;/title&gt;&lt;type&gt;-100&lt;/type&gt;&lt;subtype&gt;-100&lt;/subtype&gt;&lt;uuid&gt;E24E039D-2F45-4BE7-9EA8-D54D45D02B6F&lt;/uuid&gt;&lt;/publication&gt;&lt;/bundle&gt;&lt;authors&gt;&lt;author&gt;&lt;nonDroppingParticle&gt;van den&lt;/nonDroppingParticle&gt;&lt;firstName&gt;John&lt;/firstName&gt;&lt;lastName&gt;Hoff&lt;/lastName&gt;&lt;/author&gt;&lt;author&gt;&lt;firstName&gt;Elanor&lt;/firstName&gt;&lt;lastName&gt;Bell&lt;/lastName&gt;&lt;/author&gt;&lt;/authors&gt;&lt;/publication&gt;&lt;/publications&gt;&lt;cites&gt;&lt;/cites&gt;&lt;/citation&gt;</w:instrText>
      </w:r>
      <w:r w:rsidR="00D1546B">
        <w:rPr>
          <w:rFonts w:cs="Times New Roman"/>
        </w:rPr>
        <w:fldChar w:fldCharType="separate"/>
      </w:r>
      <w:r w:rsidR="009A46E9">
        <w:rPr>
          <w:rFonts w:eastAsiaTheme="minorEastAsia" w:cs="Times New Roman"/>
          <w:color w:val="auto"/>
          <w:lang w:eastAsia="en-US" w:bidi="ar-SA"/>
        </w:rPr>
        <w:t>(van den Hoff &amp; Bell 2015)</w:t>
      </w:r>
      <w:r w:rsidR="00D1546B">
        <w:rPr>
          <w:rFonts w:cs="Times New Roman"/>
        </w:rPr>
        <w:fldChar w:fldCharType="end"/>
      </w:r>
      <w:commentRangeEnd w:id="38"/>
      <w:r w:rsidR="00477B07">
        <w:rPr>
          <w:rStyle w:val="CommentReference"/>
        </w:rPr>
        <w:commentReference w:id="38"/>
      </w:r>
      <w:commentRangeEnd w:id="39"/>
      <w:r w:rsidR="002D3F6A">
        <w:rPr>
          <w:rStyle w:val="CommentReference"/>
        </w:rPr>
        <w:commentReference w:id="39"/>
      </w:r>
      <w:ins w:id="40" w:author="Author">
        <w:r w:rsidR="009F31C4">
          <w:rPr>
            <w:rFonts w:cs="Times New Roman"/>
          </w:rPr>
          <w:t xml:space="preserve">. In </w:t>
        </w:r>
        <w:proofErr w:type="spellStart"/>
        <w:r w:rsidR="009F31C4">
          <w:rPr>
            <w:rFonts w:cs="Times New Roman"/>
          </w:rPr>
          <w:t>Jinhae</w:t>
        </w:r>
        <w:proofErr w:type="spellEnd"/>
        <w:r w:rsidR="009F31C4">
          <w:rPr>
            <w:rFonts w:cs="Times New Roman"/>
          </w:rPr>
          <w:t xml:space="preserve"> Bay, Korea, peaks of cryptophyte abundance coincided with </w:t>
        </w:r>
        <w:r w:rsidR="009F31C4">
          <w:rPr>
            <w:rFonts w:cs="Times New Roman"/>
          </w:rPr>
          <w:lastRenderedPageBreak/>
          <w:t>those of M. rubrum (Kim et al. 2007), while the opposite occurred for a bloom in the Chesapeake Bay (</w:t>
        </w:r>
        <w:r w:rsidR="000A74F3">
          <w:rPr>
            <w:rFonts w:cs="Times New Roman"/>
          </w:rPr>
          <w:t>Johnson et al. 2013)</w:t>
        </w:r>
        <w:r w:rsidR="009F31C4">
          <w:rPr>
            <w:rFonts w:cs="Times New Roman"/>
          </w:rPr>
          <w:t>.</w:t>
        </w:r>
      </w:ins>
      <w:del w:id="41" w:author="Author">
        <w:r w:rsidRPr="00FC5E5F" w:rsidDel="009F31C4">
          <w:rPr>
            <w:rFonts w:cs="Times New Roman"/>
          </w:rPr>
          <w:delText>.</w:delText>
        </w:r>
      </w:del>
      <w:r w:rsidRPr="00FC5E5F">
        <w:rPr>
          <w:rFonts w:cs="Times New Roman"/>
        </w:rPr>
        <w:t xml:space="preserve"> </w:t>
      </w:r>
      <w:r w:rsidR="00FA5582">
        <w:rPr>
          <w:rFonts w:cs="Times New Roman"/>
        </w:rPr>
        <w:t xml:space="preserve">However, the factors that influence cryptophyte prey population dynamics remain poorly understood in these systems, and the underlying mechanisms linking ciliate and prey populations are unclear. For example, </w:t>
      </w:r>
      <w:r w:rsidR="006015AD">
        <w:rPr>
          <w:rFonts w:cs="Times New Roman"/>
        </w:rPr>
        <w:t>d</w:t>
      </w:r>
      <w:r w:rsidR="00FA5582">
        <w:rPr>
          <w:rFonts w:cs="Times New Roman"/>
        </w:rPr>
        <w:t xml:space="preserve">oes the physiological status of </w:t>
      </w:r>
      <w:r w:rsidR="0010331A">
        <w:rPr>
          <w:rFonts w:cs="Times New Roman"/>
        </w:rPr>
        <w:t xml:space="preserve">free-living </w:t>
      </w:r>
      <w:r w:rsidR="00FA5582">
        <w:rPr>
          <w:rFonts w:cs="Times New Roman"/>
        </w:rPr>
        <w:t xml:space="preserve">cryptophyte prey (as indicated by division rate rather than population size) influence </w:t>
      </w:r>
      <w:r w:rsidR="006015AD">
        <w:rPr>
          <w:rFonts w:cs="Times New Roman"/>
        </w:rPr>
        <w:t>the dynamics</w:t>
      </w:r>
      <w:r w:rsidR="00FA5582">
        <w:rPr>
          <w:rFonts w:cs="Times New Roman"/>
        </w:rPr>
        <w:t xml:space="preserve"> of </w:t>
      </w:r>
      <w:r w:rsidR="00FA5582" w:rsidRPr="009C3985">
        <w:rPr>
          <w:rFonts w:cs="Times New Roman"/>
          <w:i/>
        </w:rPr>
        <w:t>Mesodinium</w:t>
      </w:r>
      <w:r w:rsidR="00FA5582">
        <w:rPr>
          <w:rFonts w:cs="Times New Roman"/>
        </w:rPr>
        <w:t xml:space="preserve"> blooms? </w:t>
      </w:r>
    </w:p>
    <w:p w14:paraId="083D9B80" w14:textId="6D806FB5" w:rsidR="005B3DC4" w:rsidRDefault="008D5305" w:rsidP="003218A1">
      <w:pPr>
        <w:tabs>
          <w:tab w:val="left" w:pos="5265"/>
        </w:tabs>
        <w:spacing w:line="480" w:lineRule="auto"/>
        <w:ind w:firstLine="288"/>
        <w:rPr>
          <w:rFonts w:cs="Times New Roman"/>
        </w:rPr>
      </w:pPr>
      <w:r w:rsidRPr="00FC5E5F">
        <w:rPr>
          <w:rFonts w:cs="Times New Roman"/>
        </w:rPr>
        <w:tab/>
      </w:r>
      <w:r w:rsidR="00442105">
        <w:rPr>
          <w:rFonts w:cs="Times New Roman"/>
        </w:rPr>
        <w:t>T</w:t>
      </w:r>
      <w:r w:rsidR="00FA5582">
        <w:rPr>
          <w:rFonts w:cs="Times New Roman"/>
        </w:rPr>
        <w:t xml:space="preserve">o investigate the influence of prey population size and physiological status on </w:t>
      </w:r>
      <w:r w:rsidR="006015AD">
        <w:rPr>
          <w:rFonts w:cs="Times New Roman"/>
        </w:rPr>
        <w:t xml:space="preserve">the dynamics </w:t>
      </w:r>
      <w:r w:rsidR="00FA5582">
        <w:rPr>
          <w:rFonts w:cs="Times New Roman"/>
        </w:rPr>
        <w:t xml:space="preserve">of </w:t>
      </w:r>
      <w:r w:rsidR="00FA5582" w:rsidRPr="009C3985">
        <w:rPr>
          <w:rFonts w:cs="Times New Roman"/>
          <w:i/>
        </w:rPr>
        <w:t>Mesodinium</w:t>
      </w:r>
      <w:r w:rsidR="00FA5582">
        <w:rPr>
          <w:rFonts w:cs="Times New Roman"/>
        </w:rPr>
        <w:t xml:space="preserve"> blooms, </w:t>
      </w:r>
      <w:r w:rsidR="00442105">
        <w:rPr>
          <w:rFonts w:cs="Times New Roman"/>
        </w:rPr>
        <w:t>we examined p</w:t>
      </w:r>
      <w:r w:rsidR="00FA5582">
        <w:rPr>
          <w:rFonts w:cs="Times New Roman"/>
        </w:rPr>
        <w:t xml:space="preserve">atterns in </w:t>
      </w:r>
      <w:r w:rsidR="00442105">
        <w:rPr>
          <w:rFonts w:cs="Times New Roman"/>
        </w:rPr>
        <w:t>abundances and</w:t>
      </w:r>
      <w:r w:rsidR="00FA5582">
        <w:rPr>
          <w:rFonts w:cs="Times New Roman"/>
        </w:rPr>
        <w:t xml:space="preserve"> </w:t>
      </w:r>
      <w:r w:rsidR="00442105">
        <w:rPr>
          <w:rFonts w:cs="Times New Roman"/>
        </w:rPr>
        <w:t>division rates</w:t>
      </w:r>
      <w:r w:rsidR="0010331A">
        <w:rPr>
          <w:rFonts w:cs="Times New Roman"/>
        </w:rPr>
        <w:t xml:space="preserve"> for free-living </w:t>
      </w:r>
      <w:r w:rsidR="00442105" w:rsidRPr="00442105">
        <w:rPr>
          <w:rFonts w:cs="Times New Roman"/>
          <w:i/>
        </w:rPr>
        <w:t>T. amphioxeia</w:t>
      </w:r>
      <w:r w:rsidR="00FA5582">
        <w:rPr>
          <w:rFonts w:cs="Times New Roman"/>
        </w:rPr>
        <w:t>. N</w:t>
      </w:r>
      <w:r w:rsidR="00442105">
        <w:rPr>
          <w:rFonts w:cs="Times New Roman"/>
        </w:rPr>
        <w:t xml:space="preserve">umerous factors </w:t>
      </w:r>
      <w:r>
        <w:rPr>
          <w:rFonts w:cs="Times New Roman"/>
        </w:rPr>
        <w:t>influence cell abu</w:t>
      </w:r>
      <w:r w:rsidR="00B068AD">
        <w:rPr>
          <w:rFonts w:cs="Times New Roman"/>
        </w:rPr>
        <w:t>n</w:t>
      </w:r>
      <w:r>
        <w:rPr>
          <w:rFonts w:cs="Times New Roman"/>
        </w:rPr>
        <w:t>dances, including</w:t>
      </w:r>
      <w:r w:rsidRPr="00FC5E5F">
        <w:rPr>
          <w:rFonts w:cs="Times New Roman"/>
        </w:rPr>
        <w:t xml:space="preserve"> cell division</w:t>
      </w:r>
      <w:r w:rsidR="00FA5582">
        <w:rPr>
          <w:rFonts w:cs="Times New Roman"/>
        </w:rPr>
        <w:t xml:space="preserve"> and</w:t>
      </w:r>
      <w:r w:rsidRPr="00FC5E5F">
        <w:rPr>
          <w:rFonts w:cs="Times New Roman"/>
        </w:rPr>
        <w:t xml:space="preserve"> cell mortality</w:t>
      </w:r>
      <w:r w:rsidR="00FA5582">
        <w:rPr>
          <w:rFonts w:cs="Times New Roman"/>
        </w:rPr>
        <w:t>,</w:t>
      </w:r>
      <w:r w:rsidRPr="00FC5E5F">
        <w:rPr>
          <w:rFonts w:cs="Times New Roman"/>
        </w:rPr>
        <w:t xml:space="preserve"> and physical </w:t>
      </w:r>
      <w:r w:rsidR="00FA5582">
        <w:rPr>
          <w:rFonts w:cs="Times New Roman"/>
        </w:rPr>
        <w:t xml:space="preserve">advective </w:t>
      </w:r>
      <w:r w:rsidRPr="00FC5E5F">
        <w:rPr>
          <w:rFonts w:cs="Times New Roman"/>
        </w:rPr>
        <w:t>transport.</w:t>
      </w:r>
      <w:r w:rsidR="00167F52">
        <w:rPr>
          <w:rFonts w:cs="Times New Roman"/>
        </w:rPr>
        <w:t xml:space="preserve"> </w:t>
      </w:r>
      <w:r w:rsidR="0015440D">
        <w:rPr>
          <w:rFonts w:cs="Times New Roman"/>
        </w:rPr>
        <w:t>In a dynamic</w:t>
      </w:r>
      <w:r w:rsidR="008427F0">
        <w:rPr>
          <w:rFonts w:cs="Times New Roman"/>
        </w:rPr>
        <w:t xml:space="preserve"> system such as </w:t>
      </w:r>
      <w:r w:rsidR="00A56CA7">
        <w:rPr>
          <w:rFonts w:cs="Times New Roman"/>
        </w:rPr>
        <w:t>the Columbia River estuary</w:t>
      </w:r>
      <w:r w:rsidR="008427F0">
        <w:rPr>
          <w:rFonts w:cs="Times New Roman"/>
        </w:rPr>
        <w:t xml:space="preserve">, </w:t>
      </w:r>
      <w:r w:rsidR="00442105">
        <w:rPr>
          <w:rFonts w:cs="Times New Roman"/>
        </w:rPr>
        <w:t xml:space="preserve">only </w:t>
      </w:r>
      <w:r w:rsidR="00167F52">
        <w:rPr>
          <w:rFonts w:cs="Times New Roman"/>
        </w:rPr>
        <w:t xml:space="preserve">a continuous sampling approach </w:t>
      </w:r>
      <w:r w:rsidR="006015AD">
        <w:rPr>
          <w:rFonts w:cs="Times New Roman"/>
        </w:rPr>
        <w:t xml:space="preserve">can </w:t>
      </w:r>
      <w:r w:rsidR="008427F0">
        <w:rPr>
          <w:rFonts w:cs="Times New Roman"/>
        </w:rPr>
        <w:t>capture changes in abundances over time</w:t>
      </w:r>
      <w:r w:rsidR="00167F52">
        <w:rPr>
          <w:rFonts w:cs="Times New Roman"/>
        </w:rPr>
        <w:t>.</w:t>
      </w:r>
      <w:r w:rsidR="008427F0">
        <w:rPr>
          <w:rFonts w:cs="Times New Roman"/>
        </w:rPr>
        <w:t xml:space="preserve"> </w:t>
      </w:r>
      <w:r w:rsidR="00FA5582">
        <w:rPr>
          <w:rFonts w:cs="Times New Roman"/>
        </w:rPr>
        <w:t>Contin</w:t>
      </w:r>
      <w:r w:rsidR="008951B1">
        <w:rPr>
          <w:rFonts w:cs="Times New Roman"/>
        </w:rPr>
        <w:t>u</w:t>
      </w:r>
      <w:r w:rsidR="00FA5582">
        <w:rPr>
          <w:rFonts w:cs="Times New Roman"/>
        </w:rPr>
        <w:t>ous</w:t>
      </w:r>
      <w:r w:rsidR="008427F0">
        <w:rPr>
          <w:rFonts w:cs="Times New Roman"/>
        </w:rPr>
        <w:t xml:space="preserve"> measurements of the</w:t>
      </w:r>
      <w:r w:rsidR="00A208D9">
        <w:rPr>
          <w:rFonts w:cs="Times New Roman"/>
        </w:rPr>
        <w:t xml:space="preserve"> population</w:t>
      </w:r>
      <w:r w:rsidR="008427F0">
        <w:rPr>
          <w:rFonts w:cs="Times New Roman"/>
        </w:rPr>
        <w:t xml:space="preserve"> size structure can be used to estimate division rates based on changes in cell size distribution over th</w:t>
      </w:r>
      <w:r w:rsidR="005E3B87">
        <w:rPr>
          <w:rFonts w:cs="Times New Roman"/>
        </w:rPr>
        <w:t xml:space="preserve">e course of a day </w:t>
      </w:r>
      <w:r w:rsidR="00D1546B">
        <w:rPr>
          <w:rFonts w:cs="Times New Roman"/>
        </w:rPr>
        <w:fldChar w:fldCharType="begin"/>
      </w:r>
      <w:r w:rsidR="00BE122B">
        <w:rPr>
          <w:rFonts w:cs="Times New Roman"/>
        </w:rPr>
        <w:instrText xml:space="preserve"> ADDIN PAPERS2_CITATIONS &lt;citation&gt;&lt;uuid&gt;7970BBCC-5E69-4414-BFB9-65C3698D5D51&lt;/uuid&gt;&lt;priority&gt;12&lt;/priority&gt;&lt;publications&gt;&lt;publication&gt;&lt;uuid&gt;C3B7C21F-91F4-4A55-8F1A-9B8746BDA251&lt;/uuid&gt;&lt;volume&gt;48&lt;/volume&gt;&lt;startpage&gt;1756&lt;/startpage&gt;&lt;publication_date&gt;99200301011200000000222000&lt;/publication_date&gt;&lt;url&gt;http://www.jstor.org/stable/3597543&lt;/url&gt;&lt;citekey&gt;Sosik:2003tu&lt;/citekey&gt;&lt;type&gt;400&lt;/type&gt;&lt;title&gt;Growth Rates of Coastal Phytoplankton from Time-Series Measurements with a Submersible Flow Cytometer&lt;/title&gt;&lt;publisher&gt;American Society of Limnology and Oceanography&lt;/publisher&gt;&lt;number&gt;5&lt;/number&gt;&lt;subtype&gt;400&lt;/subtype&gt;&lt;endpage&gt;1765&lt;/endpage&gt;&lt;bundle&gt;&lt;publication&gt;&lt;publisher&gt;American Society of Limnology and Oceanography&lt;/publisher&gt;&lt;url&gt;http://www.aslo.org&lt;/url&gt;&lt;title&gt;Limnology and Oceanography&lt;/title&gt;&lt;type&gt;-100&lt;/type&gt;&lt;subtype&gt;-100&lt;/subtype&gt;&lt;uuid&gt;3AD29A2A-857A-43B4-B00E-654B8A0BE087&lt;/uuid&gt;&lt;/publication&gt;&lt;/bundle&gt;&lt;authors&gt;&lt;author&gt;&lt;firstName&gt;Heidi&lt;/firstName&gt;&lt;middleNames&gt;M&lt;/middleNames&gt;&lt;lastName&gt;Sosik&lt;/lastName&gt;&lt;/author&gt;&lt;author&gt;&lt;firstName&gt;Robert&lt;/firstName&gt;&lt;middleNames&gt;J&lt;/middleNames&gt;&lt;lastName&gt;Olson&lt;/lastName&gt;&lt;/author&gt;&lt;author&gt;&lt;firstName&gt;Michael G.&lt;/firstName&gt;&lt;lastName&gt;Neubert&lt;/lastName&gt;&lt;/author&gt;&lt;author&gt;&lt;firstName&gt;Alexi&lt;/firstName&gt;&lt;lastName&gt;Shalapyonok&lt;/lastName&gt;&lt;/author&gt;&lt;author&gt;&lt;firstName&gt;Andrew R.&lt;/firstName&gt;&lt;lastName&gt;Solow&lt;/lastName&gt;&lt;/author&gt;&lt;/authors&gt;&lt;/publication&gt;&lt;publication&gt;&lt;volume&gt;111&lt;/volume&gt;&lt;publication_date&gt;99201407081200000000222000&lt;/publication_date&gt;&lt;number&gt;27&lt;/number&gt;&lt;startpage&gt;9852&lt;/startpage&gt;&lt;title&gt;Diel size distributions reveal seasonal growth dynamics of a coastal phytoplankter&lt;/title&gt;&lt;uuid&gt;70D987E0-64E3-4FE2-982C-CE8D24DF59B0&lt;/uuid&gt;&lt;subtype&gt;400&lt;/subtype&gt;&lt;endpage&gt;9857&lt;/endpage&gt;&lt;type&gt;400&lt;/type&gt;&lt;url&gt;http://www.pnas.org/content/111/27/9852.abstract&lt;/url&gt;&lt;bundle&gt;&lt;publication&gt;&lt;url&gt;http://www.pnas.org/&lt;/url&gt;&lt;title&gt;Proceedings of the National Academy of Sciences&lt;/title&gt;&lt;type&gt;-100&lt;/type&gt;&lt;subtype&gt;-100&lt;/subtype&gt;&lt;uuid&gt;561127FB-7CC9-41FD-810F-D49129BD951B&lt;/uuid&gt;&lt;/publication&gt;&lt;/bundle&gt;&lt;authors&gt;&lt;author&gt;&lt;firstName&gt;Kristen&lt;/firstName&gt;&lt;middleNames&gt;R&lt;/middleNames&gt;&lt;lastName&gt;Hunter-Cevera&lt;/lastName&gt;&lt;/author&gt;&lt;author&gt;&lt;firstName&gt;Michael G.&lt;/firstName&gt;&lt;lastName&gt;Neubert&lt;/lastName&gt;&lt;/author&gt;&lt;author&gt;&lt;firstName&gt;Andrew R.&lt;/firstName&gt;&lt;lastName&gt;Solow&lt;/lastName&gt;&lt;/author&gt;&lt;author&gt;&lt;firstName&gt;Robert&lt;/firstName&gt;&lt;middleNames&gt;J&lt;/middleNames&gt;&lt;lastName&gt;Olson&lt;/lastName&gt;&lt;/author&gt;&lt;author&gt;&lt;firstName&gt;Alexi&lt;/firstName&gt;&lt;lastName&gt;Shalapyonok&lt;/lastName&gt;&lt;/author&gt;&lt;author&gt;&lt;firstName&gt;Heidi&lt;/firstName&gt;&lt;middleNames&gt;M&lt;/middleNames&gt;&lt;lastName&gt;Sosik&lt;/lastName&gt;&lt;/author&gt;&lt;/authors&gt;&lt;/publication&gt;&lt;publication&gt;&lt;volume&gt;112&lt;/volume&gt;&lt;publication_date&gt;99201506301200000000222000&lt;/publication_date&gt;&lt;number&gt;26&lt;/number&gt;&lt;startpage&gt;8008&lt;/startpage&gt;&lt;title&gt;Light-driven synchrony of Prochlorococcus growth and mortality in the subtropical Pacific gyre&lt;/title&gt;&lt;uuid&gt;544823F8-1C89-4670-B6FE-22807FD69545&lt;/uuid&gt;&lt;subtype&gt;400&lt;/subtype&gt;&lt;endpage&gt;8012&lt;/endpage&gt;&lt;type&gt;400&lt;/type&gt;&lt;citekey&gt;Ribalet:2015uq&lt;/citekey&gt;&lt;url&gt;http://www.pnas.org/content/112/26/8008.abstract&lt;/url&gt;&lt;bundle&gt;&lt;publication&gt;&lt;url&gt;http://www.pnas.org/&lt;/url&gt;&lt;title&gt;Proceedings of the National Academy of Sciences&lt;/title&gt;&lt;type&gt;-100&lt;/type&gt;&lt;subtype&gt;-100&lt;/subtype&gt;&lt;uuid&gt;561127FB-7CC9-41FD-810F-D49129BD951B&lt;/uuid&gt;&lt;/publication&gt;&lt;/bundle&gt;&lt;authors&gt;&lt;author&gt;&lt;firstName&gt;Francois&lt;/firstName&gt;&lt;lastName&gt;Ribalet&lt;/lastName&gt;&lt;/author&gt;&lt;author&gt;&lt;firstName&gt;Jarred&lt;/firstName&gt;&lt;lastName&gt;Swalwell&lt;/lastName&gt;&lt;/author&gt;&lt;author&gt;&lt;firstName&gt;Sophie&lt;/firstName&gt;&lt;lastName&gt;Clayton&lt;/lastName&gt;&lt;/author&gt;&lt;author&gt;&lt;firstName&gt;Valeria&lt;/firstName&gt;&lt;lastName&gt;Jiménez&lt;/lastName&gt;&lt;/author&gt;&lt;author&gt;&lt;firstName&gt;Sebastian&lt;/firstName&gt;&lt;lastName&gt;Sudek&lt;/lastName&gt;&lt;/author&gt;&lt;author&gt;&lt;firstName&gt;Yajuan&lt;/firstName&gt;&lt;lastName&gt;Lin&lt;/lastName&gt;&lt;/author&gt;&lt;author&gt;&lt;firstName&gt;Zackary&lt;/firstName&gt;&lt;middleNames&gt;I&lt;/middleNames&gt;&lt;lastName&gt;Johnson&lt;/lastName&gt;&lt;/author&gt;&lt;author&gt;&lt;firstName&gt;Alexandra&lt;/firstName&gt;&lt;middleNames&gt;Z&lt;/middleNames&gt;&lt;lastName&gt;Worden&lt;/lastName&gt;&lt;/author&gt;&lt;author&gt;&lt;firstName&gt;E&lt;/firstName&gt;&lt;middleNames&gt;Virginia&lt;/middleNames&gt;&lt;lastName&gt;Armbrust&lt;/lastName&gt;&lt;/author&gt;&lt;/authors&gt;&lt;/publication&gt;&lt;/publications&gt;&lt;cites&gt;&lt;/cites&gt;&lt;/citation&gt;</w:instrText>
      </w:r>
      <w:r w:rsidR="00D1546B">
        <w:rPr>
          <w:rFonts w:cs="Times New Roman"/>
        </w:rPr>
        <w:fldChar w:fldCharType="separate"/>
      </w:r>
      <w:r w:rsidR="0074646E">
        <w:rPr>
          <w:rFonts w:eastAsiaTheme="minorEastAsia" w:cs="Times New Roman"/>
          <w:color w:val="auto"/>
          <w:lang w:eastAsia="en-US" w:bidi="ar-SA"/>
        </w:rPr>
        <w:t>(Sosik et al. 2003, Hunter-Cevera et al. 2014, Ribalet et al. 2015)</w:t>
      </w:r>
      <w:r w:rsidR="00D1546B">
        <w:rPr>
          <w:rFonts w:cs="Times New Roman"/>
        </w:rPr>
        <w:fldChar w:fldCharType="end"/>
      </w:r>
      <w:r w:rsidR="008427F0">
        <w:rPr>
          <w:rFonts w:cs="Times New Roman"/>
        </w:rPr>
        <w:t xml:space="preserve">. </w:t>
      </w:r>
      <w:r w:rsidR="005B3DC4">
        <w:rPr>
          <w:rFonts w:cs="Times New Roman"/>
        </w:rPr>
        <w:t>This method eliminates many of the difficulties and biases associated with the determination of cell division rates using discrete sampling techniques</w:t>
      </w:r>
      <w:r w:rsidR="00B0285E">
        <w:rPr>
          <w:rFonts w:cs="Times New Roman"/>
        </w:rPr>
        <w:t xml:space="preserve"> </w:t>
      </w:r>
      <w:r w:rsidR="00B0285E">
        <w:rPr>
          <w:rFonts w:cs="Times New Roman"/>
        </w:rPr>
        <w:fldChar w:fldCharType="begin"/>
      </w:r>
      <w:r w:rsidR="00BE122B">
        <w:rPr>
          <w:rFonts w:cs="Times New Roman"/>
        </w:rPr>
        <w:instrText xml:space="preserve"> ADDIN PAPERS2_CITATIONS &lt;citation&gt;&lt;uuid&gt;E12CF6CA-ACE7-405A-9E8C-CCE5744FE775&lt;/uuid&gt;&lt;priority&gt;13&lt;/priority&gt;&lt;publications&gt;&lt;publication&gt;&lt;uuid&gt;F506EC91-7BBD-4A5D-A393-F18792F8B66F&lt;/uuid&gt;&lt;volume&gt;5&lt;/volume&gt;&lt;doi&gt;doi: 10.1146/annurev-marine-121211-172258&lt;/doi&gt;&lt;startpage&gt;247&lt;/startpage&gt;&lt;publication_date&gt;99201301301200000000222000&lt;/publication_date&gt;&lt;url&gt;http://dx.doi.org/10.1146/annurev-marine-121211-172258&lt;/url&gt;&lt;type&gt;400&lt;/type&gt;&lt;title&gt;Evaluation of In Situ Phytoplankton Growth Rates: A Synthesis of Data from Varied Approaches&lt;/title&gt;&lt;publisher&gt;Annual Reviews&lt;/publisher&gt;&lt;location&gt;200,9,30.4102840,-91.1809029&lt;/location&gt;&lt;institution&gt;Department of Environmental Sciences, Louisiana State University, Baton Rouge, LA 70803.&lt;/institution&gt;&lt;number&gt;1&lt;/number&gt;&lt;subtype&gt;400&lt;/subtype&gt;&lt;endpage&gt;268&lt;/endpage&gt;&lt;bundle&gt;&lt;publication&gt;&lt;publisher&gt; Annual Reviews &lt;/publisher&gt;&lt;url&gt;http://www.annualreviews.org&lt;/url&gt;&lt;title&gt;Annual Review of Marine Science&lt;/title&gt;&lt;type&gt;-100&lt;/type&gt;&lt;subtype&gt;-100&lt;/subtype&gt;&lt;uuid&gt;A83B6A6B-E95F-4E19-B5B2-62D2CB6B860E&lt;/uuid&gt;&lt;/publication&gt;&lt;/bundle&gt;&lt;authors&gt;&lt;author&gt;&lt;firstName&gt;Edward&lt;/firstName&gt;&lt;middleNames&gt;A&lt;/middleNames&gt;&lt;lastName&gt;Laws&lt;/lastName&gt;&lt;/author&gt;&lt;/authors&gt;&lt;/publication&gt;&lt;/publications&gt;&lt;cites&gt;&lt;/cites&gt;&lt;/citation&gt;</w:instrText>
      </w:r>
      <w:r w:rsidR="00B0285E">
        <w:rPr>
          <w:rFonts w:cs="Times New Roman"/>
        </w:rPr>
        <w:fldChar w:fldCharType="separate"/>
      </w:r>
      <w:r w:rsidR="009A46E9">
        <w:rPr>
          <w:rFonts w:eastAsiaTheme="minorEastAsia" w:cs="Times New Roman"/>
          <w:color w:val="auto"/>
          <w:lang w:eastAsia="en-US" w:bidi="ar-SA"/>
        </w:rPr>
        <w:t>(Laws 2013)</w:t>
      </w:r>
      <w:r w:rsidR="00B0285E">
        <w:rPr>
          <w:rFonts w:cs="Times New Roman"/>
        </w:rPr>
        <w:fldChar w:fldCharType="end"/>
      </w:r>
      <w:r w:rsidR="005B3DC4">
        <w:rPr>
          <w:rFonts w:cs="Times New Roman"/>
        </w:rPr>
        <w:t xml:space="preserve">. </w:t>
      </w:r>
    </w:p>
    <w:p w14:paraId="21EA0FC0" w14:textId="452B2DCD" w:rsidR="00CA2EC6" w:rsidRPr="00FC5E5F" w:rsidRDefault="008D5305" w:rsidP="003218A1">
      <w:pPr>
        <w:tabs>
          <w:tab w:val="left" w:pos="5265"/>
        </w:tabs>
        <w:spacing w:line="480" w:lineRule="auto"/>
        <w:rPr>
          <w:rFonts w:cs="Times New Roman"/>
        </w:rPr>
      </w:pPr>
      <w:r>
        <w:rPr>
          <w:rFonts w:cs="Times New Roman"/>
        </w:rPr>
        <w:t xml:space="preserve"> </w:t>
      </w:r>
      <w:r>
        <w:rPr>
          <w:rFonts w:cs="Times New Roman"/>
        </w:rPr>
        <w:tab/>
      </w:r>
      <w:r w:rsidR="00442105">
        <w:rPr>
          <w:rFonts w:cs="Times New Roman"/>
        </w:rPr>
        <w:t xml:space="preserve">Here, we use the continuous flow cytometer, SeaFlow </w:t>
      </w:r>
      <w:r w:rsidR="00B0285E">
        <w:rPr>
          <w:rFonts w:cs="Times New Roman"/>
        </w:rPr>
        <w:fldChar w:fldCharType="begin"/>
      </w:r>
      <w:r w:rsidR="00BE122B">
        <w:rPr>
          <w:rFonts w:cs="Times New Roman"/>
        </w:rPr>
        <w:instrText xml:space="preserve"> ADDIN PAPERS2_CITATIONS &lt;citation&gt;&lt;uuid&gt;C1D49C7E-7C64-421E-A52F-88565FA8A3CB&lt;/uuid&gt;&lt;priority&gt;14&lt;/priority&gt;&lt;publications&gt;&lt;publication&gt;&lt;volume&gt;9&lt;/volume&gt;&lt;publication_date&gt;99201100001200000000200000&lt;/publication_date&gt;&lt;doi&gt;10.4319/lom.2011.9.466&lt;/doi&gt;&lt;startpage&gt;466&lt;/startpage&gt;&lt;title&gt;SeaFlow: A novel underway flow-cytometer for continuous observations of phytoplankton in the ocean&lt;/title&gt;&lt;uuid&gt;03168CE5-B00F-427E-B071-C0466E2FE59E&lt;/uuid&gt;&lt;subtype&gt;400&lt;/subtype&gt;&lt;endpage&gt;477&lt;/endpage&gt;&lt;type&gt;400&lt;/type&gt;&lt;url&gt;http://www.aslo.org/lomethods/free/2011/0466.html&lt;/url&gt;&lt;bundle&gt;&lt;publication&gt;&lt;url&gt;http://onlinelibrary.wiley.com&lt;/url&gt;&lt;title&gt;Limnology and Oceanography: Methods&lt;/title&gt;&lt;type&gt;-100&lt;/type&gt;&lt;subtype&gt;-100&lt;/subtype&gt;&lt;uuid&gt;A2C87399-4446-43AB-8740-EC7E5B7A9E14&lt;/uuid&gt;&lt;/publication&gt;&lt;/bundle&gt;&lt;authors&gt;&lt;author&gt;&lt;firstName&gt;Jarred&lt;/firstName&gt;&lt;middleNames&gt;E&lt;/middleNames&gt;&lt;lastName&gt;Swalwell&lt;/lastName&gt;&lt;/author&gt;&lt;author&gt;&lt;firstName&gt;Francois&lt;/firstName&gt;&lt;lastName&gt;Ribalet&lt;/lastName&gt;&lt;/author&gt;&lt;author&gt;&lt;firstName&gt;E&lt;/firstName&gt;&lt;middleNames&gt;Virginia&lt;/middleNames&gt;&lt;lastName&gt;Armbrust&lt;/lastName&gt;&lt;/author&gt;&lt;/authors&gt;&lt;/publication&gt;&lt;/publications&gt;&lt;cites&gt;&lt;/cites&gt;&lt;/citation&gt;</w:instrText>
      </w:r>
      <w:r w:rsidR="00B0285E">
        <w:rPr>
          <w:rFonts w:cs="Times New Roman"/>
        </w:rPr>
        <w:fldChar w:fldCharType="separate"/>
      </w:r>
      <w:r w:rsidR="009A46E9">
        <w:rPr>
          <w:rFonts w:eastAsiaTheme="minorEastAsia" w:cs="Times New Roman"/>
          <w:color w:val="auto"/>
          <w:lang w:eastAsia="en-US" w:bidi="ar-SA"/>
        </w:rPr>
        <w:t>(Swalwell et al. 2011)</w:t>
      </w:r>
      <w:r w:rsidR="00B0285E">
        <w:rPr>
          <w:rFonts w:cs="Times New Roman"/>
        </w:rPr>
        <w:fldChar w:fldCharType="end"/>
      </w:r>
      <w:r w:rsidR="00B0285E">
        <w:rPr>
          <w:rFonts w:cs="Times New Roman"/>
        </w:rPr>
        <w:t xml:space="preserve"> </w:t>
      </w:r>
      <w:r w:rsidR="00442105">
        <w:rPr>
          <w:rFonts w:cs="Times New Roman"/>
        </w:rPr>
        <w:t xml:space="preserve">to determine cryptophyte abundances and division rates both in the laboratory and during a 4-week survey carried out in 2013. Dissolved nutrient concentrations, salinity, temperature, light irradiance, and abundances of cryptophytes and </w:t>
      </w:r>
      <w:del w:id="42" w:author="Author">
        <w:r w:rsidR="00442105" w:rsidDel="00D87D65">
          <w:rPr>
            <w:rFonts w:cs="Times New Roman"/>
            <w:i/>
          </w:rPr>
          <w:delText>M. major</w:delText>
        </w:r>
      </w:del>
      <w:ins w:id="43" w:author="Author">
        <w:r w:rsidR="00D87D65">
          <w:rPr>
            <w:rFonts w:cs="Times New Roman"/>
            <w:i/>
          </w:rPr>
          <w:t>Mesodinium</w:t>
        </w:r>
      </w:ins>
      <w:r w:rsidR="00442105">
        <w:rPr>
          <w:rFonts w:cs="Times New Roman"/>
        </w:rPr>
        <w:t xml:space="preserve"> were determined</w:t>
      </w:r>
      <w:r w:rsidR="00A56CA7">
        <w:rPr>
          <w:rFonts w:cs="Times New Roman"/>
        </w:rPr>
        <w:t xml:space="preserve"> during red water blooms in the Columbia River estuary</w:t>
      </w:r>
      <w:r w:rsidR="00442105">
        <w:rPr>
          <w:rFonts w:cs="Times New Roman"/>
        </w:rPr>
        <w:t xml:space="preserve">. </w:t>
      </w:r>
      <w:r w:rsidR="00AD70B9">
        <w:rPr>
          <w:rFonts w:cs="Times New Roman"/>
        </w:rPr>
        <w:t>D</w:t>
      </w:r>
      <w:r w:rsidR="00AD70B9" w:rsidRPr="00D0541A">
        <w:rPr>
          <w:rFonts w:cs="Times New Roman"/>
        </w:rPr>
        <w:t xml:space="preserve">aily division rates of </w:t>
      </w:r>
      <w:r w:rsidR="00AD70B9">
        <w:rPr>
          <w:rFonts w:cs="Times New Roman"/>
        </w:rPr>
        <w:t>cryptophytes</w:t>
      </w:r>
      <w:r w:rsidR="00AD70B9" w:rsidRPr="00D0541A">
        <w:rPr>
          <w:rFonts w:cs="Times New Roman"/>
        </w:rPr>
        <w:t xml:space="preserve"> </w:t>
      </w:r>
      <w:r w:rsidR="00AD70B9">
        <w:rPr>
          <w:rFonts w:cs="Times New Roman"/>
        </w:rPr>
        <w:t xml:space="preserve">were </w:t>
      </w:r>
      <w:r w:rsidR="005B3DC4">
        <w:rPr>
          <w:rFonts w:cs="Times New Roman"/>
        </w:rPr>
        <w:t>calculated</w:t>
      </w:r>
      <w:r w:rsidR="00AD70B9">
        <w:rPr>
          <w:rFonts w:cs="Times New Roman"/>
        </w:rPr>
        <w:t xml:space="preserve"> </w:t>
      </w:r>
      <w:r w:rsidR="005B3DC4">
        <w:rPr>
          <w:rFonts w:cs="Times New Roman"/>
        </w:rPr>
        <w:t xml:space="preserve">from the change of size distribution over a 24-h period </w:t>
      </w:r>
      <w:r w:rsidR="00A208D9">
        <w:rPr>
          <w:rFonts w:cs="Times New Roman"/>
        </w:rPr>
        <w:t>using a</w:t>
      </w:r>
      <w:r w:rsidR="00AD70B9">
        <w:rPr>
          <w:rFonts w:cs="Times New Roman"/>
        </w:rPr>
        <w:t xml:space="preserve"> size-structured </w:t>
      </w:r>
      <w:r w:rsidR="00AD70B9" w:rsidRPr="00D0541A">
        <w:rPr>
          <w:rFonts w:cs="Times New Roman"/>
        </w:rPr>
        <w:t>division rate model</w:t>
      </w:r>
      <w:r w:rsidR="00B0285E">
        <w:rPr>
          <w:rFonts w:cs="Times New Roman"/>
        </w:rPr>
        <w:t xml:space="preserve"> </w:t>
      </w:r>
      <w:commentRangeStart w:id="44"/>
      <w:r w:rsidR="00B0285E">
        <w:rPr>
          <w:rFonts w:cs="Times New Roman"/>
        </w:rPr>
        <w:fldChar w:fldCharType="begin"/>
      </w:r>
      <w:r w:rsidR="00BE122B">
        <w:rPr>
          <w:rFonts w:cs="Times New Roman"/>
        </w:rPr>
        <w:instrText xml:space="preserve"> ADDIN PAPERS2_CITATIONS &lt;citation&gt;&lt;uuid&gt;64621628-5D19-4A72-A28F-F7B5F3FDDEEB&lt;/uuid&gt;&lt;priority&gt;15&lt;/priority&gt;&lt;publications&gt;&lt;publication&gt;&lt;volume&gt;112&lt;/volume&gt;&lt;publication_date&gt;99201506301200000000222000&lt;/publication_date&gt;&lt;number&gt;26&lt;/number&gt;&lt;startpage&gt;8008&lt;/startpage&gt;&lt;title&gt;Light-driven synchrony of Prochlorococcus growth and mortality in the subtropical Pacific gyre&lt;/title&gt;&lt;uuid&gt;544823F8-1C89-4670-B6FE-22807FD69545&lt;/uuid&gt;&lt;subtype&gt;400&lt;/subtype&gt;&lt;endpage&gt;8012&lt;/endpage&gt;&lt;type&gt;400&lt;/type&gt;&lt;citekey&gt;Ribalet:2015uq&lt;/citekey&gt;&lt;url&gt;http://www.pnas.org/content/112/26/8008.abstract&lt;/url&gt;&lt;bundle&gt;&lt;publication&gt;&lt;url&gt;http://www.pnas.org/&lt;/url&gt;&lt;title&gt;Proceedings of the National Academy of Sciences&lt;/title&gt;&lt;type&gt;-100&lt;/type&gt;&lt;subtype&gt;-100&lt;/subtype&gt;&lt;uuid&gt;561127FB-7CC9-41FD-810F-D49129BD951B&lt;/uuid&gt;&lt;/publication&gt;&lt;/bundle&gt;&lt;authors&gt;&lt;author&gt;&lt;firstName&gt;Francois&lt;/firstName&gt;&lt;lastName&gt;Ribalet&lt;/lastName&gt;&lt;/author&gt;&lt;author&gt;&lt;firstName&gt;Jarred&lt;/firstName&gt;&lt;lastName&gt;Swalwell&lt;/lastName&gt;&lt;/author&gt;&lt;author&gt;&lt;firstName&gt;Sophie&lt;/firstName&gt;&lt;lastName&gt;Clayton&lt;/lastName&gt;&lt;/author&gt;&lt;author&gt;&lt;firstName&gt;Valeria&lt;/firstName&gt;&lt;lastName&gt;Jiménez&lt;/lastName&gt;&lt;/author&gt;&lt;author&gt;&lt;firstName&gt;Sebastian&lt;/firstName&gt;&lt;lastName&gt;Sudek&lt;/lastName&gt;&lt;/author&gt;&lt;author&gt;&lt;firstName&gt;Yajuan&lt;/firstName&gt;&lt;lastName&gt;Lin&lt;/lastName&gt;&lt;/author&gt;&lt;author&gt;&lt;firstName&gt;Zackary&lt;/firstName&gt;&lt;middleNames&gt;I&lt;/middleNames&gt;&lt;lastName&gt;Johnson&lt;/lastName&gt;&lt;/author&gt;&lt;author&gt;&lt;firstName&gt;Alexandra&lt;/firstName&gt;&lt;middleNames&gt;Z&lt;/middleNames&gt;&lt;lastName&gt;Worden&lt;/lastName&gt;&lt;/author&gt;&lt;author&gt;&lt;firstName&gt;E&lt;/firstName&gt;&lt;middleNames&gt;Virginia&lt;/middleNames&gt;&lt;lastName&gt;Armbrust&lt;/lastName&gt;&lt;/author&gt;&lt;/authors&gt;&lt;/publication&gt;&lt;/publications&gt;&lt;cites&gt;&lt;/cites&gt;&lt;/citation&gt;</w:instrText>
      </w:r>
      <w:r w:rsidR="00B0285E">
        <w:rPr>
          <w:rFonts w:cs="Times New Roman"/>
        </w:rPr>
        <w:fldChar w:fldCharType="separate"/>
      </w:r>
      <w:r w:rsidR="009A46E9">
        <w:rPr>
          <w:rFonts w:eastAsiaTheme="minorEastAsia" w:cs="Times New Roman"/>
          <w:color w:val="auto"/>
          <w:lang w:eastAsia="en-US" w:bidi="ar-SA"/>
        </w:rPr>
        <w:t>(</w:t>
      </w:r>
      <w:proofErr w:type="spellStart"/>
      <w:ins w:id="45" w:author="Author">
        <w:r w:rsidR="004B7D5B">
          <w:rPr>
            <w:rFonts w:eastAsiaTheme="minorEastAsia" w:cs="Times New Roman"/>
            <w:color w:val="auto"/>
            <w:lang w:eastAsia="en-US" w:bidi="ar-SA"/>
          </w:rPr>
          <w:t>Sosik</w:t>
        </w:r>
        <w:proofErr w:type="spellEnd"/>
        <w:r w:rsidR="004B7D5B">
          <w:rPr>
            <w:rFonts w:eastAsiaTheme="minorEastAsia" w:cs="Times New Roman"/>
            <w:color w:val="auto"/>
            <w:lang w:eastAsia="en-US" w:bidi="ar-SA"/>
          </w:rPr>
          <w:t xml:space="preserve"> et al. 2003, </w:t>
        </w:r>
      </w:ins>
      <w:r w:rsidR="009A46E9">
        <w:rPr>
          <w:rFonts w:eastAsiaTheme="minorEastAsia" w:cs="Times New Roman"/>
          <w:color w:val="auto"/>
          <w:lang w:eastAsia="en-US" w:bidi="ar-SA"/>
        </w:rPr>
        <w:t>Ribalet et al. 2015)</w:t>
      </w:r>
      <w:r w:rsidR="00B0285E">
        <w:rPr>
          <w:rFonts w:cs="Times New Roman"/>
        </w:rPr>
        <w:fldChar w:fldCharType="end"/>
      </w:r>
      <w:commentRangeEnd w:id="44"/>
      <w:r w:rsidR="000C0978">
        <w:rPr>
          <w:rStyle w:val="CommentReference"/>
        </w:rPr>
        <w:commentReference w:id="44"/>
      </w:r>
      <w:r w:rsidR="00AD70B9">
        <w:rPr>
          <w:rFonts w:cs="Times New Roman"/>
        </w:rPr>
        <w:t xml:space="preserve">.  </w:t>
      </w:r>
      <w:r w:rsidR="00CA2EC6">
        <w:rPr>
          <w:rFonts w:cs="Times New Roman"/>
        </w:rPr>
        <w:t xml:space="preserve">The abundance and division rates of cryptophyte populations were compared with abundances of </w:t>
      </w:r>
      <w:del w:id="46" w:author="Author">
        <w:r w:rsidR="00CA2EC6" w:rsidRPr="00CA2EC6" w:rsidDel="00D87D65">
          <w:rPr>
            <w:rFonts w:cs="Times New Roman"/>
            <w:i/>
          </w:rPr>
          <w:delText>M. major</w:delText>
        </w:r>
      </w:del>
      <w:ins w:id="47" w:author="Author">
        <w:r w:rsidR="00D87D65">
          <w:rPr>
            <w:rFonts w:cs="Times New Roman"/>
            <w:i/>
          </w:rPr>
          <w:t>Mesodinium</w:t>
        </w:r>
      </w:ins>
      <w:r w:rsidR="00CA2EC6">
        <w:rPr>
          <w:rFonts w:cs="Times New Roman"/>
        </w:rPr>
        <w:t xml:space="preserve"> to determine the influence of prey physiology and abundance on </w:t>
      </w:r>
      <w:r w:rsidR="005E2A0B">
        <w:rPr>
          <w:rFonts w:cs="Times New Roman"/>
        </w:rPr>
        <w:t xml:space="preserve">the dynamics of </w:t>
      </w:r>
      <w:r w:rsidR="00CA2EC6">
        <w:rPr>
          <w:rFonts w:cs="Times New Roman"/>
        </w:rPr>
        <w:t>red water bloom</w:t>
      </w:r>
      <w:r w:rsidR="005E2A0B">
        <w:rPr>
          <w:rFonts w:cs="Times New Roman"/>
        </w:rPr>
        <w:t>s</w:t>
      </w:r>
      <w:r w:rsidR="00CA2EC6">
        <w:rPr>
          <w:rFonts w:cs="Times New Roman"/>
        </w:rPr>
        <w:t>.</w:t>
      </w:r>
    </w:p>
    <w:p w14:paraId="245B8784" w14:textId="465AA561" w:rsidR="008D5305" w:rsidRPr="00FC5E5F" w:rsidRDefault="008D5305" w:rsidP="003218A1">
      <w:pPr>
        <w:tabs>
          <w:tab w:val="left" w:pos="5265"/>
        </w:tabs>
        <w:spacing w:line="480" w:lineRule="auto"/>
        <w:ind w:firstLine="288"/>
        <w:rPr>
          <w:rFonts w:cs="Times New Roman"/>
        </w:rPr>
      </w:pPr>
    </w:p>
    <w:p w14:paraId="666A9E41" w14:textId="77777777" w:rsidR="008D5305" w:rsidRPr="00FE75DC" w:rsidRDefault="008D5305" w:rsidP="003218A1">
      <w:pPr>
        <w:spacing w:line="480" w:lineRule="auto"/>
        <w:ind w:firstLine="288"/>
        <w:rPr>
          <w:rFonts w:cs="Times New Roman"/>
        </w:rPr>
      </w:pPr>
    </w:p>
    <w:p w14:paraId="23461282" w14:textId="77777777" w:rsidR="008D5305" w:rsidRDefault="008D5305" w:rsidP="003218A1">
      <w:pPr>
        <w:spacing w:line="480" w:lineRule="auto"/>
        <w:ind w:firstLine="288"/>
        <w:outlineLvl w:val="0"/>
        <w:rPr>
          <w:rFonts w:cs="Times New Roman"/>
          <w:b/>
          <w:bCs/>
        </w:rPr>
      </w:pPr>
      <w:r>
        <w:rPr>
          <w:rFonts w:cs="Times New Roman"/>
          <w:b/>
          <w:bCs/>
        </w:rPr>
        <w:lastRenderedPageBreak/>
        <w:t>METHODS</w:t>
      </w:r>
    </w:p>
    <w:p w14:paraId="1CBD6C3B" w14:textId="77777777" w:rsidR="008D5305" w:rsidRPr="00FE75DC" w:rsidRDefault="008D5305" w:rsidP="003218A1">
      <w:pPr>
        <w:spacing w:line="480" w:lineRule="auto"/>
        <w:ind w:firstLine="288"/>
        <w:outlineLvl w:val="0"/>
        <w:rPr>
          <w:rFonts w:cs="Times New Roman"/>
        </w:rPr>
      </w:pPr>
      <w:r w:rsidRPr="00FC5E5F">
        <w:rPr>
          <w:rFonts w:cs="Times New Roman"/>
          <w:b/>
          <w:bCs/>
        </w:rPr>
        <w:t xml:space="preserve">Study Area </w:t>
      </w:r>
    </w:p>
    <w:p w14:paraId="29EDD7D8" w14:textId="250D874B" w:rsidR="008D5305" w:rsidRPr="00FC5E5F" w:rsidRDefault="008D5305" w:rsidP="003218A1">
      <w:pPr>
        <w:spacing w:line="480" w:lineRule="auto"/>
        <w:ind w:firstLine="288"/>
        <w:rPr>
          <w:rFonts w:cs="Times New Roman"/>
        </w:rPr>
      </w:pPr>
      <w:r w:rsidRPr="00FC5E5F">
        <w:rPr>
          <w:rFonts w:cs="Times New Roman"/>
        </w:rPr>
        <w:tab/>
        <w:t xml:space="preserve">Samples were collected at </w:t>
      </w:r>
      <w:r w:rsidR="00C62B0D">
        <w:rPr>
          <w:rFonts w:cs="Times New Roman"/>
        </w:rPr>
        <w:t>2.4</w:t>
      </w:r>
      <w:r w:rsidRPr="00FC5E5F">
        <w:rPr>
          <w:rFonts w:cs="Times New Roman"/>
        </w:rPr>
        <w:t xml:space="preserve"> m depth </w:t>
      </w:r>
      <w:r>
        <w:rPr>
          <w:rFonts w:cs="Times New Roman"/>
        </w:rPr>
        <w:t xml:space="preserve">for 1 month, 4 days a week, </w:t>
      </w:r>
      <w:r w:rsidRPr="00FC5E5F">
        <w:rPr>
          <w:rFonts w:cs="Times New Roman"/>
        </w:rPr>
        <w:t>from September 11</w:t>
      </w:r>
      <w:r w:rsidRPr="00FC5E5F">
        <w:rPr>
          <w:rFonts w:cs="Times New Roman"/>
          <w:vertAlign w:val="superscript"/>
        </w:rPr>
        <w:t>th</w:t>
      </w:r>
      <w:r w:rsidRPr="00FC5E5F">
        <w:rPr>
          <w:rFonts w:cs="Times New Roman"/>
        </w:rPr>
        <w:t xml:space="preserve"> to October 2</w:t>
      </w:r>
      <w:r w:rsidRPr="00FC5E5F">
        <w:rPr>
          <w:rFonts w:cs="Times New Roman"/>
          <w:vertAlign w:val="superscript"/>
        </w:rPr>
        <w:t>nd</w:t>
      </w:r>
      <w:r w:rsidRPr="00FC5E5F">
        <w:rPr>
          <w:rFonts w:cs="Times New Roman"/>
        </w:rPr>
        <w:t xml:space="preserve"> 2013 </w:t>
      </w:r>
      <w:r w:rsidR="00442105">
        <w:rPr>
          <w:rFonts w:cs="Times New Roman"/>
        </w:rPr>
        <w:t>from</w:t>
      </w:r>
      <w:r w:rsidRPr="00FC5E5F">
        <w:rPr>
          <w:rFonts w:cs="Times New Roman"/>
        </w:rPr>
        <w:t xml:space="preserve"> a continuous seawater flow-through system </w:t>
      </w:r>
      <w:r w:rsidR="00A208D9">
        <w:rPr>
          <w:rFonts w:cs="Times New Roman"/>
        </w:rPr>
        <w:t>at</w:t>
      </w:r>
      <w:r w:rsidRPr="00FC5E5F">
        <w:rPr>
          <w:rFonts w:cs="Times New Roman"/>
        </w:rPr>
        <w:t xml:space="preserve"> S</w:t>
      </w:r>
      <w:r>
        <w:rPr>
          <w:rFonts w:cs="Times New Roman"/>
        </w:rPr>
        <w:t>ATURN</w:t>
      </w:r>
      <w:r w:rsidR="00A208D9">
        <w:rPr>
          <w:rFonts w:cs="Times New Roman"/>
        </w:rPr>
        <w:t>-</w:t>
      </w:r>
      <w:r w:rsidRPr="00FC5E5F">
        <w:rPr>
          <w:rFonts w:cs="Times New Roman"/>
        </w:rPr>
        <w:t xml:space="preserve">03, a </w:t>
      </w:r>
      <w:r w:rsidR="00AD70B9">
        <w:rPr>
          <w:rFonts w:cs="Times New Roman"/>
        </w:rPr>
        <w:t>fixed</w:t>
      </w:r>
      <w:r w:rsidRPr="00FC5E5F">
        <w:rPr>
          <w:rFonts w:cs="Times New Roman"/>
        </w:rPr>
        <w:t xml:space="preserve"> station located </w:t>
      </w:r>
      <w:r w:rsidR="00AD70B9">
        <w:rPr>
          <w:rFonts w:cs="Times New Roman"/>
        </w:rPr>
        <w:t>at the end of a</w:t>
      </w:r>
      <w:r w:rsidRPr="00FC5E5F">
        <w:rPr>
          <w:rFonts w:cs="Times New Roman"/>
        </w:rPr>
        <w:t xml:space="preserve"> dock </w:t>
      </w:r>
      <w:r w:rsidR="00AD70B9">
        <w:rPr>
          <w:rFonts w:cs="Times New Roman"/>
        </w:rPr>
        <w:t>in Hammond</w:t>
      </w:r>
      <w:r w:rsidRPr="00FC5E5F">
        <w:rPr>
          <w:rFonts w:cs="Times New Roman"/>
        </w:rPr>
        <w:t>, OR (</w:t>
      </w:r>
      <w:r w:rsidR="00A208D9">
        <w:rPr>
          <w:rFonts w:cs="Times New Roman"/>
          <w:b/>
          <w:bCs/>
        </w:rPr>
        <w:t>F</w:t>
      </w:r>
      <w:r w:rsidRPr="00FC5E5F">
        <w:rPr>
          <w:rFonts w:cs="Times New Roman"/>
          <w:b/>
          <w:bCs/>
        </w:rPr>
        <w:t xml:space="preserve">ig. </w:t>
      </w:r>
      <w:r w:rsidR="00402A36">
        <w:rPr>
          <w:rFonts w:cs="Times New Roman"/>
          <w:b/>
          <w:bCs/>
        </w:rPr>
        <w:t>S</w:t>
      </w:r>
      <w:r w:rsidRPr="00FC5E5F">
        <w:rPr>
          <w:rFonts w:cs="Times New Roman"/>
          <w:b/>
          <w:bCs/>
        </w:rPr>
        <w:t>1</w:t>
      </w:r>
      <w:r w:rsidRPr="00FC5E5F">
        <w:rPr>
          <w:rFonts w:cs="Times New Roman"/>
        </w:rPr>
        <w:t xml:space="preserve">) </w:t>
      </w:r>
      <w:r w:rsidR="00B0285E">
        <w:rPr>
          <w:rFonts w:cs="Times New Roman"/>
        </w:rPr>
        <w:fldChar w:fldCharType="begin"/>
      </w:r>
      <w:r w:rsidR="00BE122B">
        <w:rPr>
          <w:rFonts w:cs="Times New Roman"/>
        </w:rPr>
        <w:instrText xml:space="preserve"> ADDIN PAPERS2_CITATIONS &lt;citation&gt;&lt;uuid&gt;721C184B-57AB-481B-B787-25FA7C08D748&lt;/uuid&gt;&lt;priority&gt;16&lt;/priority&gt;&lt;publications&gt;&lt;publication&gt;&lt;publication_date&gt;99201500001200000000200000&lt;/publication_date&gt;&lt;startpage&gt;1-24&lt;/startpage&gt;&lt;doi&gt;10.1007/s11707-015-0540-5&lt;/doi&gt;&lt;title&gt;Infrastructure for collaborative science and societal applications in the Columbia River estuary&lt;/title&gt;&lt;uuid&gt;75E52393-D6E6-411E-8927-6CC499651EF6&lt;/uuid&gt;&lt;subtype&gt;400&lt;/subtype&gt;&lt;publisher&gt;Higher Education Press&lt;/publisher&gt;&lt;type&gt;400&lt;/type&gt;&lt;url&gt;http://dx.doi.org/10.1007/s11707-015-0540-5&lt;/url&gt;&lt;bundle&gt;&lt;publication&gt;&lt;url&gt;http://link.springer.com&lt;/url&gt;&lt;title&gt;Frontiers of Earth Science&lt;/title&gt;&lt;type&gt;-100&lt;/type&gt;&lt;subtype&gt;-100&lt;/subtype&gt;&lt;uuid&gt;FE132E23-ABAE-4AEE-8244-3F0256F8E89B&lt;/uuid&gt;&lt;/publication&gt;&lt;/bundle&gt;&lt;authors&gt;&lt;author&gt;&lt;firstName&gt;AntónioM&lt;/firstName&gt;&lt;lastName&gt;Baptista&lt;/lastName&gt;&lt;/author&gt;&lt;author&gt;&lt;firstName&gt;Charles&lt;/firstName&gt;&lt;lastName&gt;Seaton&lt;/lastName&gt;&lt;/author&gt;&lt;author&gt;&lt;firstName&gt;MichaelP&lt;/firstName&gt;&lt;lastName&gt;Wilkin&lt;/lastName&gt;&lt;/author&gt;&lt;author&gt;&lt;firstName&gt;SarahF&lt;/firstName&gt;&lt;lastName&gt;Riseman&lt;/lastName&gt;&lt;/author&gt;&lt;author&gt;&lt;firstName&gt;JosephA&lt;/firstName&gt;&lt;lastName&gt;Needoba&lt;/lastName&gt;&lt;/author&gt;&lt;author&gt;&lt;firstName&gt;David&lt;/firstName&gt;&lt;lastName&gt;Maier&lt;/lastName&gt;&lt;/author&gt;&lt;author&gt;&lt;firstName&gt;PaulJ&lt;/firstName&gt;&lt;lastName&gt;Turner&lt;/lastName&gt;&lt;/author&gt;&lt;author&gt;&lt;firstName&gt;Tuomas&lt;/firstName&gt;&lt;lastName&gt;Kärnä&lt;/lastName&gt;&lt;/author&gt;&lt;author&gt;&lt;firstName&gt;JesseE&lt;/firstName&gt;&lt;lastName&gt;Lopez&lt;/lastName&gt;&lt;/author&gt;&lt;author&gt;&lt;firstName&gt;Lydie&lt;/firstName&gt;&lt;lastName&gt;Herfort&lt;/lastName&gt;&lt;/author&gt;&lt;author&gt;&lt;firstName&gt;V&lt;/firstName&gt;&lt;middleNames&gt;M&lt;/middleNames&gt;&lt;lastName&gt;Megler&lt;/lastName&gt;&lt;/author&gt;&lt;author&gt;&lt;firstName&gt;Craig&lt;/firstName&gt;&lt;lastName&gt;Mcneil&lt;/lastName&gt;&lt;/author&gt;&lt;author&gt;&lt;firstName&gt;ByronC&lt;/firstName&gt;&lt;lastName&gt;Crump&lt;/lastName&gt;&lt;/author&gt;&lt;author&gt;&lt;firstName&gt;TawnyaD&lt;/firstName&gt;&lt;lastName&gt;Peterson&lt;/lastName&gt;&lt;/author&gt;&lt;author&gt;&lt;firstName&gt;YvetteH&lt;/firstName&gt;&lt;lastName&gt;Spitz&lt;/lastName&gt;&lt;/author&gt;&lt;author&gt;&lt;firstName&gt;HollyM&lt;/firstName&gt;&lt;lastName&gt;Simon&lt;/lastName&gt;&lt;/author&gt;&lt;/authors&gt;&lt;/publication&gt;&lt;/publications&gt;&lt;cites&gt;&lt;/cites&gt;&lt;/citation&gt;</w:instrText>
      </w:r>
      <w:r w:rsidR="00B0285E">
        <w:rPr>
          <w:rFonts w:cs="Times New Roman"/>
        </w:rPr>
        <w:fldChar w:fldCharType="separate"/>
      </w:r>
      <w:r w:rsidR="009A46E9">
        <w:rPr>
          <w:rFonts w:eastAsiaTheme="minorEastAsia" w:cs="Times New Roman"/>
          <w:color w:val="auto"/>
          <w:lang w:eastAsia="en-US" w:bidi="ar-SA"/>
        </w:rPr>
        <w:t>(Baptista et al. 2015)</w:t>
      </w:r>
      <w:r w:rsidR="00B0285E">
        <w:rPr>
          <w:rFonts w:cs="Times New Roman"/>
        </w:rPr>
        <w:fldChar w:fldCharType="end"/>
      </w:r>
      <w:r w:rsidRPr="00FC5E5F">
        <w:rPr>
          <w:rFonts w:cs="Times New Roman"/>
        </w:rPr>
        <w:t>.</w:t>
      </w:r>
      <w:r w:rsidRPr="003A28B3">
        <w:rPr>
          <w:rFonts w:cs="Times New Roman"/>
        </w:rPr>
        <w:t xml:space="preserve"> </w:t>
      </w:r>
      <w:r w:rsidR="008951B1">
        <w:rPr>
          <w:rFonts w:cs="Times New Roman"/>
        </w:rPr>
        <w:t>D</w:t>
      </w:r>
      <w:r w:rsidRPr="00FC5E5F">
        <w:rPr>
          <w:rFonts w:cs="Times New Roman"/>
        </w:rPr>
        <w:t xml:space="preserve">iscrete samples were </w:t>
      </w:r>
      <w:r w:rsidR="008951B1">
        <w:rPr>
          <w:rFonts w:cs="Times New Roman"/>
        </w:rPr>
        <w:t xml:space="preserve">also </w:t>
      </w:r>
      <w:r w:rsidRPr="00FC5E5F">
        <w:rPr>
          <w:rFonts w:cs="Times New Roman"/>
        </w:rPr>
        <w:t xml:space="preserve">collected </w:t>
      </w:r>
      <w:r w:rsidR="00442105">
        <w:rPr>
          <w:rFonts w:cs="Times New Roman"/>
        </w:rPr>
        <w:t xml:space="preserve">at the station </w:t>
      </w:r>
      <w:r w:rsidR="00380EA4">
        <w:rPr>
          <w:rFonts w:cs="Times New Roman"/>
        </w:rPr>
        <w:t>during</w:t>
      </w:r>
      <w:r>
        <w:rPr>
          <w:rFonts w:cs="Times New Roman"/>
        </w:rPr>
        <w:t xml:space="preserve"> the turn of the high tide</w:t>
      </w:r>
      <w:r w:rsidR="00AD70B9">
        <w:rPr>
          <w:rFonts w:cs="Times New Roman"/>
        </w:rPr>
        <w:t xml:space="preserve"> (i.e., at slack water)</w:t>
      </w:r>
      <w:r w:rsidRPr="00FC5E5F">
        <w:rPr>
          <w:rFonts w:cs="Times New Roman"/>
        </w:rPr>
        <w:t>.</w:t>
      </w:r>
    </w:p>
    <w:p w14:paraId="247E4D17" w14:textId="77777777" w:rsidR="008D5305" w:rsidRDefault="008D5305" w:rsidP="003218A1">
      <w:pPr>
        <w:spacing w:line="480" w:lineRule="auto"/>
        <w:ind w:firstLine="288"/>
        <w:rPr>
          <w:rFonts w:cs="Times New Roman"/>
          <w:b/>
          <w:bCs/>
        </w:rPr>
      </w:pPr>
    </w:p>
    <w:p w14:paraId="6D4956CB" w14:textId="77777777" w:rsidR="00485EA4" w:rsidRDefault="00485EA4" w:rsidP="00DE40E0">
      <w:pPr>
        <w:spacing w:line="480" w:lineRule="auto"/>
        <w:outlineLvl w:val="0"/>
        <w:rPr>
          <w:rFonts w:cs="Times New Roman"/>
          <w:b/>
          <w:bCs/>
        </w:rPr>
      </w:pPr>
      <w:r>
        <w:rPr>
          <w:rFonts w:cs="Times New Roman"/>
          <w:b/>
          <w:bCs/>
        </w:rPr>
        <w:t>In situ monitoring</w:t>
      </w:r>
      <w:r>
        <w:rPr>
          <w:rFonts w:cs="Times New Roman"/>
          <w:b/>
          <w:bCs/>
        </w:rPr>
        <w:tab/>
      </w:r>
    </w:p>
    <w:p w14:paraId="217C26F6" w14:textId="405B138B" w:rsidR="00485EA4" w:rsidRPr="00592E3B" w:rsidRDefault="00485EA4" w:rsidP="00DE40E0">
      <w:pPr>
        <w:widowControl/>
        <w:tabs>
          <w:tab w:val="clear" w:pos="709"/>
        </w:tabs>
        <w:suppressAutoHyphens w:val="0"/>
        <w:spacing w:line="480" w:lineRule="auto"/>
        <w:ind w:firstLine="720"/>
        <w:rPr>
          <w:rFonts w:cs="Times New Roman"/>
          <w:bCs/>
        </w:rPr>
      </w:pPr>
      <w:r w:rsidRPr="00592E3B">
        <w:rPr>
          <w:rFonts w:cs="Times New Roman"/>
          <w:bCs/>
        </w:rPr>
        <w:t>Water temperature</w:t>
      </w:r>
      <w:r>
        <w:rPr>
          <w:rFonts w:cs="Times New Roman"/>
          <w:bCs/>
        </w:rPr>
        <w:t xml:space="preserve"> and </w:t>
      </w:r>
      <w:r w:rsidRPr="00592E3B">
        <w:rPr>
          <w:rFonts w:cs="Times New Roman"/>
          <w:bCs/>
        </w:rPr>
        <w:t>salinity</w:t>
      </w:r>
      <w:r>
        <w:rPr>
          <w:rFonts w:cs="Times New Roman"/>
          <w:bCs/>
        </w:rPr>
        <w:t xml:space="preserve"> were</w:t>
      </w:r>
      <w:del w:id="48" w:author="Author">
        <w:r w:rsidDel="008452B4">
          <w:rPr>
            <w:rFonts w:cs="Times New Roman"/>
            <w:bCs/>
          </w:rPr>
          <w:delText xml:space="preserve"> </w:delText>
        </w:r>
      </w:del>
      <w:r>
        <w:rPr>
          <w:rFonts w:cs="Times New Roman"/>
          <w:bCs/>
        </w:rPr>
        <w:t xml:space="preserve"> </w:t>
      </w:r>
      <w:r w:rsidRPr="00592E3B">
        <w:rPr>
          <w:rFonts w:cs="Times New Roman"/>
          <w:bCs/>
        </w:rPr>
        <w:t xml:space="preserve">measured  </w:t>
      </w:r>
      <w:r>
        <w:rPr>
          <w:rFonts w:cs="Times New Roman"/>
          <w:bCs/>
        </w:rPr>
        <w:t xml:space="preserve">at SATURN-03 using a </w:t>
      </w:r>
      <w:proofErr w:type="spellStart"/>
      <w:r>
        <w:rPr>
          <w:rFonts w:cs="Times New Roman"/>
          <w:bCs/>
        </w:rPr>
        <w:t>SeaBird</w:t>
      </w:r>
      <w:proofErr w:type="spellEnd"/>
      <w:r>
        <w:rPr>
          <w:rFonts w:cs="Times New Roman"/>
          <w:bCs/>
        </w:rPr>
        <w:t xml:space="preserve"> 37 Conductivity-Temperature (CT) meter deployed in</w:t>
      </w:r>
      <w:r w:rsidR="00DE40E0">
        <w:rPr>
          <w:rFonts w:cs="Times New Roman"/>
          <w:bCs/>
        </w:rPr>
        <w:t>-</w:t>
      </w:r>
      <w:r>
        <w:rPr>
          <w:rFonts w:cs="Times New Roman"/>
          <w:bCs/>
        </w:rPr>
        <w:t xml:space="preserve">line with the pumped water system described in </w:t>
      </w:r>
      <w:proofErr w:type="spellStart"/>
      <w:r>
        <w:rPr>
          <w:rFonts w:cs="Times New Roman"/>
          <w:bCs/>
        </w:rPr>
        <w:t>Baptista</w:t>
      </w:r>
      <w:proofErr w:type="spellEnd"/>
      <w:r>
        <w:rPr>
          <w:rFonts w:cs="Times New Roman"/>
          <w:bCs/>
        </w:rPr>
        <w:t xml:space="preserve"> et al (2015</w:t>
      </w:r>
      <w:r w:rsidR="00DE40E0">
        <w:rPr>
          <w:rFonts w:cs="Times New Roman"/>
          <w:bCs/>
        </w:rPr>
        <w:t>) that</w:t>
      </w:r>
      <w:r>
        <w:rPr>
          <w:rFonts w:cs="Times New Roman"/>
          <w:bCs/>
        </w:rPr>
        <w:t xml:space="preserve"> alternates between 3 depths. For this study, water measurements were extracted for the 2.4-m depth corresponding to the flow cytomet</w:t>
      </w:r>
      <w:r w:rsidR="00DE40E0">
        <w:rPr>
          <w:rFonts w:cs="Times New Roman"/>
          <w:bCs/>
        </w:rPr>
        <w:t>ry</w:t>
      </w:r>
      <w:r>
        <w:rPr>
          <w:rFonts w:cs="Times New Roman"/>
          <w:bCs/>
        </w:rPr>
        <w:t xml:space="preserve"> sampling described below. </w:t>
      </w:r>
      <w:r w:rsidR="00DE40E0" w:rsidRPr="00592E3B">
        <w:rPr>
          <w:rFonts w:cs="Times New Roman"/>
          <w:bCs/>
        </w:rPr>
        <w:t>Water temperature</w:t>
      </w:r>
      <w:r w:rsidR="00DE40E0">
        <w:rPr>
          <w:rFonts w:cs="Times New Roman"/>
          <w:bCs/>
        </w:rPr>
        <w:t xml:space="preserve"> and</w:t>
      </w:r>
      <w:r w:rsidR="00DE40E0" w:rsidRPr="00592E3B">
        <w:rPr>
          <w:rFonts w:cs="Times New Roman"/>
          <w:bCs/>
        </w:rPr>
        <w:t xml:space="preserve"> salinity</w:t>
      </w:r>
      <w:r w:rsidR="00DE40E0">
        <w:rPr>
          <w:rFonts w:cs="Times New Roman"/>
          <w:bCs/>
        </w:rPr>
        <w:t xml:space="preserve"> </w:t>
      </w:r>
      <w:r w:rsidR="00DE40E0" w:rsidRPr="00592E3B">
        <w:rPr>
          <w:rFonts w:cs="Times New Roman"/>
          <w:bCs/>
        </w:rPr>
        <w:t xml:space="preserve">were measured continuously </w:t>
      </w:r>
      <w:r w:rsidR="00DE40E0">
        <w:rPr>
          <w:rFonts w:cs="Times New Roman"/>
          <w:bCs/>
        </w:rPr>
        <w:t xml:space="preserve">at SATURN-03 using a </w:t>
      </w:r>
      <w:proofErr w:type="spellStart"/>
      <w:r w:rsidR="00DE40E0">
        <w:rPr>
          <w:rFonts w:cs="Times New Roman"/>
          <w:bCs/>
        </w:rPr>
        <w:t>SeaBird</w:t>
      </w:r>
      <w:proofErr w:type="spellEnd"/>
      <w:r w:rsidR="00DE40E0">
        <w:rPr>
          <w:rFonts w:cs="Times New Roman"/>
          <w:bCs/>
        </w:rPr>
        <w:t xml:space="preserve"> Conductivity-Temperature (CT) meter for temperature and salinity, and </w:t>
      </w:r>
      <w:r>
        <w:rPr>
          <w:rFonts w:cs="Times New Roman"/>
          <w:bCs/>
        </w:rPr>
        <w:t xml:space="preserve">a chlorophyll </w:t>
      </w:r>
      <w:proofErr w:type="spellStart"/>
      <w:r>
        <w:rPr>
          <w:rFonts w:cs="Times New Roman"/>
          <w:bCs/>
        </w:rPr>
        <w:t>fluorometer</w:t>
      </w:r>
      <w:proofErr w:type="spellEnd"/>
      <w:r>
        <w:rPr>
          <w:rFonts w:cs="Times New Roman"/>
          <w:bCs/>
        </w:rPr>
        <w:t xml:space="preserve"> (Turner designs).</w:t>
      </w:r>
      <w:r w:rsidRPr="00592E3B">
        <w:rPr>
          <w:rFonts w:cs="Times New Roman"/>
          <w:bCs/>
        </w:rPr>
        <w:t xml:space="preserve"> Photosynthetic Active Radiation </w:t>
      </w:r>
      <w:r>
        <w:rPr>
          <w:rFonts w:cs="Times New Roman"/>
          <w:bCs/>
        </w:rPr>
        <w:t xml:space="preserve">(PAR) data </w:t>
      </w:r>
      <w:r w:rsidRPr="00592E3B">
        <w:rPr>
          <w:rFonts w:cs="Times New Roman"/>
          <w:bCs/>
        </w:rPr>
        <w:t>w</w:t>
      </w:r>
      <w:r>
        <w:rPr>
          <w:rFonts w:cs="Times New Roman"/>
          <w:bCs/>
        </w:rPr>
        <w:t>as</w:t>
      </w:r>
      <w:r w:rsidRPr="00592E3B">
        <w:rPr>
          <w:rFonts w:cs="Times New Roman"/>
          <w:bCs/>
        </w:rPr>
        <w:t xml:space="preserve"> obtained from </w:t>
      </w:r>
      <w:r>
        <w:rPr>
          <w:rFonts w:cs="Times New Roman"/>
          <w:bCs/>
        </w:rPr>
        <w:t>Desdemona Sands Light mooring, located 3 km</w:t>
      </w:r>
      <w:r w:rsidRPr="00592E3B">
        <w:rPr>
          <w:rFonts w:cs="Times New Roman"/>
          <w:bCs/>
        </w:rPr>
        <w:t xml:space="preserve"> </w:t>
      </w:r>
      <w:r>
        <w:rPr>
          <w:rFonts w:cs="Times New Roman"/>
          <w:bCs/>
        </w:rPr>
        <w:t>north of</w:t>
      </w:r>
      <w:r w:rsidRPr="00592E3B">
        <w:rPr>
          <w:rFonts w:cs="Times New Roman"/>
          <w:bCs/>
        </w:rPr>
        <w:t xml:space="preserve"> SATURN</w:t>
      </w:r>
      <w:r>
        <w:rPr>
          <w:rFonts w:cs="Times New Roman"/>
          <w:bCs/>
        </w:rPr>
        <w:t>-03.</w:t>
      </w:r>
    </w:p>
    <w:p w14:paraId="0A199351" w14:textId="77777777" w:rsidR="008D5305" w:rsidRDefault="008D5305" w:rsidP="003218A1">
      <w:pPr>
        <w:spacing w:line="480" w:lineRule="auto"/>
        <w:ind w:firstLine="288"/>
        <w:rPr>
          <w:rFonts w:cs="Times New Roman"/>
          <w:b/>
          <w:bCs/>
        </w:rPr>
      </w:pPr>
    </w:p>
    <w:p w14:paraId="241C56DC" w14:textId="5B30B4AD" w:rsidR="00485EA4" w:rsidRDefault="00D009E1" w:rsidP="00DE40E0">
      <w:pPr>
        <w:spacing w:line="480" w:lineRule="auto"/>
        <w:outlineLvl w:val="0"/>
        <w:rPr>
          <w:rFonts w:cs="Times New Roman"/>
        </w:rPr>
      </w:pPr>
      <w:r>
        <w:rPr>
          <w:rFonts w:cs="Times New Roman"/>
          <w:b/>
          <w:bCs/>
        </w:rPr>
        <w:t>Inorganic n</w:t>
      </w:r>
      <w:r w:rsidR="008D5305" w:rsidRPr="004F2AEA">
        <w:rPr>
          <w:rFonts w:cs="Times New Roman"/>
          <w:b/>
          <w:bCs/>
        </w:rPr>
        <w:t>utrient</w:t>
      </w:r>
      <w:r>
        <w:rPr>
          <w:rFonts w:cs="Times New Roman"/>
          <w:b/>
          <w:bCs/>
        </w:rPr>
        <w:t>s</w:t>
      </w:r>
      <w:r w:rsidR="008D5305" w:rsidRPr="004F2AEA">
        <w:rPr>
          <w:rFonts w:cs="Times New Roman"/>
          <w:b/>
          <w:bCs/>
        </w:rPr>
        <w:t xml:space="preserve"> </w:t>
      </w:r>
    </w:p>
    <w:p w14:paraId="2049B071" w14:textId="08ECD0E6" w:rsidR="00485EA4" w:rsidRDefault="00DE40E0" w:rsidP="00DE40E0">
      <w:pPr>
        <w:spacing w:line="480" w:lineRule="auto"/>
        <w:outlineLvl w:val="0"/>
        <w:rPr>
          <w:rFonts w:cs="Times New Roman"/>
        </w:rPr>
      </w:pPr>
      <w:r>
        <w:rPr>
          <w:rFonts w:cs="Times New Roman"/>
        </w:rPr>
        <w:tab/>
      </w:r>
      <w:r w:rsidR="00485EA4">
        <w:rPr>
          <w:rFonts w:cs="Times New Roman"/>
        </w:rPr>
        <w:t>Duplicate nutrient samples were collected from w</w:t>
      </w:r>
      <w:r w:rsidR="00485EA4" w:rsidRPr="00A24FF0">
        <w:rPr>
          <w:rFonts w:cs="Times New Roman"/>
        </w:rPr>
        <w:t xml:space="preserve">ater pumped to the surface </w:t>
      </w:r>
      <w:r w:rsidR="00485EA4">
        <w:rPr>
          <w:rFonts w:cs="Times New Roman"/>
        </w:rPr>
        <w:t xml:space="preserve">at SATURN-03, </w:t>
      </w:r>
      <w:r w:rsidR="00485EA4" w:rsidRPr="00A24FF0">
        <w:rPr>
          <w:rFonts w:cs="Times New Roman"/>
        </w:rPr>
        <w:t>collected</w:t>
      </w:r>
      <w:r w:rsidR="00485EA4">
        <w:rPr>
          <w:rFonts w:cs="Times New Roman"/>
        </w:rPr>
        <w:t xml:space="preserve"> in temporary bottles and then </w:t>
      </w:r>
      <w:r w:rsidR="00485EA4" w:rsidRPr="00A24FF0">
        <w:rPr>
          <w:rFonts w:cs="Times New Roman"/>
        </w:rPr>
        <w:t>filtered</w:t>
      </w:r>
      <w:r w:rsidR="00485EA4">
        <w:rPr>
          <w:rFonts w:cs="Times New Roman"/>
        </w:rPr>
        <w:t xml:space="preserve"> into </w:t>
      </w:r>
      <w:r w:rsidR="00485EA4" w:rsidRPr="00A24FF0">
        <w:rPr>
          <w:rFonts w:cs="Times New Roman"/>
        </w:rPr>
        <w:t xml:space="preserve">30 ml HDPE </w:t>
      </w:r>
      <w:r w:rsidR="00485EA4">
        <w:rPr>
          <w:rFonts w:cs="Times New Roman"/>
        </w:rPr>
        <w:t xml:space="preserve">storage </w:t>
      </w:r>
      <w:r w:rsidR="00485EA4" w:rsidRPr="00A24FF0">
        <w:rPr>
          <w:rFonts w:cs="Times New Roman"/>
        </w:rPr>
        <w:t>bottles.  All bottles for collection and storage of samples, syringes, and filter housings were washed with 10 % hydrochloric acid and rinsed 3 times with deionized water before use. Bottles, syringes, and filter housings were dried, capped, and stored in clean Ziploc bags until use. Collection bottles were rinsed three times with sample and filled by gently pushing sample through a</w:t>
      </w:r>
      <w:r w:rsidR="00485EA4">
        <w:rPr>
          <w:rFonts w:cs="Times New Roman"/>
        </w:rPr>
        <w:t xml:space="preserve"> clean</w:t>
      </w:r>
      <w:r w:rsidR="00485EA4" w:rsidRPr="00A24FF0">
        <w:rPr>
          <w:rFonts w:cs="Times New Roman"/>
        </w:rPr>
        <w:t xml:space="preserve"> </w:t>
      </w:r>
      <w:proofErr w:type="spellStart"/>
      <w:r w:rsidR="00485EA4" w:rsidRPr="00A24FF0">
        <w:rPr>
          <w:rFonts w:cs="Times New Roman"/>
        </w:rPr>
        <w:t>Swinnex</w:t>
      </w:r>
      <w:proofErr w:type="spellEnd"/>
      <w:r w:rsidR="00485EA4" w:rsidRPr="00A24FF0">
        <w:rPr>
          <w:rFonts w:cs="Times New Roman"/>
        </w:rPr>
        <w:t xml:space="preserve"> filter holder and combusted 25</w:t>
      </w:r>
      <w:r w:rsidR="00485EA4">
        <w:rPr>
          <w:rFonts w:cs="Times New Roman"/>
        </w:rPr>
        <w:t>-</w:t>
      </w:r>
      <w:r w:rsidR="00485EA4" w:rsidRPr="00A24FF0">
        <w:rPr>
          <w:rFonts w:cs="Times New Roman"/>
        </w:rPr>
        <w:t>mm glass fiber filter (</w:t>
      </w:r>
      <w:proofErr w:type="spellStart"/>
      <w:r w:rsidR="00485EA4" w:rsidRPr="00A24FF0">
        <w:rPr>
          <w:rFonts w:cs="Times New Roman"/>
        </w:rPr>
        <w:t>Whatman</w:t>
      </w:r>
      <w:proofErr w:type="spellEnd"/>
      <w:r w:rsidR="00485EA4" w:rsidRPr="00A24FF0">
        <w:rPr>
          <w:rFonts w:cs="Times New Roman"/>
        </w:rPr>
        <w:t xml:space="preserve"> GF/F) using a</w:t>
      </w:r>
      <w:r w:rsidR="00485EA4">
        <w:rPr>
          <w:rFonts w:cs="Times New Roman"/>
        </w:rPr>
        <w:t xml:space="preserve"> clean</w:t>
      </w:r>
      <w:r w:rsidR="00485EA4" w:rsidRPr="00A24FF0">
        <w:rPr>
          <w:rFonts w:cs="Times New Roman"/>
        </w:rPr>
        <w:t xml:space="preserve"> 60-ml syringe. Storage bottles were rinsed three </w:t>
      </w:r>
      <w:r w:rsidR="00485EA4" w:rsidRPr="00A24FF0">
        <w:rPr>
          <w:rFonts w:cs="Times New Roman"/>
        </w:rPr>
        <w:lastRenderedPageBreak/>
        <w:t>times with filtered sample before final filling</w:t>
      </w:r>
      <w:r>
        <w:rPr>
          <w:rFonts w:cs="Times New Roman"/>
        </w:rPr>
        <w:t>; samples were frozen upright at</w:t>
      </w:r>
      <w:r w:rsidR="00485EA4" w:rsidRPr="00A24FF0">
        <w:rPr>
          <w:rFonts w:cs="Times New Roman"/>
        </w:rPr>
        <w:t xml:space="preserve"> </w:t>
      </w:r>
      <w:r w:rsidR="00485EA4" w:rsidRPr="00A24FF0">
        <w:rPr>
          <w:rFonts w:eastAsia="AdvTT3713a231+22" w:cs="Times New Roman"/>
        </w:rPr>
        <w:t>−</w:t>
      </w:r>
      <w:r w:rsidR="00485EA4" w:rsidRPr="00A24FF0">
        <w:rPr>
          <w:rFonts w:cs="Times New Roman"/>
        </w:rPr>
        <w:t xml:space="preserve">20 °C. </w:t>
      </w:r>
    </w:p>
    <w:p w14:paraId="6D6590E7" w14:textId="0145E3D4" w:rsidR="00485EA4" w:rsidRPr="00A24FF0" w:rsidRDefault="00485EA4" w:rsidP="00485EA4">
      <w:pPr>
        <w:spacing w:line="480" w:lineRule="auto"/>
        <w:ind w:firstLine="288"/>
        <w:outlineLvl w:val="0"/>
        <w:rPr>
          <w:rFonts w:cs="Times New Roman"/>
        </w:rPr>
      </w:pPr>
      <w:r w:rsidRPr="00A24FF0">
        <w:rPr>
          <w:rFonts w:cs="Times New Roman"/>
        </w:rPr>
        <w:t>Nutrient concentrations were determined using an Astoria Analyzer (Astoria-Pacific, Clackamas, OR, USA). Before analysis, all samples were thawed in a water bath (55 °C) and cooled to room temperature.  Nitrate, nitrite, ammonium, and orthophosphate were determined using manuf</w:t>
      </w:r>
      <w:r w:rsidR="00DE40E0">
        <w:rPr>
          <w:rFonts w:cs="Times New Roman"/>
        </w:rPr>
        <w:t>acturer recommended methodology</w:t>
      </w:r>
      <w:r w:rsidRPr="00A24FF0">
        <w:rPr>
          <w:rFonts w:cs="Times New Roman"/>
        </w:rPr>
        <w:t xml:space="preserve"> </w:t>
      </w:r>
      <w:r w:rsidR="002C4D0A" w:rsidRPr="002C4D0A">
        <w:rPr>
          <w:rFonts w:cs="Times New Roman"/>
        </w:rPr>
        <w:fldChar w:fldCharType="begin"/>
      </w:r>
      <w:r w:rsidR="00A56CA7">
        <w:rPr>
          <w:rFonts w:cs="Times New Roman"/>
        </w:rPr>
        <w:instrText xml:space="preserve"> ADDIN PAPERS2_CITATIONS &lt;citation&gt;&lt;uuid&gt;085D4DA0-AA3D-41AD-914A-11C3D63797DD&lt;/uuid&gt;&lt;priority&gt;17&lt;/priority&gt;&lt;publications&gt;&lt;publication&gt;&lt;uuid&gt;BDCC3888-7E24-4BA9-B5D9-B3C3D3AEB40A&lt;/uuid&gt;&lt;volume&gt;14&lt;/volume&gt;&lt;doi&gt;10.1016/0011-7471(67)90082-4&lt;/doi&gt;&lt;startpage&gt;381&lt;/startpage&gt;&lt;publication_date&gt;99196706001200000000220000&lt;/publication_date&gt;&lt;url&gt;http://linkinghub.elsevier.com/retrieve/pii/0011747167900824&lt;/url&gt;&lt;type&gt;400&lt;/type&gt;&lt;title&gt;The measurement of upwelling and subsequent biological process by means of the Technicon Autoanalyzer® and associated equipment&lt;/title&gt;&lt;publisher&gt;Elsevier&lt;/publisher&gt;&lt;number&gt;3&lt;/number&gt;&lt;subtype&gt;400&lt;/subtype&gt;&lt;endpage&gt;389&lt;/endpage&gt;&lt;bundle&gt;&lt;publication&gt;&lt;publisher&gt;Elsevier&lt;/publisher&gt;&lt;title&gt;Deep Sea Research and Oceanographic Abstracts&lt;/title&gt;&lt;type&gt;-100&lt;/type&gt;&lt;subtype&gt;-100&lt;/subtype&gt;&lt;uuid&gt;160A5BDA-D5A3-45CD-ACF2-38C964B37B89&lt;/uuid&gt;&lt;/publication&gt;&lt;/bundle&gt;&lt;authors&gt;&lt;author&gt;&lt;firstName&gt;F&lt;/firstName&gt;&lt;middleNames&gt;A J&lt;/middleNames&gt;&lt;lastName&gt;Armstrong&lt;/lastName&gt;&lt;/author&gt;&lt;author&gt;&lt;firstName&gt;C&lt;/firstName&gt;&lt;middleNames&gt;R&lt;/middleNames&gt;&lt;lastName&gt;Stearns&lt;/lastName&gt;&lt;/author&gt;&lt;author&gt;&lt;firstName&gt;J&lt;/firstName&gt;&lt;middleNames&gt;D H&lt;/middleNames&gt;&lt;lastName&gt;Strickland&lt;/lastName&gt;&lt;/author&gt;&lt;/authors&gt;&lt;/publication&gt;&lt;/publications&gt;&lt;cites&gt;&lt;/cites&gt;&lt;/citation&gt;</w:instrText>
      </w:r>
      <w:r w:rsidR="002C4D0A" w:rsidRPr="002C4D0A">
        <w:rPr>
          <w:rFonts w:cs="Times New Roman"/>
        </w:rPr>
        <w:fldChar w:fldCharType="separate"/>
      </w:r>
      <w:r w:rsidR="00A56CA7">
        <w:rPr>
          <w:rFonts w:eastAsiaTheme="minorEastAsia" w:cs="Times New Roman"/>
          <w:color w:val="auto"/>
          <w:lang w:eastAsia="en-US" w:bidi="ar-SA"/>
        </w:rPr>
        <w:t>(Armstrong et al. 1967)</w:t>
      </w:r>
      <w:r w:rsidR="002C4D0A" w:rsidRPr="002C4D0A">
        <w:rPr>
          <w:rFonts w:cs="Times New Roman"/>
        </w:rPr>
        <w:fldChar w:fldCharType="end"/>
      </w:r>
      <w:r w:rsidR="002C4D0A" w:rsidRPr="002C4D0A">
        <w:rPr>
          <w:rFonts w:cs="Times New Roman"/>
        </w:rPr>
        <w:t>,</w:t>
      </w:r>
      <w:r w:rsidRPr="002C4D0A">
        <w:rPr>
          <w:rFonts w:cs="Times New Roman"/>
        </w:rPr>
        <w:t xml:space="preserve"> EPA 1984, EPA 1997). These methods have minimum detection limits (MDL) of 0.</w:t>
      </w:r>
      <w:r w:rsidRPr="00A24FF0">
        <w:rPr>
          <w:rFonts w:cs="Times New Roman"/>
        </w:rPr>
        <w:t xml:space="preserve">5, 0.2, 0.3, 0.2 </w:t>
      </w:r>
      <w:proofErr w:type="spellStart"/>
      <w:r w:rsidRPr="00A24FF0">
        <w:rPr>
          <w:rFonts w:cs="Times New Roman"/>
        </w:rPr>
        <w:t>μM</w:t>
      </w:r>
      <w:proofErr w:type="spellEnd"/>
      <w:r w:rsidRPr="00A24FF0">
        <w:rPr>
          <w:rFonts w:cs="Times New Roman"/>
        </w:rPr>
        <w:t xml:space="preserve">, respectively. </w:t>
      </w:r>
      <w:r>
        <w:rPr>
          <w:rFonts w:cs="Times New Roman"/>
        </w:rPr>
        <w:t xml:space="preserve"> Quality assurance was maintained by running certified reference material (ERA catalog #4023).</w:t>
      </w:r>
    </w:p>
    <w:p w14:paraId="4C6D5345" w14:textId="77777777" w:rsidR="008D5305" w:rsidRPr="00FE75DC" w:rsidRDefault="008D5305" w:rsidP="003218A1">
      <w:pPr>
        <w:spacing w:line="480" w:lineRule="auto"/>
        <w:ind w:firstLine="288"/>
        <w:rPr>
          <w:rFonts w:cs="Times New Roman"/>
        </w:rPr>
      </w:pPr>
    </w:p>
    <w:p w14:paraId="19204FE4" w14:textId="0B61922C" w:rsidR="008D5305" w:rsidRPr="00FC5E5F" w:rsidRDefault="00661A6F" w:rsidP="00DE40E0">
      <w:pPr>
        <w:spacing w:line="480" w:lineRule="auto"/>
        <w:outlineLvl w:val="0"/>
        <w:rPr>
          <w:rFonts w:cs="Times New Roman"/>
          <w:b/>
        </w:rPr>
      </w:pPr>
      <w:r w:rsidRPr="00661A6F">
        <w:rPr>
          <w:rFonts w:cs="Times New Roman"/>
          <w:b/>
        </w:rPr>
        <w:t>Determination of</w:t>
      </w:r>
      <w:r>
        <w:rPr>
          <w:rFonts w:cs="Times New Roman"/>
          <w:b/>
          <w:i/>
        </w:rPr>
        <w:t xml:space="preserve"> </w:t>
      </w:r>
      <w:r w:rsidR="000463DE" w:rsidRPr="000463DE">
        <w:rPr>
          <w:rFonts w:cs="Times New Roman"/>
          <w:b/>
        </w:rPr>
        <w:t>cryptophyte</w:t>
      </w:r>
      <w:r w:rsidR="00663DA2" w:rsidRPr="000463DE">
        <w:rPr>
          <w:rFonts w:cs="Times New Roman"/>
          <w:b/>
        </w:rPr>
        <w:t xml:space="preserve"> </w:t>
      </w:r>
      <w:r w:rsidR="00663DA2">
        <w:rPr>
          <w:rFonts w:cs="Times New Roman"/>
          <w:b/>
        </w:rPr>
        <w:t>cell</w:t>
      </w:r>
      <w:r w:rsidR="008D5305" w:rsidRPr="00FC5E5F">
        <w:rPr>
          <w:rFonts w:cs="Times New Roman"/>
          <w:b/>
        </w:rPr>
        <w:t xml:space="preserve"> </w:t>
      </w:r>
      <w:r w:rsidR="008D5305" w:rsidRPr="00FC5E5F">
        <w:rPr>
          <w:rFonts w:cs="Times New Roman"/>
          <w:b/>
          <w:bCs/>
        </w:rPr>
        <w:t>abundance</w:t>
      </w:r>
      <w:r w:rsidR="00442105">
        <w:rPr>
          <w:rFonts w:cs="Times New Roman"/>
          <w:b/>
          <w:bCs/>
        </w:rPr>
        <w:t xml:space="preserve"> and cell size</w:t>
      </w:r>
    </w:p>
    <w:p w14:paraId="07A59ECB" w14:textId="78405F83" w:rsidR="008D5305" w:rsidRPr="00FC5E5F" w:rsidRDefault="008D5305" w:rsidP="003218A1">
      <w:pPr>
        <w:spacing w:line="480" w:lineRule="auto"/>
        <w:ind w:firstLine="288"/>
        <w:rPr>
          <w:rFonts w:cs="Times New Roman"/>
        </w:rPr>
      </w:pPr>
      <w:r w:rsidRPr="00FC5E5F">
        <w:rPr>
          <w:rFonts w:cs="Times New Roman"/>
        </w:rPr>
        <w:tab/>
        <w:t>Continuous measurements of cryptophyte abundances and ce</w:t>
      </w:r>
      <w:r w:rsidR="00B0285E">
        <w:rPr>
          <w:rFonts w:cs="Times New Roman"/>
        </w:rPr>
        <w:t xml:space="preserve">ll size were made using SeaFlow </w:t>
      </w:r>
      <w:r w:rsidR="00B0285E">
        <w:rPr>
          <w:rFonts w:cs="Times New Roman"/>
        </w:rPr>
        <w:fldChar w:fldCharType="begin"/>
      </w:r>
      <w:r w:rsidR="00A56CA7">
        <w:rPr>
          <w:rFonts w:cs="Times New Roman"/>
        </w:rPr>
        <w:instrText xml:space="preserve"> ADDIN PAPERS2_CITATIONS &lt;citation&gt;&lt;uuid&gt;7F4AE605-E7D9-4E47-94AC-52F9E026DEEB&lt;/uuid&gt;&lt;priority&gt;18&lt;/priority&gt;&lt;publications&gt;&lt;publication&gt;&lt;volume&gt;9&lt;/volume&gt;&lt;publication_date&gt;99201100001200000000200000&lt;/publication_date&gt;&lt;doi&gt;10.4319/lom.2011.9.466&lt;/doi&gt;&lt;startpage&gt;466&lt;/startpage&gt;&lt;title&gt;SeaFlow: A novel underway flow-cytometer for continuous observations of phytoplankton in the ocean&lt;/title&gt;&lt;uuid&gt;03168CE5-B00F-427E-B071-C0466E2FE59E&lt;/uuid&gt;&lt;subtype&gt;400&lt;/subtype&gt;&lt;endpage&gt;477&lt;/endpage&gt;&lt;type&gt;400&lt;/type&gt;&lt;url&gt;http://www.aslo.org/lomethods/free/2011/0466.html&lt;/url&gt;&lt;bundle&gt;&lt;publication&gt;&lt;url&gt;http://onlinelibrary.wiley.com&lt;/url&gt;&lt;title&gt;Limnology and Oceanography: Methods&lt;/title&gt;&lt;type&gt;-100&lt;/type&gt;&lt;subtype&gt;-100&lt;/subtype&gt;&lt;uuid&gt;A2C87399-4446-43AB-8740-EC7E5B7A9E14&lt;/uuid&gt;&lt;/publication&gt;&lt;/bundle&gt;&lt;authors&gt;&lt;author&gt;&lt;firstName&gt;Jarred&lt;/firstName&gt;&lt;middleNames&gt;E&lt;/middleNames&gt;&lt;lastName&gt;Swalwell&lt;/lastName&gt;&lt;/author&gt;&lt;author&gt;&lt;firstName&gt;Francois&lt;/firstName&gt;&lt;lastName&gt;Ribalet&lt;/lastName&gt;&lt;/author&gt;&lt;author&gt;&lt;firstName&gt;E&lt;/firstName&gt;&lt;middleNames&gt;Virginia&lt;/middleNames&gt;&lt;lastName&gt;Armbrust&lt;/lastName&gt;&lt;/author&gt;&lt;/authors&gt;&lt;/publication&gt;&lt;/publications&gt;&lt;cites&gt;&lt;/cites&gt;&lt;/citation&gt;</w:instrText>
      </w:r>
      <w:r w:rsidR="00B0285E">
        <w:rPr>
          <w:rFonts w:cs="Times New Roman"/>
        </w:rPr>
        <w:fldChar w:fldCharType="separate"/>
      </w:r>
      <w:r w:rsidR="009A46E9">
        <w:rPr>
          <w:rFonts w:eastAsiaTheme="minorEastAsia" w:cs="Times New Roman"/>
          <w:color w:val="auto"/>
          <w:lang w:eastAsia="en-US" w:bidi="ar-SA"/>
        </w:rPr>
        <w:t>(Swalwell et al. 2011)</w:t>
      </w:r>
      <w:r w:rsidR="00B0285E">
        <w:rPr>
          <w:rFonts w:cs="Times New Roman"/>
        </w:rPr>
        <w:fldChar w:fldCharType="end"/>
      </w:r>
      <w:r w:rsidRPr="00FC5E5F">
        <w:rPr>
          <w:rFonts w:cs="Times New Roman"/>
        </w:rPr>
        <w:t>. The instrument was equipped with a 457-nm 300-mW laser (</w:t>
      </w:r>
      <w:proofErr w:type="spellStart"/>
      <w:r w:rsidRPr="00FC5E5F">
        <w:rPr>
          <w:rFonts w:cs="Times New Roman"/>
        </w:rPr>
        <w:t>Melles</w:t>
      </w:r>
      <w:proofErr w:type="spellEnd"/>
      <w:r w:rsidRPr="00FC5E5F">
        <w:rPr>
          <w:rFonts w:cs="Times New Roman"/>
        </w:rPr>
        <w:t xml:space="preserve"> Griot). Forward light scatter (a proxy for cell size), red</w:t>
      </w:r>
      <w:r w:rsidR="008951B1">
        <w:rPr>
          <w:rFonts w:cs="Times New Roman"/>
        </w:rPr>
        <w:t>,</w:t>
      </w:r>
      <w:r w:rsidRPr="00FC5E5F">
        <w:rPr>
          <w:rFonts w:cs="Times New Roman"/>
        </w:rPr>
        <w:t xml:space="preserve"> and orange fluorescence were collected using a 457–50 bandpass filter, 692–40 band-pass filter, </w:t>
      </w:r>
      <w:r w:rsidR="008951B1">
        <w:rPr>
          <w:rFonts w:cs="Times New Roman"/>
        </w:rPr>
        <w:t xml:space="preserve">and </w:t>
      </w:r>
      <w:r w:rsidR="008951B1" w:rsidRPr="00FC5E5F">
        <w:rPr>
          <w:rFonts w:cs="Times New Roman"/>
        </w:rPr>
        <w:t>572–27 bandpass filter</w:t>
      </w:r>
      <w:r w:rsidR="008951B1">
        <w:rPr>
          <w:rFonts w:cs="Times New Roman"/>
        </w:rPr>
        <w:t>,</w:t>
      </w:r>
      <w:r w:rsidR="008951B1" w:rsidRPr="00FC5E5F">
        <w:rPr>
          <w:rFonts w:cs="Times New Roman"/>
        </w:rPr>
        <w:t xml:space="preserve"> </w:t>
      </w:r>
      <w:r w:rsidRPr="00FC5E5F">
        <w:rPr>
          <w:rFonts w:cs="Times New Roman"/>
        </w:rPr>
        <w:t xml:space="preserve">respectively. Seawater was </w:t>
      </w:r>
      <w:proofErr w:type="spellStart"/>
      <w:r w:rsidRPr="00FC5E5F">
        <w:rPr>
          <w:rFonts w:cs="Times New Roman"/>
        </w:rPr>
        <w:t>prefiltered</w:t>
      </w:r>
      <w:proofErr w:type="spellEnd"/>
      <w:r w:rsidRPr="00FC5E5F">
        <w:rPr>
          <w:rFonts w:cs="Times New Roman" w:hint="eastAsia"/>
        </w:rPr>
        <w:t xml:space="preserve"> through a 100-</w:t>
      </w:r>
      <w:r w:rsidR="00F36BD8">
        <w:rPr>
          <w:rFonts w:cs="Times New Roman"/>
        </w:rPr>
        <w:t>µ</w:t>
      </w:r>
      <w:r w:rsidRPr="00FC5E5F">
        <w:rPr>
          <w:rFonts w:cs="Times New Roman" w:hint="eastAsia"/>
        </w:rPr>
        <w:t>m stainless steel mesh (to eliminate large particles) prior to analysis. The flow rate of the water stream was set at 15 mL min</w:t>
      </w:r>
      <w:r w:rsidRPr="00FC5E5F">
        <w:rPr>
          <w:rFonts w:cs="Times New Roman"/>
          <w:vertAlign w:val="superscript"/>
        </w:rPr>
        <w:t>−1</w:t>
      </w:r>
      <w:r w:rsidRPr="00FC5E5F">
        <w:rPr>
          <w:rFonts w:cs="Times New Roman"/>
        </w:rPr>
        <w:t xml:space="preserve"> t</w:t>
      </w:r>
      <w:r w:rsidR="00661A6F">
        <w:rPr>
          <w:rFonts w:cs="Times New Roman"/>
        </w:rPr>
        <w:t>hrough a 200-µm nozzle</w:t>
      </w:r>
      <w:r w:rsidRPr="00FC5E5F">
        <w:rPr>
          <w:rFonts w:cs="Times New Roman"/>
        </w:rPr>
        <w:t>. A programmable syringe pump (</w:t>
      </w:r>
      <w:proofErr w:type="spellStart"/>
      <w:r w:rsidRPr="00FC5E5F">
        <w:rPr>
          <w:rFonts w:cs="Times New Roman"/>
        </w:rPr>
        <w:t>Cavro</w:t>
      </w:r>
      <w:proofErr w:type="spellEnd"/>
      <w:r w:rsidRPr="00FC5E5F">
        <w:rPr>
          <w:rFonts w:cs="Times New Roman"/>
        </w:rPr>
        <w:t xml:space="preserve"> XP3000, Hamilton Company) continuously injected fluorescent microspheres (1 </w:t>
      </w:r>
      <w:r w:rsidR="00F36BD8">
        <w:rPr>
          <w:rFonts w:cs="Times New Roman"/>
        </w:rPr>
        <w:t>µ</w:t>
      </w:r>
      <w:r w:rsidRPr="00FC5E5F">
        <w:rPr>
          <w:rFonts w:cs="Times New Roman" w:hint="eastAsia"/>
        </w:rPr>
        <w:t>m</w:t>
      </w:r>
      <w:r w:rsidRPr="00FC5E5F">
        <w:rPr>
          <w:rFonts w:cs="Times New Roman"/>
        </w:rPr>
        <w:t xml:space="preserve">, </w:t>
      </w:r>
      <w:proofErr w:type="spellStart"/>
      <w:r w:rsidRPr="00FC5E5F">
        <w:rPr>
          <w:rFonts w:cs="Times New Roman"/>
        </w:rPr>
        <w:t>Polysciences</w:t>
      </w:r>
      <w:proofErr w:type="spellEnd"/>
      <w:r w:rsidRPr="00FC5E5F">
        <w:rPr>
          <w:rFonts w:cs="Times New Roman"/>
        </w:rPr>
        <w:t xml:space="preserve">) into the water stream as an internal standard. </w:t>
      </w:r>
      <w:r w:rsidR="00A45AC4">
        <w:rPr>
          <w:rFonts w:cs="Times New Roman"/>
        </w:rPr>
        <w:t>F</w:t>
      </w:r>
      <w:r w:rsidRPr="00FC5E5F">
        <w:rPr>
          <w:rFonts w:cs="Times New Roman"/>
        </w:rPr>
        <w:t xml:space="preserve">iles were </w:t>
      </w:r>
      <w:r w:rsidR="00A45AC4">
        <w:rPr>
          <w:rFonts w:cs="Times New Roman"/>
        </w:rPr>
        <w:t>written</w:t>
      </w:r>
      <w:r w:rsidRPr="00FC5E5F">
        <w:rPr>
          <w:rFonts w:cs="Times New Roman"/>
        </w:rPr>
        <w:t xml:space="preserve"> every three minutes. Data were analyzed using the R package </w:t>
      </w:r>
      <w:proofErr w:type="spellStart"/>
      <w:r w:rsidRPr="00F36BD8">
        <w:rPr>
          <w:rFonts w:cs="Times New Roman"/>
          <w:i/>
        </w:rPr>
        <w:t>Popcycle</w:t>
      </w:r>
      <w:proofErr w:type="spellEnd"/>
      <w:r w:rsidRPr="00FC5E5F">
        <w:rPr>
          <w:rFonts w:cs="Times New Roman"/>
        </w:rPr>
        <w:t xml:space="preserve"> version 0.2</w:t>
      </w:r>
      <w:r w:rsidR="00252E46">
        <w:rPr>
          <w:rFonts w:cs="Times New Roman"/>
        </w:rPr>
        <w:t xml:space="preserve"> (</w:t>
      </w:r>
      <w:commentRangeStart w:id="49"/>
      <w:r w:rsidR="00252E46">
        <w:rPr>
          <w:rFonts w:cs="Times New Roman"/>
        </w:rPr>
        <w:t>available on GitHub</w:t>
      </w:r>
      <w:commentRangeEnd w:id="49"/>
      <w:r w:rsidR="00CB598E">
        <w:rPr>
          <w:rStyle w:val="CommentReference"/>
        </w:rPr>
        <w:commentReference w:id="49"/>
      </w:r>
      <w:ins w:id="50" w:author="Author">
        <w:r w:rsidR="00D87D65">
          <w:rPr>
            <w:rFonts w:cs="Times New Roman"/>
          </w:rPr>
          <w:t xml:space="preserve"> </w:t>
        </w:r>
        <w:r w:rsidR="00D87D65" w:rsidRPr="00D87D65">
          <w:rPr>
            <w:rFonts w:cs="Times New Roman"/>
          </w:rPr>
          <w:t>https://github.com/uwescience/popcycle</w:t>
        </w:r>
      </w:ins>
      <w:r w:rsidR="00DE40E0">
        <w:rPr>
          <w:rFonts w:cs="Times New Roman"/>
        </w:rPr>
        <w:t>)</w:t>
      </w:r>
      <w:r w:rsidR="00252E46">
        <w:rPr>
          <w:rFonts w:cs="Times New Roman"/>
        </w:rPr>
        <w:t>.</w:t>
      </w:r>
      <w:r w:rsidRPr="00FC5E5F">
        <w:rPr>
          <w:rFonts w:cs="Times New Roman"/>
        </w:rPr>
        <w:t xml:space="preserve"> A sequential bivariate manual gating scheme was used to cluster </w:t>
      </w:r>
      <w:r w:rsidR="00D165DD">
        <w:rPr>
          <w:rFonts w:cs="Times New Roman"/>
        </w:rPr>
        <w:t xml:space="preserve">the </w:t>
      </w:r>
      <w:r w:rsidRPr="00FC5E5F">
        <w:rPr>
          <w:rFonts w:cs="Times New Roman"/>
        </w:rPr>
        <w:t>cryptophyte populati</w:t>
      </w:r>
      <w:r w:rsidR="001462A4">
        <w:rPr>
          <w:rFonts w:cs="Times New Roman"/>
        </w:rPr>
        <w:t xml:space="preserve">on based on </w:t>
      </w:r>
      <w:r w:rsidR="001462A4" w:rsidRPr="00FC5E5F">
        <w:rPr>
          <w:rFonts w:cs="Times New Roman"/>
        </w:rPr>
        <w:t>forward light scatter</w:t>
      </w:r>
      <w:r w:rsidR="001462A4">
        <w:rPr>
          <w:rFonts w:cs="Times New Roman"/>
        </w:rPr>
        <w:t>,</w:t>
      </w:r>
      <w:r w:rsidR="001462A4" w:rsidRPr="00FC5E5F">
        <w:rPr>
          <w:rFonts w:cs="Times New Roman"/>
        </w:rPr>
        <w:t xml:space="preserve"> </w:t>
      </w:r>
      <w:r w:rsidR="001462A4">
        <w:rPr>
          <w:rFonts w:cs="Times New Roman"/>
        </w:rPr>
        <w:t xml:space="preserve">orange and red fluorescence </w:t>
      </w:r>
      <w:r w:rsidRPr="00FC5E5F">
        <w:rPr>
          <w:rFonts w:cs="Times New Roman"/>
        </w:rPr>
        <w:t xml:space="preserve">measurements. </w:t>
      </w:r>
    </w:p>
    <w:p w14:paraId="0BCEAD70" w14:textId="1C391D90" w:rsidR="008D5305" w:rsidRDefault="008D5305" w:rsidP="003218A1">
      <w:pPr>
        <w:spacing w:line="480" w:lineRule="auto"/>
        <w:ind w:firstLine="288"/>
        <w:rPr>
          <w:rFonts w:cs="Times New Roman"/>
        </w:rPr>
      </w:pPr>
      <w:r w:rsidRPr="00FC5E5F">
        <w:rPr>
          <w:rFonts w:cs="Times New Roman"/>
        </w:rPr>
        <w:tab/>
      </w:r>
      <w:r w:rsidR="00A45AC4">
        <w:rPr>
          <w:rFonts w:cs="Times New Roman"/>
        </w:rPr>
        <w:t>To confirm the identification</w:t>
      </w:r>
      <w:r w:rsidR="000463DE">
        <w:rPr>
          <w:rFonts w:cs="Times New Roman"/>
        </w:rPr>
        <w:t xml:space="preserve"> of cryptophyte </w:t>
      </w:r>
      <w:r w:rsidRPr="00FC5E5F">
        <w:rPr>
          <w:rFonts w:cs="Times New Roman"/>
        </w:rPr>
        <w:t xml:space="preserve">cells, discrete </w:t>
      </w:r>
      <w:r w:rsidR="00661A6F">
        <w:rPr>
          <w:rFonts w:cs="Times New Roman"/>
        </w:rPr>
        <w:t xml:space="preserve">samples for </w:t>
      </w:r>
      <w:r w:rsidR="00A208D9">
        <w:rPr>
          <w:rFonts w:cs="Times New Roman"/>
        </w:rPr>
        <w:t>flow cytometry</w:t>
      </w:r>
      <w:r w:rsidRPr="00FC5E5F">
        <w:rPr>
          <w:rFonts w:cs="Times New Roman"/>
        </w:rPr>
        <w:t xml:space="preserve"> were collected once a day during slack tide, fixed with 0.025% glutaraldehyde and stored at -</w:t>
      </w:r>
      <w:r>
        <w:rPr>
          <w:rFonts w:cs="Times New Roman"/>
        </w:rPr>
        <w:t>8</w:t>
      </w:r>
      <w:r w:rsidRPr="00FC5E5F">
        <w:rPr>
          <w:rFonts w:cs="Times New Roman"/>
        </w:rPr>
        <w:t>0</w:t>
      </w:r>
      <w:r>
        <w:rPr>
          <w:rFonts w:cs="Times New Roman"/>
        </w:rPr>
        <w:t xml:space="preserve"> ºC</w:t>
      </w:r>
      <w:r w:rsidRPr="00FC5E5F">
        <w:rPr>
          <w:rFonts w:cs="Times New Roman"/>
        </w:rPr>
        <w:t>. Six months after sample collection, fixed samples were analyzed</w:t>
      </w:r>
      <w:r>
        <w:rPr>
          <w:rFonts w:cs="Times New Roman"/>
        </w:rPr>
        <w:t xml:space="preserve"> with a BD Influx cell </w:t>
      </w:r>
      <w:r w:rsidR="00442105" w:rsidRPr="00442105">
        <w:rPr>
          <w:rFonts w:cs="Times New Roman"/>
        </w:rPr>
        <w:t xml:space="preserve">sorter equipped with a 488-nm 200-mW laser (Coherent). </w:t>
      </w:r>
      <w:r w:rsidR="00442105">
        <w:rPr>
          <w:rFonts w:cs="Times New Roman"/>
        </w:rPr>
        <w:t>One hundred</w:t>
      </w:r>
      <w:r w:rsidRPr="00FC5E5F">
        <w:rPr>
          <w:rFonts w:cs="Times New Roman"/>
        </w:rPr>
        <w:t xml:space="preserve"> cells from the gated population </w:t>
      </w:r>
      <w:r w:rsidR="00A45AC4">
        <w:rPr>
          <w:rFonts w:cs="Times New Roman"/>
        </w:rPr>
        <w:t xml:space="preserve">with high </w:t>
      </w:r>
      <w:r w:rsidR="00A45AC4">
        <w:rPr>
          <w:rFonts w:cs="Times New Roman"/>
        </w:rPr>
        <w:lastRenderedPageBreak/>
        <w:t xml:space="preserve">orange fluorescence and high </w:t>
      </w:r>
      <w:r w:rsidR="001462A4">
        <w:rPr>
          <w:rFonts w:cs="Times New Roman"/>
        </w:rPr>
        <w:t>red fluorescence</w:t>
      </w:r>
      <w:r w:rsidRPr="00FC5E5F">
        <w:rPr>
          <w:rFonts w:cs="Times New Roman"/>
        </w:rPr>
        <w:t xml:space="preserve"> (assumed to represent </w:t>
      </w:r>
      <w:proofErr w:type="spellStart"/>
      <w:r w:rsidR="00661A6F">
        <w:rPr>
          <w:rFonts w:cs="Times New Roman"/>
        </w:rPr>
        <w:t>phycoerythrin</w:t>
      </w:r>
      <w:proofErr w:type="spellEnd"/>
      <w:r w:rsidR="00661A6F">
        <w:rPr>
          <w:rFonts w:cs="Times New Roman"/>
        </w:rPr>
        <w:t xml:space="preserve">-containing </w:t>
      </w:r>
      <w:r w:rsidR="00661A6F" w:rsidRPr="00661A6F">
        <w:rPr>
          <w:rFonts w:cs="Times New Roman"/>
        </w:rPr>
        <w:t>cryptophyte</w:t>
      </w:r>
      <w:r w:rsidR="00661A6F">
        <w:rPr>
          <w:rFonts w:cs="Times New Roman"/>
          <w:i/>
        </w:rPr>
        <w:t xml:space="preserve"> </w:t>
      </w:r>
      <w:r w:rsidR="00EB518C" w:rsidRPr="00EB518C">
        <w:rPr>
          <w:rFonts w:cs="Times New Roman"/>
        </w:rPr>
        <w:t>cells</w:t>
      </w:r>
      <w:r w:rsidRPr="00FC5E5F">
        <w:rPr>
          <w:rFonts w:cs="Times New Roman"/>
        </w:rPr>
        <w:t xml:space="preserve">) were sorted onto a glass slide. </w:t>
      </w:r>
      <w:r w:rsidR="00DE40E0">
        <w:rPr>
          <w:rFonts w:cs="Times New Roman"/>
        </w:rPr>
        <w:t>Sorted</w:t>
      </w:r>
      <w:r w:rsidRPr="00FC5E5F">
        <w:rPr>
          <w:rFonts w:cs="Times New Roman"/>
        </w:rPr>
        <w:t xml:space="preserve"> cells were then examined under a Nikon Eclipse 80i epifluorescen</w:t>
      </w:r>
      <w:r w:rsidR="000463DE">
        <w:rPr>
          <w:rFonts w:cs="Times New Roman"/>
        </w:rPr>
        <w:t>ce</w:t>
      </w:r>
      <w:r w:rsidRPr="00FC5E5F">
        <w:rPr>
          <w:rFonts w:cs="Times New Roman"/>
        </w:rPr>
        <w:t xml:space="preserve"> microscope at </w:t>
      </w:r>
      <w:r w:rsidR="000463DE">
        <w:rPr>
          <w:rFonts w:cs="Times New Roman"/>
        </w:rPr>
        <w:t>400</w:t>
      </w:r>
      <w:r w:rsidRPr="00FC5E5F">
        <w:rPr>
          <w:rFonts w:cs="Times New Roman"/>
        </w:rPr>
        <w:t xml:space="preserve">x magnification and photographed using a </w:t>
      </w:r>
      <w:proofErr w:type="spellStart"/>
      <w:r w:rsidRPr="00FC5E5F">
        <w:rPr>
          <w:rFonts w:cs="Times New Roman"/>
        </w:rPr>
        <w:t>Qimaging</w:t>
      </w:r>
      <w:proofErr w:type="spellEnd"/>
      <w:r w:rsidRPr="00FC5E5F">
        <w:rPr>
          <w:rFonts w:cs="Times New Roman"/>
        </w:rPr>
        <w:t xml:space="preserve"> </w:t>
      </w:r>
      <w:proofErr w:type="spellStart"/>
      <w:r w:rsidRPr="00FC5E5F">
        <w:rPr>
          <w:rFonts w:cs="Times New Roman"/>
        </w:rPr>
        <w:t>MicroPublisher</w:t>
      </w:r>
      <w:proofErr w:type="spellEnd"/>
      <w:r w:rsidRPr="00FC5E5F">
        <w:rPr>
          <w:rFonts w:cs="Times New Roman"/>
        </w:rPr>
        <w:t xml:space="preserve"> 3.3 RTV camera. </w:t>
      </w:r>
    </w:p>
    <w:p w14:paraId="4E491A41" w14:textId="6004E096" w:rsidR="008D5305" w:rsidRDefault="00521A7C" w:rsidP="003218A1">
      <w:pPr>
        <w:spacing w:line="480" w:lineRule="auto"/>
        <w:ind w:firstLine="288"/>
        <w:rPr>
          <w:rFonts w:cs="Times New Roman"/>
        </w:rPr>
      </w:pPr>
      <w:r w:rsidRPr="00677E9B">
        <w:t xml:space="preserve">We estimated </w:t>
      </w:r>
      <w:r w:rsidRPr="00FC5E5F">
        <w:rPr>
          <w:rFonts w:cs="Times New Roman"/>
        </w:rPr>
        <w:t>cryptophyte</w:t>
      </w:r>
      <w:r w:rsidRPr="00677E9B">
        <w:t xml:space="preserve"> cell </w:t>
      </w:r>
      <w:r>
        <w:t>size</w:t>
      </w:r>
      <w:r w:rsidRPr="00677E9B">
        <w:t xml:space="preserve"> using an empirical relationship between light scatter measured by SeaFlow and cell </w:t>
      </w:r>
      <w:r>
        <w:t>size</w:t>
      </w:r>
      <w:r w:rsidRPr="00677E9B">
        <w:t xml:space="preserve"> measured by a Coulter Counter for different exponentially growing phytoplankton cultures of cell sizes ranging from 1 to 10 </w:t>
      </w:r>
      <w:proofErr w:type="spellStart"/>
      <w:r w:rsidRPr="00677E9B">
        <w:t>μm</w:t>
      </w:r>
      <w:proofErr w:type="spellEnd"/>
      <w:r w:rsidR="00B0285E">
        <w:t xml:space="preserve"> </w:t>
      </w:r>
      <w:r w:rsidR="00B0285E">
        <w:fldChar w:fldCharType="begin"/>
      </w:r>
      <w:r w:rsidR="00A56CA7">
        <w:instrText xml:space="preserve"> ADDIN PAPERS2_CITATIONS &lt;citation&gt;&lt;uuid&gt;639F58E5-1B04-429C-95EF-5E335D5C935F&lt;/uuid&gt;&lt;priority&gt;19&lt;/priority&gt;&lt;publications&gt;&lt;publication&gt;&lt;volume&gt;112&lt;/volume&gt;&lt;publication_date&gt;99201506301200000000222000&lt;/publication_date&gt;&lt;number&gt;26&lt;/number&gt;&lt;startpage&gt;8008&lt;/startpage&gt;&lt;title&gt;Light-driven synchrony of Prochlorococcus growth and mortality in the subtropical Pacific gyre&lt;/title&gt;&lt;uuid&gt;544823F8-1C89-4670-B6FE-22807FD69545&lt;/uuid&gt;&lt;subtype&gt;400&lt;/subtype&gt;&lt;endpage&gt;8012&lt;/endpage&gt;&lt;type&gt;400&lt;/type&gt;&lt;citekey&gt;Ribalet:2015uq&lt;/citekey&gt;&lt;url&gt;http://www.pnas.org/content/112/26/8008.abstract&lt;/url&gt;&lt;bundle&gt;&lt;publication&gt;&lt;url&gt;http://www.pnas.org/&lt;/url&gt;&lt;title&gt;Proceedings of the National Academy of Sciences&lt;/title&gt;&lt;type&gt;-100&lt;/type&gt;&lt;subtype&gt;-100&lt;/subtype&gt;&lt;uuid&gt;561127FB-7CC9-41FD-810F-D49129BD951B&lt;/uuid&gt;&lt;/publication&gt;&lt;/bundle&gt;&lt;authors&gt;&lt;author&gt;&lt;firstName&gt;Francois&lt;/firstName&gt;&lt;lastName&gt;Ribalet&lt;/lastName&gt;&lt;/author&gt;&lt;author&gt;&lt;firstName&gt;Jarred&lt;/firstName&gt;&lt;lastName&gt;Swalwell&lt;/lastName&gt;&lt;/author&gt;&lt;author&gt;&lt;firstName&gt;Sophie&lt;/firstName&gt;&lt;lastName&gt;Clayton&lt;/lastName&gt;&lt;/author&gt;&lt;author&gt;&lt;firstName&gt;Valeria&lt;/firstName&gt;&lt;lastName&gt;Jiménez&lt;/lastName&gt;&lt;/author&gt;&lt;author&gt;&lt;firstName&gt;Sebastian&lt;/firstName&gt;&lt;lastName&gt;Sudek&lt;/lastName&gt;&lt;/author&gt;&lt;author&gt;&lt;firstName&gt;Yajuan&lt;/firstName&gt;&lt;lastName&gt;Lin&lt;/lastName&gt;&lt;/author&gt;&lt;author&gt;&lt;firstName&gt;Zackary&lt;/firstName&gt;&lt;middleNames&gt;I&lt;/middleNames&gt;&lt;lastName&gt;Johnson&lt;/lastName&gt;&lt;/author&gt;&lt;author&gt;&lt;firstName&gt;Alexandra&lt;/firstName&gt;&lt;middleNames&gt;Z&lt;/middleNames&gt;&lt;lastName&gt;Worden&lt;/lastName&gt;&lt;/author&gt;&lt;author&gt;&lt;firstName&gt;E&lt;/firstName&gt;&lt;middleNames&gt;Virginia&lt;/middleNames&gt;&lt;lastName&gt;Armbrust&lt;/lastName&gt;&lt;/author&gt;&lt;/authors&gt;&lt;/publication&gt;&lt;/publications&gt;&lt;cites&gt;&lt;/cites&gt;&lt;/citation&gt;</w:instrText>
      </w:r>
      <w:r w:rsidR="00B0285E">
        <w:fldChar w:fldCharType="separate"/>
      </w:r>
      <w:r w:rsidR="009A46E9">
        <w:rPr>
          <w:rFonts w:eastAsiaTheme="minorEastAsia" w:cs="Times New Roman"/>
          <w:color w:val="auto"/>
          <w:lang w:eastAsia="en-US" w:bidi="ar-SA"/>
        </w:rPr>
        <w:t>(Ribalet et al. 2015)</w:t>
      </w:r>
      <w:r w:rsidR="00B0285E">
        <w:fldChar w:fldCharType="end"/>
      </w:r>
      <w:r>
        <w:t>.</w:t>
      </w:r>
    </w:p>
    <w:p w14:paraId="071D9CDF" w14:textId="77777777" w:rsidR="00521A7C" w:rsidRPr="00FE75DC" w:rsidRDefault="00521A7C" w:rsidP="003218A1">
      <w:pPr>
        <w:spacing w:line="480" w:lineRule="auto"/>
        <w:ind w:firstLine="288"/>
        <w:rPr>
          <w:rFonts w:cs="Times New Roman"/>
        </w:rPr>
      </w:pPr>
    </w:p>
    <w:p w14:paraId="12E066B3" w14:textId="30B986B5" w:rsidR="008D5305" w:rsidRPr="00FC5E5F" w:rsidRDefault="008D5305" w:rsidP="00DE40E0">
      <w:pPr>
        <w:spacing w:line="480" w:lineRule="auto"/>
        <w:outlineLvl w:val="0"/>
        <w:rPr>
          <w:rFonts w:cs="Times New Roman"/>
          <w:b/>
          <w:bCs/>
        </w:rPr>
      </w:pPr>
      <w:r w:rsidRPr="00FC5E5F">
        <w:rPr>
          <w:rFonts w:cs="Times New Roman"/>
          <w:b/>
          <w:bCs/>
        </w:rPr>
        <w:t xml:space="preserve">Estimates of </w:t>
      </w:r>
      <w:r w:rsidR="000463DE">
        <w:rPr>
          <w:rFonts w:cs="Times New Roman"/>
          <w:b/>
          <w:bCs/>
        </w:rPr>
        <w:t>cryptophyte</w:t>
      </w:r>
      <w:r w:rsidR="000463DE" w:rsidRPr="00FC5E5F">
        <w:rPr>
          <w:rFonts w:cs="Times New Roman"/>
          <w:b/>
          <w:bCs/>
        </w:rPr>
        <w:t xml:space="preserve"> </w:t>
      </w:r>
      <w:r w:rsidR="000463DE">
        <w:rPr>
          <w:rFonts w:cs="Times New Roman"/>
          <w:b/>
          <w:bCs/>
        </w:rPr>
        <w:t xml:space="preserve">cell </w:t>
      </w:r>
      <w:r w:rsidRPr="00FC5E5F">
        <w:rPr>
          <w:rFonts w:cs="Times New Roman"/>
          <w:b/>
          <w:bCs/>
        </w:rPr>
        <w:t>division rates</w:t>
      </w:r>
    </w:p>
    <w:p w14:paraId="0502987C" w14:textId="7C9D2673" w:rsidR="008D5305" w:rsidRDefault="00A45AC4" w:rsidP="00DE40E0">
      <w:pPr>
        <w:spacing w:line="480" w:lineRule="auto"/>
        <w:rPr>
          <w:rFonts w:cs="Times New Roman"/>
          <w:i/>
        </w:rPr>
      </w:pPr>
      <w:r>
        <w:rPr>
          <w:rFonts w:cs="Times New Roman"/>
          <w:i/>
        </w:rPr>
        <w:t>Laboratory culture validation</w:t>
      </w:r>
    </w:p>
    <w:p w14:paraId="19B87D7C" w14:textId="5CB0D4D4" w:rsidR="00A45AC4" w:rsidRDefault="008D5305" w:rsidP="003218A1">
      <w:pPr>
        <w:spacing w:line="480" w:lineRule="auto"/>
        <w:rPr>
          <w:rFonts w:eastAsiaTheme="minorEastAsia" w:cs="Times New Roman"/>
          <w:lang w:eastAsia="ja-JP"/>
        </w:rPr>
      </w:pPr>
      <w:r>
        <w:rPr>
          <w:rFonts w:cs="Times New Roman"/>
          <w:i/>
        </w:rPr>
        <w:tab/>
      </w:r>
      <w:r w:rsidRPr="00FC5E5F">
        <w:rPr>
          <w:rFonts w:cs="Times New Roman"/>
        </w:rPr>
        <w:t xml:space="preserve">A non-axenic culture of the cryptophyte </w:t>
      </w:r>
      <w:r w:rsidRPr="00FC5E5F">
        <w:rPr>
          <w:rFonts w:cs="Times New Roman"/>
          <w:i/>
          <w:iCs/>
        </w:rPr>
        <w:t xml:space="preserve">Rhodomonas </w:t>
      </w:r>
      <w:r w:rsidRPr="000463DE">
        <w:rPr>
          <w:rFonts w:cs="Times New Roman"/>
          <w:iCs/>
        </w:rPr>
        <w:t>sp</w:t>
      </w:r>
      <w:r w:rsidRPr="000463DE">
        <w:rPr>
          <w:rFonts w:cs="Times New Roman"/>
        </w:rPr>
        <w:t>.</w:t>
      </w:r>
      <w:r w:rsidR="000463DE">
        <w:rPr>
          <w:rFonts w:cs="Times New Roman"/>
        </w:rPr>
        <w:t xml:space="preserve"> (CCMP 755) was grown</w:t>
      </w:r>
      <w:r w:rsidRPr="00FC5E5F">
        <w:rPr>
          <w:rFonts w:cs="Times New Roman"/>
        </w:rPr>
        <w:t xml:space="preserve"> in the laboratory</w:t>
      </w:r>
      <w:r>
        <w:rPr>
          <w:rFonts w:cs="Times New Roman"/>
        </w:rPr>
        <w:t xml:space="preserve"> in natural seawater amended with f/2 nutrients</w:t>
      </w:r>
      <w:r w:rsidRPr="00FC5E5F">
        <w:rPr>
          <w:rFonts w:cs="Times New Roman"/>
        </w:rPr>
        <w:t xml:space="preserve"> at 13 </w:t>
      </w:r>
      <w:bookmarkStart w:id="51" w:name="__DdeLink__1831_1098803516"/>
      <w:bookmarkStart w:id="52" w:name="__DdeLink__1936_918047637"/>
      <w:r w:rsidRPr="00FC5E5F">
        <w:rPr>
          <w:rFonts w:cs="Times New Roman"/>
        </w:rPr>
        <w:t>°C</w:t>
      </w:r>
      <w:bookmarkEnd w:id="51"/>
      <w:bookmarkEnd w:id="52"/>
      <w:r w:rsidRPr="00FC5E5F">
        <w:rPr>
          <w:rFonts w:cs="Times New Roman"/>
        </w:rPr>
        <w:t xml:space="preserve"> with a 16:8 light-dark cycle </w:t>
      </w:r>
      <w:r>
        <w:rPr>
          <w:rFonts w:cs="Times New Roman"/>
        </w:rPr>
        <w:t>of</w:t>
      </w:r>
      <w:r w:rsidRPr="00FC5E5F">
        <w:rPr>
          <w:rFonts w:cs="Times New Roman"/>
        </w:rPr>
        <w:t xml:space="preserve"> 100 µ</w:t>
      </w:r>
      <w:proofErr w:type="spellStart"/>
      <w:r w:rsidR="00DE40E0">
        <w:rPr>
          <w:rFonts w:cs="Times New Roman"/>
        </w:rPr>
        <w:t>mol</w:t>
      </w:r>
      <w:proofErr w:type="spellEnd"/>
      <w:r w:rsidR="00DE40E0">
        <w:rPr>
          <w:rFonts w:cs="Times New Roman"/>
        </w:rPr>
        <w:t xml:space="preserve"> photons</w:t>
      </w:r>
      <w:r w:rsidRPr="00FC5E5F">
        <w:rPr>
          <w:rFonts w:cs="Times New Roman"/>
        </w:rPr>
        <w:t xml:space="preserve"> m</w:t>
      </w:r>
      <w:r w:rsidRPr="00FC5E5F">
        <w:rPr>
          <w:rFonts w:cs="Times New Roman"/>
          <w:vertAlign w:val="superscript"/>
        </w:rPr>
        <w:t>-2</w:t>
      </w:r>
      <w:r w:rsidRPr="00FC5E5F">
        <w:rPr>
          <w:rFonts w:cs="Times New Roman"/>
        </w:rPr>
        <w:t xml:space="preserve"> s</w:t>
      </w:r>
      <w:r w:rsidRPr="00FC5E5F">
        <w:rPr>
          <w:rFonts w:cs="Times New Roman"/>
          <w:vertAlign w:val="superscript"/>
        </w:rPr>
        <w:t>-1</w:t>
      </w:r>
      <w:r w:rsidRPr="00FC5E5F">
        <w:rPr>
          <w:rFonts w:cs="Times New Roman"/>
        </w:rPr>
        <w:t xml:space="preserve"> provided by white fluorescent tubes. The culture was grown for 4 </w:t>
      </w:r>
      <w:r w:rsidR="00A208D9">
        <w:rPr>
          <w:rFonts w:cs="Times New Roman"/>
        </w:rPr>
        <w:t>d</w:t>
      </w:r>
      <w:r w:rsidRPr="00FC5E5F">
        <w:rPr>
          <w:rFonts w:cs="Times New Roman"/>
        </w:rPr>
        <w:t xml:space="preserve"> in a 20-L batch culture and </w:t>
      </w:r>
      <w:r w:rsidR="00A45AC4">
        <w:rPr>
          <w:rFonts w:cs="Times New Roman"/>
        </w:rPr>
        <w:t xml:space="preserve">continuously </w:t>
      </w:r>
      <w:r w:rsidRPr="00FC5E5F">
        <w:rPr>
          <w:rFonts w:cs="Times New Roman"/>
        </w:rPr>
        <w:t>mixed with a magnetic carboy stir bar</w:t>
      </w:r>
      <w:r w:rsidR="00A45AC4">
        <w:rPr>
          <w:rFonts w:cs="Times New Roman"/>
        </w:rPr>
        <w:t>. A peristaltic pump (</w:t>
      </w:r>
      <w:proofErr w:type="spellStart"/>
      <w:r w:rsidR="00A45AC4">
        <w:rPr>
          <w:rFonts w:cs="Times New Roman"/>
        </w:rPr>
        <w:t>Peri</w:t>
      </w:r>
      <w:proofErr w:type="spellEnd"/>
      <w:r w:rsidR="00A45AC4">
        <w:rPr>
          <w:rFonts w:cs="Times New Roman"/>
        </w:rPr>
        <w:t xml:space="preserve">-Star Pro, World Precision Instruments) collected samples at a rate of 15 </w:t>
      </w:r>
      <w:r w:rsidR="00A45AC4" w:rsidRPr="00FC5E5F">
        <w:rPr>
          <w:rFonts w:cs="Times New Roman" w:hint="eastAsia"/>
        </w:rPr>
        <w:t>mL min</w:t>
      </w:r>
      <w:r w:rsidR="00A45AC4" w:rsidRPr="00FC5E5F">
        <w:rPr>
          <w:rFonts w:cs="Times New Roman"/>
          <w:vertAlign w:val="superscript"/>
        </w:rPr>
        <w:t>−1</w:t>
      </w:r>
      <w:r w:rsidR="00A45AC4" w:rsidRPr="00FC5E5F">
        <w:rPr>
          <w:rFonts w:cs="Times New Roman"/>
        </w:rPr>
        <w:t xml:space="preserve"> </w:t>
      </w:r>
      <w:r w:rsidR="00A45AC4">
        <w:rPr>
          <w:rFonts w:cs="Times New Roman"/>
        </w:rPr>
        <w:t>for 15 min every hour for</w:t>
      </w:r>
      <w:r w:rsidR="00A45AC4" w:rsidRPr="00FC5E5F">
        <w:rPr>
          <w:rFonts w:cs="Times New Roman"/>
        </w:rPr>
        <w:t xml:space="preserve"> </w:t>
      </w:r>
      <w:r w:rsidR="00A45AC4">
        <w:rPr>
          <w:rFonts w:cs="Times New Roman"/>
        </w:rPr>
        <w:t>measurement</w:t>
      </w:r>
      <w:r w:rsidR="00A45AC4" w:rsidRPr="00FC5E5F">
        <w:rPr>
          <w:rFonts w:cs="Times New Roman"/>
        </w:rPr>
        <w:t xml:space="preserve"> with SeaFlow</w:t>
      </w:r>
      <w:r w:rsidRPr="00FC5E5F">
        <w:rPr>
          <w:rFonts w:cs="Times New Roman"/>
        </w:rPr>
        <w:t xml:space="preserve">. </w:t>
      </w:r>
      <w:r>
        <w:rPr>
          <w:rFonts w:cs="Times New Roman"/>
        </w:rPr>
        <w:t>On</w:t>
      </w:r>
      <w:r w:rsidRPr="00FC5E5F">
        <w:rPr>
          <w:rFonts w:cs="Times New Roman"/>
        </w:rPr>
        <w:t xml:space="preserve"> day </w:t>
      </w:r>
      <w:r>
        <w:rPr>
          <w:rFonts w:cs="Times New Roman"/>
        </w:rPr>
        <w:t>3</w:t>
      </w:r>
      <w:r w:rsidRPr="00FC5E5F">
        <w:rPr>
          <w:rFonts w:cs="Times New Roman"/>
        </w:rPr>
        <w:t>, 1</w:t>
      </w:r>
      <w:r w:rsidR="000463DE">
        <w:rPr>
          <w:rFonts w:cs="Times New Roman"/>
        </w:rPr>
        <w:t xml:space="preserve"> </w:t>
      </w:r>
      <w:r w:rsidRPr="00FC5E5F">
        <w:rPr>
          <w:rFonts w:cs="Times New Roman"/>
        </w:rPr>
        <w:t>mL sample</w:t>
      </w:r>
      <w:r>
        <w:rPr>
          <w:rFonts w:cs="Times New Roman"/>
        </w:rPr>
        <w:t>s</w:t>
      </w:r>
      <w:r w:rsidRPr="00FC5E5F">
        <w:rPr>
          <w:rFonts w:cs="Times New Roman"/>
        </w:rPr>
        <w:t xml:space="preserve"> of the culture </w:t>
      </w:r>
      <w:r>
        <w:rPr>
          <w:rFonts w:cs="Times New Roman"/>
        </w:rPr>
        <w:t>were</w:t>
      </w:r>
      <w:r w:rsidRPr="00FC5E5F">
        <w:rPr>
          <w:rFonts w:cs="Times New Roman"/>
        </w:rPr>
        <w:t xml:space="preserve"> collected in triplicate every 2 h for 28 h, fixed with 0.01% glutaraldehyde and </w:t>
      </w:r>
      <w:r w:rsidRPr="00FE75DC">
        <w:rPr>
          <w:rFonts w:cs="Times New Roman"/>
        </w:rPr>
        <w:t>stored in liquid nitrogen</w:t>
      </w:r>
      <w:r w:rsidR="00A45AC4">
        <w:rPr>
          <w:rFonts w:cs="Times New Roman"/>
        </w:rPr>
        <w:t xml:space="preserve"> for cell-cycle analysis</w:t>
      </w:r>
      <w:r w:rsidRPr="00FE75DC">
        <w:rPr>
          <w:rFonts w:cs="Times New Roman"/>
        </w:rPr>
        <w:t xml:space="preserve">. </w:t>
      </w:r>
      <w:r>
        <w:rPr>
          <w:rFonts w:cs="Times New Roman"/>
        </w:rPr>
        <w:t>One</w:t>
      </w:r>
      <w:r w:rsidRPr="00FE75DC">
        <w:rPr>
          <w:rFonts w:cs="Times New Roman"/>
        </w:rPr>
        <w:t xml:space="preserve"> month after sample collection, fixed samples were stained with </w:t>
      </w:r>
      <w:r w:rsidR="00DE40E0">
        <w:rPr>
          <w:rFonts w:cs="Times New Roman"/>
        </w:rPr>
        <w:t xml:space="preserve">the </w:t>
      </w:r>
      <w:r w:rsidRPr="00FE75DC">
        <w:rPr>
          <w:rFonts w:cs="Times New Roman"/>
        </w:rPr>
        <w:t xml:space="preserve">green-fluorescing DNA stain SYBR Green I (diluted with </w:t>
      </w:r>
      <w:proofErr w:type="spellStart"/>
      <w:r w:rsidRPr="00FE75DC">
        <w:rPr>
          <w:rFonts w:cs="Times New Roman"/>
        </w:rPr>
        <w:t>dimethylsulfoxide</w:t>
      </w:r>
      <w:proofErr w:type="spellEnd"/>
      <w:r w:rsidRPr="00FE75DC">
        <w:rPr>
          <w:rFonts w:cs="Times New Roman"/>
        </w:rPr>
        <w:t xml:space="preserve">) </w:t>
      </w:r>
      <w:r w:rsidR="00D165DD">
        <w:rPr>
          <w:rFonts w:cs="Times New Roman"/>
        </w:rPr>
        <w:t xml:space="preserve">at a final concentration of </w:t>
      </w:r>
      <w:r w:rsidR="00D165DD" w:rsidRPr="00FE75DC">
        <w:rPr>
          <w:rFonts w:cs="Times New Roman"/>
        </w:rPr>
        <w:t xml:space="preserve">0.01% </w:t>
      </w:r>
      <w:r w:rsidRPr="00FE75DC">
        <w:rPr>
          <w:rFonts w:cs="Times New Roman"/>
        </w:rPr>
        <w:t xml:space="preserve">for 15 min at room temperature in the dark. Following the addition of fluorescent microspheres (1 </w:t>
      </w:r>
      <w:proofErr w:type="spellStart"/>
      <w:r w:rsidRPr="00FE75DC">
        <w:rPr>
          <w:rFonts w:cs="Times New Roman"/>
        </w:rPr>
        <w:t>μm</w:t>
      </w:r>
      <w:proofErr w:type="spellEnd"/>
      <w:r w:rsidRPr="00FE75DC">
        <w:rPr>
          <w:rFonts w:cs="Times New Roman"/>
        </w:rPr>
        <w:t xml:space="preserve">, </w:t>
      </w:r>
      <w:proofErr w:type="spellStart"/>
      <w:r w:rsidRPr="00FE75DC">
        <w:rPr>
          <w:rFonts w:cs="Times New Roman"/>
        </w:rPr>
        <w:t>Polysciences</w:t>
      </w:r>
      <w:proofErr w:type="spellEnd"/>
      <w:r w:rsidRPr="00FE75DC">
        <w:rPr>
          <w:rFonts w:cs="Times New Roman"/>
        </w:rPr>
        <w:t xml:space="preserve">) used as </w:t>
      </w:r>
      <w:r w:rsidR="00A208D9">
        <w:rPr>
          <w:rFonts w:cs="Times New Roman"/>
        </w:rPr>
        <w:t xml:space="preserve">an </w:t>
      </w:r>
      <w:r w:rsidRPr="00FE75DC">
        <w:rPr>
          <w:rFonts w:cs="Times New Roman"/>
        </w:rPr>
        <w:t xml:space="preserve">internal standard, stained samples were analyzed with a BD Influx flow cytometer. Data were obtained using the </w:t>
      </w:r>
      <w:r w:rsidRPr="00C82428">
        <w:rPr>
          <w:rFonts w:cs="Times New Roman"/>
          <w:i/>
        </w:rPr>
        <w:t>Spigot Operating Software</w:t>
      </w:r>
      <w:r w:rsidRPr="00FE75DC">
        <w:rPr>
          <w:rFonts w:cs="Times New Roman"/>
        </w:rPr>
        <w:t xml:space="preserve"> version 5.0 (BD Biosciences) and analyzed using </w:t>
      </w:r>
      <w:proofErr w:type="spellStart"/>
      <w:r w:rsidRPr="00C82428">
        <w:rPr>
          <w:rFonts w:cs="Times New Roman"/>
          <w:i/>
        </w:rPr>
        <w:t>FlowJo</w:t>
      </w:r>
      <w:proofErr w:type="spellEnd"/>
      <w:r w:rsidRPr="00C82428">
        <w:rPr>
          <w:rFonts w:cs="Times New Roman"/>
          <w:i/>
        </w:rPr>
        <w:t xml:space="preserve"> </w:t>
      </w:r>
      <w:r w:rsidRPr="00FE75DC">
        <w:rPr>
          <w:rFonts w:cs="Times New Roman"/>
        </w:rPr>
        <w:t>version 9.7.2 (Tree Star). A</w:t>
      </w:r>
      <w:r w:rsidR="00D165DD">
        <w:rPr>
          <w:rFonts w:cs="Times New Roman"/>
        </w:rPr>
        <w:t xml:space="preserve">t least </w:t>
      </w:r>
      <w:r w:rsidRPr="00FE75DC">
        <w:rPr>
          <w:rFonts w:cs="Times New Roman"/>
        </w:rPr>
        <w:t>10,000 cells w</w:t>
      </w:r>
      <w:r w:rsidR="00B346EF">
        <w:rPr>
          <w:rFonts w:cs="Times New Roman"/>
        </w:rPr>
        <w:t>ere</w:t>
      </w:r>
      <w:r w:rsidRPr="00FE75DC">
        <w:rPr>
          <w:rFonts w:cs="Times New Roman"/>
          <w:i/>
        </w:rPr>
        <w:t xml:space="preserve"> </w:t>
      </w:r>
      <w:r w:rsidRPr="00FE75DC">
        <w:rPr>
          <w:rFonts w:cs="Times New Roman"/>
        </w:rPr>
        <w:t xml:space="preserve">collected per sample. DNA frequency distributions were analyzed using </w:t>
      </w:r>
      <w:r w:rsidR="00A208D9">
        <w:rPr>
          <w:rFonts w:cs="Times New Roman"/>
        </w:rPr>
        <w:t xml:space="preserve">the </w:t>
      </w:r>
      <w:proofErr w:type="spellStart"/>
      <w:r w:rsidRPr="00C82428">
        <w:rPr>
          <w:rFonts w:cs="Times New Roman"/>
          <w:i/>
        </w:rPr>
        <w:t>FlowJo</w:t>
      </w:r>
      <w:proofErr w:type="spellEnd"/>
      <w:r w:rsidRPr="00FE75DC">
        <w:rPr>
          <w:rFonts w:cs="Times New Roman"/>
        </w:rPr>
        <w:t xml:space="preserve"> cell cycle platform to obtain cell fractions in G1, S, and G2+M phases.</w:t>
      </w:r>
      <w:r w:rsidRPr="00FE75DC">
        <w:rPr>
          <w:rFonts w:eastAsiaTheme="minorEastAsia" w:cs="Times New Roman"/>
          <w:color w:val="000000"/>
          <w:lang w:eastAsia="ja-JP" w:bidi="ar-SA"/>
        </w:rPr>
        <w:t xml:space="preserve"> D</w:t>
      </w:r>
      <w:r w:rsidRPr="00FC5E5F">
        <w:rPr>
          <w:rFonts w:cs="Times New Roman"/>
        </w:rPr>
        <w:t xml:space="preserve">ivision rates based on DNA distributions were computed as described previously </w:t>
      </w:r>
      <w:r w:rsidR="009A46E9">
        <w:rPr>
          <w:rFonts w:cs="Times New Roman"/>
        </w:rPr>
        <w:fldChar w:fldCharType="begin"/>
      </w:r>
      <w:r w:rsidR="00A56CA7">
        <w:rPr>
          <w:rFonts w:cs="Times New Roman"/>
        </w:rPr>
        <w:instrText xml:space="preserve"> ADDIN PAPERS2_CITATIONS &lt;citation&gt;&lt;uuid&gt;E38E4985-EED1-4E2C-9238-5BDE23F7D321&lt;/uuid&gt;&lt;priority&gt;20&lt;/priority&gt;&lt;publications&gt;&lt;publication&gt;&lt;volume&gt;43&lt;/volume&gt;&lt;publication_date&gt;99198805061200000000222000&lt;/publication_date&gt;&lt;startpage&gt;105&lt;/startpage&gt;&lt;title&gt;Species-specific phytoplankton growth rates via diel DNA synthesis cycles. I. Concept of the method&lt;/title&gt;&lt;uuid&gt;23A06F45-A2D0-4623-97AE-5A3259C63037&lt;/uuid&gt;&lt;subtype&gt;400&lt;/subtype&gt;&lt;endpage&gt;111&lt;/endpage&gt;&lt;type&gt;400&lt;/type&gt;&lt;url&gt;http://www.int-res.com/abstracts/meps/v43/&lt;/url&gt;&lt;bundle&gt;&lt;publication&gt;&lt;publisher&gt;Mar. Ecol. Prog. Ser.&lt;/publisher&gt;&lt;url&gt;http://www.int-res.com&lt;/url&gt;&lt;title&gt;Marine Ecology Progress Series&lt;/title&gt;&lt;type&gt;-100&lt;/type&gt;&lt;subtype&gt;-100&lt;/subtype&gt;&lt;uuid&gt;A729A031-A844-47C7-A6B0-79666D4AFD44&lt;/uuid&gt;&lt;/publication&gt;&lt;/bundle&gt;&lt;authors&gt;&lt;author&gt;&lt;firstName&gt;Edward J.&lt;/firstName&gt;&lt;lastName&gt;Carpenter&lt;/lastName&gt;&lt;/author&gt;&lt;author&gt;&lt;firstName&gt;Jeng&lt;/firstName&gt;&lt;lastName&gt;Chang&lt;/lastName&gt;&lt;/author&gt;&lt;/authors&gt;&lt;/publication&gt;&lt;/publications&gt;&lt;cites&gt;&lt;/cites&gt;&lt;/citation&gt;</w:instrText>
      </w:r>
      <w:r w:rsidR="009A46E9">
        <w:rPr>
          <w:rFonts w:cs="Times New Roman"/>
        </w:rPr>
        <w:fldChar w:fldCharType="separate"/>
      </w:r>
      <w:r w:rsidR="0074646E">
        <w:rPr>
          <w:rFonts w:eastAsiaTheme="minorEastAsia" w:cs="Times New Roman"/>
          <w:color w:val="auto"/>
          <w:lang w:eastAsia="en-US" w:bidi="ar-SA"/>
        </w:rPr>
        <w:t xml:space="preserve">(Carpenter &amp; Chang </w:t>
      </w:r>
      <w:r w:rsidR="0074646E">
        <w:rPr>
          <w:rFonts w:eastAsiaTheme="minorEastAsia" w:cs="Times New Roman"/>
          <w:color w:val="auto"/>
          <w:lang w:eastAsia="en-US" w:bidi="ar-SA"/>
        </w:rPr>
        <w:lastRenderedPageBreak/>
        <w:t>1988)</w:t>
      </w:r>
      <w:r w:rsidR="009A46E9">
        <w:rPr>
          <w:rFonts w:cs="Times New Roman"/>
        </w:rPr>
        <w:fldChar w:fldCharType="end"/>
      </w:r>
      <w:r w:rsidR="00DE40E0">
        <w:rPr>
          <w:rFonts w:cs="Times New Roman"/>
        </w:rPr>
        <w:t>. C</w:t>
      </w:r>
      <w:r w:rsidR="00A45AC4">
        <w:rPr>
          <w:rFonts w:eastAsiaTheme="minorEastAsia" w:cs="Times New Roman"/>
          <w:lang w:eastAsia="ja-JP"/>
        </w:rPr>
        <w:t xml:space="preserve">ell-cycle based estimates of division rates were then compared with </w:t>
      </w:r>
      <w:r w:rsidR="00A45AC4">
        <w:rPr>
          <w:rFonts w:cs="Times New Roman"/>
        </w:rPr>
        <w:t>size-structure modeled division rates.</w:t>
      </w:r>
    </w:p>
    <w:p w14:paraId="693B7190" w14:textId="77777777" w:rsidR="00A45AC4" w:rsidRDefault="00A45AC4" w:rsidP="003218A1">
      <w:pPr>
        <w:spacing w:line="480" w:lineRule="auto"/>
        <w:rPr>
          <w:rFonts w:eastAsiaTheme="minorEastAsia" w:cs="Times New Roman"/>
          <w:lang w:eastAsia="ja-JP"/>
        </w:rPr>
      </w:pPr>
    </w:p>
    <w:p w14:paraId="63D4401C" w14:textId="3CC03B76" w:rsidR="00A45AC4" w:rsidRPr="00A45AC4" w:rsidRDefault="00A45AC4" w:rsidP="003218A1">
      <w:pPr>
        <w:spacing w:line="480" w:lineRule="auto"/>
        <w:rPr>
          <w:rFonts w:eastAsiaTheme="minorEastAsia" w:cs="Times New Roman"/>
          <w:lang w:eastAsia="ja-JP"/>
        </w:rPr>
      </w:pPr>
      <w:r w:rsidRPr="009C3985">
        <w:rPr>
          <w:rFonts w:cs="Times New Roman"/>
          <w:i/>
        </w:rPr>
        <w:t>Size-structured matrix model</w:t>
      </w:r>
    </w:p>
    <w:p w14:paraId="18C17F45" w14:textId="1B800DA1" w:rsidR="008D5305" w:rsidRDefault="00A45AC4" w:rsidP="003218A1">
      <w:pPr>
        <w:spacing w:line="480" w:lineRule="auto"/>
        <w:rPr>
          <w:rFonts w:cs="Times New Roman"/>
        </w:rPr>
      </w:pPr>
      <w:r>
        <w:rPr>
          <w:rFonts w:cs="Times New Roman"/>
        </w:rPr>
        <w:tab/>
      </w:r>
      <w:r w:rsidRPr="00FC5E5F">
        <w:rPr>
          <w:rFonts w:cs="Times New Roman"/>
        </w:rPr>
        <w:t>We used a size-structured matrix population mode</w:t>
      </w:r>
      <w:r>
        <w:rPr>
          <w:rFonts w:cs="Times New Roman"/>
        </w:rPr>
        <w:t xml:space="preserve">l developed by </w:t>
      </w:r>
      <w:proofErr w:type="spellStart"/>
      <w:r>
        <w:rPr>
          <w:rFonts w:cs="Times New Roman"/>
        </w:rPr>
        <w:t>Sosik</w:t>
      </w:r>
      <w:proofErr w:type="spellEnd"/>
      <w:r>
        <w:rPr>
          <w:rFonts w:cs="Times New Roman"/>
        </w:rPr>
        <w:t xml:space="preserve"> et al. (200</w:t>
      </w:r>
      <w:r w:rsidRPr="00FC5E5F">
        <w:rPr>
          <w:rFonts w:cs="Times New Roman"/>
        </w:rPr>
        <w:t xml:space="preserve">3) to estimate </w:t>
      </w:r>
      <w:r>
        <w:rPr>
          <w:rFonts w:cs="Times New Roman"/>
        </w:rPr>
        <w:t xml:space="preserve">cryptophyte </w:t>
      </w:r>
      <w:r w:rsidRPr="00FC5E5F">
        <w:rPr>
          <w:rFonts w:cs="Times New Roman"/>
        </w:rPr>
        <w:t xml:space="preserve">population division rates. </w:t>
      </w:r>
      <w:r w:rsidR="00521A7C">
        <w:rPr>
          <w:rFonts w:cs="Times New Roman"/>
        </w:rPr>
        <w:t xml:space="preserve">The model represents changes in cell sizes over a diel cycle and can be fit to time series of cell size distribution. The fitted model provides an estimate of the daily division rate independently from cell abundance. </w:t>
      </w:r>
      <w:r w:rsidRPr="00FC5E5F">
        <w:rPr>
          <w:rFonts w:cs="Times New Roman"/>
        </w:rPr>
        <w:t xml:space="preserve">We implemented </w:t>
      </w:r>
      <w:proofErr w:type="spellStart"/>
      <w:r w:rsidRPr="00FC5E5F">
        <w:rPr>
          <w:rFonts w:cs="Times New Roman"/>
        </w:rPr>
        <w:t>Sosik’s</w:t>
      </w:r>
      <w:proofErr w:type="spellEnd"/>
      <w:r w:rsidRPr="00FC5E5F">
        <w:rPr>
          <w:rFonts w:cs="Times New Roman"/>
        </w:rPr>
        <w:t xml:space="preserve"> original </w:t>
      </w:r>
      <w:proofErr w:type="spellStart"/>
      <w:r w:rsidRPr="00FC5E5F">
        <w:rPr>
          <w:rFonts w:cs="Times New Roman"/>
        </w:rPr>
        <w:t>Matlab</w:t>
      </w:r>
      <w:proofErr w:type="spellEnd"/>
      <w:r w:rsidRPr="00FC5E5F">
        <w:rPr>
          <w:rFonts w:cs="Times New Roman"/>
        </w:rPr>
        <w:t xml:space="preserve"> model in an R package </w:t>
      </w:r>
      <w:proofErr w:type="spellStart"/>
      <w:r w:rsidRPr="00F36BD8">
        <w:rPr>
          <w:rFonts w:cs="Times New Roman"/>
          <w:i/>
        </w:rPr>
        <w:t>ssPopModel</w:t>
      </w:r>
      <w:proofErr w:type="spellEnd"/>
      <w:r w:rsidRPr="00FC5E5F">
        <w:rPr>
          <w:rFonts w:cs="Times New Roman"/>
        </w:rPr>
        <w:t xml:space="preserve"> version 0.1.1, available on Github. </w:t>
      </w:r>
      <w:r w:rsidR="00080032">
        <w:rPr>
          <w:rFonts w:cs="Times New Roman"/>
        </w:rPr>
        <w:t>T</w:t>
      </w:r>
      <w:r w:rsidRPr="00FC5E5F">
        <w:rPr>
          <w:rFonts w:cs="Times New Roman"/>
        </w:rPr>
        <w:t xml:space="preserve">he model is based on the assumptions that 1) cell growth is determined by light exposure, with other abiotic factors such as nutrient availability and temperature operating at longer time scales, 2) the probability of a cell dividing depends on size, 3) all cells within a discrete size class have the same probability to change to another size class, and 4) a cell divides into two daughter cells, each half the size of the mother cell. The model predicts the cell size distribution over the course of the day using the cell size/cell division relationships and the light-dependence of cell division. </w:t>
      </w:r>
      <w:r w:rsidR="008D5305" w:rsidRPr="004F2AEA">
        <w:rPr>
          <w:rFonts w:cs="Times New Roman"/>
        </w:rPr>
        <w:t>Daily-averaged division rates were calculated as the sum of hourly division rates over a 24-h period.</w:t>
      </w:r>
      <w:r w:rsidR="00080032">
        <w:rPr>
          <w:rFonts w:cs="Times New Roman"/>
        </w:rPr>
        <w:t xml:space="preserve"> The formulation and details of the model can be found in Ribalet et al. (2015). </w:t>
      </w:r>
    </w:p>
    <w:p w14:paraId="523C473E" w14:textId="7153A6DC" w:rsidR="008D5305" w:rsidDel="00D87D65" w:rsidRDefault="008D5305" w:rsidP="00136FF4">
      <w:pPr>
        <w:spacing w:line="480" w:lineRule="auto"/>
        <w:ind w:firstLine="288"/>
        <w:rPr>
          <w:del w:id="53" w:author="Author"/>
          <w:rFonts w:cs="Times New Roman"/>
        </w:rPr>
      </w:pPr>
    </w:p>
    <w:p w14:paraId="6D85F2CF" w14:textId="7E42178E" w:rsidR="008D5305" w:rsidRPr="00A357F5" w:rsidDel="00D87D65" w:rsidRDefault="008D5305">
      <w:pPr>
        <w:spacing w:line="480" w:lineRule="auto"/>
        <w:outlineLvl w:val="0"/>
        <w:rPr>
          <w:del w:id="54" w:author="Author"/>
          <w:rFonts w:cs="Times New Roman"/>
          <w:b/>
        </w:rPr>
      </w:pPr>
      <w:del w:id="55" w:author="Author">
        <w:r w:rsidRPr="00A357F5" w:rsidDel="00D87D65">
          <w:rPr>
            <w:rFonts w:cs="Times New Roman"/>
            <w:b/>
          </w:rPr>
          <w:delText>Cryptophyte community composition</w:delText>
        </w:r>
      </w:del>
    </w:p>
    <w:p w14:paraId="6FADE3E0" w14:textId="5F473320" w:rsidR="0008449F" w:rsidRPr="0008449F" w:rsidDel="00D87D65" w:rsidRDefault="0008449F">
      <w:pPr>
        <w:spacing w:line="480" w:lineRule="auto"/>
        <w:outlineLvl w:val="0"/>
        <w:rPr>
          <w:del w:id="56" w:author="Author"/>
          <w:rFonts w:cs="Arial"/>
          <w:i/>
          <w:color w:val="auto"/>
        </w:rPr>
      </w:pPr>
      <w:del w:id="57" w:author="Author">
        <w:r w:rsidRPr="0008449F" w:rsidDel="00D87D65">
          <w:rPr>
            <w:rFonts w:cs="Arial"/>
            <w:i/>
            <w:color w:val="auto"/>
          </w:rPr>
          <w:delText>DNA extraction</w:delText>
        </w:r>
      </w:del>
    </w:p>
    <w:p w14:paraId="3BE01235" w14:textId="77724D54" w:rsidR="0008449F" w:rsidDel="00D87D65" w:rsidRDefault="00DE40E0">
      <w:pPr>
        <w:spacing w:line="480" w:lineRule="auto"/>
        <w:rPr>
          <w:del w:id="58" w:author="Author"/>
          <w:rFonts w:cs="Arial"/>
          <w:color w:val="auto"/>
        </w:rPr>
      </w:pPr>
      <w:del w:id="59" w:author="Author">
        <w:r w:rsidDel="00D87D65">
          <w:rPr>
            <w:rFonts w:cs="Arial"/>
            <w:color w:val="auto"/>
          </w:rPr>
          <w:tab/>
        </w:r>
        <w:r w:rsidR="0008449F" w:rsidRPr="0055344C" w:rsidDel="00D87D65">
          <w:rPr>
            <w:rFonts w:cs="Arial"/>
            <w:color w:val="auto"/>
          </w:rPr>
          <w:delText>Sample volumes of 0.5-2.0 L were</w:delText>
        </w:r>
        <w:r w:rsidDel="00D87D65">
          <w:rPr>
            <w:rFonts w:cs="Arial"/>
            <w:color w:val="auto"/>
          </w:rPr>
          <w:delText xml:space="preserve"> size </w:delText>
        </w:r>
        <w:commentRangeStart w:id="60"/>
        <w:r w:rsidDel="00D87D65">
          <w:rPr>
            <w:rFonts w:cs="Arial"/>
            <w:color w:val="auto"/>
          </w:rPr>
          <w:delText>fractionated</w:delText>
        </w:r>
        <w:r w:rsidR="0008449F" w:rsidRPr="0055344C" w:rsidDel="00D87D65">
          <w:rPr>
            <w:rFonts w:cs="Arial"/>
            <w:color w:val="auto"/>
          </w:rPr>
          <w:delText xml:space="preserve"> with a 20 </w:delText>
        </w:r>
        <w:r w:rsidR="0008449F" w:rsidRPr="0055344C" w:rsidDel="00D87D65">
          <w:rPr>
            <w:rFonts w:cs="Times New Roman"/>
            <w:color w:val="auto"/>
          </w:rPr>
          <w:delText>μ</w:delText>
        </w:r>
        <w:r w:rsidR="0008449F" w:rsidRPr="0055344C" w:rsidDel="00D87D65">
          <w:rPr>
            <w:rFonts w:cs="Arial"/>
            <w:color w:val="auto"/>
          </w:rPr>
          <w:delText xml:space="preserve">m filter </w:delText>
        </w:r>
        <w:commentRangeEnd w:id="60"/>
        <w:r w:rsidR="00395C76" w:rsidDel="00D87D65">
          <w:rPr>
            <w:rStyle w:val="CommentReference"/>
          </w:rPr>
          <w:commentReference w:id="60"/>
        </w:r>
        <w:r w:rsidR="0008449F" w:rsidRPr="0055344C" w:rsidDel="00D87D65">
          <w:rPr>
            <w:rFonts w:cs="Arial"/>
            <w:color w:val="auto"/>
          </w:rPr>
          <w:delText xml:space="preserve">followed by a 0.2 </w:delText>
        </w:r>
        <w:r w:rsidR="0008449F" w:rsidRPr="0055344C" w:rsidDel="00D87D65">
          <w:rPr>
            <w:rFonts w:cs="Times New Roman"/>
            <w:color w:val="auto"/>
          </w:rPr>
          <w:delText>μ</w:delText>
        </w:r>
        <w:r w:rsidR="0008449F" w:rsidRPr="0055344C" w:rsidDel="00D87D65">
          <w:rPr>
            <w:rFonts w:cs="Arial"/>
            <w:color w:val="auto"/>
          </w:rPr>
          <w:delText>m Ster</w:delText>
        </w:r>
        <w:r w:rsidR="0008449F" w:rsidDel="00D87D65">
          <w:rPr>
            <w:rFonts w:cs="Arial"/>
            <w:color w:val="auto"/>
          </w:rPr>
          <w:delText>ive</w:delText>
        </w:r>
        <w:r w:rsidR="0008449F" w:rsidRPr="0055344C" w:rsidDel="00D87D65">
          <w:rPr>
            <w:rFonts w:cs="Arial"/>
            <w:color w:val="auto"/>
          </w:rPr>
          <w:delText>x filter</w:delText>
        </w:r>
        <w:r w:rsidDel="00D87D65">
          <w:rPr>
            <w:rFonts w:cs="Arial"/>
            <w:color w:val="auto"/>
          </w:rPr>
          <w:delText xml:space="preserve"> to </w:delText>
        </w:r>
        <w:r w:rsidR="0008449F" w:rsidRPr="0055344C" w:rsidDel="00D87D65">
          <w:rPr>
            <w:rFonts w:cs="Arial"/>
            <w:color w:val="auto"/>
          </w:rPr>
          <w:delText xml:space="preserve">separate the </w:delText>
        </w:r>
        <w:r w:rsidR="0008449F" w:rsidRPr="0055344C" w:rsidDel="00D87D65">
          <w:rPr>
            <w:rFonts w:cs="Arial"/>
            <w:i/>
            <w:color w:val="auto"/>
          </w:rPr>
          <w:delText xml:space="preserve">Teleaulax </w:delText>
        </w:r>
        <w:r w:rsidR="0008449F" w:rsidRPr="0055344C" w:rsidDel="00D87D65">
          <w:rPr>
            <w:rFonts w:cs="Arial"/>
            <w:color w:val="auto"/>
          </w:rPr>
          <w:delText>symbiont in</w:delText>
        </w:r>
        <w:r w:rsidR="0008449F" w:rsidRPr="0055344C" w:rsidDel="00D87D65">
          <w:rPr>
            <w:rFonts w:cs="Arial"/>
            <w:i/>
            <w:color w:val="auto"/>
          </w:rPr>
          <w:delText xml:space="preserve"> M. major </w:delText>
        </w:r>
        <w:r w:rsidR="0008449F" w:rsidRPr="0055344C" w:rsidDel="00D87D65">
          <w:rPr>
            <w:rFonts w:cs="Arial"/>
            <w:color w:val="auto"/>
          </w:rPr>
          <w:delText xml:space="preserve">cells from free living </w:delText>
        </w:r>
        <w:r w:rsidR="0008449F" w:rsidRPr="0055344C" w:rsidDel="00D87D65">
          <w:rPr>
            <w:rFonts w:cs="Arial"/>
            <w:i/>
            <w:color w:val="auto"/>
          </w:rPr>
          <w:delText>Teleaulax.</w:delText>
        </w:r>
        <w:r w:rsidR="0008449F" w:rsidRPr="0055344C" w:rsidDel="00D87D65">
          <w:rPr>
            <w:rFonts w:cs="Arial"/>
            <w:color w:val="auto"/>
          </w:rPr>
          <w:delText xml:space="preserve"> Filters were fixed with 2 mL of RNAlater and stored at -80°C until extraction. </w:delText>
        </w:r>
        <w:r w:rsidR="00A208D9" w:rsidDel="00D87D65">
          <w:rPr>
            <w:rFonts w:cs="Arial"/>
            <w:color w:val="auto"/>
          </w:rPr>
          <w:delText xml:space="preserve">DNA </w:delText>
        </w:r>
        <w:r w:rsidR="0008449F" w:rsidRPr="0055344C" w:rsidDel="00D87D65">
          <w:rPr>
            <w:rFonts w:cs="Arial"/>
            <w:color w:val="auto"/>
          </w:rPr>
          <w:delText>were extr</w:delText>
        </w:r>
        <w:r w:rsidR="0008449F" w:rsidDel="00D87D65">
          <w:rPr>
            <w:rFonts w:cs="Arial"/>
            <w:color w:val="auto"/>
          </w:rPr>
          <w:delText>acted using the CTAB method</w:delText>
        </w:r>
        <w:r w:rsidR="00BE122B" w:rsidDel="00D87D65">
          <w:rPr>
            <w:rFonts w:cs="Arial"/>
            <w:color w:val="auto"/>
          </w:rPr>
          <w:delText xml:space="preserve"> </w:delText>
        </w:r>
        <w:r w:rsidR="00BE122B" w:rsidDel="00D87D65">
          <w:rPr>
            <w:rFonts w:cs="Arial"/>
            <w:color w:val="auto"/>
          </w:rPr>
          <w:fldChar w:fldCharType="begin"/>
        </w:r>
        <w:r w:rsidR="00A56CA7" w:rsidDel="00D87D65">
          <w:rPr>
            <w:rFonts w:cs="Arial"/>
            <w:color w:val="auto"/>
          </w:rPr>
          <w:delInstrText xml:space="preserve"> ADDIN PAPERS2_CITATIONS &lt;citation&gt;&lt;uuid&gt;24613075-D5E0-4F7A-B5A8-86E5DAB638A3&lt;/uuid&gt;&lt;priority&gt;21&lt;/priority&gt;&lt;publications&gt;&lt;publication&gt;&lt;uuid&gt;8FDACDC6-FBB1-42F4-A5B0-2A8326BF51E6&lt;/uuid&gt;&lt;volume&gt;93&lt;/volume&gt;&lt;doi&gt;10.1016/j.dsr2.2013.03.007&lt;/doi&gt;&lt;startpage&gt;84&lt;/startpage&gt;&lt;publication_date&gt;99201309001200000000220000&lt;/publication_date&gt;&lt;url&gt;http://adsabs.harvard.edu/cgi-bin/nph-data_query?bibcode=2013DSRII..93...84L&amp;amp;link_type=EJOURNAL&lt;/url&gt;&lt;citekey&gt;2013DSRII..93...84L&lt;/citekey&gt;&lt;type&gt;400&lt;/type&gt;&lt;title&gt;Variability of chromophytic phytoplankton in the North Pacific Subtropical Gyre&lt;/title&gt;&lt;institution&gt;Department of Oceanography, University of Hawaii, 1000 Pope Road, Honolulu, HI 96822, United States&lt;/institution&gt;&lt;number&gt;&lt;/number&gt;&lt;subtype&gt;400&lt;/subtype&gt;&lt;endpage&gt;95&lt;/endpage&gt;&lt;bundle&gt;&lt;publication&gt;&lt;url&gt;http://www.sciencedirect.com&lt;/url&gt;&lt;title&gt;Deep Sea Research Part II: Topical Studies in Oceanography&lt;/title&gt;&lt;type&gt;-100&lt;/type&gt;&lt;subtype&gt;-100&lt;/subtype&gt;&lt;uuid&gt;2ED8C8FB-3295-4B1F-A638-7712C665BFE7&lt;/uuid&gt;&lt;/publication&gt;&lt;/bundle&gt;&lt;authors&gt;&lt;author&gt;&lt;firstName&gt;Binglin&lt;/firstName&gt;&lt;lastName&gt;Li&lt;/lastName&gt;&lt;/author&gt;&lt;author&gt;&lt;firstName&gt;David M.&lt;/firstName&gt;&lt;lastName&gt;Karl&lt;/lastName&gt;&lt;/author&gt;&lt;author&gt;&lt;firstName&gt;Ricardo M.&lt;/firstName&gt;&lt;lastName&gt;Letelier&lt;/lastName&gt;&lt;/author&gt;&lt;author&gt;&lt;firstName&gt;Robert R.&lt;/firstName&gt;&lt;lastName&gt;Bidigare&lt;/lastName&gt;&lt;/author&gt;&lt;author&gt;&lt;firstName&gt;Matthew J.&lt;/firstName&gt;&lt;lastName&gt;Church&lt;/lastName&gt;&lt;/author&gt;&lt;/authors&gt;&lt;/publication&gt;&lt;/publications&gt;&lt;cites&gt;&lt;/cites&gt;&lt;/citation&gt;</w:delInstrText>
        </w:r>
        <w:r w:rsidR="00BE122B" w:rsidDel="00D87D65">
          <w:rPr>
            <w:rFonts w:cs="Arial"/>
            <w:color w:val="auto"/>
          </w:rPr>
          <w:fldChar w:fldCharType="separate"/>
        </w:r>
        <w:r w:rsidR="00D56B26" w:rsidDel="00D87D65">
          <w:rPr>
            <w:rFonts w:eastAsiaTheme="minorEastAsia" w:cs="Times New Roman"/>
            <w:color w:val="auto"/>
            <w:lang w:eastAsia="en-US" w:bidi="ar-SA"/>
          </w:rPr>
          <w:delText>(Li et al. 2013)</w:delText>
        </w:r>
        <w:r w:rsidR="00BE122B" w:rsidDel="00D87D65">
          <w:rPr>
            <w:rFonts w:cs="Arial"/>
            <w:color w:val="auto"/>
          </w:rPr>
          <w:fldChar w:fldCharType="end"/>
        </w:r>
        <w:r w:rsidR="0008449F" w:rsidRPr="0055344C" w:rsidDel="00D87D65">
          <w:rPr>
            <w:rFonts w:cs="Arial"/>
            <w:color w:val="auto"/>
          </w:rPr>
          <w:delText xml:space="preserve">. </w:delText>
        </w:r>
        <w:r w:rsidDel="00D87D65">
          <w:rPr>
            <w:rFonts w:cs="Arial"/>
            <w:color w:val="auto"/>
          </w:rPr>
          <w:delText>Extracted D</w:delText>
        </w:r>
        <w:r w:rsidR="0008449F" w:rsidDel="00D87D65">
          <w:rPr>
            <w:rFonts w:cs="Arial"/>
            <w:color w:val="auto"/>
          </w:rPr>
          <w:delText>NA was</w:delText>
        </w:r>
        <w:r w:rsidR="0008449F" w:rsidRPr="0055344C" w:rsidDel="00D87D65">
          <w:rPr>
            <w:rFonts w:cs="Arial"/>
            <w:color w:val="auto"/>
          </w:rPr>
          <w:delText xml:space="preserve"> purified using a DNA Clean and Concentrate Kit (Zymo Research).</w:delText>
        </w:r>
        <w:r w:rsidR="0008449F" w:rsidDel="00D87D65">
          <w:rPr>
            <w:rFonts w:cs="Arial"/>
            <w:color w:val="auto"/>
          </w:rPr>
          <w:delText xml:space="preserve"> The total extracts were stored at -20</w:delText>
        </w:r>
        <w:r w:rsidR="0008449F" w:rsidRPr="0055344C" w:rsidDel="00D87D65">
          <w:rPr>
            <w:rFonts w:cs="Arial"/>
            <w:color w:val="auto"/>
          </w:rPr>
          <w:delText>°</w:delText>
        </w:r>
        <w:r w:rsidR="0008449F" w:rsidDel="00D87D65">
          <w:rPr>
            <w:rFonts w:cs="Arial"/>
            <w:color w:val="auto"/>
          </w:rPr>
          <w:delText xml:space="preserve">C until further use. </w:delText>
        </w:r>
      </w:del>
    </w:p>
    <w:p w14:paraId="6946B166" w14:textId="770D8021" w:rsidR="0008449F" w:rsidDel="00D87D65" w:rsidRDefault="0008449F">
      <w:pPr>
        <w:spacing w:line="480" w:lineRule="auto"/>
        <w:rPr>
          <w:del w:id="61" w:author="Author"/>
          <w:rFonts w:cs="Arial"/>
          <w:color w:val="auto"/>
        </w:rPr>
        <w:pPrChange w:id="62" w:author="Author">
          <w:pPr>
            <w:spacing w:line="480" w:lineRule="auto"/>
            <w:ind w:firstLine="288"/>
          </w:pPr>
        </w:pPrChange>
      </w:pPr>
    </w:p>
    <w:p w14:paraId="6553C2D3" w14:textId="691D6942" w:rsidR="0008449F" w:rsidRPr="0008449F" w:rsidDel="00D87D65" w:rsidRDefault="0008449F">
      <w:pPr>
        <w:pStyle w:val="HTMLPreformatted"/>
        <w:spacing w:line="480" w:lineRule="auto"/>
        <w:outlineLvl w:val="0"/>
        <w:rPr>
          <w:del w:id="63" w:author="Author"/>
          <w:rFonts w:ascii="Times New Roman" w:hAnsi="Times New Roman" w:cs="Times New Roman"/>
          <w:i/>
          <w:sz w:val="24"/>
          <w:szCs w:val="24"/>
        </w:rPr>
      </w:pPr>
      <w:del w:id="64" w:author="Author">
        <w:r w:rsidRPr="0008449F" w:rsidDel="00D87D65">
          <w:rPr>
            <w:rFonts w:ascii="Times New Roman" w:hAnsi="Times New Roman" w:cs="Times New Roman"/>
            <w:i/>
            <w:sz w:val="24"/>
            <w:szCs w:val="24"/>
          </w:rPr>
          <w:delText xml:space="preserve">Identification of the cryptophyte nuclear 28S D2 </w:delText>
        </w:r>
        <w:r w:rsidR="00A208D9" w:rsidDel="00D87D65">
          <w:rPr>
            <w:rFonts w:ascii="Times New Roman" w:hAnsi="Times New Roman" w:cs="Times New Roman"/>
            <w:i/>
            <w:sz w:val="24"/>
            <w:szCs w:val="24"/>
          </w:rPr>
          <w:delText xml:space="preserve">unique sequence </w:delText>
        </w:r>
        <w:r w:rsidRPr="0008449F" w:rsidDel="00D87D65">
          <w:rPr>
            <w:rFonts w:ascii="Times New Roman" w:hAnsi="Times New Roman" w:cs="Times New Roman"/>
            <w:i/>
            <w:sz w:val="24"/>
            <w:szCs w:val="24"/>
          </w:rPr>
          <w:delText xml:space="preserve">element </w:delText>
        </w:r>
      </w:del>
    </w:p>
    <w:p w14:paraId="57A1995B" w14:textId="567CBEFE" w:rsidR="0008449F" w:rsidDel="00D87D65" w:rsidRDefault="00DE40E0">
      <w:pPr>
        <w:pStyle w:val="HTMLPreformatted"/>
        <w:tabs>
          <w:tab w:val="clear" w:pos="916"/>
          <w:tab w:val="left" w:pos="720"/>
        </w:tabs>
        <w:spacing w:line="480" w:lineRule="auto"/>
        <w:rPr>
          <w:del w:id="65" w:author="Author"/>
          <w:rFonts w:ascii="Times New Roman" w:hAnsi="Times New Roman" w:cs="Times New Roman"/>
          <w:color w:val="222222"/>
          <w:sz w:val="24"/>
          <w:szCs w:val="24"/>
        </w:rPr>
      </w:pPr>
      <w:del w:id="66" w:author="Author">
        <w:r w:rsidDel="00D87D65">
          <w:rPr>
            <w:rFonts w:ascii="Times New Roman" w:hAnsi="Times New Roman" w:cs="Times New Roman"/>
            <w:sz w:val="24"/>
            <w:szCs w:val="24"/>
          </w:rPr>
          <w:tab/>
        </w:r>
        <w:r w:rsidR="00080032" w:rsidRPr="00080032" w:rsidDel="00D87D65">
          <w:rPr>
            <w:rFonts w:ascii="Times New Roman" w:hAnsi="Times New Roman" w:cs="Times New Roman"/>
            <w:sz w:val="24"/>
            <w:szCs w:val="24"/>
          </w:rPr>
          <w:delText xml:space="preserve">The Unique Sequence Element (USE) found in the D2 region of the LSU (28S) rRNA sequence </w:delText>
        </w:r>
        <w:r w:rsidR="00080032" w:rsidDel="00D87D65">
          <w:rPr>
            <w:rFonts w:ascii="Times New Roman" w:hAnsi="Times New Roman" w:cs="Times New Roman"/>
            <w:color w:val="222222"/>
            <w:sz w:val="24"/>
            <w:szCs w:val="24"/>
          </w:rPr>
          <w:delText>of around ~ 220 bp</w:delText>
        </w:r>
        <w:r w:rsidR="00080032" w:rsidRPr="00080032" w:rsidDel="00D87D65">
          <w:rPr>
            <w:rFonts w:ascii="Times New Roman" w:hAnsi="Times New Roman" w:cs="Times New Roman"/>
            <w:sz w:val="24"/>
            <w:szCs w:val="24"/>
          </w:rPr>
          <w:delText xml:space="preserve"> was used to distinguish between </w:delText>
        </w:r>
        <w:r w:rsidR="00080032" w:rsidRPr="00080032" w:rsidDel="00D87D65">
          <w:rPr>
            <w:rFonts w:ascii="Times New Roman" w:hAnsi="Times New Roman" w:cs="Times New Roman"/>
            <w:i/>
            <w:sz w:val="24"/>
            <w:szCs w:val="24"/>
          </w:rPr>
          <w:delText>T. amphioxeia</w:delText>
        </w:r>
        <w:r w:rsidR="00080032" w:rsidRPr="00080032" w:rsidDel="00D87D65">
          <w:rPr>
            <w:rFonts w:ascii="Times New Roman" w:hAnsi="Times New Roman" w:cs="Times New Roman"/>
            <w:sz w:val="24"/>
            <w:szCs w:val="24"/>
          </w:rPr>
          <w:delText xml:space="preserve"> and</w:delText>
        </w:r>
        <w:r w:rsidR="00080032" w:rsidDel="00D87D65">
          <w:rPr>
            <w:rFonts w:ascii="Times New Roman" w:hAnsi="Times New Roman" w:cs="Times New Roman"/>
            <w:sz w:val="24"/>
            <w:szCs w:val="24"/>
          </w:rPr>
          <w:delText xml:space="preserve"> other free-living cryptophytes</w:delText>
        </w:r>
        <w:r w:rsidR="00B0285E" w:rsidDel="00D87D65">
          <w:rPr>
            <w:rFonts w:ascii="Times New Roman" w:hAnsi="Times New Roman" w:cs="Times New Roman"/>
            <w:color w:val="222222"/>
            <w:sz w:val="24"/>
            <w:szCs w:val="24"/>
          </w:rPr>
          <w:delText xml:space="preserve"> </w:delText>
        </w:r>
        <w:r w:rsidR="00B0285E" w:rsidRPr="0074646E" w:rsidDel="00D87D65">
          <w:rPr>
            <w:rFonts w:cs="Times New Roman"/>
            <w:color w:val="222222"/>
          </w:rPr>
          <w:fldChar w:fldCharType="begin"/>
        </w:r>
        <w:r w:rsidR="00A56CA7" w:rsidDel="00D87D65">
          <w:rPr>
            <w:rFonts w:ascii="Times New Roman" w:hAnsi="Times New Roman" w:cs="Times New Roman"/>
            <w:color w:val="222222"/>
            <w:sz w:val="24"/>
            <w:szCs w:val="24"/>
          </w:rPr>
          <w:delInstrText xml:space="preserve"> ADDIN PAPERS2_CITATIONS &lt;citation&gt;&lt;uuid&gt;8E2B4F04-31B8-454C-85ED-2CABD85AB8E0&lt;/uuid&gt;&lt;priority&gt;22&lt;/priority&gt;&lt;publications&gt;&lt;publication&gt;&lt;volume&gt;3&lt;/volume&gt;&lt;publication_date&gt;99201408281200000000222000&lt;/publication_date&gt;&lt;number&gt;5&lt;/number&gt;&lt;doi&gt;10.1002/mbo3.206&lt;/doi&gt;&lt;startpage&gt;764&lt;/startpage&gt;&lt;title&gt;Discovery of a Katablepharissp. in the Columbia River estuary that is abundant during the spring and bears a unique large ribosomal subunit sequence element&lt;/title&gt;&lt;uuid&gt;76F5173A-FC19-4A8A-AACC-6571F0DDF75E&lt;/uuid&gt;&lt;subtype&gt;400&lt;/subtype&gt;&lt;endpage&gt;776&lt;/endpage&gt;&lt;type&gt;400&lt;/type&gt;&lt;url&gt;http://doi.wiley.com/10.1002/mbo3.206&lt;/url&gt;&lt;bundle&gt;&lt;publication&gt;&lt;url&gt;http://onlinelibrary.wiley.com&lt;/url&gt;&lt;title&gt;MicrobiologyOpen&lt;/title&gt;&lt;type&gt;-100&lt;/type&gt;&lt;subtype&gt;-100&lt;/subtype&gt;&lt;uuid&gt;A93FB389-7E20-45D8-8033-17D9AC126F8B&lt;/uuid&gt;&lt;/publication&gt;&lt;/bundle&gt;&lt;authors&gt;&lt;author&gt;&lt;firstName&gt;Peter&lt;/firstName&gt;&lt;lastName&gt;Kahn&lt;/lastName&gt;&lt;/author&gt;&lt;author&gt;&lt;firstName&gt;Lydie&lt;/firstName&gt;&lt;lastName&gt;Herfort&lt;/lastName&gt;&lt;/author&gt;&lt;author&gt;&lt;firstName&gt;Tawnya D.&lt;/firstName&gt;&lt;lastName&gt;Peterson&lt;/lastName&gt;&lt;/author&gt;&lt;author&gt;&lt;firstName&gt;Peter&lt;/firstName&gt;&lt;lastName&gt;Zuber&lt;/lastName&gt;&lt;/author&gt;&lt;/authors&gt;&lt;/publication&gt;&lt;/publications&gt;&lt;cites&gt;&lt;/cites&gt;&lt;/citation&gt;</w:delInstrText>
        </w:r>
        <w:r w:rsidR="00B0285E" w:rsidRPr="0074646E" w:rsidDel="00D87D65">
          <w:rPr>
            <w:rFonts w:cs="Times New Roman"/>
            <w:color w:val="222222"/>
          </w:rPr>
          <w:fldChar w:fldCharType="separate"/>
        </w:r>
        <w:r w:rsidR="009A46E9" w:rsidRPr="0074646E" w:rsidDel="00D87D65">
          <w:rPr>
            <w:rFonts w:ascii="Times New Roman" w:eastAsiaTheme="minorEastAsia" w:hAnsi="Times New Roman" w:cs="Times New Roman"/>
            <w:sz w:val="24"/>
            <w:szCs w:val="24"/>
          </w:rPr>
          <w:delText>(Kahn et al. 2014)</w:delText>
        </w:r>
        <w:r w:rsidR="00B0285E" w:rsidRPr="0074646E" w:rsidDel="00D87D65">
          <w:rPr>
            <w:rFonts w:cs="Times New Roman"/>
            <w:color w:val="222222"/>
          </w:rPr>
          <w:fldChar w:fldCharType="end"/>
        </w:r>
        <w:r w:rsidR="0008449F" w:rsidRPr="0074646E" w:rsidDel="00D87D65">
          <w:rPr>
            <w:rFonts w:ascii="Times New Roman" w:hAnsi="Times New Roman" w:cs="Times New Roman"/>
            <w:sz w:val="24"/>
            <w:szCs w:val="24"/>
          </w:rPr>
          <w:delText>.</w:delText>
        </w:r>
        <w:r w:rsidR="0008449F" w:rsidDel="00D87D65">
          <w:rPr>
            <w:rFonts w:ascii="Times New Roman" w:hAnsi="Times New Roman" w:cs="Times New Roman"/>
            <w:sz w:val="24"/>
            <w:szCs w:val="24"/>
          </w:rPr>
          <w:delText xml:space="preserve"> </w:delText>
        </w:r>
        <w:r w:rsidR="0008449F" w:rsidRPr="005B5C4F" w:rsidDel="00D87D65">
          <w:rPr>
            <w:rFonts w:ascii="Times New Roman" w:hAnsi="Times New Roman" w:cs="Times New Roman"/>
            <w:color w:val="222222"/>
            <w:sz w:val="24"/>
            <w:szCs w:val="24"/>
          </w:rPr>
          <w:delText>Primers (crp28SF</w:delText>
        </w:r>
        <w:r w:rsidR="0008449F" w:rsidDel="00D87D65">
          <w:rPr>
            <w:rFonts w:ascii="Times New Roman" w:hAnsi="Times New Roman" w:cs="Times New Roman"/>
            <w:color w:val="222222"/>
            <w:sz w:val="24"/>
            <w:szCs w:val="24"/>
          </w:rPr>
          <w:delText xml:space="preserve"> </w:delText>
        </w:r>
        <w:r w:rsidR="0008449F" w:rsidRPr="004B6DB7" w:rsidDel="00D87D65">
          <w:rPr>
            <w:rFonts w:ascii="Times New Roman" w:hAnsi="Times New Roman" w:cs="Times New Roman"/>
            <w:sz w:val="24"/>
            <w:szCs w:val="24"/>
          </w:rPr>
          <w:delText>CTTGCTTGGGAATGCAGGTC</w:delText>
        </w:r>
        <w:r w:rsidR="0008449F" w:rsidRPr="004B6DB7" w:rsidDel="00D87D65">
          <w:rPr>
            <w:rFonts w:ascii="Times New Roman" w:hAnsi="Times New Roman" w:cs="Times New Roman"/>
            <w:color w:val="222222"/>
            <w:sz w:val="24"/>
            <w:szCs w:val="24"/>
          </w:rPr>
          <w:delText xml:space="preserve"> /</w:delText>
        </w:r>
        <w:r w:rsidR="0008449F" w:rsidDel="00D87D65">
          <w:rPr>
            <w:rFonts w:ascii="Times New Roman" w:hAnsi="Times New Roman" w:cs="Times New Roman"/>
            <w:color w:val="222222"/>
            <w:sz w:val="24"/>
            <w:szCs w:val="24"/>
          </w:rPr>
          <w:delText>crp28S</w:delText>
        </w:r>
        <w:r w:rsidR="0008449F" w:rsidRPr="004B6DB7" w:rsidDel="00D87D65">
          <w:rPr>
            <w:rFonts w:ascii="Times New Roman" w:hAnsi="Times New Roman" w:cs="Times New Roman"/>
            <w:color w:val="222222"/>
            <w:sz w:val="24"/>
            <w:szCs w:val="24"/>
          </w:rPr>
          <w:delText xml:space="preserve">R </w:delText>
        </w:r>
        <w:r w:rsidR="0008449F" w:rsidRPr="004B6DB7" w:rsidDel="00D87D65">
          <w:rPr>
            <w:rFonts w:ascii="Times New Roman" w:hAnsi="Times New Roman" w:cs="Times New Roman"/>
            <w:sz w:val="24"/>
            <w:szCs w:val="24"/>
          </w:rPr>
          <w:delText>TACGAGCCTCCACCAGAGTT</w:delText>
        </w:r>
        <w:r w:rsidR="0008449F" w:rsidRPr="005B5C4F" w:rsidDel="00D87D65">
          <w:rPr>
            <w:rFonts w:ascii="Times New Roman" w:hAnsi="Times New Roman" w:cs="Times New Roman"/>
            <w:color w:val="222222"/>
            <w:sz w:val="24"/>
            <w:szCs w:val="24"/>
          </w:rPr>
          <w:delText>)</w:delText>
        </w:r>
        <w:r w:rsidR="00080032" w:rsidDel="00D87D65">
          <w:rPr>
            <w:rFonts w:ascii="Times New Roman" w:hAnsi="Times New Roman" w:cs="Times New Roman"/>
            <w:color w:val="222222"/>
            <w:sz w:val="24"/>
            <w:szCs w:val="24"/>
          </w:rPr>
          <w:delText xml:space="preserve"> </w:delText>
        </w:r>
        <w:r w:rsidDel="00D87D65">
          <w:rPr>
            <w:rFonts w:ascii="Times New Roman" w:hAnsi="Times New Roman" w:cs="Times New Roman"/>
            <w:color w:val="222222"/>
            <w:sz w:val="24"/>
            <w:szCs w:val="24"/>
          </w:rPr>
          <w:delText>were</w:delText>
        </w:r>
        <w:r w:rsidR="00080032" w:rsidDel="00D87D65">
          <w:rPr>
            <w:rFonts w:ascii="Times New Roman" w:hAnsi="Times New Roman" w:cs="Times New Roman"/>
            <w:color w:val="222222"/>
            <w:sz w:val="24"/>
            <w:szCs w:val="24"/>
          </w:rPr>
          <w:delText xml:space="preserve"> used to PCR amplify </w:delText>
        </w:r>
        <w:r w:rsidR="0008449F" w:rsidRPr="005B5C4F" w:rsidDel="00D87D65">
          <w:rPr>
            <w:rFonts w:ascii="Times New Roman" w:hAnsi="Times New Roman" w:cs="Times New Roman"/>
            <w:color w:val="222222"/>
            <w:sz w:val="24"/>
            <w:szCs w:val="24"/>
          </w:rPr>
          <w:delText xml:space="preserve">the </w:delText>
        </w:r>
        <w:r w:rsidR="0008449F" w:rsidDel="00D87D65">
          <w:rPr>
            <w:rFonts w:ascii="Times New Roman" w:hAnsi="Times New Roman" w:cs="Times New Roman"/>
            <w:color w:val="222222"/>
            <w:sz w:val="24"/>
            <w:szCs w:val="24"/>
          </w:rPr>
          <w:delText xml:space="preserve">LSU </w:delText>
        </w:r>
        <w:r w:rsidR="0008449F" w:rsidRPr="005B5C4F" w:rsidDel="00D87D65">
          <w:rPr>
            <w:rFonts w:ascii="Times New Roman" w:hAnsi="Times New Roman" w:cs="Times New Roman"/>
            <w:color w:val="222222"/>
            <w:sz w:val="24"/>
            <w:szCs w:val="24"/>
          </w:rPr>
          <w:delText xml:space="preserve">D2 of </w:delText>
        </w:r>
        <w:r w:rsidR="0008449F" w:rsidRPr="005B5C4F" w:rsidDel="00D87D65">
          <w:rPr>
            <w:rFonts w:ascii="Times New Roman" w:hAnsi="Times New Roman" w:cs="Times New Roman"/>
            <w:i/>
            <w:color w:val="222222"/>
            <w:sz w:val="24"/>
            <w:szCs w:val="24"/>
          </w:rPr>
          <w:delText>Teleaulax</w:delText>
        </w:r>
        <w:r w:rsidR="0008449F" w:rsidRPr="005B5C4F" w:rsidDel="00D87D65">
          <w:rPr>
            <w:rFonts w:ascii="Times New Roman" w:hAnsi="Times New Roman" w:cs="Times New Roman"/>
            <w:color w:val="222222"/>
            <w:sz w:val="24"/>
            <w:szCs w:val="24"/>
          </w:rPr>
          <w:delText>.</w:delText>
        </w:r>
        <w:r w:rsidR="0008449F" w:rsidRPr="005B5C4F" w:rsidDel="00D87D65">
          <w:rPr>
            <w:rFonts w:ascii="Times New Roman" w:hAnsi="Times New Roman" w:cs="Times New Roman"/>
            <w:i/>
            <w:color w:val="222222"/>
            <w:sz w:val="24"/>
            <w:szCs w:val="24"/>
          </w:rPr>
          <w:delText xml:space="preserve"> </w:delText>
        </w:r>
        <w:r w:rsidR="00A208D9" w:rsidDel="00D87D65">
          <w:rPr>
            <w:rFonts w:ascii="Times New Roman" w:hAnsi="Times New Roman" w:cs="Times New Roman"/>
            <w:color w:val="222222"/>
            <w:sz w:val="24"/>
            <w:szCs w:val="24"/>
          </w:rPr>
          <w:delText>Single-</w:delText>
        </w:r>
        <w:r w:rsidR="0008449F" w:rsidRPr="005B5C4F" w:rsidDel="00D87D65">
          <w:rPr>
            <w:rFonts w:ascii="Times New Roman" w:hAnsi="Times New Roman" w:cs="Times New Roman"/>
            <w:color w:val="222222"/>
            <w:sz w:val="24"/>
            <w:szCs w:val="24"/>
          </w:rPr>
          <w:delText xml:space="preserve">cell PCR was performed on </w:delText>
        </w:r>
        <w:r w:rsidR="0008449F" w:rsidRPr="005B5C4F" w:rsidDel="00D87D65">
          <w:rPr>
            <w:rFonts w:ascii="Times New Roman" w:hAnsi="Times New Roman" w:cs="Times New Roman"/>
            <w:i/>
            <w:color w:val="222222"/>
            <w:sz w:val="24"/>
            <w:szCs w:val="24"/>
          </w:rPr>
          <w:delText>M. major</w:delText>
        </w:r>
        <w:r w:rsidR="0008449F" w:rsidRPr="005B5C4F" w:rsidDel="00D87D65">
          <w:rPr>
            <w:rFonts w:ascii="Times New Roman" w:hAnsi="Times New Roman" w:cs="Times New Roman"/>
            <w:color w:val="222222"/>
            <w:sz w:val="24"/>
            <w:szCs w:val="24"/>
          </w:rPr>
          <w:delText xml:space="preserve"> cells from red water in the </w:delText>
        </w:r>
        <w:r w:rsidR="00A56CA7" w:rsidDel="00D87D65">
          <w:rPr>
            <w:rFonts w:ascii="Times New Roman" w:hAnsi="Times New Roman" w:cs="Times New Roman"/>
            <w:color w:val="222222"/>
            <w:sz w:val="24"/>
            <w:szCs w:val="24"/>
          </w:rPr>
          <w:delText>estuary</w:delText>
        </w:r>
        <w:r w:rsidR="0008449F" w:rsidRPr="005B5C4F" w:rsidDel="00D87D65">
          <w:rPr>
            <w:rFonts w:ascii="Times New Roman" w:hAnsi="Times New Roman" w:cs="Times New Roman"/>
            <w:color w:val="222222"/>
            <w:sz w:val="24"/>
            <w:szCs w:val="24"/>
          </w:rPr>
          <w:delText xml:space="preserve"> collected </w:delText>
        </w:r>
        <w:r w:rsidR="0008449F" w:rsidDel="00D87D65">
          <w:rPr>
            <w:rFonts w:ascii="Times New Roman" w:hAnsi="Times New Roman" w:cs="Times New Roman"/>
            <w:color w:val="222222"/>
            <w:sz w:val="24"/>
            <w:szCs w:val="24"/>
          </w:rPr>
          <w:delText>in 2011 and 2014</w:delText>
        </w:r>
        <w:r w:rsidR="00A208D9" w:rsidDel="00D87D65">
          <w:rPr>
            <w:rFonts w:ascii="Times New Roman" w:hAnsi="Times New Roman" w:cs="Times New Roman"/>
            <w:color w:val="222222"/>
            <w:sz w:val="24"/>
            <w:szCs w:val="24"/>
          </w:rPr>
          <w:delText xml:space="preserve">. The </w:delText>
        </w:r>
        <w:r w:rsidR="0008449F" w:rsidDel="00D87D65">
          <w:rPr>
            <w:rFonts w:ascii="Times New Roman" w:hAnsi="Times New Roman" w:cs="Times New Roman"/>
            <w:color w:val="222222"/>
            <w:sz w:val="24"/>
            <w:szCs w:val="24"/>
          </w:rPr>
          <w:delText xml:space="preserve">Antarctic strain of </w:delText>
        </w:r>
        <w:r w:rsidR="0008449F" w:rsidDel="00D87D65">
          <w:rPr>
            <w:rFonts w:ascii="Times New Roman" w:hAnsi="Times New Roman" w:cs="Times New Roman"/>
            <w:i/>
            <w:color w:val="222222"/>
            <w:sz w:val="24"/>
            <w:szCs w:val="24"/>
          </w:rPr>
          <w:delText xml:space="preserve">M. rubrum </w:delText>
        </w:r>
        <w:r w:rsidR="0008449F" w:rsidRPr="00E866EE" w:rsidDel="00D87D65">
          <w:rPr>
            <w:rFonts w:ascii="Times New Roman" w:hAnsi="Times New Roman" w:cs="Times New Roman"/>
            <w:color w:val="222222"/>
            <w:sz w:val="24"/>
            <w:szCs w:val="24"/>
          </w:rPr>
          <w:delText>(</w:delText>
        </w:r>
        <w:r w:rsidR="0008449F" w:rsidDel="00D87D65">
          <w:rPr>
            <w:rFonts w:ascii="Times New Roman" w:hAnsi="Times New Roman" w:cs="Times New Roman"/>
            <w:color w:val="222222"/>
            <w:sz w:val="24"/>
            <w:szCs w:val="24"/>
          </w:rPr>
          <w:delText>CCMP2563</w:delText>
        </w:r>
        <w:r w:rsidDel="00D87D65">
          <w:rPr>
            <w:rFonts w:ascii="Times New Roman" w:hAnsi="Times New Roman" w:cs="Times New Roman"/>
            <w:color w:val="222222"/>
            <w:sz w:val="24"/>
            <w:szCs w:val="24"/>
          </w:rPr>
          <w:delText xml:space="preserve">) </w:delText>
        </w:r>
        <w:r w:rsidR="0008449F" w:rsidRPr="005B5C4F" w:rsidDel="00D87D65">
          <w:rPr>
            <w:rFonts w:ascii="Times New Roman" w:hAnsi="Times New Roman" w:cs="Times New Roman"/>
            <w:color w:val="222222"/>
            <w:sz w:val="24"/>
            <w:szCs w:val="24"/>
          </w:rPr>
          <w:delText xml:space="preserve">fed with the cryptophyte </w:delText>
        </w:r>
        <w:r w:rsidR="0008449F" w:rsidRPr="005B5C4F" w:rsidDel="00D87D65">
          <w:rPr>
            <w:rFonts w:ascii="Times New Roman" w:hAnsi="Times New Roman" w:cs="Times New Roman"/>
            <w:i/>
            <w:color w:val="222222"/>
            <w:sz w:val="24"/>
            <w:szCs w:val="24"/>
          </w:rPr>
          <w:delText>Geminigera cryophilia</w:delText>
        </w:r>
        <w:r w:rsidR="0008449F" w:rsidDel="00D87D65">
          <w:rPr>
            <w:rFonts w:ascii="Times New Roman" w:hAnsi="Times New Roman" w:cs="Times New Roman"/>
            <w:i/>
            <w:color w:val="222222"/>
            <w:sz w:val="24"/>
            <w:szCs w:val="24"/>
          </w:rPr>
          <w:delText xml:space="preserve"> </w:delText>
        </w:r>
        <w:r w:rsidR="0008449F" w:rsidDel="00D87D65">
          <w:rPr>
            <w:rFonts w:ascii="Times New Roman" w:hAnsi="Times New Roman" w:cs="Times New Roman"/>
            <w:color w:val="222222"/>
            <w:sz w:val="24"/>
            <w:szCs w:val="24"/>
          </w:rPr>
          <w:delText>(CCMP 2564)</w:delText>
        </w:r>
        <w:r w:rsidDel="00D87D65">
          <w:rPr>
            <w:rFonts w:ascii="Times New Roman" w:hAnsi="Times New Roman" w:cs="Times New Roman"/>
            <w:color w:val="222222"/>
            <w:sz w:val="24"/>
            <w:szCs w:val="24"/>
          </w:rPr>
          <w:delText xml:space="preserve"> served as a control</w:delText>
        </w:r>
        <w:r w:rsidR="0008449F" w:rsidRPr="005B5C4F" w:rsidDel="00D87D65">
          <w:rPr>
            <w:rFonts w:ascii="Times New Roman" w:hAnsi="Times New Roman" w:cs="Times New Roman"/>
            <w:i/>
            <w:color w:val="222222"/>
            <w:sz w:val="24"/>
            <w:szCs w:val="24"/>
          </w:rPr>
          <w:delText>.</w:delText>
        </w:r>
        <w:r w:rsidR="0008449F" w:rsidRPr="005B5C4F" w:rsidDel="00D87D65">
          <w:rPr>
            <w:rFonts w:ascii="Times New Roman" w:hAnsi="Times New Roman" w:cs="Times New Roman"/>
            <w:color w:val="222222"/>
            <w:sz w:val="24"/>
            <w:szCs w:val="24"/>
          </w:rPr>
          <w:delText xml:space="preserve"> The PCR protocol for the </w:delText>
        </w:r>
        <w:r w:rsidR="0008449F" w:rsidDel="00D87D65">
          <w:rPr>
            <w:rFonts w:ascii="Times New Roman" w:hAnsi="Times New Roman" w:cs="Times New Roman"/>
            <w:color w:val="222222"/>
            <w:sz w:val="24"/>
            <w:szCs w:val="24"/>
          </w:rPr>
          <w:delText>LSU</w:delText>
        </w:r>
        <w:r w:rsidR="0008449F" w:rsidRPr="005B5C4F" w:rsidDel="00D87D65">
          <w:rPr>
            <w:rFonts w:ascii="Times New Roman" w:hAnsi="Times New Roman" w:cs="Times New Roman"/>
            <w:color w:val="222222"/>
            <w:sz w:val="24"/>
            <w:szCs w:val="24"/>
          </w:rPr>
          <w:delText xml:space="preserve"> D2 sequence identification </w:delText>
        </w:r>
        <w:r w:rsidR="00C01879" w:rsidDel="00D87D65">
          <w:rPr>
            <w:rFonts w:ascii="Times New Roman" w:hAnsi="Times New Roman" w:cs="Times New Roman"/>
            <w:color w:val="222222"/>
            <w:sz w:val="24"/>
            <w:szCs w:val="24"/>
          </w:rPr>
          <w:delText>wa</w:delText>
        </w:r>
        <w:r w:rsidR="0008449F" w:rsidRPr="005B5C4F" w:rsidDel="00D87D65">
          <w:rPr>
            <w:rFonts w:ascii="Times New Roman" w:hAnsi="Times New Roman" w:cs="Times New Roman"/>
            <w:color w:val="222222"/>
            <w:sz w:val="24"/>
            <w:szCs w:val="24"/>
          </w:rPr>
          <w:delText>s as follows: initial denaturation at 95</w:delText>
        </w:r>
        <w:r w:rsidR="00C01879" w:rsidDel="00D87D65">
          <w:rPr>
            <w:rFonts w:ascii="Times New Roman" w:hAnsi="Times New Roman" w:cs="Times New Roman"/>
            <w:color w:val="222222"/>
            <w:sz w:val="24"/>
            <w:szCs w:val="24"/>
          </w:rPr>
          <w:delText xml:space="preserve"> </w:delText>
        </w:r>
        <w:r w:rsidR="0008449F" w:rsidRPr="005B5C4F" w:rsidDel="00D87D65">
          <w:rPr>
            <w:rFonts w:ascii="Times New Roman" w:hAnsi="Times New Roman" w:cs="Times New Roman"/>
            <w:color w:val="222222"/>
            <w:sz w:val="24"/>
            <w:szCs w:val="24"/>
          </w:rPr>
          <w:delText>°C for 3 min; 35 cycles of denaturation at 95</w:delText>
        </w:r>
        <w:r w:rsidR="00C01879" w:rsidDel="00D87D65">
          <w:rPr>
            <w:rFonts w:ascii="Times New Roman" w:hAnsi="Times New Roman" w:cs="Times New Roman"/>
            <w:color w:val="222222"/>
            <w:sz w:val="24"/>
            <w:szCs w:val="24"/>
          </w:rPr>
          <w:delText xml:space="preserve"> </w:delText>
        </w:r>
        <w:r w:rsidR="0008449F" w:rsidRPr="005B5C4F" w:rsidDel="00D87D65">
          <w:rPr>
            <w:rFonts w:ascii="Times New Roman" w:hAnsi="Times New Roman" w:cs="Times New Roman"/>
            <w:color w:val="222222"/>
            <w:sz w:val="24"/>
            <w:szCs w:val="24"/>
          </w:rPr>
          <w:delText>°C for 45 s, annealing at 50</w:delText>
        </w:r>
        <w:r w:rsidR="00C01879" w:rsidDel="00D87D65">
          <w:rPr>
            <w:rFonts w:ascii="Times New Roman" w:hAnsi="Times New Roman" w:cs="Times New Roman"/>
            <w:color w:val="222222"/>
            <w:sz w:val="24"/>
            <w:szCs w:val="24"/>
          </w:rPr>
          <w:delText xml:space="preserve"> </w:delText>
        </w:r>
        <w:r w:rsidR="0008449F" w:rsidRPr="005B5C4F" w:rsidDel="00D87D65">
          <w:rPr>
            <w:rFonts w:ascii="Times New Roman" w:hAnsi="Times New Roman" w:cs="Times New Roman"/>
            <w:color w:val="222222"/>
            <w:sz w:val="24"/>
            <w:szCs w:val="24"/>
          </w:rPr>
          <w:delText>°C for 40 s, and extension at 70</w:delText>
        </w:r>
        <w:r w:rsidR="00C01879" w:rsidDel="00D87D65">
          <w:rPr>
            <w:rFonts w:ascii="Times New Roman" w:hAnsi="Times New Roman" w:cs="Times New Roman"/>
            <w:color w:val="222222"/>
            <w:sz w:val="24"/>
            <w:szCs w:val="24"/>
          </w:rPr>
          <w:delText xml:space="preserve"> </w:delText>
        </w:r>
        <w:r w:rsidR="0008449F" w:rsidRPr="005B5C4F" w:rsidDel="00D87D65">
          <w:rPr>
            <w:rFonts w:ascii="Times New Roman" w:hAnsi="Times New Roman" w:cs="Times New Roman"/>
            <w:color w:val="222222"/>
            <w:sz w:val="24"/>
            <w:szCs w:val="24"/>
          </w:rPr>
          <w:delText>°C for 2 min; and a final extension at 70</w:delText>
        </w:r>
        <w:r w:rsidR="00C01879" w:rsidDel="00D87D65">
          <w:rPr>
            <w:rFonts w:ascii="Times New Roman" w:hAnsi="Times New Roman" w:cs="Times New Roman"/>
            <w:color w:val="222222"/>
            <w:sz w:val="24"/>
            <w:szCs w:val="24"/>
          </w:rPr>
          <w:delText xml:space="preserve"> </w:delText>
        </w:r>
        <w:r w:rsidR="0008449F" w:rsidRPr="005B5C4F" w:rsidDel="00D87D65">
          <w:rPr>
            <w:rFonts w:ascii="Times New Roman" w:hAnsi="Times New Roman" w:cs="Times New Roman"/>
            <w:color w:val="222222"/>
            <w:sz w:val="24"/>
            <w:szCs w:val="24"/>
          </w:rPr>
          <w:delText xml:space="preserve">°C for 7 min. The </w:delText>
        </w:r>
        <w:r w:rsidR="00C01879" w:rsidDel="00D87D65">
          <w:rPr>
            <w:rFonts w:ascii="Times New Roman" w:hAnsi="Times New Roman" w:cs="Times New Roman"/>
            <w:color w:val="222222"/>
            <w:sz w:val="24"/>
            <w:szCs w:val="24"/>
          </w:rPr>
          <w:delText xml:space="preserve">resulting </w:delText>
        </w:r>
        <w:r w:rsidR="0008449F" w:rsidRPr="005B5C4F" w:rsidDel="00D87D65">
          <w:rPr>
            <w:rFonts w:ascii="Times New Roman" w:hAnsi="Times New Roman" w:cs="Times New Roman"/>
            <w:color w:val="222222"/>
            <w:sz w:val="24"/>
            <w:szCs w:val="24"/>
          </w:rPr>
          <w:delText xml:space="preserve">PCR </w:delText>
        </w:r>
        <w:r w:rsidR="00C01879" w:rsidDel="00D87D65">
          <w:rPr>
            <w:rFonts w:ascii="Times New Roman" w:hAnsi="Times New Roman" w:cs="Times New Roman"/>
            <w:color w:val="222222"/>
            <w:sz w:val="24"/>
            <w:szCs w:val="24"/>
          </w:rPr>
          <w:delText xml:space="preserve">products </w:delText>
        </w:r>
        <w:r w:rsidR="0008449F" w:rsidRPr="005B5C4F" w:rsidDel="00D87D65">
          <w:rPr>
            <w:rFonts w:ascii="Times New Roman" w:hAnsi="Times New Roman" w:cs="Times New Roman"/>
            <w:color w:val="222222"/>
            <w:sz w:val="24"/>
            <w:szCs w:val="24"/>
          </w:rPr>
          <w:delText xml:space="preserve">were purified (UltraClean PCR clean up kit, MoBio), ligated into a TOPO 2.1 vector (Invitrogen), and transformed into chemically competent </w:delText>
        </w:r>
        <w:r w:rsidR="0008449F" w:rsidRPr="005B5C4F" w:rsidDel="00D87D65">
          <w:rPr>
            <w:rFonts w:ascii="Times New Roman" w:hAnsi="Times New Roman" w:cs="Times New Roman"/>
            <w:i/>
            <w:color w:val="222222"/>
            <w:sz w:val="24"/>
            <w:szCs w:val="24"/>
          </w:rPr>
          <w:delText>E. coli</w:delText>
        </w:r>
        <w:r w:rsidR="0008449F" w:rsidRPr="005B5C4F" w:rsidDel="00D87D65">
          <w:rPr>
            <w:rFonts w:ascii="Times New Roman" w:hAnsi="Times New Roman" w:cs="Times New Roman"/>
            <w:color w:val="222222"/>
            <w:sz w:val="24"/>
            <w:szCs w:val="24"/>
          </w:rPr>
          <w:delText xml:space="preserve"> cells (DH5</w:delText>
        </w:r>
        <w:r w:rsidR="0008449F" w:rsidRPr="005B5C4F" w:rsidDel="00D87D65">
          <w:rPr>
            <w:rFonts w:ascii="Times New Roman" w:hAnsi="Times New Roman" w:cs="Times New Roman"/>
            <w:color w:val="000000"/>
            <w:sz w:val="24"/>
            <w:szCs w:val="24"/>
          </w:rPr>
          <w:sym w:font="Symbol" w:char="F061"/>
        </w:r>
        <w:r w:rsidR="0008449F" w:rsidDel="00D87D65">
          <w:rPr>
            <w:rFonts w:ascii="Times New Roman" w:hAnsi="Times New Roman" w:cs="Times New Roman"/>
            <w:color w:val="000000"/>
            <w:sz w:val="24"/>
            <w:szCs w:val="24"/>
          </w:rPr>
          <w:delText xml:space="preserve"> </w:delText>
        </w:r>
        <w:r w:rsidR="0008449F" w:rsidRPr="005B5C4F" w:rsidDel="00D87D65">
          <w:rPr>
            <w:rFonts w:ascii="Times New Roman" w:hAnsi="Times New Roman" w:cs="Times New Roman"/>
            <w:color w:val="000000"/>
            <w:sz w:val="24"/>
            <w:szCs w:val="24"/>
          </w:rPr>
          <w:delText>strain)</w:delText>
        </w:r>
        <w:r w:rsidR="0008449F" w:rsidRPr="005B5C4F" w:rsidDel="00D87D65">
          <w:rPr>
            <w:rFonts w:ascii="Times New Roman" w:hAnsi="Times New Roman" w:cs="Times New Roman"/>
            <w:color w:val="222222"/>
            <w:sz w:val="24"/>
            <w:szCs w:val="24"/>
          </w:rPr>
          <w:delText xml:space="preserve">. </w:delText>
        </w:r>
        <w:r w:rsidR="00AD46DE" w:rsidDel="00D87D65">
          <w:rPr>
            <w:rFonts w:ascii="Times New Roman" w:hAnsi="Times New Roman" w:cs="Times New Roman"/>
            <w:color w:val="222222"/>
            <w:sz w:val="24"/>
            <w:szCs w:val="24"/>
          </w:rPr>
          <w:delText>DNA from transformants were extracted</w:delText>
        </w:r>
        <w:r w:rsidR="0008449F" w:rsidRPr="005B5C4F" w:rsidDel="00D87D65">
          <w:rPr>
            <w:rFonts w:ascii="Times New Roman" w:hAnsi="Times New Roman" w:cs="Times New Roman"/>
            <w:color w:val="222222"/>
            <w:sz w:val="24"/>
            <w:szCs w:val="24"/>
          </w:rPr>
          <w:delText xml:space="preserve"> (FastPlasmid Mini Kit, 5 Prime) </w:delText>
        </w:r>
        <w:r w:rsidR="00AD46DE" w:rsidDel="00D87D65">
          <w:rPr>
            <w:rFonts w:ascii="Times New Roman" w:hAnsi="Times New Roman" w:cs="Times New Roman"/>
            <w:color w:val="222222"/>
            <w:sz w:val="24"/>
            <w:szCs w:val="24"/>
          </w:rPr>
          <w:delText>and</w:delText>
        </w:r>
        <w:r w:rsidR="0008449F" w:rsidRPr="005B5C4F" w:rsidDel="00D87D65">
          <w:rPr>
            <w:rFonts w:ascii="Times New Roman" w:hAnsi="Times New Roman" w:cs="Times New Roman"/>
            <w:color w:val="222222"/>
            <w:sz w:val="24"/>
            <w:szCs w:val="24"/>
          </w:rPr>
          <w:delText xml:space="preserve"> samples were sent to the Molecular and Cellular Biology Core of the ONPRC for sequencing. Sequences </w:delText>
        </w:r>
        <w:r w:rsidR="0008449F" w:rsidDel="00D87D65">
          <w:rPr>
            <w:rFonts w:ascii="Times New Roman" w:hAnsi="Times New Roman" w:cs="Times New Roman"/>
            <w:color w:val="222222"/>
            <w:sz w:val="24"/>
            <w:szCs w:val="24"/>
          </w:rPr>
          <w:delText xml:space="preserve">of around 650 bp </w:delText>
        </w:r>
        <w:r w:rsidR="0008449F" w:rsidRPr="005B5C4F" w:rsidDel="00D87D65">
          <w:rPr>
            <w:rFonts w:ascii="Times New Roman" w:hAnsi="Times New Roman" w:cs="Times New Roman"/>
            <w:color w:val="222222"/>
            <w:sz w:val="24"/>
            <w:szCs w:val="24"/>
          </w:rPr>
          <w:delText xml:space="preserve">were assembled and aligned using </w:delText>
        </w:r>
        <w:r w:rsidR="0008449F" w:rsidRPr="000463DE" w:rsidDel="00D87D65">
          <w:rPr>
            <w:rFonts w:ascii="Times New Roman" w:hAnsi="Times New Roman" w:cs="Times New Roman"/>
            <w:i/>
            <w:color w:val="222222"/>
            <w:sz w:val="24"/>
            <w:szCs w:val="24"/>
          </w:rPr>
          <w:delText>Geneious</w:delText>
        </w:r>
        <w:r w:rsidR="0008449F" w:rsidRPr="005B5C4F" w:rsidDel="00D87D65">
          <w:rPr>
            <w:rFonts w:ascii="Times New Roman" w:hAnsi="Times New Roman" w:cs="Times New Roman"/>
            <w:color w:val="222222"/>
            <w:sz w:val="24"/>
            <w:szCs w:val="24"/>
          </w:rPr>
          <w:delText xml:space="preserve"> software</w:delText>
        </w:r>
        <w:r w:rsidR="000463DE" w:rsidDel="00D87D65">
          <w:rPr>
            <w:rFonts w:ascii="Times New Roman" w:hAnsi="Times New Roman" w:cs="Times New Roman"/>
            <w:color w:val="222222"/>
            <w:sz w:val="24"/>
            <w:szCs w:val="24"/>
          </w:rPr>
          <w:delText xml:space="preserve"> version </w:delText>
        </w:r>
        <w:r w:rsidR="00BE122B" w:rsidDel="00D87D65">
          <w:rPr>
            <w:rFonts w:ascii="Times New Roman" w:hAnsi="Times New Roman" w:cs="Times New Roman"/>
            <w:color w:val="222222"/>
            <w:sz w:val="24"/>
            <w:szCs w:val="24"/>
          </w:rPr>
          <w:delText>7.0.6</w:delText>
        </w:r>
        <w:r w:rsidR="0008449F" w:rsidRPr="005B5C4F" w:rsidDel="00D87D65">
          <w:rPr>
            <w:rFonts w:ascii="Times New Roman" w:hAnsi="Times New Roman" w:cs="Times New Roman"/>
            <w:color w:val="222222"/>
            <w:sz w:val="24"/>
            <w:szCs w:val="24"/>
          </w:rPr>
          <w:delText>.</w:delText>
        </w:r>
      </w:del>
    </w:p>
    <w:p w14:paraId="2837CBFE" w14:textId="0AB7EB9F" w:rsidR="0008449F" w:rsidDel="00D87D65" w:rsidRDefault="0008449F">
      <w:pPr>
        <w:pStyle w:val="HTMLPreformatted"/>
        <w:spacing w:line="480" w:lineRule="auto"/>
        <w:rPr>
          <w:del w:id="67" w:author="Author"/>
          <w:rFonts w:ascii="Times New Roman" w:hAnsi="Times New Roman" w:cs="Times New Roman"/>
          <w:color w:val="000000"/>
          <w:sz w:val="24"/>
          <w:szCs w:val="24"/>
        </w:rPr>
        <w:pPrChange w:id="68" w:author="Author">
          <w:pPr>
            <w:pStyle w:val="HTMLPreformatted"/>
            <w:spacing w:line="480" w:lineRule="auto"/>
            <w:ind w:firstLine="288"/>
          </w:pPr>
        </w:pPrChange>
      </w:pPr>
    </w:p>
    <w:p w14:paraId="2C1BEDD9" w14:textId="6AA7AB34" w:rsidR="0008449F" w:rsidRPr="0008449F" w:rsidDel="00D87D65" w:rsidRDefault="0008449F">
      <w:pPr>
        <w:spacing w:line="480" w:lineRule="auto"/>
        <w:outlineLvl w:val="0"/>
        <w:rPr>
          <w:del w:id="69" w:author="Author"/>
          <w:rFonts w:cs="Arial"/>
          <w:i/>
          <w:color w:val="auto"/>
        </w:rPr>
      </w:pPr>
      <w:del w:id="70" w:author="Author">
        <w:r w:rsidRPr="0008449F" w:rsidDel="00D87D65">
          <w:rPr>
            <w:rFonts w:cs="Arial"/>
            <w:i/>
            <w:color w:val="auto"/>
          </w:rPr>
          <w:delText>Real Time PCR</w:delText>
        </w:r>
      </w:del>
    </w:p>
    <w:p w14:paraId="365EC79A" w14:textId="45435A3A" w:rsidR="0008449F" w:rsidDel="00D87D65" w:rsidRDefault="00AD46DE">
      <w:pPr>
        <w:spacing w:line="480" w:lineRule="auto"/>
        <w:rPr>
          <w:del w:id="71" w:author="Author"/>
          <w:rFonts w:cs="Arial"/>
          <w:color w:val="auto"/>
        </w:rPr>
      </w:pPr>
      <w:del w:id="72" w:author="Author">
        <w:r w:rsidDel="00D87D65">
          <w:rPr>
            <w:rFonts w:cs="Arial"/>
            <w:color w:val="auto"/>
          </w:rPr>
          <w:tab/>
        </w:r>
        <w:r w:rsidR="0008449F" w:rsidRPr="0055344C" w:rsidDel="00D87D65">
          <w:rPr>
            <w:rFonts w:cs="Arial"/>
            <w:color w:val="auto"/>
          </w:rPr>
          <w:delText xml:space="preserve">The </w:delText>
        </w:r>
        <w:r w:rsidR="00080032" w:rsidDel="00D87D65">
          <w:rPr>
            <w:rFonts w:cs="Arial"/>
            <w:color w:val="auto"/>
          </w:rPr>
          <w:delText>relative proportions of</w:delText>
        </w:r>
        <w:r w:rsidR="0008449F" w:rsidDel="00D87D65">
          <w:rPr>
            <w:rFonts w:cs="Arial"/>
            <w:color w:val="auto"/>
          </w:rPr>
          <w:delText xml:space="preserve"> </w:delText>
        </w:r>
        <w:r w:rsidR="0008449F" w:rsidRPr="0055344C" w:rsidDel="00D87D65">
          <w:rPr>
            <w:rFonts w:cs="Arial"/>
            <w:color w:val="auto"/>
          </w:rPr>
          <w:delText>cryptophyte</w:delText>
        </w:r>
        <w:r w:rsidR="0008449F" w:rsidDel="00D87D65">
          <w:rPr>
            <w:rFonts w:cs="Arial"/>
            <w:color w:val="auto"/>
          </w:rPr>
          <w:delText xml:space="preserve"> </w:delText>
        </w:r>
        <w:r w:rsidR="00C01879" w:rsidDel="00D87D65">
          <w:rPr>
            <w:rFonts w:cs="Arial"/>
            <w:color w:val="auto"/>
          </w:rPr>
          <w:delText xml:space="preserve">populations </w:delText>
        </w:r>
        <w:r w:rsidR="0008449F" w:rsidDel="00D87D65">
          <w:rPr>
            <w:rFonts w:cs="Arial"/>
            <w:color w:val="auto"/>
          </w:rPr>
          <w:delText xml:space="preserve">and </w:delText>
        </w:r>
        <w:r w:rsidR="00C01879" w:rsidDel="00D87D65">
          <w:rPr>
            <w:rFonts w:cs="Arial"/>
            <w:color w:val="auto"/>
          </w:rPr>
          <w:delText xml:space="preserve">of the </w:delText>
        </w:r>
        <w:r w:rsidR="0008449F" w:rsidDel="00D87D65">
          <w:rPr>
            <w:rFonts w:cs="Arial"/>
            <w:color w:val="auto"/>
          </w:rPr>
          <w:delText>specific prey population</w:delText>
        </w:r>
        <w:r w:rsidR="00C01879" w:rsidDel="00D87D65">
          <w:rPr>
            <w:rFonts w:cs="Arial"/>
            <w:color w:val="auto"/>
          </w:rPr>
          <w:delText>s (</w:delText>
        </w:r>
        <w:r w:rsidR="00C01879" w:rsidRPr="00C01879" w:rsidDel="00D87D65">
          <w:rPr>
            <w:rFonts w:cs="Arial"/>
            <w:i/>
            <w:color w:val="auto"/>
          </w:rPr>
          <w:delText>T. amphioxeia</w:delText>
        </w:r>
        <w:r w:rsidR="00C01879" w:rsidDel="00D87D65">
          <w:rPr>
            <w:rFonts w:cs="Arial"/>
            <w:color w:val="auto"/>
          </w:rPr>
          <w:delText xml:space="preserve">) </w:delText>
        </w:r>
        <w:r w:rsidR="0008449F" w:rsidRPr="0055344C" w:rsidDel="00D87D65">
          <w:rPr>
            <w:rFonts w:cs="Arial"/>
            <w:color w:val="auto"/>
          </w:rPr>
          <w:delText>w</w:delText>
        </w:r>
        <w:r w:rsidR="00C01879" w:rsidDel="00D87D65">
          <w:rPr>
            <w:rFonts w:cs="Arial"/>
            <w:color w:val="auto"/>
          </w:rPr>
          <w:delText>ere</w:delText>
        </w:r>
        <w:r w:rsidR="0008449F" w:rsidRPr="0055344C" w:rsidDel="00D87D65">
          <w:rPr>
            <w:rFonts w:cs="Arial"/>
            <w:color w:val="auto"/>
          </w:rPr>
          <w:delText xml:space="preserve"> monitored in environmental samples by qPCR. </w:delText>
        </w:r>
        <w:r w:rsidR="00C01879" w:rsidDel="00D87D65">
          <w:rPr>
            <w:rFonts w:cs="Arial"/>
            <w:color w:val="auto"/>
          </w:rPr>
          <w:delText>Quantitative PCR</w:delText>
        </w:r>
        <w:r w:rsidR="0008449F" w:rsidRPr="0055344C" w:rsidDel="00D87D65">
          <w:rPr>
            <w:rFonts w:cs="Arial"/>
            <w:color w:val="auto"/>
          </w:rPr>
          <w:delText xml:space="preserve"> was performed on a StepOnePlus Real Time PCR system (Life Technologies) using SYBR Green as the reporter dye and the following protocol</w:delText>
        </w:r>
        <w:r w:rsidR="00217383" w:rsidDel="00D87D65">
          <w:rPr>
            <w:rFonts w:cs="Arial"/>
            <w:color w:val="auto"/>
          </w:rPr>
          <w:delText xml:space="preserve">: </w:delText>
        </w:r>
        <w:r w:rsidR="0008449F" w:rsidRPr="0055344C" w:rsidDel="00D87D65">
          <w:rPr>
            <w:rFonts w:cs="Arial"/>
            <w:color w:val="auto"/>
          </w:rPr>
          <w:delText>initial denaturation at 95</w:delText>
        </w:r>
        <w:r w:rsidR="00B56497" w:rsidDel="00D87D65">
          <w:rPr>
            <w:rFonts w:cs="Arial"/>
            <w:color w:val="auto"/>
          </w:rPr>
          <w:delText xml:space="preserve"> </w:delText>
        </w:r>
        <w:r w:rsidR="0008449F" w:rsidRPr="0055344C" w:rsidDel="00D87D65">
          <w:rPr>
            <w:rFonts w:cs="Arial"/>
            <w:color w:val="auto"/>
          </w:rPr>
          <w:delText>°C for 10 min; 40 cycles of denaturation at 95°C for 15 s, and extension and data acquisition at 60</w:delText>
        </w:r>
        <w:r w:rsidR="00B56497" w:rsidDel="00D87D65">
          <w:rPr>
            <w:rFonts w:cs="Arial"/>
            <w:color w:val="auto"/>
          </w:rPr>
          <w:delText xml:space="preserve"> </w:delText>
        </w:r>
        <w:r w:rsidR="0008449F" w:rsidRPr="0055344C" w:rsidDel="00D87D65">
          <w:rPr>
            <w:rFonts w:cs="Arial"/>
            <w:color w:val="auto"/>
          </w:rPr>
          <w:delText>°C for 1 min; followed by a melting curve analysis</w:delText>
        </w:r>
        <w:r w:rsidR="00217383" w:rsidDel="00D87D65">
          <w:rPr>
            <w:rFonts w:cs="Arial"/>
            <w:color w:val="auto"/>
          </w:rPr>
          <w:delText xml:space="preserve"> (Zuber et al.</w:delText>
        </w:r>
        <w:r w:rsidR="002621C4" w:rsidDel="00D87D65">
          <w:rPr>
            <w:rFonts w:cs="Arial"/>
            <w:color w:val="auto"/>
          </w:rPr>
          <w:delText>,</w:delText>
        </w:r>
        <w:r w:rsidR="00217383" w:rsidDel="00D87D65">
          <w:rPr>
            <w:rFonts w:cs="Arial"/>
            <w:color w:val="auto"/>
          </w:rPr>
          <w:delText xml:space="preserve"> in preparation)</w:delText>
        </w:r>
        <w:r w:rsidR="0008449F" w:rsidRPr="0055344C" w:rsidDel="00D87D65">
          <w:rPr>
            <w:rFonts w:cs="Arial"/>
            <w:color w:val="auto"/>
          </w:rPr>
          <w:delText xml:space="preserve">. The </w:delText>
        </w:r>
        <w:r w:rsidR="0008449F" w:rsidRPr="0055344C" w:rsidDel="00D87D65">
          <w:rPr>
            <w:rFonts w:cs="Arial"/>
            <w:i/>
            <w:color w:val="auto"/>
          </w:rPr>
          <w:delText>T</w:delText>
        </w:r>
        <w:r w:rsidR="00B56497" w:rsidDel="00D87D65">
          <w:rPr>
            <w:rFonts w:cs="Arial"/>
            <w:i/>
            <w:color w:val="auto"/>
          </w:rPr>
          <w:delText>. amphioxeia</w:delText>
        </w:r>
        <w:r w:rsidR="0008449F" w:rsidRPr="0055344C" w:rsidDel="00D87D65">
          <w:rPr>
            <w:rFonts w:cs="Arial"/>
            <w:color w:val="auto"/>
          </w:rPr>
          <w:delText xml:space="preserve"> specific primers </w:delText>
        </w:r>
        <w:r w:rsidR="00B56497" w:rsidDel="00D87D65">
          <w:rPr>
            <w:rFonts w:cs="Arial"/>
            <w:color w:val="auto"/>
          </w:rPr>
          <w:delText>[</w:delText>
        </w:r>
        <w:r w:rsidR="0008449F" w:rsidRPr="0055344C" w:rsidDel="00D87D65">
          <w:rPr>
            <w:rFonts w:cs="Arial"/>
            <w:color w:val="auto"/>
          </w:rPr>
          <w:delText>TxD2 1F (</w:delText>
        </w:r>
        <w:r w:rsidR="0008449F" w:rsidRPr="0055344C" w:rsidDel="00D87D65">
          <w:rPr>
            <w:color w:val="auto"/>
          </w:rPr>
          <w:delText>TGAAAAAGGGCCTGAAATTG</w:delText>
        </w:r>
        <w:r w:rsidR="0008449F" w:rsidRPr="0055344C" w:rsidDel="00D87D65">
          <w:rPr>
            <w:rFonts w:cs="Arial"/>
            <w:color w:val="auto"/>
          </w:rPr>
          <w:delText>) /TxD2 USE 2R (</w:delText>
        </w:r>
        <w:r w:rsidR="0008449F" w:rsidRPr="0055344C" w:rsidDel="00D87D65">
          <w:rPr>
            <w:color w:val="auto"/>
          </w:rPr>
          <w:delText>ATCATTCACTCGCATGCCCC)</w:delText>
        </w:r>
        <w:r w:rsidR="00B56497" w:rsidDel="00D87D65">
          <w:rPr>
            <w:rFonts w:cs="Arial"/>
            <w:color w:val="auto"/>
          </w:rPr>
          <w:delText>]</w:delText>
        </w:r>
        <w:r w:rsidR="0008449F" w:rsidRPr="0055344C" w:rsidDel="00D87D65">
          <w:rPr>
            <w:rFonts w:cs="Arial"/>
            <w:color w:val="auto"/>
          </w:rPr>
          <w:delText xml:space="preserve"> were used to amplify the USE of the prey cryptophyte. General cryptophyte primers </w:delText>
        </w:r>
        <w:r w:rsidR="00C01879" w:rsidDel="00D87D65">
          <w:rPr>
            <w:rFonts w:cs="Arial"/>
            <w:color w:val="auto"/>
          </w:rPr>
          <w:delText xml:space="preserve">targeting sequences from a region downstream of the USE </w:delText>
        </w:r>
        <w:r w:rsidR="00B56497" w:rsidDel="00D87D65">
          <w:rPr>
            <w:rFonts w:cs="Arial"/>
            <w:color w:val="auto"/>
          </w:rPr>
          <w:delText>[</w:delText>
        </w:r>
        <w:r w:rsidR="0008449F" w:rsidRPr="0055344C" w:rsidDel="00D87D65">
          <w:rPr>
            <w:rFonts w:cs="Arial"/>
            <w:color w:val="auto"/>
          </w:rPr>
          <w:delText>CrpSpecf 3F (</w:delText>
        </w:r>
        <w:r w:rsidR="0008449F" w:rsidRPr="0055344C" w:rsidDel="00D87D65">
          <w:rPr>
            <w:color w:val="auto"/>
          </w:rPr>
          <w:delText>GTTCTGAAGATGCTGGCACA</w:delText>
        </w:r>
        <w:r w:rsidR="0008449F" w:rsidRPr="0055344C" w:rsidDel="00D87D65">
          <w:rPr>
            <w:rFonts w:cs="Arial"/>
            <w:color w:val="auto"/>
          </w:rPr>
          <w:delText>)/ CrpSpecf 3R (</w:delText>
        </w:r>
        <w:r w:rsidR="0008449F" w:rsidRPr="0055344C" w:rsidDel="00D87D65">
          <w:rPr>
            <w:color w:val="auto"/>
          </w:rPr>
          <w:delText>GTTCTGAAGATGCTGGCACA)</w:delText>
        </w:r>
        <w:r w:rsidR="00B56497" w:rsidDel="00D87D65">
          <w:rPr>
            <w:rFonts w:cs="Arial"/>
            <w:color w:val="auto"/>
          </w:rPr>
          <w:delText>]</w:delText>
        </w:r>
        <w:r w:rsidR="0008449F" w:rsidRPr="0055344C" w:rsidDel="00D87D65">
          <w:rPr>
            <w:rFonts w:cs="Arial"/>
            <w:color w:val="auto"/>
          </w:rPr>
          <w:delText xml:space="preserve"> were used to monitor cryptophyte populations and calculate the ratio of </w:delText>
        </w:r>
        <w:r w:rsidR="00C01879" w:rsidDel="00D87D65">
          <w:rPr>
            <w:rFonts w:cs="Arial"/>
            <w:color w:val="auto"/>
          </w:rPr>
          <w:delText xml:space="preserve">amplicons from </w:delText>
        </w:r>
        <w:r w:rsidR="00C01879" w:rsidRPr="00C01879" w:rsidDel="00D87D65">
          <w:rPr>
            <w:rFonts w:cs="Arial"/>
            <w:i/>
            <w:color w:val="auto"/>
          </w:rPr>
          <w:delText>T. amphioxeia</w:delText>
        </w:r>
        <w:r w:rsidR="0008449F" w:rsidRPr="0055344C" w:rsidDel="00D87D65">
          <w:rPr>
            <w:rFonts w:cs="Arial"/>
            <w:color w:val="auto"/>
          </w:rPr>
          <w:delText xml:space="preserve"> to cryptophytes.</w:delText>
        </w:r>
        <w:r w:rsidR="0008449F" w:rsidDel="00D87D65">
          <w:rPr>
            <w:rFonts w:cs="Arial"/>
            <w:color w:val="auto"/>
          </w:rPr>
          <w:delText xml:space="preserve"> Primers were designed using Primer-BLAST from NCBI and confirmed with PCR. </w:delText>
        </w:r>
      </w:del>
    </w:p>
    <w:p w14:paraId="49DB37C7" w14:textId="2BC3E452" w:rsidR="0008449F" w:rsidDel="00D87D65" w:rsidRDefault="00AD46DE">
      <w:pPr>
        <w:spacing w:line="480" w:lineRule="auto"/>
        <w:rPr>
          <w:del w:id="73" w:author="Author"/>
          <w:rFonts w:cs="Arial"/>
          <w:color w:val="auto"/>
        </w:rPr>
      </w:pPr>
      <w:del w:id="74" w:author="Author">
        <w:r w:rsidDel="00D87D65">
          <w:rPr>
            <w:rFonts w:cs="Arial"/>
            <w:color w:val="auto"/>
          </w:rPr>
          <w:tab/>
        </w:r>
        <w:r w:rsidR="0008449F" w:rsidRPr="0055344C" w:rsidDel="00D87D65">
          <w:rPr>
            <w:rFonts w:cs="Arial"/>
            <w:color w:val="auto"/>
          </w:rPr>
          <w:delText xml:space="preserve">The Antarctic </w:delText>
        </w:r>
        <w:r w:rsidR="0008449F" w:rsidRPr="0055344C" w:rsidDel="00D87D65">
          <w:rPr>
            <w:rFonts w:cs="Arial"/>
            <w:i/>
            <w:color w:val="auto"/>
          </w:rPr>
          <w:delText>M. rubrum</w:delText>
        </w:r>
        <w:r w:rsidR="0008449F" w:rsidRPr="0055344C" w:rsidDel="00D87D65">
          <w:rPr>
            <w:rFonts w:cs="Arial"/>
            <w:color w:val="auto"/>
          </w:rPr>
          <w:delText xml:space="preserve"> culture was used as a control (</w:delText>
        </w:r>
        <w:r w:rsidR="0008449F" w:rsidDel="00D87D65">
          <w:rPr>
            <w:rFonts w:cs="Arial"/>
            <w:color w:val="auto"/>
          </w:rPr>
          <w:delText>i.e., n</w:delText>
        </w:r>
        <w:r w:rsidR="0008449F" w:rsidRPr="0055344C" w:rsidDel="00D87D65">
          <w:rPr>
            <w:rFonts w:cs="Arial"/>
            <w:color w:val="auto"/>
          </w:rPr>
          <w:delText>egative for prey</w:delText>
        </w:r>
        <w:r w:rsidR="00B56497" w:rsidDel="00D87D65">
          <w:rPr>
            <w:rFonts w:cs="Arial"/>
            <w:color w:val="auto"/>
          </w:rPr>
          <w:delText>-</w:delText>
        </w:r>
        <w:r w:rsidR="0008449F" w:rsidRPr="0055344C" w:rsidDel="00D87D65">
          <w:rPr>
            <w:rFonts w:cs="Arial"/>
            <w:color w:val="auto"/>
          </w:rPr>
          <w:delText>specific and positive for general</w:delText>
        </w:r>
        <w:r w:rsidR="00B56497" w:rsidDel="00D87D65">
          <w:rPr>
            <w:rFonts w:cs="Arial"/>
            <w:color w:val="auto"/>
          </w:rPr>
          <w:delText>-</w:delText>
        </w:r>
        <w:r w:rsidR="0008449F" w:rsidRPr="0055344C" w:rsidDel="00D87D65">
          <w:rPr>
            <w:rFonts w:cs="Arial"/>
            <w:color w:val="auto"/>
          </w:rPr>
          <w:delText>cryptophyte</w:delText>
        </w:r>
        <w:r w:rsidR="00B56497" w:rsidDel="00D87D65">
          <w:rPr>
            <w:rFonts w:cs="Arial"/>
            <w:color w:val="auto"/>
          </w:rPr>
          <w:delText xml:space="preserve"> sequences</w:delText>
        </w:r>
        <w:r w:rsidR="0008449F" w:rsidRPr="0055344C" w:rsidDel="00D87D65">
          <w:rPr>
            <w:rFonts w:cs="Arial"/>
            <w:color w:val="auto"/>
          </w:rPr>
          <w:delText xml:space="preserve">). </w:delText>
        </w:r>
        <w:r w:rsidR="008C7A4F" w:rsidDel="00D87D65">
          <w:rPr>
            <w:rFonts w:cs="Arial"/>
            <w:color w:val="auto"/>
          </w:rPr>
          <w:delText>S</w:delText>
        </w:r>
        <w:r w:rsidR="0008449F" w:rsidRPr="0055344C" w:rsidDel="00D87D65">
          <w:rPr>
            <w:rFonts w:cs="Arial"/>
            <w:color w:val="auto"/>
          </w:rPr>
          <w:delText xml:space="preserve">tandards, samples and water blanks were analyzed in triplicate </w:delText>
        </w:r>
        <w:r w:rsidR="008C7A4F" w:rsidDel="00D87D65">
          <w:rPr>
            <w:rFonts w:cs="Arial"/>
            <w:color w:val="auto"/>
          </w:rPr>
          <w:delText>with</w:delText>
        </w:r>
        <w:r w:rsidR="0008449F" w:rsidRPr="0055344C" w:rsidDel="00D87D65">
          <w:rPr>
            <w:rFonts w:cs="Arial"/>
            <w:color w:val="auto"/>
          </w:rPr>
          <w:delText xml:space="preserve"> 1 </w:delText>
        </w:r>
        <w:r w:rsidR="0008449F" w:rsidRPr="0055344C" w:rsidDel="00D87D65">
          <w:rPr>
            <w:rFonts w:cs="Times New Roman"/>
            <w:color w:val="auto"/>
          </w:rPr>
          <w:delText>μ</w:delText>
        </w:r>
        <w:r w:rsidR="0008449F" w:rsidRPr="0055344C" w:rsidDel="00D87D65">
          <w:rPr>
            <w:rFonts w:cs="Arial"/>
            <w:color w:val="auto"/>
          </w:rPr>
          <w:delText xml:space="preserve">L of </w:delText>
        </w:r>
        <w:r w:rsidDel="00D87D65">
          <w:rPr>
            <w:rFonts w:cs="Arial"/>
            <w:color w:val="auto"/>
          </w:rPr>
          <w:delText xml:space="preserve">10-fold diluted </w:delText>
        </w:r>
        <w:r w:rsidR="0008449F" w:rsidRPr="0055344C" w:rsidDel="00D87D65">
          <w:rPr>
            <w:rFonts w:cs="Arial"/>
            <w:color w:val="auto"/>
          </w:rPr>
          <w:delText xml:space="preserve">DNA template </w:delText>
        </w:r>
        <w:r w:rsidR="008C7A4F" w:rsidDel="00D87D65">
          <w:rPr>
            <w:rFonts w:cs="Arial"/>
            <w:color w:val="auto"/>
          </w:rPr>
          <w:delText>added</w:delText>
        </w:r>
        <w:r w:rsidR="0008449F" w:rsidRPr="0055344C" w:rsidDel="00D87D65">
          <w:rPr>
            <w:rFonts w:cs="Arial"/>
            <w:color w:val="auto"/>
          </w:rPr>
          <w:delText xml:space="preserve"> in each reaction.</w:delText>
        </w:r>
        <w:r w:rsidR="0008449F" w:rsidDel="00D87D65">
          <w:rPr>
            <w:rFonts w:cs="Arial"/>
            <w:color w:val="auto"/>
          </w:rPr>
          <w:delText xml:space="preserve"> </w:delText>
        </w:r>
        <w:r w:rsidR="0008449F" w:rsidRPr="0055344C" w:rsidDel="00D87D65">
          <w:rPr>
            <w:rFonts w:cs="Arial"/>
            <w:color w:val="auto"/>
          </w:rPr>
          <w:delText xml:space="preserve">Standards for qPCR were constructed with the </w:delText>
        </w:r>
        <w:r w:rsidDel="00D87D65">
          <w:rPr>
            <w:rFonts w:cs="Arial"/>
            <w:color w:val="auto"/>
          </w:rPr>
          <w:delText xml:space="preserve">cloned </w:delText>
        </w:r>
        <w:r w:rsidR="0008449F" w:rsidRPr="0055344C" w:rsidDel="00D87D65">
          <w:rPr>
            <w:rFonts w:cs="Arial"/>
            <w:i/>
            <w:color w:val="auto"/>
          </w:rPr>
          <w:delText xml:space="preserve">T. amphioxeia </w:delText>
        </w:r>
        <w:r w:rsidDel="00D87D65">
          <w:rPr>
            <w:rFonts w:cs="Arial"/>
            <w:color w:val="auto"/>
          </w:rPr>
          <w:delText xml:space="preserve">LSU D2 region, which </w:delText>
        </w:r>
        <w:r w:rsidR="0008449F" w:rsidRPr="0055344C" w:rsidDel="00D87D65">
          <w:rPr>
            <w:rFonts w:cs="Arial"/>
            <w:color w:val="auto"/>
          </w:rPr>
          <w:delText xml:space="preserve">contained </w:delText>
        </w:r>
        <w:r w:rsidDel="00D87D65">
          <w:rPr>
            <w:rFonts w:cs="Arial"/>
            <w:color w:val="auto"/>
          </w:rPr>
          <w:delText>both</w:delText>
        </w:r>
        <w:r w:rsidR="0008449F" w:rsidRPr="0055344C" w:rsidDel="00D87D65">
          <w:rPr>
            <w:rFonts w:cs="Arial"/>
            <w:color w:val="auto"/>
          </w:rPr>
          <w:delText xml:space="preserve"> </w:delText>
        </w:r>
        <w:r w:rsidR="0008449F" w:rsidRPr="0055344C" w:rsidDel="00D87D65">
          <w:rPr>
            <w:rFonts w:cs="Arial"/>
            <w:i/>
            <w:color w:val="auto"/>
          </w:rPr>
          <w:delText>T. amphioxeia</w:delText>
        </w:r>
        <w:r w:rsidR="00B56497" w:rsidDel="00D87D65">
          <w:rPr>
            <w:rFonts w:cs="Arial"/>
            <w:color w:val="auto"/>
          </w:rPr>
          <w:delText xml:space="preserve"> specific USE and</w:delText>
        </w:r>
        <w:r w:rsidR="0008449F" w:rsidRPr="0055344C" w:rsidDel="00D87D65">
          <w:rPr>
            <w:rFonts w:cs="Arial"/>
            <w:color w:val="auto"/>
          </w:rPr>
          <w:delText xml:space="preserve"> general cryptophyte sequences. A standard curve was generated from six standards with concentrations ranging from 9.289 </w:delText>
        </w:r>
        <w:r w:rsidR="00B56497" w:rsidDel="00D87D65">
          <w:rPr>
            <w:rFonts w:cs="Arial"/>
            <w:color w:val="auto"/>
          </w:rPr>
          <w:delText>x</w:delText>
        </w:r>
        <w:r w:rsidR="0008449F" w:rsidRPr="0055344C" w:rsidDel="00D87D65">
          <w:rPr>
            <w:rFonts w:cs="Arial"/>
            <w:color w:val="auto"/>
          </w:rPr>
          <w:delText xml:space="preserve"> 10</w:delText>
        </w:r>
        <w:r w:rsidR="0008449F" w:rsidRPr="0055344C" w:rsidDel="00D87D65">
          <w:rPr>
            <w:rFonts w:cs="Arial"/>
            <w:color w:val="auto"/>
            <w:vertAlign w:val="superscript"/>
          </w:rPr>
          <w:delText>6</w:delText>
        </w:r>
        <w:r w:rsidR="0008449F" w:rsidRPr="0055344C" w:rsidDel="00D87D65">
          <w:rPr>
            <w:rFonts w:cs="Arial"/>
            <w:color w:val="auto"/>
          </w:rPr>
          <w:delText xml:space="preserve"> – 9.289 </w:delText>
        </w:r>
        <w:r w:rsidR="00B56497" w:rsidDel="00D87D65">
          <w:rPr>
            <w:rFonts w:cs="Arial"/>
            <w:color w:val="auto"/>
          </w:rPr>
          <w:delText>x</w:delText>
        </w:r>
        <w:r w:rsidR="0008449F" w:rsidRPr="0055344C" w:rsidDel="00D87D65">
          <w:rPr>
            <w:rFonts w:cs="Arial"/>
            <w:color w:val="auto"/>
          </w:rPr>
          <w:delText xml:space="preserve"> 10</w:delText>
        </w:r>
        <w:r w:rsidR="0008449F" w:rsidDel="00D87D65">
          <w:rPr>
            <w:rFonts w:cs="Arial"/>
            <w:color w:val="auto"/>
            <w:vertAlign w:val="superscript"/>
          </w:rPr>
          <w:delText>1</w:delText>
        </w:r>
        <w:r w:rsidR="0008449F" w:rsidRPr="0055344C" w:rsidDel="00D87D65">
          <w:rPr>
            <w:rFonts w:cs="Arial"/>
            <w:color w:val="auto"/>
          </w:rPr>
          <w:delText xml:space="preserve"> D2 copies</w:delText>
        </w:r>
        <w:r w:rsidR="00B56497" w:rsidDel="00D87D65">
          <w:rPr>
            <w:rFonts w:cs="Arial"/>
            <w:color w:val="auto"/>
          </w:rPr>
          <w:delText xml:space="preserve"> </w:delText>
        </w:r>
        <w:r w:rsidR="0008449F" w:rsidDel="00D87D65">
          <w:rPr>
            <w:rFonts w:cs="Arial"/>
            <w:color w:val="auto"/>
          </w:rPr>
          <w:delText>µ</w:delText>
        </w:r>
        <w:r w:rsidR="0008449F" w:rsidRPr="0055344C" w:rsidDel="00D87D65">
          <w:rPr>
            <w:rFonts w:cs="Arial"/>
            <w:color w:val="auto"/>
          </w:rPr>
          <w:delText>L</w:delText>
        </w:r>
        <w:r w:rsidR="00B56497" w:rsidRPr="000463DE" w:rsidDel="00D87D65">
          <w:rPr>
            <w:rFonts w:cs="Times New Roman"/>
            <w:color w:val="222222"/>
            <w:vertAlign w:val="superscript"/>
          </w:rPr>
          <w:delText>-1</w:delText>
        </w:r>
        <w:r w:rsidR="0008449F" w:rsidRPr="0055344C" w:rsidDel="00D87D65">
          <w:rPr>
            <w:rFonts w:cs="Arial"/>
            <w:color w:val="auto"/>
          </w:rPr>
          <w:delText xml:space="preserve">. </w:delText>
        </w:r>
        <w:r w:rsidR="00840E11" w:rsidDel="00D87D65">
          <w:rPr>
            <w:rFonts w:cs="Arial"/>
            <w:color w:val="auto"/>
          </w:rPr>
          <w:delText xml:space="preserve">The number of gene copies in the standard </w:delText>
        </w:r>
        <w:r w:rsidDel="00D87D65">
          <w:rPr>
            <w:rFonts w:cs="Arial"/>
            <w:color w:val="auto"/>
          </w:rPr>
          <w:delText>and samples were</w:delText>
        </w:r>
        <w:r w:rsidR="00840E11" w:rsidDel="00D87D65">
          <w:rPr>
            <w:rFonts w:cs="Arial"/>
            <w:color w:val="auto"/>
          </w:rPr>
          <w:delText xml:space="preserve"> calculated </w:delText>
        </w:r>
        <w:r w:rsidR="00053BF6" w:rsidDel="00D87D65">
          <w:rPr>
            <w:rFonts w:cs="Arial"/>
            <w:color w:val="auto"/>
          </w:rPr>
          <w:delText xml:space="preserve">as described previously </w:delText>
        </w:r>
        <w:r w:rsidR="00053BF6" w:rsidDel="00D87D65">
          <w:rPr>
            <w:rFonts w:cs="Arial"/>
            <w:color w:val="auto"/>
          </w:rPr>
          <w:fldChar w:fldCharType="begin"/>
        </w:r>
        <w:r w:rsidR="00A56CA7" w:rsidDel="00D87D65">
          <w:rPr>
            <w:rFonts w:cs="Arial"/>
            <w:color w:val="auto"/>
          </w:rPr>
          <w:delInstrText xml:space="preserve"> ADDIN PAPERS2_CITATIONS &lt;citation&gt;&lt;uuid&gt;60E4EE0F-219A-4184-B0A7-A68778A8F36E&lt;/uuid&gt;&lt;priority&gt;23&lt;/priority&gt;&lt;publications&gt;&lt;publication&gt;&lt;volume&gt;3&lt;/volume&gt;&lt;publication_date&gt;99201408281200000000222000&lt;/publication_date&gt;&lt;number&gt;5&lt;/number&gt;&lt;doi&gt;10.1002/mbo3.206&lt;/doi&gt;&lt;startpage&gt;764&lt;/startpage&gt;&lt;title&gt;Discovery of a Katablepharissp. in the Columbia River estuary that is abundant during the spring and bears a unique large ribosomal subunit sequence element&lt;/title&gt;&lt;uuid&gt;76F5173A-FC19-4A8A-AACC-6571F0DDF75E&lt;/uuid&gt;&lt;subtype&gt;400&lt;/subtype&gt;&lt;endpage&gt;776&lt;/endpage&gt;&lt;type&gt;400&lt;/type&gt;&lt;url&gt;http://doi.wiley.com/10.1002/mbo3.206&lt;/url&gt;&lt;bundle&gt;&lt;publication&gt;&lt;url&gt;http://onlinelibrary.wiley.com&lt;/url&gt;&lt;title&gt;MicrobiologyOpen&lt;/title&gt;&lt;type&gt;-100&lt;/type&gt;&lt;subtype&gt;-100&lt;/subtype&gt;&lt;uuid&gt;A93FB389-7E20-45D8-8033-17D9AC126F8B&lt;/uuid&gt;&lt;/publication&gt;&lt;/bundle&gt;&lt;authors&gt;&lt;author&gt;&lt;firstName&gt;Peter&lt;/firstName&gt;&lt;lastName&gt;Kahn&lt;/lastName&gt;&lt;/author&gt;&lt;author&gt;&lt;firstName&gt;Lydie&lt;/firstName&gt;&lt;lastName&gt;Herfort&lt;/lastName&gt;&lt;/author&gt;&lt;author&gt;&lt;firstName&gt;Tawnya D.&lt;/firstName&gt;&lt;lastName&gt;Peterson&lt;/lastName&gt;&lt;/author&gt;&lt;author&gt;&lt;firstName&gt;Peter&lt;/firstName&gt;&lt;lastName&gt;Zuber&lt;/lastName&gt;&lt;/author&gt;&lt;/authors&gt;&lt;/publication&gt;&lt;/publications&gt;&lt;cites&gt;&lt;/cites&gt;&lt;/citation&gt;</w:delInstrText>
        </w:r>
        <w:r w:rsidR="00053BF6" w:rsidDel="00D87D65">
          <w:rPr>
            <w:rFonts w:cs="Arial"/>
            <w:color w:val="auto"/>
          </w:rPr>
          <w:fldChar w:fldCharType="separate"/>
        </w:r>
        <w:r w:rsidR="00D56B26" w:rsidDel="00D87D65">
          <w:rPr>
            <w:rFonts w:eastAsiaTheme="minorEastAsia" w:cs="Times New Roman"/>
            <w:color w:val="auto"/>
            <w:lang w:eastAsia="en-US" w:bidi="ar-SA"/>
          </w:rPr>
          <w:delText>(Kahn et al. 2014)</w:delText>
        </w:r>
        <w:r w:rsidR="00053BF6" w:rsidDel="00D87D65">
          <w:rPr>
            <w:rFonts w:cs="Arial"/>
            <w:color w:val="auto"/>
          </w:rPr>
          <w:fldChar w:fldCharType="end"/>
        </w:r>
        <w:r w:rsidDel="00D87D65">
          <w:rPr>
            <w:rFonts w:cs="Arial"/>
            <w:color w:val="auto"/>
          </w:rPr>
          <w:delText xml:space="preserve">. </w:delText>
        </w:r>
      </w:del>
    </w:p>
    <w:p w14:paraId="6DBF2CDD" w14:textId="77777777" w:rsidR="008D5305" w:rsidRPr="004F2AEA" w:rsidRDefault="008D5305">
      <w:pPr>
        <w:spacing w:line="480" w:lineRule="auto"/>
        <w:rPr>
          <w:rFonts w:cs="Times New Roman"/>
        </w:rPr>
        <w:pPrChange w:id="75" w:author="Author">
          <w:pPr>
            <w:spacing w:line="480" w:lineRule="auto"/>
            <w:ind w:firstLine="288"/>
          </w:pPr>
        </w:pPrChange>
      </w:pPr>
    </w:p>
    <w:p w14:paraId="23C08629" w14:textId="77777777" w:rsidR="00B56497" w:rsidRDefault="005D449D" w:rsidP="00AD46DE">
      <w:pPr>
        <w:spacing w:line="480" w:lineRule="auto"/>
        <w:outlineLvl w:val="0"/>
        <w:rPr>
          <w:rFonts w:cs="Times New Roman"/>
          <w:b/>
        </w:rPr>
      </w:pPr>
      <w:r>
        <w:rPr>
          <w:rFonts w:cs="Times New Roman"/>
          <w:b/>
          <w:i/>
        </w:rPr>
        <w:t>Mesodinium major</w:t>
      </w:r>
      <w:r w:rsidR="008D5305">
        <w:rPr>
          <w:rFonts w:cs="Times New Roman"/>
          <w:b/>
        </w:rPr>
        <w:t xml:space="preserve"> </w:t>
      </w:r>
      <w:r w:rsidR="008D5305" w:rsidRPr="004F2AEA">
        <w:rPr>
          <w:rFonts w:cs="Times New Roman"/>
          <w:b/>
        </w:rPr>
        <w:t>cell abundance</w:t>
      </w:r>
    </w:p>
    <w:p w14:paraId="359E322B" w14:textId="7BC5C1C4" w:rsidR="00B56497" w:rsidRPr="00B56497" w:rsidRDefault="00AD46DE" w:rsidP="00AD46DE">
      <w:pPr>
        <w:spacing w:line="480" w:lineRule="auto"/>
        <w:rPr>
          <w:rFonts w:cs="Times New Roman"/>
          <w:b/>
        </w:rPr>
      </w:pPr>
      <w:r>
        <w:rPr>
          <w:rFonts w:cs="Times New Roman"/>
        </w:rPr>
        <w:tab/>
      </w:r>
      <w:r w:rsidR="008C7A4F">
        <w:rPr>
          <w:rFonts w:cs="Times New Roman"/>
        </w:rPr>
        <w:t>Forty-five</w:t>
      </w:r>
      <w:r w:rsidR="00B56497" w:rsidRPr="004F2AEA">
        <w:rPr>
          <w:rFonts w:cs="Times New Roman"/>
        </w:rPr>
        <w:t xml:space="preserve"> mL samples fixed with </w:t>
      </w:r>
      <w:r w:rsidR="001F595D">
        <w:rPr>
          <w:rFonts w:cs="Times New Roman"/>
        </w:rPr>
        <w:t xml:space="preserve">a final concentration of </w:t>
      </w:r>
      <w:r w:rsidR="00B56497">
        <w:rPr>
          <w:rFonts w:cs="Times New Roman"/>
        </w:rPr>
        <w:t>0.5</w:t>
      </w:r>
      <w:r w:rsidR="00B56497" w:rsidRPr="004F2AEA">
        <w:rPr>
          <w:rFonts w:cs="Times New Roman"/>
        </w:rPr>
        <w:t xml:space="preserve">% glutaraldehyde were collected </w:t>
      </w:r>
      <w:r w:rsidR="00B56497">
        <w:rPr>
          <w:rFonts w:cs="Times New Roman"/>
        </w:rPr>
        <w:t xml:space="preserve">into 50 mL centrifuge tubes </w:t>
      </w:r>
      <w:r w:rsidR="00B56497" w:rsidRPr="004F2AEA">
        <w:rPr>
          <w:rFonts w:cs="Times New Roman"/>
        </w:rPr>
        <w:t xml:space="preserve">for </w:t>
      </w:r>
      <w:del w:id="76" w:author="Author">
        <w:r w:rsidR="00B56497" w:rsidRPr="004F2AEA" w:rsidDel="00D87D65">
          <w:rPr>
            <w:rFonts w:cs="Times New Roman"/>
            <w:i/>
            <w:iCs/>
          </w:rPr>
          <w:delText>M. major</w:delText>
        </w:r>
      </w:del>
      <w:ins w:id="77" w:author="Author">
        <w:r w:rsidR="00D87D65">
          <w:rPr>
            <w:rFonts w:cs="Times New Roman"/>
            <w:i/>
            <w:iCs/>
          </w:rPr>
          <w:t>Mesodinium</w:t>
        </w:r>
      </w:ins>
      <w:r w:rsidR="00B56497" w:rsidRPr="004F2AEA">
        <w:rPr>
          <w:rFonts w:cs="Times New Roman"/>
        </w:rPr>
        <w:t xml:space="preserve"> counts</w:t>
      </w:r>
      <w:r w:rsidR="00B56497">
        <w:rPr>
          <w:rFonts w:cs="Times New Roman"/>
        </w:rPr>
        <w:t xml:space="preserve"> and</w:t>
      </w:r>
      <w:r w:rsidR="00B56497" w:rsidRPr="004F2AEA">
        <w:rPr>
          <w:rFonts w:cs="Times New Roman"/>
        </w:rPr>
        <w:t xml:space="preserve"> stored at </w:t>
      </w:r>
      <w:r w:rsidR="00B56497">
        <w:rPr>
          <w:rFonts w:cs="Times New Roman"/>
        </w:rPr>
        <w:t>-20</w:t>
      </w:r>
      <w:r w:rsidR="00B56497" w:rsidRPr="004F2AEA">
        <w:rPr>
          <w:rFonts w:cs="Times New Roman"/>
        </w:rPr>
        <w:t xml:space="preserve"> °C</w:t>
      </w:r>
      <w:r w:rsidR="00B56497">
        <w:rPr>
          <w:rFonts w:cs="Times New Roman"/>
        </w:rPr>
        <w:t xml:space="preserve">. Prior to analysis, the samples were slowly thawed to 4 </w:t>
      </w:r>
      <w:r w:rsidR="001F595D" w:rsidRPr="004F2AEA">
        <w:rPr>
          <w:rFonts w:cs="Times New Roman"/>
        </w:rPr>
        <w:t>°</w:t>
      </w:r>
      <w:r w:rsidR="00B56497">
        <w:rPr>
          <w:rFonts w:cs="Times New Roman"/>
        </w:rPr>
        <w:t>C</w:t>
      </w:r>
      <w:r w:rsidR="00B56497" w:rsidRPr="004F2AEA">
        <w:rPr>
          <w:rFonts w:cs="Times New Roman"/>
        </w:rPr>
        <w:t xml:space="preserve"> and analyzed using </w:t>
      </w:r>
      <w:r w:rsidR="00B56497">
        <w:rPr>
          <w:rFonts w:cs="Times New Roman"/>
        </w:rPr>
        <w:t>an imaging flow cytometer (</w:t>
      </w:r>
      <w:proofErr w:type="spellStart"/>
      <w:r w:rsidR="00B56497" w:rsidRPr="004F2AEA">
        <w:rPr>
          <w:rFonts w:cs="Times New Roman"/>
        </w:rPr>
        <w:t>FlowCAM</w:t>
      </w:r>
      <w:proofErr w:type="spellEnd"/>
      <w:r w:rsidR="00B56497">
        <w:rPr>
          <w:rFonts w:cs="Times New Roman"/>
        </w:rPr>
        <w:t>, Fluid Imaging, Inc.)</w:t>
      </w:r>
      <w:r w:rsidR="00B56497" w:rsidRPr="004F2AEA">
        <w:rPr>
          <w:rFonts w:cs="Times New Roman"/>
        </w:rPr>
        <w:t xml:space="preserve">. </w:t>
      </w:r>
      <w:r w:rsidR="00B56497">
        <w:rPr>
          <w:rFonts w:cs="Times New Roman"/>
        </w:rPr>
        <w:t xml:space="preserve">A minimum of 1000 particles with diameter &gt;5 </w:t>
      </w:r>
      <w:r w:rsidR="00B56497" w:rsidRPr="00DA6C50">
        <w:rPr>
          <w:rFonts w:ascii="Symbol" w:hAnsi="Symbol" w:cs="Times New Roman"/>
        </w:rPr>
        <w:t></w:t>
      </w:r>
      <w:r w:rsidR="00B56497">
        <w:rPr>
          <w:rFonts w:cs="Times New Roman"/>
        </w:rPr>
        <w:t>m w</w:t>
      </w:r>
      <w:r w:rsidR="001F595D">
        <w:rPr>
          <w:rFonts w:cs="Times New Roman"/>
        </w:rPr>
        <w:t>as</w:t>
      </w:r>
      <w:r w:rsidR="00B56497">
        <w:rPr>
          <w:rFonts w:cs="Times New Roman"/>
        </w:rPr>
        <w:t xml:space="preserve"> captured and the images were filtered using </w:t>
      </w:r>
      <w:proofErr w:type="spellStart"/>
      <w:r w:rsidR="00B56497" w:rsidRPr="00B56497">
        <w:rPr>
          <w:rFonts w:cs="Times New Roman"/>
          <w:i/>
        </w:rPr>
        <w:t>VisualSpreadsheets</w:t>
      </w:r>
      <w:proofErr w:type="spellEnd"/>
      <w:r w:rsidR="00B56497">
        <w:rPr>
          <w:rFonts w:cs="Times New Roman"/>
        </w:rPr>
        <w:t xml:space="preserve"> software version </w:t>
      </w:r>
      <w:r w:rsidR="00C01879">
        <w:rPr>
          <w:rFonts w:cs="Times New Roman"/>
        </w:rPr>
        <w:t>3.1</w:t>
      </w:r>
      <w:r w:rsidR="00B56497">
        <w:rPr>
          <w:rFonts w:cs="Times New Roman"/>
        </w:rPr>
        <w:t xml:space="preserve"> (Fluid Imaging, Inc.) according to size. Those resembling </w:t>
      </w:r>
      <w:del w:id="78" w:author="Author">
        <w:r w:rsidR="00B56497" w:rsidRPr="00DA6C50" w:rsidDel="00D87D65">
          <w:rPr>
            <w:rFonts w:cs="Times New Roman"/>
            <w:i/>
          </w:rPr>
          <w:delText>M. major</w:delText>
        </w:r>
      </w:del>
      <w:ins w:id="79" w:author="Author">
        <w:r w:rsidR="00D87D65">
          <w:rPr>
            <w:rFonts w:cs="Times New Roman"/>
            <w:i/>
          </w:rPr>
          <w:t>Mesodinium</w:t>
        </w:r>
      </w:ins>
      <w:r w:rsidR="00B56497">
        <w:rPr>
          <w:rFonts w:cs="Times New Roman"/>
        </w:rPr>
        <w:t xml:space="preserve"> were selected based on visual inspection and enumerated.</w:t>
      </w:r>
      <w:r w:rsidR="00B56497" w:rsidRPr="004F2AEA">
        <w:rPr>
          <w:rFonts w:cs="Times New Roman"/>
        </w:rPr>
        <w:t xml:space="preserve"> </w:t>
      </w:r>
      <w:r w:rsidR="00B56497">
        <w:rPr>
          <w:rFonts w:cs="Times New Roman"/>
        </w:rPr>
        <w:t xml:space="preserve">Flow rates were </w:t>
      </w:r>
      <w:r w:rsidR="00B56497">
        <w:rPr>
          <w:rFonts w:cs="Times New Roman"/>
        </w:rPr>
        <w:lastRenderedPageBreak/>
        <w:t xml:space="preserve">calculated using </w:t>
      </w:r>
      <w:proofErr w:type="spellStart"/>
      <w:r w:rsidR="00B56497" w:rsidRPr="00B56497">
        <w:rPr>
          <w:rFonts w:cs="Times New Roman"/>
          <w:i/>
        </w:rPr>
        <w:t>VisualSpreadsheets</w:t>
      </w:r>
      <w:proofErr w:type="spellEnd"/>
      <w:r w:rsidR="00B56497">
        <w:rPr>
          <w:rFonts w:cs="Times New Roman"/>
        </w:rPr>
        <w:t xml:space="preserve"> software, allowing for the quantification of cellular abundances.</w:t>
      </w:r>
    </w:p>
    <w:p w14:paraId="21FB535E" w14:textId="77777777" w:rsidR="008D5305" w:rsidRPr="00FE75DC" w:rsidRDefault="008D5305" w:rsidP="003218A1">
      <w:pPr>
        <w:spacing w:line="480" w:lineRule="auto"/>
        <w:ind w:firstLine="288"/>
        <w:rPr>
          <w:rFonts w:cs="Times New Roman"/>
        </w:rPr>
      </w:pPr>
    </w:p>
    <w:p w14:paraId="41B9F5B8" w14:textId="77777777" w:rsidR="008D5305" w:rsidRDefault="008D5305" w:rsidP="00AD46DE">
      <w:pPr>
        <w:spacing w:line="480" w:lineRule="auto"/>
        <w:outlineLvl w:val="0"/>
        <w:rPr>
          <w:rFonts w:cs="Times New Roman"/>
          <w:b/>
          <w:bCs/>
        </w:rPr>
      </w:pPr>
      <w:r>
        <w:rPr>
          <w:rFonts w:cs="Times New Roman"/>
          <w:b/>
          <w:bCs/>
        </w:rPr>
        <w:t>RESULTS</w:t>
      </w:r>
    </w:p>
    <w:p w14:paraId="1F582C78" w14:textId="29D83830" w:rsidR="006466E0" w:rsidRPr="00FE75DC" w:rsidRDefault="006466E0" w:rsidP="00AD46DE">
      <w:pPr>
        <w:spacing w:line="480" w:lineRule="auto"/>
        <w:outlineLvl w:val="0"/>
        <w:rPr>
          <w:rFonts w:cs="Times New Roman"/>
        </w:rPr>
      </w:pPr>
      <w:r w:rsidRPr="00FC5E5F">
        <w:rPr>
          <w:rFonts w:cs="Times New Roman"/>
          <w:b/>
          <w:bCs/>
        </w:rPr>
        <w:t xml:space="preserve">Environmental </w:t>
      </w:r>
      <w:r>
        <w:rPr>
          <w:rFonts w:cs="Times New Roman"/>
          <w:b/>
          <w:bCs/>
        </w:rPr>
        <w:t>conditions</w:t>
      </w:r>
    </w:p>
    <w:p w14:paraId="585ED80E" w14:textId="3F27E5BC" w:rsidR="00900785" w:rsidRDefault="00AD46DE" w:rsidP="00AD46DE">
      <w:pPr>
        <w:spacing w:line="480" w:lineRule="auto"/>
        <w:rPr>
          <w:rFonts w:cs="Times New Roman"/>
        </w:rPr>
      </w:pPr>
      <w:r>
        <w:rPr>
          <w:rFonts w:cs="Times New Roman"/>
        </w:rPr>
        <w:tab/>
      </w:r>
      <w:r w:rsidR="008D5305" w:rsidRPr="00A4404F">
        <w:rPr>
          <w:rFonts w:cs="Times New Roman"/>
        </w:rPr>
        <w:t xml:space="preserve">The Columbia River </w:t>
      </w:r>
      <w:r w:rsidR="00C01879">
        <w:rPr>
          <w:rFonts w:cs="Times New Roman"/>
        </w:rPr>
        <w:t>e</w:t>
      </w:r>
      <w:r w:rsidR="008D5305" w:rsidRPr="00A4404F">
        <w:rPr>
          <w:rFonts w:cs="Times New Roman"/>
        </w:rPr>
        <w:t>stuary is a turbid and often highly stratified system characterized by dynamic physical processes</w:t>
      </w:r>
      <w:r w:rsidR="00C82428" w:rsidRPr="00A4404F">
        <w:rPr>
          <w:rFonts w:cs="Times New Roman"/>
        </w:rPr>
        <w:t>,</w:t>
      </w:r>
      <w:r w:rsidR="008D5305" w:rsidRPr="00A4404F">
        <w:rPr>
          <w:rFonts w:cs="Times New Roman"/>
        </w:rPr>
        <w:t xml:space="preserve"> </w:t>
      </w:r>
      <w:r w:rsidR="00C82428" w:rsidRPr="00A4404F">
        <w:rPr>
          <w:rFonts w:cs="Times New Roman"/>
        </w:rPr>
        <w:t xml:space="preserve">short </w:t>
      </w:r>
      <w:r w:rsidR="008C7A4F">
        <w:rPr>
          <w:rFonts w:cs="Times New Roman"/>
        </w:rPr>
        <w:t xml:space="preserve">water retention </w:t>
      </w:r>
      <w:r w:rsidR="00C82428" w:rsidRPr="00A4404F">
        <w:rPr>
          <w:rFonts w:cs="Times New Roman"/>
        </w:rPr>
        <w:t>time (0.5-5 d)</w:t>
      </w:r>
      <w:r w:rsidR="0023289E">
        <w:rPr>
          <w:rFonts w:cs="Times New Roman"/>
        </w:rPr>
        <w:t>,</w:t>
      </w:r>
      <w:r w:rsidR="00C82428" w:rsidRPr="00A4404F">
        <w:rPr>
          <w:rFonts w:cs="Times New Roman"/>
        </w:rPr>
        <w:t xml:space="preserve"> </w:t>
      </w:r>
      <w:r w:rsidR="008D5305" w:rsidRPr="00A4404F">
        <w:rPr>
          <w:rFonts w:cs="Times New Roman"/>
        </w:rPr>
        <w:t xml:space="preserve">and strong influence from diurnal and semi-diurnal tides </w:t>
      </w:r>
      <w:r w:rsidR="009A46E9">
        <w:rPr>
          <w:rFonts w:cs="Times New Roman"/>
        </w:rPr>
        <w:fldChar w:fldCharType="begin"/>
      </w:r>
      <w:r w:rsidR="00A56CA7">
        <w:rPr>
          <w:rFonts w:cs="Times New Roman"/>
        </w:rPr>
        <w:instrText xml:space="preserve"> ADDIN PAPERS2_CITATIONS &lt;citation&gt;&lt;uuid&gt;D114E2B1-05D4-4B48-9F48-5EF301E4C270&lt;/uuid&gt;&lt;priority&gt;24&lt;/priority&gt;&lt;publications&gt;&lt;publication&gt;&lt;uuid&gt;66B905D5-C18F-4639-ABE8-3A5EB5833122&lt;/uuid&gt;&lt;startpage&gt;19&lt;/startpage&gt;&lt;version&gt;University of Washington Press&lt;/version&gt;&lt;publication_date&gt;99197200001200000000200000&lt;/publication_date&gt;&lt;url&gt;http://scholar.google.com/scholar?q=related:VawTggIvJ0IJ:scholar.google.com/&amp;amp;hl=en&amp;amp;num=20&amp;amp;as_sdt=0,5&lt;/url&gt;&lt;type&gt;0&lt;/type&gt;&lt;title&gt;Physical aspects of the Columbia River and its estuary &lt;/title&gt;&lt;publisher&gt;The Columbia River estuary and adjacent ocean waters&lt;/publisher&gt;&lt;location&gt;&amp;lt;html&amp;gt;&amp;lt;head&amp;gt;&amp;lt;meta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face=sans-serif size=10&amp;gt;&amp;lt;font color=#4285f4&amp;gt;G&amp;lt;/font&amp;gt;&amp;lt;font color=#ea4335&amp;gt;o&amp;lt;/font&amp;gt;&amp;lt;font color=#fbbc05&amp;gt;o&amp;lt;/font&amp;gt;&amp;lt;font color=#4285f4&amp;gt;g&amp;lt;/font&amp;gt;&amp;lt;font color=#34a853&amp;gt;l&amp;lt;/font&amp;gt;&amp;lt;font color=#ea4335&amp;gt;e&amp;lt;/font&amp;gt;&amp;lt;/font&amp;gt;&amp;lt;/b&amp;gt;&amp;lt;/td&amp;gt;&amp;lt;td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#dfdfdf;"&amp;gt;&amp;lt;a href="https://www.google.com"&amp;gt;Google Home&amp;lt;/a&amp;gt;&amp;lt;/div&amp;gt;&amp;lt;/body&amp;gt;&amp;lt;/html&amp;gt;&lt;/location&gt;&lt;subtype&gt;0&lt;/subtype&gt;&lt;place&gt;Seattle, WA&lt;/place&gt;&lt;endpage&gt;40&lt;/endpage&gt;&lt;authors&gt;&lt;author&gt;&lt;firstName&gt;V&lt;/firstName&gt;&lt;middleNames&gt;T&lt;/middleNames&gt;&lt;lastName&gt;Neal&lt;/lastName&gt;&lt;/author&gt;&lt;/authors&gt;&lt;editors&gt;&lt;author&gt;&lt;firstName&gt;A&lt;/firstName&gt;&lt;middleNames&gt;T&lt;/middleNames&gt;&lt;lastName&gt;Pruter&lt;/lastName&gt;&lt;/author&gt;&lt;author&gt;&lt;firstName&gt;D&lt;/firstName&gt;&lt;middleNames&gt;L&lt;/middleNames&gt;&lt;lastName&gt;Alverson&lt;/lastName&gt;&lt;/author&gt;&lt;/editors&gt;&lt;/publication&gt;&lt;publication&gt;&lt;volume&gt;25&lt;/volume&gt;&lt;publication_date&gt;99199001011200000000222000&lt;/publication_date&gt;&lt;number&gt;1&lt;/number&gt;&lt;doi&gt;10.1016/0079-6611(90)90004-L&lt;/doi&gt;&lt;startpage&gt;81&lt;/startpage&gt;&lt;title&gt;Circulation, density distribution and neap-spring transitions in the Columbia River Estuary&lt;/title&gt;&lt;uuid&gt;75095AB4-BDF3-4090-B866-406F11A3E0A9&lt;/uuid&gt;&lt;subtype&gt;400&lt;/subtype&gt;&lt;endpage&gt;112&lt;/endpage&gt;&lt;type&gt;400&lt;/type&gt;&lt;url&gt;http://pubget.com/site/paper/c48db0fe-e90c-4bfa-926e-48b1bc365354?institution=law.washington.edu&lt;/url&gt;&lt;bundle&gt;&lt;publication&gt;&lt;title&gt;Progress in Oceanography&lt;/title&gt;&lt;type&gt;-100&lt;/type&gt;&lt;subtype&gt;-100&lt;/subtype&gt;&lt;uuid&gt;B2D0D900-0A72-476D-B22E-664783210A1C&lt;/uuid&gt;&lt;/publication&gt;&lt;/bundle&gt;&lt;authors&gt;&lt;author&gt;&lt;firstName&gt;David A.&lt;/firstName&gt;&lt;lastName&gt;Jay&lt;/lastName&gt;&lt;/author&gt;&lt;author&gt;&lt;firstName&gt;J&lt;/firstName&gt;&lt;middleNames&gt;Dungan&lt;/middleNames&gt;&lt;lastName&gt;Smith&lt;/lastName&gt;&lt;/author&gt;&lt;/authors&gt;&lt;/publication&gt;&lt;/publications&gt;&lt;cites&gt;&lt;/cites&gt;&lt;/citation&gt;</w:instrText>
      </w:r>
      <w:r w:rsidR="009A46E9">
        <w:rPr>
          <w:rFonts w:cs="Times New Roman"/>
        </w:rPr>
        <w:fldChar w:fldCharType="separate"/>
      </w:r>
      <w:r w:rsidR="0074646E">
        <w:rPr>
          <w:rFonts w:eastAsiaTheme="minorEastAsia" w:cs="Times New Roman"/>
          <w:color w:val="auto"/>
          <w:lang w:eastAsia="en-US" w:bidi="ar-SA"/>
        </w:rPr>
        <w:t>(Neal 1972, Jay &amp; Smith 1990)</w:t>
      </w:r>
      <w:r w:rsidR="009A46E9">
        <w:rPr>
          <w:rFonts w:cs="Times New Roman"/>
        </w:rPr>
        <w:fldChar w:fldCharType="end"/>
      </w:r>
      <w:r w:rsidR="008D5305" w:rsidRPr="00A4404F">
        <w:rPr>
          <w:rFonts w:cs="Times New Roman"/>
        </w:rPr>
        <w:t>. Throughout</w:t>
      </w:r>
      <w:r w:rsidR="008D5305" w:rsidRPr="00FC5E5F">
        <w:rPr>
          <w:rFonts w:cs="Times New Roman"/>
        </w:rPr>
        <w:t xml:space="preserve"> the </w:t>
      </w:r>
      <w:r w:rsidR="006F2BC3">
        <w:rPr>
          <w:rFonts w:cs="Times New Roman"/>
        </w:rPr>
        <w:t xml:space="preserve">4-week </w:t>
      </w:r>
      <w:r w:rsidR="008D5305" w:rsidRPr="00FC5E5F">
        <w:rPr>
          <w:rFonts w:cs="Times New Roman"/>
        </w:rPr>
        <w:t>survey</w:t>
      </w:r>
      <w:r w:rsidR="005D449D">
        <w:rPr>
          <w:rFonts w:cs="Times New Roman"/>
        </w:rPr>
        <w:t xml:space="preserve"> at SATURN</w:t>
      </w:r>
      <w:r w:rsidR="00C01879">
        <w:rPr>
          <w:rFonts w:cs="Times New Roman"/>
        </w:rPr>
        <w:t>-</w:t>
      </w:r>
      <w:r w:rsidR="005D449D">
        <w:rPr>
          <w:rFonts w:cs="Times New Roman"/>
        </w:rPr>
        <w:t>03 (</w:t>
      </w:r>
      <w:r w:rsidR="005D449D" w:rsidRPr="005D449D">
        <w:rPr>
          <w:rFonts w:cs="Times New Roman"/>
          <w:b/>
        </w:rPr>
        <w:t xml:space="preserve">Fig. </w:t>
      </w:r>
      <w:r w:rsidR="006C617F">
        <w:rPr>
          <w:rFonts w:cs="Times New Roman"/>
          <w:b/>
        </w:rPr>
        <w:t>S</w:t>
      </w:r>
      <w:r w:rsidR="005D449D" w:rsidRPr="005D449D">
        <w:rPr>
          <w:rFonts w:cs="Times New Roman"/>
          <w:b/>
        </w:rPr>
        <w:t>1</w:t>
      </w:r>
      <w:r w:rsidR="005D449D">
        <w:rPr>
          <w:rFonts w:cs="Times New Roman"/>
        </w:rPr>
        <w:t>)</w:t>
      </w:r>
      <w:r w:rsidR="008D5305" w:rsidRPr="00FC5E5F">
        <w:rPr>
          <w:rFonts w:cs="Times New Roman"/>
        </w:rPr>
        <w:t xml:space="preserve">, </w:t>
      </w:r>
      <w:r w:rsidR="00C82428">
        <w:rPr>
          <w:rFonts w:cs="Times New Roman"/>
        </w:rPr>
        <w:t>s</w:t>
      </w:r>
      <w:r w:rsidR="00C82428" w:rsidRPr="00FC5E5F">
        <w:rPr>
          <w:rFonts w:cs="Times New Roman"/>
        </w:rPr>
        <w:t xml:space="preserve">urface water </w:t>
      </w:r>
      <w:r w:rsidR="00D009E1">
        <w:rPr>
          <w:rFonts w:cs="Times New Roman"/>
        </w:rPr>
        <w:t xml:space="preserve">(2.4-m depth) </w:t>
      </w:r>
      <w:r w:rsidR="00C82428" w:rsidRPr="00FC5E5F">
        <w:rPr>
          <w:rFonts w:cs="Times New Roman"/>
        </w:rPr>
        <w:t xml:space="preserve">temperature and salinity </w:t>
      </w:r>
      <w:r w:rsidR="00C82428">
        <w:rPr>
          <w:rFonts w:cs="Times New Roman"/>
        </w:rPr>
        <w:t>were</w:t>
      </w:r>
      <w:r w:rsidR="00C82428" w:rsidRPr="00FC5E5F">
        <w:rPr>
          <w:rFonts w:cs="Times New Roman"/>
        </w:rPr>
        <w:t xml:space="preserve"> anti-correlated and oscillate</w:t>
      </w:r>
      <w:r w:rsidR="00C82428">
        <w:rPr>
          <w:rFonts w:cs="Times New Roman"/>
        </w:rPr>
        <w:t>d</w:t>
      </w:r>
      <w:r w:rsidR="00C82428" w:rsidRPr="00FC5E5F">
        <w:rPr>
          <w:rFonts w:cs="Times New Roman"/>
        </w:rPr>
        <w:t xml:space="preserve"> with the tidal cycle</w:t>
      </w:r>
      <w:r w:rsidR="00C82428">
        <w:rPr>
          <w:rFonts w:cs="Times New Roman"/>
        </w:rPr>
        <w:t>, with h</w:t>
      </w:r>
      <w:r w:rsidR="00C82428" w:rsidRPr="00FC5E5F">
        <w:rPr>
          <w:rFonts w:cs="Times New Roman"/>
        </w:rPr>
        <w:t>igh tide characterized by colder</w:t>
      </w:r>
      <w:r w:rsidR="001F595D">
        <w:rPr>
          <w:rFonts w:cs="Times New Roman"/>
        </w:rPr>
        <w:t xml:space="preserve">, </w:t>
      </w:r>
      <w:r w:rsidR="00D009E1">
        <w:rPr>
          <w:rFonts w:cs="Times New Roman"/>
        </w:rPr>
        <w:t>higher salinity</w:t>
      </w:r>
      <w:r w:rsidR="00C82428" w:rsidRPr="00FC5E5F">
        <w:rPr>
          <w:rFonts w:cs="Times New Roman"/>
        </w:rPr>
        <w:t xml:space="preserve"> water</w:t>
      </w:r>
      <w:r w:rsidR="001F595D">
        <w:rPr>
          <w:rFonts w:cs="Times New Roman"/>
        </w:rPr>
        <w:t xml:space="preserve"> from the Pacific Ocean</w:t>
      </w:r>
      <w:r w:rsidR="00C82428" w:rsidRPr="00FC5E5F">
        <w:rPr>
          <w:rFonts w:cs="Times New Roman"/>
        </w:rPr>
        <w:t xml:space="preserve">, and low tide </w:t>
      </w:r>
      <w:r w:rsidR="00A4404F">
        <w:rPr>
          <w:rFonts w:cs="Times New Roman"/>
        </w:rPr>
        <w:t>c</w:t>
      </w:r>
      <w:r w:rsidR="00C82428">
        <w:rPr>
          <w:rFonts w:cs="Times New Roman"/>
        </w:rPr>
        <w:t xml:space="preserve">haracterized </w:t>
      </w:r>
      <w:r w:rsidR="00C82428" w:rsidRPr="00FC5E5F">
        <w:rPr>
          <w:rFonts w:cs="Times New Roman"/>
        </w:rPr>
        <w:t xml:space="preserve">by </w:t>
      </w:r>
      <w:r w:rsidR="00D009E1">
        <w:rPr>
          <w:rFonts w:cs="Times New Roman"/>
        </w:rPr>
        <w:t>warmer, lower salinity water</w:t>
      </w:r>
      <w:r w:rsidR="001F595D">
        <w:rPr>
          <w:rFonts w:cs="Times New Roman"/>
        </w:rPr>
        <w:t xml:space="preserve"> from the Columbia River (</w:t>
      </w:r>
      <w:r w:rsidR="001F595D" w:rsidRPr="005D449D">
        <w:rPr>
          <w:rFonts w:cs="Times New Roman"/>
          <w:b/>
        </w:rPr>
        <w:t xml:space="preserve">Fig. </w:t>
      </w:r>
      <w:r w:rsidR="001F595D">
        <w:rPr>
          <w:rFonts w:cs="Times New Roman"/>
          <w:b/>
        </w:rPr>
        <w:t>1</w:t>
      </w:r>
      <w:r w:rsidR="001F595D" w:rsidRPr="005D449D">
        <w:rPr>
          <w:rFonts w:cs="Times New Roman"/>
          <w:b/>
        </w:rPr>
        <w:t>A</w:t>
      </w:r>
      <w:r w:rsidR="001F595D">
        <w:rPr>
          <w:rFonts w:cs="Times New Roman"/>
        </w:rPr>
        <w:t>)</w:t>
      </w:r>
      <w:r w:rsidR="00C82428">
        <w:rPr>
          <w:rFonts w:cs="Times New Roman"/>
        </w:rPr>
        <w:t xml:space="preserve">. </w:t>
      </w:r>
      <w:r w:rsidR="003F11CC">
        <w:rPr>
          <w:rFonts w:cs="Times New Roman"/>
        </w:rPr>
        <w:t xml:space="preserve">The survey began and ended during </w:t>
      </w:r>
      <w:r w:rsidR="00D009E1">
        <w:rPr>
          <w:rFonts w:cs="Times New Roman"/>
        </w:rPr>
        <w:t>the neap tide period of the mixed semidiurnal tidal cycle</w:t>
      </w:r>
      <w:r w:rsidR="003F11CC">
        <w:rPr>
          <w:rFonts w:cs="Times New Roman"/>
        </w:rPr>
        <w:t xml:space="preserve"> (</w:t>
      </w:r>
      <w:r w:rsidR="00FB0F11">
        <w:rPr>
          <w:rFonts w:cs="Times New Roman"/>
        </w:rPr>
        <w:t>day 1-</w:t>
      </w:r>
      <w:r w:rsidR="002F0279">
        <w:rPr>
          <w:rFonts w:cs="Times New Roman"/>
        </w:rPr>
        <w:t>7</w:t>
      </w:r>
      <w:r w:rsidR="00FB0F11">
        <w:rPr>
          <w:rFonts w:cs="Times New Roman"/>
        </w:rPr>
        <w:t>, day 1</w:t>
      </w:r>
      <w:r w:rsidR="002F0279">
        <w:rPr>
          <w:rFonts w:cs="Times New Roman"/>
        </w:rPr>
        <w:t>4</w:t>
      </w:r>
      <w:r w:rsidR="00FB0F11">
        <w:rPr>
          <w:rFonts w:cs="Times New Roman"/>
        </w:rPr>
        <w:t>-25</w:t>
      </w:r>
      <w:r w:rsidR="003F11CC">
        <w:rPr>
          <w:rFonts w:cs="Times New Roman"/>
        </w:rPr>
        <w:t xml:space="preserve">). </w:t>
      </w:r>
      <w:commentRangeStart w:id="80"/>
      <w:commentRangeStart w:id="81"/>
      <w:r w:rsidR="00900785">
        <w:rPr>
          <w:rFonts w:cs="Times New Roman"/>
        </w:rPr>
        <w:t>The s</w:t>
      </w:r>
      <w:r w:rsidR="00C619A6">
        <w:rPr>
          <w:rFonts w:cs="Times New Roman"/>
        </w:rPr>
        <w:t>pring tide</w:t>
      </w:r>
      <w:commentRangeEnd w:id="80"/>
      <w:r w:rsidR="00CB598E">
        <w:rPr>
          <w:rStyle w:val="CommentReference"/>
        </w:rPr>
        <w:commentReference w:id="80"/>
      </w:r>
      <w:commentRangeEnd w:id="81"/>
      <w:r w:rsidR="004B7D5B">
        <w:rPr>
          <w:rStyle w:val="CommentReference"/>
        </w:rPr>
        <w:commentReference w:id="81"/>
      </w:r>
      <w:r w:rsidR="00B346EF">
        <w:rPr>
          <w:rFonts w:cs="Times New Roman"/>
        </w:rPr>
        <w:t xml:space="preserve">, which </w:t>
      </w:r>
      <w:r w:rsidR="00C619A6">
        <w:rPr>
          <w:rFonts w:cs="Times New Roman"/>
        </w:rPr>
        <w:t>occurred during the second week of the survey</w:t>
      </w:r>
      <w:r w:rsidR="00900785">
        <w:rPr>
          <w:rFonts w:cs="Times New Roman"/>
        </w:rPr>
        <w:t xml:space="preserve"> </w:t>
      </w:r>
      <w:r w:rsidR="00FB0F11">
        <w:rPr>
          <w:rFonts w:cs="Times New Roman"/>
        </w:rPr>
        <w:t>(day 7-1</w:t>
      </w:r>
      <w:r w:rsidR="002F0279">
        <w:rPr>
          <w:rFonts w:cs="Times New Roman"/>
        </w:rPr>
        <w:t>4</w:t>
      </w:r>
      <w:r w:rsidR="00FB0F11">
        <w:rPr>
          <w:rFonts w:cs="Times New Roman"/>
        </w:rPr>
        <w:t>)</w:t>
      </w:r>
      <w:r w:rsidR="00B346EF">
        <w:rPr>
          <w:rFonts w:cs="Times New Roman"/>
        </w:rPr>
        <w:t>,</w:t>
      </w:r>
      <w:r w:rsidR="00FB0F11">
        <w:rPr>
          <w:rFonts w:cs="Times New Roman"/>
        </w:rPr>
        <w:t xml:space="preserve"> </w:t>
      </w:r>
      <w:r w:rsidR="00900785">
        <w:rPr>
          <w:rFonts w:cs="Times New Roman"/>
        </w:rPr>
        <w:t>coincided with</w:t>
      </w:r>
      <w:r w:rsidR="003F11CC">
        <w:rPr>
          <w:rFonts w:cs="Times New Roman"/>
        </w:rPr>
        <w:t xml:space="preserve"> the </w:t>
      </w:r>
      <w:r w:rsidR="001F595D">
        <w:rPr>
          <w:rFonts w:cs="Times New Roman"/>
        </w:rPr>
        <w:t xml:space="preserve">largest oscillations in </w:t>
      </w:r>
      <w:r w:rsidR="0004504F" w:rsidRPr="00FC5E5F">
        <w:rPr>
          <w:rFonts w:cs="Times New Roman"/>
        </w:rPr>
        <w:t xml:space="preserve">surface water salinity </w:t>
      </w:r>
      <w:r w:rsidR="0004504F">
        <w:rPr>
          <w:rFonts w:cs="Times New Roman"/>
        </w:rPr>
        <w:t xml:space="preserve">and temperature </w:t>
      </w:r>
      <w:r w:rsidR="00900785">
        <w:rPr>
          <w:rFonts w:cs="Times New Roman"/>
        </w:rPr>
        <w:t>observed during the survey</w:t>
      </w:r>
      <w:r w:rsidR="003F11CC">
        <w:rPr>
          <w:rFonts w:cs="Times New Roman"/>
        </w:rPr>
        <w:t>. T</w:t>
      </w:r>
      <w:r w:rsidR="008D5305" w:rsidRPr="00FC5E5F">
        <w:rPr>
          <w:rFonts w:cs="Times New Roman"/>
        </w:rPr>
        <w:t xml:space="preserve">he lowest </w:t>
      </w:r>
      <w:r w:rsidR="001F595D">
        <w:rPr>
          <w:rFonts w:cs="Times New Roman"/>
        </w:rPr>
        <w:t xml:space="preserve">average </w:t>
      </w:r>
      <w:r w:rsidR="008D5305" w:rsidRPr="00FC5E5F">
        <w:rPr>
          <w:rFonts w:cs="Times New Roman"/>
        </w:rPr>
        <w:t xml:space="preserve">salinity </w:t>
      </w:r>
      <w:r w:rsidR="0004504F">
        <w:rPr>
          <w:rFonts w:cs="Times New Roman"/>
        </w:rPr>
        <w:t>was observed on</w:t>
      </w:r>
      <w:r w:rsidR="003F11CC">
        <w:rPr>
          <w:rFonts w:cs="Times New Roman"/>
        </w:rPr>
        <w:t xml:space="preserve"> the </w:t>
      </w:r>
      <w:r w:rsidR="00FB0F11">
        <w:rPr>
          <w:rFonts w:cs="Times New Roman"/>
        </w:rPr>
        <w:t>last</w:t>
      </w:r>
      <w:r w:rsidR="003F11CC">
        <w:rPr>
          <w:rFonts w:cs="Times New Roman"/>
        </w:rPr>
        <w:t xml:space="preserve"> neap tide</w:t>
      </w:r>
      <w:r w:rsidR="00FB0F11">
        <w:rPr>
          <w:rFonts w:cs="Times New Roman"/>
        </w:rPr>
        <w:t xml:space="preserve"> (day 23-25)</w:t>
      </w:r>
      <w:r w:rsidR="0004504F">
        <w:rPr>
          <w:rFonts w:cs="Times New Roman"/>
        </w:rPr>
        <w:t xml:space="preserve">, </w:t>
      </w:r>
      <w:r w:rsidR="00D009E1">
        <w:rPr>
          <w:rFonts w:cs="Times New Roman"/>
        </w:rPr>
        <w:t xml:space="preserve">and corresponded to </w:t>
      </w:r>
      <w:r w:rsidR="0004504F">
        <w:rPr>
          <w:rFonts w:cs="Times New Roman"/>
        </w:rPr>
        <w:t>little variation in temperature</w:t>
      </w:r>
      <w:r w:rsidR="005D449D">
        <w:rPr>
          <w:rFonts w:cs="Times New Roman"/>
        </w:rPr>
        <w:t xml:space="preserve"> (</w:t>
      </w:r>
      <w:r w:rsidR="005D449D" w:rsidRPr="005D449D">
        <w:rPr>
          <w:rFonts w:cs="Times New Roman"/>
          <w:b/>
        </w:rPr>
        <w:t xml:space="preserve">Fig. </w:t>
      </w:r>
      <w:r w:rsidR="006C617F">
        <w:rPr>
          <w:rFonts w:cs="Times New Roman"/>
          <w:b/>
        </w:rPr>
        <w:t>1</w:t>
      </w:r>
      <w:r w:rsidR="005D449D" w:rsidRPr="005D449D">
        <w:rPr>
          <w:rFonts w:cs="Times New Roman"/>
          <w:b/>
        </w:rPr>
        <w:t>A</w:t>
      </w:r>
      <w:r w:rsidR="005D449D">
        <w:rPr>
          <w:rFonts w:cs="Times New Roman"/>
        </w:rPr>
        <w:t>)</w:t>
      </w:r>
      <w:r w:rsidR="008D5305" w:rsidRPr="00FC5E5F">
        <w:rPr>
          <w:rFonts w:cs="Times New Roman"/>
        </w:rPr>
        <w:t xml:space="preserve">. </w:t>
      </w:r>
    </w:p>
    <w:p w14:paraId="37CD7C2C" w14:textId="5A0CEDC5" w:rsidR="008E6F29" w:rsidRDefault="00716206" w:rsidP="008E6F29">
      <w:pPr>
        <w:spacing w:line="480" w:lineRule="auto"/>
        <w:ind w:firstLine="288"/>
        <w:rPr>
          <w:rFonts w:cs="Times New Roman"/>
        </w:rPr>
      </w:pPr>
      <w:r w:rsidRPr="00B62C2A">
        <w:rPr>
          <w:rFonts w:cs="Times New Roman"/>
        </w:rPr>
        <w:t>C</w:t>
      </w:r>
      <w:r w:rsidR="0010331A" w:rsidRPr="00B62C2A">
        <w:rPr>
          <w:rFonts w:cs="Times New Roman"/>
        </w:rPr>
        <w:t xml:space="preserve">hlorophyll </w:t>
      </w:r>
      <w:r w:rsidR="0010331A" w:rsidRPr="00B62C2A">
        <w:rPr>
          <w:rFonts w:cs="Times New Roman"/>
          <w:i/>
        </w:rPr>
        <w:t>a</w:t>
      </w:r>
      <w:r w:rsidRPr="00B62C2A">
        <w:rPr>
          <w:rFonts w:cs="Times New Roman"/>
        </w:rPr>
        <w:t xml:space="preserve"> concentration</w:t>
      </w:r>
      <w:r w:rsidR="0010331A" w:rsidRPr="00B62C2A">
        <w:rPr>
          <w:rFonts w:cs="Times New Roman"/>
        </w:rPr>
        <w:t xml:space="preserve">, a proxy for phytoplankton biomass, was </w:t>
      </w:r>
      <w:r w:rsidR="005735C1" w:rsidRPr="00B62C2A">
        <w:rPr>
          <w:rFonts w:cs="Times New Roman"/>
        </w:rPr>
        <w:t>hig</w:t>
      </w:r>
      <w:r w:rsidRPr="00B62C2A">
        <w:rPr>
          <w:rFonts w:cs="Times New Roman"/>
        </w:rPr>
        <w:t xml:space="preserve">h the week before the start of the survey </w:t>
      </w:r>
      <w:r w:rsidR="00B62C2A" w:rsidRPr="00B62C2A">
        <w:rPr>
          <w:rFonts w:cs="Times New Roman"/>
        </w:rPr>
        <w:t>(&gt;2 µg L</w:t>
      </w:r>
      <w:r w:rsidR="00B62C2A" w:rsidRPr="00B62C2A">
        <w:rPr>
          <w:rFonts w:cs="Times New Roman"/>
          <w:vertAlign w:val="superscript"/>
        </w:rPr>
        <w:t>-1</w:t>
      </w:r>
      <w:r w:rsidR="00B62C2A" w:rsidRPr="00B62C2A">
        <w:rPr>
          <w:rFonts w:cs="Times New Roman"/>
        </w:rPr>
        <w:t xml:space="preserve">) </w:t>
      </w:r>
      <w:r w:rsidRPr="00B62C2A">
        <w:rPr>
          <w:rFonts w:cs="Times New Roman"/>
        </w:rPr>
        <w:t>and decreased later on (</w:t>
      </w:r>
      <w:r w:rsidRPr="00B62C2A">
        <w:rPr>
          <w:rFonts w:cs="Times New Roman"/>
          <w:b/>
        </w:rPr>
        <w:t>Fig. 1B</w:t>
      </w:r>
      <w:r w:rsidRPr="00B62C2A">
        <w:rPr>
          <w:rFonts w:cs="Times New Roman"/>
        </w:rPr>
        <w:t>). The lowest values</w:t>
      </w:r>
      <w:r w:rsidR="002F0279">
        <w:rPr>
          <w:rFonts w:cs="Times New Roman"/>
        </w:rPr>
        <w:t xml:space="preserve"> during the survey</w:t>
      </w:r>
      <w:r w:rsidRPr="00B62C2A">
        <w:rPr>
          <w:rFonts w:cs="Times New Roman"/>
        </w:rPr>
        <w:t xml:space="preserve"> were observed d</w:t>
      </w:r>
      <w:r w:rsidR="0010331A" w:rsidRPr="00B62C2A">
        <w:rPr>
          <w:rFonts w:cs="Times New Roman"/>
        </w:rPr>
        <w:t>uring neap tides (</w:t>
      </w:r>
      <w:r w:rsidR="002F0279">
        <w:rPr>
          <w:rFonts w:cs="Times New Roman"/>
        </w:rPr>
        <w:t>day 1-7, day 14-25</w:t>
      </w:r>
      <w:r w:rsidR="0010331A" w:rsidRPr="00B62C2A">
        <w:rPr>
          <w:rFonts w:cs="Times New Roman"/>
        </w:rPr>
        <w:t>), and increased during spring tide (</w:t>
      </w:r>
      <w:r w:rsidR="002F0279">
        <w:rPr>
          <w:rFonts w:cs="Times New Roman"/>
        </w:rPr>
        <w:t>day 7-14</w:t>
      </w:r>
      <w:r w:rsidR="0010331A" w:rsidRPr="00B62C2A">
        <w:rPr>
          <w:rFonts w:cs="Times New Roman"/>
        </w:rPr>
        <w:t xml:space="preserve">). A positive correlation between chlorophyll </w:t>
      </w:r>
      <w:r w:rsidR="0010331A" w:rsidRPr="00B62C2A">
        <w:rPr>
          <w:rFonts w:cs="Times New Roman"/>
          <w:i/>
        </w:rPr>
        <w:t>a</w:t>
      </w:r>
      <w:r w:rsidR="0010331A" w:rsidRPr="00B62C2A">
        <w:rPr>
          <w:rFonts w:cs="Times New Roman"/>
        </w:rPr>
        <w:t xml:space="preserve"> </w:t>
      </w:r>
      <w:r w:rsidRPr="00B62C2A">
        <w:rPr>
          <w:rFonts w:cs="Times New Roman"/>
        </w:rPr>
        <w:t xml:space="preserve">concentrations </w:t>
      </w:r>
      <w:r w:rsidR="0010331A" w:rsidRPr="00B62C2A">
        <w:rPr>
          <w:rFonts w:cs="Times New Roman"/>
        </w:rPr>
        <w:t>and tidal cycle was observed during the survey</w:t>
      </w:r>
      <w:r w:rsidR="00CC13BB">
        <w:rPr>
          <w:rFonts w:cs="Times New Roman"/>
        </w:rPr>
        <w:t>,</w:t>
      </w:r>
      <w:r w:rsidR="0010331A" w:rsidRPr="00B62C2A">
        <w:rPr>
          <w:rFonts w:cs="Times New Roman"/>
        </w:rPr>
        <w:t xml:space="preserve"> </w:t>
      </w:r>
      <w:r w:rsidR="00CC13BB" w:rsidRPr="00B62C2A">
        <w:rPr>
          <w:rFonts w:cs="Times New Roman"/>
        </w:rPr>
        <w:t xml:space="preserve">with high </w:t>
      </w:r>
      <w:r w:rsidR="00CC13BB">
        <w:rPr>
          <w:rFonts w:cs="Times New Roman"/>
        </w:rPr>
        <w:t>chlorophyll corresponding to high salinity</w:t>
      </w:r>
      <w:r w:rsidR="00CC13BB" w:rsidRPr="00B62C2A">
        <w:rPr>
          <w:rFonts w:cs="Times New Roman"/>
        </w:rPr>
        <w:t xml:space="preserve"> </w:t>
      </w:r>
      <w:r w:rsidR="0010331A" w:rsidRPr="00B62C2A">
        <w:rPr>
          <w:rFonts w:cs="Times New Roman"/>
        </w:rPr>
        <w:t>(</w:t>
      </w:r>
      <w:r w:rsidR="0010331A" w:rsidRPr="00B62C2A">
        <w:rPr>
          <w:rFonts w:eastAsia="Calibri" w:cs="Times New Roman"/>
        </w:rPr>
        <w:t>R = 0.58, p &lt; 0.001</w:t>
      </w:r>
      <w:r w:rsidR="00CC13BB">
        <w:rPr>
          <w:rFonts w:cs="Times New Roman"/>
        </w:rPr>
        <w:t>)</w:t>
      </w:r>
      <w:r w:rsidR="0010331A" w:rsidRPr="00B62C2A">
        <w:rPr>
          <w:rFonts w:cs="Times New Roman"/>
        </w:rPr>
        <w:t>.</w:t>
      </w:r>
      <w:r w:rsidR="0010331A">
        <w:rPr>
          <w:rFonts w:cs="Times New Roman"/>
        </w:rPr>
        <w:t xml:space="preserve"> </w:t>
      </w:r>
      <w:r w:rsidR="008E6F29" w:rsidRPr="008E6F29">
        <w:rPr>
          <w:rFonts w:cs="Times New Roman"/>
        </w:rPr>
        <w:t xml:space="preserve">Percent </w:t>
      </w:r>
      <w:r w:rsidR="008E6F29">
        <w:rPr>
          <w:rFonts w:cs="Times New Roman"/>
        </w:rPr>
        <w:t>s</w:t>
      </w:r>
      <w:r w:rsidR="008E6F29" w:rsidRPr="008E6F29">
        <w:rPr>
          <w:rFonts w:cs="Times New Roman"/>
        </w:rPr>
        <w:t xml:space="preserve">aturation </w:t>
      </w:r>
      <w:r w:rsidR="00CC13BB">
        <w:rPr>
          <w:rFonts w:cs="Times New Roman"/>
        </w:rPr>
        <w:t xml:space="preserve">of oxygen </w:t>
      </w:r>
      <w:r w:rsidR="008E6F29">
        <w:rPr>
          <w:rFonts w:cs="Times New Roman"/>
        </w:rPr>
        <w:t>showed a similar pattern t</w:t>
      </w:r>
      <w:r w:rsidR="00CC13BB">
        <w:rPr>
          <w:rFonts w:cs="Times New Roman"/>
        </w:rPr>
        <w:t>o</w:t>
      </w:r>
      <w:r w:rsidR="008E6F29">
        <w:rPr>
          <w:rFonts w:cs="Times New Roman"/>
        </w:rPr>
        <w:t xml:space="preserve"> </w:t>
      </w:r>
      <w:r w:rsidR="00B62C2A">
        <w:rPr>
          <w:rFonts w:cs="Times New Roman"/>
        </w:rPr>
        <w:t>c</w:t>
      </w:r>
      <w:r w:rsidR="00B62C2A" w:rsidRPr="00B62C2A">
        <w:rPr>
          <w:rFonts w:cs="Times New Roman"/>
        </w:rPr>
        <w:t xml:space="preserve">hlorophyll </w:t>
      </w:r>
      <w:proofErr w:type="gramStart"/>
      <w:r w:rsidR="00B62C2A" w:rsidRPr="00B62C2A">
        <w:rPr>
          <w:rFonts w:cs="Times New Roman"/>
          <w:i/>
        </w:rPr>
        <w:t>a</w:t>
      </w:r>
      <w:r w:rsidR="00B62C2A" w:rsidRPr="00B62C2A">
        <w:rPr>
          <w:rFonts w:cs="Times New Roman"/>
        </w:rPr>
        <w:t xml:space="preserve"> concentration</w:t>
      </w:r>
      <w:r w:rsidR="008E6F29">
        <w:rPr>
          <w:rFonts w:cs="Times New Roman"/>
        </w:rPr>
        <w:t>s</w:t>
      </w:r>
      <w:proofErr w:type="gramEnd"/>
      <w:r w:rsidR="00B62C2A">
        <w:rPr>
          <w:rFonts w:cs="Times New Roman"/>
        </w:rPr>
        <w:t xml:space="preserve">, </w:t>
      </w:r>
      <w:r w:rsidR="008E6F29">
        <w:rPr>
          <w:rFonts w:cs="Times New Roman"/>
        </w:rPr>
        <w:t>with the highest saturation observed</w:t>
      </w:r>
      <w:r>
        <w:rPr>
          <w:rFonts w:cs="Times New Roman"/>
        </w:rPr>
        <w:t xml:space="preserve"> </w:t>
      </w:r>
      <w:r w:rsidR="008E6F29">
        <w:rPr>
          <w:rFonts w:cs="Times New Roman"/>
        </w:rPr>
        <w:t xml:space="preserve">before the start of the survey (&gt; 90%), </w:t>
      </w:r>
      <w:r w:rsidR="00AD46DE">
        <w:rPr>
          <w:rFonts w:cs="Times New Roman"/>
        </w:rPr>
        <w:t>and reduced saturation</w:t>
      </w:r>
      <w:r w:rsidR="008E6F29">
        <w:rPr>
          <w:rFonts w:cs="Times New Roman"/>
        </w:rPr>
        <w:t xml:space="preserve"> during neap tides </w:t>
      </w:r>
      <w:r w:rsidR="008E6F29" w:rsidRPr="00B62C2A">
        <w:rPr>
          <w:rFonts w:cs="Times New Roman"/>
        </w:rPr>
        <w:t>(</w:t>
      </w:r>
      <w:r w:rsidR="008E6F29" w:rsidRPr="00B62C2A">
        <w:rPr>
          <w:rFonts w:cs="Times New Roman"/>
          <w:b/>
        </w:rPr>
        <w:t>Fig. 1B</w:t>
      </w:r>
      <w:r w:rsidR="008E6F29" w:rsidRPr="00B62C2A">
        <w:rPr>
          <w:rFonts w:cs="Times New Roman"/>
        </w:rPr>
        <w:t>).</w:t>
      </w:r>
    </w:p>
    <w:p w14:paraId="69F2F4DE" w14:textId="13EAB452" w:rsidR="00DE6FA7" w:rsidRDefault="00FB0F11" w:rsidP="008E6F29">
      <w:pPr>
        <w:spacing w:line="480" w:lineRule="auto"/>
        <w:ind w:firstLine="288"/>
        <w:rPr>
          <w:rFonts w:cs="Times New Roman"/>
        </w:rPr>
      </w:pPr>
      <w:r>
        <w:rPr>
          <w:rFonts w:cs="Times New Roman"/>
        </w:rPr>
        <w:t>C</w:t>
      </w:r>
      <w:r w:rsidR="006C479E">
        <w:rPr>
          <w:rFonts w:cs="Times New Roman"/>
        </w:rPr>
        <w:t xml:space="preserve">oncentrations of </w:t>
      </w:r>
      <w:r w:rsidR="008C7A4F">
        <w:rPr>
          <w:rFonts w:cs="Times New Roman"/>
        </w:rPr>
        <w:t xml:space="preserve">dissolved inorganic </w:t>
      </w:r>
      <w:r w:rsidR="008D5305">
        <w:rPr>
          <w:rFonts w:cs="Times New Roman"/>
        </w:rPr>
        <w:t xml:space="preserve">nitrogen (DIN as the sum of </w:t>
      </w:r>
      <w:r w:rsidR="006C479E">
        <w:rPr>
          <w:rFonts w:cs="Times New Roman"/>
        </w:rPr>
        <w:t>nitrate, nitrite and ammonium)</w:t>
      </w:r>
      <w:r>
        <w:rPr>
          <w:rFonts w:cs="Times New Roman"/>
        </w:rPr>
        <w:t xml:space="preserve"> </w:t>
      </w:r>
      <w:r w:rsidR="008C7A4F">
        <w:rPr>
          <w:rFonts w:cs="Times New Roman"/>
        </w:rPr>
        <w:t xml:space="preserve">and dissolved inorganic </w:t>
      </w:r>
      <w:r w:rsidR="008C7A4F" w:rsidRPr="00FC5E5F">
        <w:rPr>
          <w:rFonts w:cs="Times New Roman"/>
        </w:rPr>
        <w:t xml:space="preserve">phosphate </w:t>
      </w:r>
      <w:r w:rsidR="008C7A4F">
        <w:rPr>
          <w:rFonts w:cs="Times New Roman"/>
        </w:rPr>
        <w:t xml:space="preserve">(DIP) </w:t>
      </w:r>
      <w:r>
        <w:rPr>
          <w:rFonts w:cs="Times New Roman"/>
        </w:rPr>
        <w:t>were relatively high during the survey (&gt; 5 µM and &gt; 0.4</w:t>
      </w:r>
      <w:r w:rsidRPr="00FB0F11">
        <w:rPr>
          <w:rFonts w:cs="Times New Roman"/>
        </w:rPr>
        <w:t xml:space="preserve"> </w:t>
      </w:r>
      <w:r>
        <w:rPr>
          <w:rFonts w:cs="Times New Roman"/>
        </w:rPr>
        <w:t>µM for DIN and DIP, respectively), with the highest values observed at day 7, coincid</w:t>
      </w:r>
      <w:r w:rsidR="00AD46DE">
        <w:rPr>
          <w:rFonts w:cs="Times New Roman"/>
        </w:rPr>
        <w:t>ing</w:t>
      </w:r>
      <w:r>
        <w:rPr>
          <w:rFonts w:cs="Times New Roman"/>
        </w:rPr>
        <w:t xml:space="preserve"> with the start of </w:t>
      </w:r>
      <w:r>
        <w:rPr>
          <w:rFonts w:cs="Times New Roman"/>
        </w:rPr>
        <w:lastRenderedPageBreak/>
        <w:t>the spring tide</w:t>
      </w:r>
      <w:r w:rsidR="00C67DAC">
        <w:rPr>
          <w:rFonts w:cs="Times New Roman"/>
        </w:rPr>
        <w:t xml:space="preserve"> </w:t>
      </w:r>
      <w:r w:rsidR="00C67DAC" w:rsidRPr="00FB0F11">
        <w:rPr>
          <w:rFonts w:cs="Times New Roman"/>
        </w:rPr>
        <w:t>(</w:t>
      </w:r>
      <w:r w:rsidR="00C67DAC" w:rsidRPr="00FB0F11">
        <w:rPr>
          <w:rFonts w:cs="Times New Roman"/>
          <w:b/>
          <w:bCs/>
        </w:rPr>
        <w:t>Fig. 1C</w:t>
      </w:r>
      <w:r w:rsidR="00C67DAC" w:rsidRPr="00FB0F11">
        <w:rPr>
          <w:rFonts w:cs="Times New Roman"/>
        </w:rPr>
        <w:t>)</w:t>
      </w:r>
      <w:r>
        <w:rPr>
          <w:rFonts w:cs="Times New Roman"/>
        </w:rPr>
        <w:t>. DI</w:t>
      </w:r>
      <w:r w:rsidR="008C7A4F">
        <w:rPr>
          <w:rFonts w:cs="Times New Roman"/>
        </w:rPr>
        <w:t>N</w:t>
      </w:r>
      <w:r>
        <w:rPr>
          <w:rFonts w:cs="Times New Roman"/>
        </w:rPr>
        <w:t xml:space="preserve"> and DI</w:t>
      </w:r>
      <w:r w:rsidR="008C7A4F">
        <w:rPr>
          <w:rFonts w:cs="Times New Roman"/>
        </w:rPr>
        <w:t>P</w:t>
      </w:r>
      <w:r w:rsidR="009A46E9">
        <w:rPr>
          <w:rFonts w:cs="Times New Roman"/>
        </w:rPr>
        <w:t xml:space="preserve"> </w:t>
      </w:r>
      <w:r w:rsidR="00C34300" w:rsidRPr="006C617F">
        <w:rPr>
          <w:rFonts w:cs="Times New Roman"/>
        </w:rPr>
        <w:t xml:space="preserve">concentrations </w:t>
      </w:r>
      <w:r w:rsidR="00C34300">
        <w:rPr>
          <w:rFonts w:cs="Times New Roman"/>
        </w:rPr>
        <w:t>co-varied</w:t>
      </w:r>
      <w:r w:rsidR="00C34300" w:rsidRPr="00FC5E5F">
        <w:rPr>
          <w:rFonts w:cs="Times New Roman"/>
        </w:rPr>
        <w:t xml:space="preserve"> throughout the </w:t>
      </w:r>
      <w:r w:rsidR="00C34300" w:rsidRPr="00FB0F11">
        <w:rPr>
          <w:rFonts w:cs="Times New Roman"/>
        </w:rPr>
        <w:t>survey</w:t>
      </w:r>
      <w:r w:rsidR="00C67DAC">
        <w:rPr>
          <w:rFonts w:cs="Times New Roman"/>
        </w:rPr>
        <w:t>.</w:t>
      </w:r>
      <w:r w:rsidR="00C34300" w:rsidRPr="00FB0F11">
        <w:rPr>
          <w:rFonts w:cs="Times New Roman"/>
        </w:rPr>
        <w:t xml:space="preserve"> </w:t>
      </w:r>
    </w:p>
    <w:p w14:paraId="7F9C394C" w14:textId="77777777" w:rsidR="008D5305" w:rsidRPr="00FE75DC" w:rsidRDefault="008D5305" w:rsidP="003218A1">
      <w:pPr>
        <w:spacing w:line="480" w:lineRule="auto"/>
        <w:ind w:firstLine="288"/>
        <w:rPr>
          <w:rFonts w:cs="Times New Roman"/>
        </w:rPr>
      </w:pPr>
    </w:p>
    <w:p w14:paraId="274F234E" w14:textId="77777777" w:rsidR="008D5305" w:rsidRPr="00FE75DC" w:rsidRDefault="008D5305" w:rsidP="003218A1">
      <w:pPr>
        <w:spacing w:line="480" w:lineRule="auto"/>
        <w:ind w:firstLine="288"/>
        <w:outlineLvl w:val="0"/>
        <w:rPr>
          <w:rFonts w:cs="Times New Roman"/>
        </w:rPr>
      </w:pPr>
      <w:r>
        <w:rPr>
          <w:rFonts w:cs="Times New Roman"/>
          <w:b/>
          <w:bCs/>
        </w:rPr>
        <w:t>Cell a</w:t>
      </w:r>
      <w:r w:rsidRPr="00FC5E5F">
        <w:rPr>
          <w:rFonts w:cs="Times New Roman"/>
          <w:b/>
          <w:bCs/>
        </w:rPr>
        <w:t>bundances</w:t>
      </w:r>
      <w:r>
        <w:rPr>
          <w:rFonts w:cs="Times New Roman"/>
          <w:b/>
          <w:bCs/>
        </w:rPr>
        <w:t xml:space="preserve"> </w:t>
      </w:r>
    </w:p>
    <w:p w14:paraId="2DB4BACD" w14:textId="31E67B66" w:rsidR="00D72125" w:rsidRPr="000B5375" w:rsidDel="00136FF4" w:rsidRDefault="00D72125" w:rsidP="00136FF4">
      <w:pPr>
        <w:spacing w:line="480" w:lineRule="auto"/>
        <w:ind w:firstLine="288"/>
        <w:rPr>
          <w:del w:id="82" w:author="Author"/>
          <w:rFonts w:eastAsia="Calibri" w:cs="Times New Roman"/>
        </w:rPr>
      </w:pPr>
      <w:r>
        <w:rPr>
          <w:rFonts w:cstheme="minorBidi"/>
        </w:rPr>
        <w:t>Fixed samples o</w:t>
      </w:r>
      <w:r w:rsidR="00AD46DE">
        <w:rPr>
          <w:rFonts w:cstheme="minorBidi"/>
        </w:rPr>
        <w:t xml:space="preserve">f </w:t>
      </w:r>
      <w:r>
        <w:rPr>
          <w:rFonts w:cstheme="minorBidi"/>
        </w:rPr>
        <w:t>putative cryptophyte populations with characteristic size and orange fluorescence were examined under a light microscope after sorting with a BD Influx flow cytometer</w:t>
      </w:r>
      <w:r w:rsidR="001462A4">
        <w:rPr>
          <w:rFonts w:cstheme="minorBidi"/>
        </w:rPr>
        <w:t xml:space="preserve"> </w:t>
      </w:r>
      <w:r w:rsidR="001462A4" w:rsidRPr="00F562D2">
        <w:rPr>
          <w:rFonts w:cs="Times New Roman"/>
        </w:rPr>
        <w:t>(</w:t>
      </w:r>
      <w:r w:rsidR="00C67DAC">
        <w:rPr>
          <w:rFonts w:cs="Times New Roman"/>
          <w:b/>
        </w:rPr>
        <w:t xml:space="preserve">Fig. </w:t>
      </w:r>
      <w:r w:rsidR="00D30635">
        <w:rPr>
          <w:rFonts w:cs="Times New Roman"/>
          <w:b/>
        </w:rPr>
        <w:t>2</w:t>
      </w:r>
      <w:r w:rsidR="001462A4">
        <w:rPr>
          <w:rFonts w:cs="Times New Roman"/>
          <w:b/>
        </w:rPr>
        <w:t>A</w:t>
      </w:r>
      <w:r w:rsidR="001462A4" w:rsidRPr="00F562D2">
        <w:rPr>
          <w:rFonts w:cs="Times New Roman"/>
        </w:rPr>
        <w:t>)</w:t>
      </w:r>
      <w:r>
        <w:rPr>
          <w:rFonts w:cstheme="minorBidi"/>
        </w:rPr>
        <w:t xml:space="preserve">. </w:t>
      </w:r>
      <w:r w:rsidR="008D5305" w:rsidRPr="00F562D2">
        <w:rPr>
          <w:rFonts w:cs="Times New Roman"/>
        </w:rPr>
        <w:t xml:space="preserve">The </w:t>
      </w:r>
      <w:commentRangeStart w:id="83"/>
      <w:r w:rsidR="008D5305" w:rsidRPr="00F562D2">
        <w:rPr>
          <w:rFonts w:cs="Times New Roman"/>
        </w:rPr>
        <w:t>small size (</w:t>
      </w:r>
      <w:del w:id="84" w:author="Author">
        <w:r w:rsidR="008D5305" w:rsidRPr="00F562D2" w:rsidDel="00136FF4">
          <w:rPr>
            <w:rFonts w:cs="Times New Roman"/>
          </w:rPr>
          <w:delText>&lt;</w:delText>
        </w:r>
      </w:del>
      <w:r w:rsidR="008D5305" w:rsidRPr="00F562D2">
        <w:rPr>
          <w:rFonts w:cs="Times New Roman"/>
        </w:rPr>
        <w:t>5</w:t>
      </w:r>
      <w:ins w:id="85" w:author="Author">
        <w:r w:rsidR="00136FF4">
          <w:rPr>
            <w:rFonts w:cs="Times New Roman"/>
          </w:rPr>
          <w:t>-10</w:t>
        </w:r>
      </w:ins>
      <w:r w:rsidR="008D5305" w:rsidRPr="00F562D2">
        <w:rPr>
          <w:rFonts w:cs="Times New Roman"/>
        </w:rPr>
        <w:t xml:space="preserve"> µm in length</w:t>
      </w:r>
      <w:commentRangeEnd w:id="83"/>
      <w:r w:rsidR="00395C76">
        <w:rPr>
          <w:rStyle w:val="CommentReference"/>
        </w:rPr>
        <w:commentReference w:id="83"/>
      </w:r>
      <w:r w:rsidR="008D5305" w:rsidRPr="00F562D2">
        <w:rPr>
          <w:rFonts w:cs="Times New Roman"/>
        </w:rPr>
        <w:t xml:space="preserve">) and teardrop shape of the </w:t>
      </w:r>
      <w:r>
        <w:rPr>
          <w:rFonts w:cs="Times New Roman"/>
        </w:rPr>
        <w:t xml:space="preserve">cells </w:t>
      </w:r>
      <w:r w:rsidR="008D5305" w:rsidRPr="00F562D2">
        <w:rPr>
          <w:rFonts w:cs="Times New Roman"/>
        </w:rPr>
        <w:t>(</w:t>
      </w:r>
      <w:r w:rsidR="006C617F">
        <w:rPr>
          <w:rFonts w:cs="Times New Roman"/>
          <w:b/>
        </w:rPr>
        <w:t xml:space="preserve">Fig. </w:t>
      </w:r>
      <w:r w:rsidR="00D30635">
        <w:rPr>
          <w:rFonts w:cs="Times New Roman"/>
          <w:b/>
        </w:rPr>
        <w:t>2</w:t>
      </w:r>
      <w:r w:rsidR="001462A4">
        <w:rPr>
          <w:rFonts w:cs="Times New Roman"/>
          <w:b/>
        </w:rPr>
        <w:t>B</w:t>
      </w:r>
      <w:r w:rsidR="008D5305" w:rsidRPr="00F562D2">
        <w:rPr>
          <w:rFonts w:cs="Times New Roman"/>
        </w:rPr>
        <w:t xml:space="preserve">) </w:t>
      </w:r>
      <w:r>
        <w:rPr>
          <w:rFonts w:cs="Times New Roman"/>
        </w:rPr>
        <w:t>corresponded</w:t>
      </w:r>
      <w:r w:rsidR="008D5305" w:rsidRPr="00F562D2">
        <w:rPr>
          <w:rFonts w:cs="Times New Roman"/>
        </w:rPr>
        <w:t xml:space="preserve"> with </w:t>
      </w:r>
      <w:r w:rsidR="007F7D3F">
        <w:rPr>
          <w:rFonts w:cs="Times New Roman"/>
        </w:rPr>
        <w:t xml:space="preserve">previous </w:t>
      </w:r>
      <w:r w:rsidR="008D5305" w:rsidRPr="00F562D2">
        <w:rPr>
          <w:rFonts w:cs="Times New Roman"/>
        </w:rPr>
        <w:t xml:space="preserve">observations of </w:t>
      </w:r>
      <w:r w:rsidR="000B5375">
        <w:rPr>
          <w:rFonts w:cs="Times New Roman"/>
          <w:bCs/>
          <w:i/>
        </w:rPr>
        <w:t>Teleaulax amphio</w:t>
      </w:r>
      <w:r w:rsidR="001235F6" w:rsidRPr="00FC5E5F">
        <w:rPr>
          <w:rFonts w:cs="Times New Roman"/>
          <w:bCs/>
          <w:i/>
        </w:rPr>
        <w:t>x</w:t>
      </w:r>
      <w:r w:rsidR="000B5375">
        <w:rPr>
          <w:rFonts w:cs="Times New Roman"/>
          <w:bCs/>
          <w:i/>
        </w:rPr>
        <w:t>ei</w:t>
      </w:r>
      <w:r w:rsidR="001235F6" w:rsidRPr="00FC5E5F">
        <w:rPr>
          <w:rFonts w:cs="Times New Roman"/>
          <w:bCs/>
          <w:i/>
        </w:rPr>
        <w:t xml:space="preserve">a </w:t>
      </w:r>
      <w:r w:rsidR="00663DA2" w:rsidRPr="00F562D2">
        <w:rPr>
          <w:rFonts w:cs="Times New Roman"/>
        </w:rPr>
        <w:t>cells</w:t>
      </w:r>
      <w:r w:rsidR="00B0285E">
        <w:rPr>
          <w:rFonts w:cs="Times New Roman"/>
        </w:rPr>
        <w:t xml:space="preserve"> </w:t>
      </w:r>
      <w:r w:rsidR="00B0285E">
        <w:rPr>
          <w:rFonts w:cs="Times New Roman"/>
        </w:rPr>
        <w:fldChar w:fldCharType="begin"/>
      </w:r>
      <w:r w:rsidR="00A56CA7">
        <w:rPr>
          <w:rFonts w:cs="Times New Roman"/>
        </w:rPr>
        <w:instrText xml:space="preserve"> ADDIN PAPERS2_CITATIONS &lt;citation&gt;&lt;uuid&gt;8963104C-4DE1-45BE-90A2-C6A2BD7B89A7&lt;/uuid&gt;&lt;priority&gt;25&lt;/priority&gt;&lt;publications&gt;&lt;publication&gt;&lt;volume&gt;68&lt;/volume&gt;&lt;publication_date&gt;99201301291200000000222000&lt;/publication_date&gt;&lt;number&gt;2&lt;/number&gt;&lt;doi&gt;10.3354/ame01598&lt;/doi&gt;&lt;startpage&gt;117&lt;/startpage&gt;&lt;title&gt;Associations between Mesodinium rubrum and cryptophyte algae in the Columbia River estuary&lt;/title&gt;&lt;uuid&gt;C32C56BC-190E-4EBF-8280-5D53C357FFCE&lt;/uuid&gt;&lt;subtype&gt;400&lt;/subtype&gt;&lt;endpage&gt;130&lt;/endpage&gt;&lt;type&gt;400&lt;/type&gt;&lt;url&gt;http://www.int-res.com/abstracts/ame/v68/n2/p117-130/&lt;/url&gt;&lt;bundle&gt;&lt;publication&gt;&lt;publisher&gt;Inter-Research&lt;/publisher&gt;&lt;url&gt;http://www.int-res.com&lt;/url&gt;&lt;title&gt;Aquatic Microbial Ecology&lt;/title&gt;&lt;type&gt;-100&lt;/type&gt;&lt;subtype&gt;-100&lt;/subtype&gt;&lt;uuid&gt;29A8234E-14DC-4DB5-8972-C4437D7C2841&lt;/uuid&gt;&lt;/publication&gt;&lt;/bundle&gt;&lt;authors&gt;&lt;author&gt;&lt;firstName&gt;T.D.&lt;/firstName&gt;&lt;lastName&gt;Peterson&lt;/lastName&gt;&lt;/author&gt;&lt;author&gt;&lt;firstName&gt;R&lt;/firstName&gt;&lt;middleNames&gt;L&lt;/middleNames&gt;&lt;lastName&gt;Golda&lt;/lastName&gt;&lt;/author&gt;&lt;author&gt;&lt;firstName&gt;M&lt;/firstName&gt;&lt;middleNames&gt;L&lt;/middleNames&gt;&lt;lastName&gt;Garcia&lt;/lastName&gt;&lt;/author&gt;&lt;author&gt;&lt;firstName&gt;B&lt;/firstName&gt;&lt;lastName&gt;Li&lt;/lastName&gt;&lt;/author&gt;&lt;author&gt;&lt;firstName&gt;M&lt;/firstName&gt;&lt;middleNames&gt;A&lt;/middleNames&gt;&lt;lastName&gt;Maier&lt;/lastName&gt;&lt;/author&gt;&lt;author&gt;&lt;firstName&gt;J&lt;/firstName&gt;&lt;middleNames&gt;A&lt;/middleNames&gt;&lt;lastName&gt;Needoba&lt;/lastName&gt;&lt;/author&gt;&lt;author&gt;&lt;firstName&gt;P&lt;/firstName&gt;&lt;lastName&gt;Zuber&lt;/lastName&gt;&lt;/author&gt;&lt;/authors&gt;&lt;/publication&gt;&lt;/publications&gt;&lt;cites&gt;&lt;/cites&gt;&lt;/citation&gt;</w:instrText>
      </w:r>
      <w:r w:rsidR="00B0285E">
        <w:rPr>
          <w:rFonts w:cs="Times New Roman"/>
        </w:rPr>
        <w:fldChar w:fldCharType="separate"/>
      </w:r>
      <w:r w:rsidR="009A46E9">
        <w:rPr>
          <w:rFonts w:eastAsiaTheme="minorEastAsia" w:cs="Times New Roman"/>
          <w:color w:val="auto"/>
          <w:lang w:eastAsia="en-US" w:bidi="ar-SA"/>
        </w:rPr>
        <w:t>(Peterson et al. 2013)</w:t>
      </w:r>
      <w:r w:rsidR="00B0285E">
        <w:rPr>
          <w:rFonts w:cs="Times New Roman"/>
        </w:rPr>
        <w:fldChar w:fldCharType="end"/>
      </w:r>
      <w:r w:rsidR="005C0D5A">
        <w:rPr>
          <w:rFonts w:cs="Times New Roman"/>
        </w:rPr>
        <w:t xml:space="preserve">, suggesting that the cryptophyte cell population measured by the SeaFlow during the survey corresponded to a </w:t>
      </w:r>
      <w:ins w:id="86" w:author="Author">
        <w:r w:rsidR="00136FF4">
          <w:rPr>
            <w:rFonts w:cs="Times New Roman"/>
            <w:bCs/>
            <w:i/>
          </w:rPr>
          <w:t>Teleaulax</w:t>
        </w:r>
        <w:r w:rsidR="00136FF4" w:rsidDel="00136FF4">
          <w:rPr>
            <w:rFonts w:cs="Times New Roman"/>
            <w:bCs/>
            <w:i/>
          </w:rPr>
          <w:t xml:space="preserve"> </w:t>
        </w:r>
      </w:ins>
      <w:del w:id="87" w:author="Author">
        <w:r w:rsidR="005C0D5A" w:rsidDel="00136FF4">
          <w:rPr>
            <w:rFonts w:cs="Times New Roman"/>
            <w:bCs/>
            <w:i/>
          </w:rPr>
          <w:delText xml:space="preserve">T. amphioxeia </w:delText>
        </w:r>
      </w:del>
      <w:r w:rsidR="005C0D5A">
        <w:rPr>
          <w:rFonts w:cs="Times New Roman"/>
        </w:rPr>
        <w:t>population.</w:t>
      </w:r>
      <w:r w:rsidR="005C0D5A">
        <w:rPr>
          <w:rFonts w:eastAsia="Calibri" w:cs="Times New Roman"/>
        </w:rPr>
        <w:t xml:space="preserve"> </w:t>
      </w:r>
      <w:del w:id="88" w:author="Author">
        <w:r w:rsidR="005C0D5A" w:rsidDel="00136FF4">
          <w:rPr>
            <w:rFonts w:eastAsia="Calibri" w:cs="Times New Roman"/>
          </w:rPr>
          <w:delText xml:space="preserve">Quantitative PCR was used to determine the </w:delText>
        </w:r>
        <w:r w:rsidR="005C0D5A" w:rsidDel="00136FF4">
          <w:rPr>
            <w:rFonts w:cs="Times New Roman"/>
          </w:rPr>
          <w:delText xml:space="preserve">abundance of </w:delText>
        </w:r>
        <w:r w:rsidR="005C0D5A" w:rsidDel="00136FF4">
          <w:rPr>
            <w:rFonts w:cs="Times New Roman"/>
            <w:i/>
            <w:iCs/>
          </w:rPr>
          <w:delText>T. amphioxeia</w:delText>
        </w:r>
        <w:r w:rsidR="005C0D5A" w:rsidDel="00136FF4">
          <w:rPr>
            <w:rFonts w:cs="Times New Roman"/>
          </w:rPr>
          <w:delText xml:space="preserve"> ribosomal DNA copy number relative to the abundance of total cryptophyte ribosomal DNA copy number. Based on this analysis, </w:delText>
        </w:r>
        <w:r w:rsidR="005C0D5A" w:rsidDel="00136FF4">
          <w:rPr>
            <w:rFonts w:cs="Times New Roman"/>
            <w:i/>
          </w:rPr>
          <w:delText>T. amphioxeia</w:delText>
        </w:r>
        <w:r w:rsidR="005C0D5A" w:rsidDel="00136FF4">
          <w:rPr>
            <w:rFonts w:cs="Times New Roman"/>
          </w:rPr>
          <w:delText xml:space="preserve"> was always less than </w:delText>
        </w:r>
        <w:commentRangeStart w:id="89"/>
        <w:commentRangeStart w:id="90"/>
        <w:r w:rsidR="005C0D5A" w:rsidDel="00136FF4">
          <w:rPr>
            <w:rFonts w:cs="Times New Roman"/>
          </w:rPr>
          <w:delText xml:space="preserve">1% (0.06% to 0.40%) of </w:delText>
        </w:r>
        <w:r w:rsidR="00A65C83" w:rsidDel="00136FF4">
          <w:rPr>
            <w:rFonts w:cs="Times New Roman"/>
          </w:rPr>
          <w:delText xml:space="preserve">all </w:delText>
        </w:r>
        <w:r w:rsidR="005C0D5A" w:rsidDel="00136FF4">
          <w:rPr>
            <w:rFonts w:cs="Times New Roman"/>
          </w:rPr>
          <w:delText>cryptophyte</w:delText>
        </w:r>
        <w:r w:rsidR="00A65C83" w:rsidDel="00136FF4">
          <w:rPr>
            <w:rFonts w:cs="Times New Roman"/>
          </w:rPr>
          <w:delText xml:space="preserve"> </w:delText>
        </w:r>
        <w:r w:rsidR="005C0D5A" w:rsidDel="00136FF4">
          <w:rPr>
            <w:rFonts w:cs="Times New Roman"/>
          </w:rPr>
          <w:delText>s</w:delText>
        </w:r>
        <w:r w:rsidR="00A65C83" w:rsidDel="00136FF4">
          <w:rPr>
            <w:rFonts w:cs="Times New Roman"/>
          </w:rPr>
          <w:delText>equences</w:delText>
        </w:r>
        <w:commentRangeEnd w:id="89"/>
        <w:r w:rsidR="004E6B15" w:rsidDel="00136FF4">
          <w:rPr>
            <w:rStyle w:val="CommentReference"/>
          </w:rPr>
          <w:commentReference w:id="89"/>
        </w:r>
        <w:commentRangeEnd w:id="90"/>
        <w:r w:rsidR="00B52ECF" w:rsidDel="00136FF4">
          <w:rPr>
            <w:rStyle w:val="CommentReference"/>
          </w:rPr>
          <w:commentReference w:id="90"/>
        </w:r>
        <w:r w:rsidR="005C0D5A" w:rsidDel="00136FF4">
          <w:rPr>
            <w:rFonts w:cs="Times New Roman"/>
          </w:rPr>
          <w:delText>,</w:delText>
        </w:r>
        <w:r w:rsidDel="00136FF4">
          <w:rPr>
            <w:rFonts w:cs="Times New Roman"/>
          </w:rPr>
          <w:delText xml:space="preserve"> with the highest and lowest percentages of </w:delText>
        </w:r>
        <w:r w:rsidRPr="00A357F5" w:rsidDel="00136FF4">
          <w:rPr>
            <w:rFonts w:cs="Times New Roman"/>
            <w:i/>
            <w:iCs/>
          </w:rPr>
          <w:delText xml:space="preserve">T. </w:delText>
        </w:r>
        <w:r w:rsidDel="00136FF4">
          <w:rPr>
            <w:rFonts w:cs="Times New Roman"/>
            <w:i/>
            <w:iCs/>
          </w:rPr>
          <w:delText>amphioxeia</w:delText>
        </w:r>
        <w:r w:rsidDel="00136FF4">
          <w:rPr>
            <w:rFonts w:cs="Times New Roman"/>
          </w:rPr>
          <w:delText xml:space="preserve"> occurring</w:delText>
        </w:r>
        <w:r w:rsidRPr="00A357F5" w:rsidDel="00136FF4">
          <w:rPr>
            <w:rFonts w:cs="Times New Roman"/>
          </w:rPr>
          <w:delText xml:space="preserve"> </w:delText>
        </w:r>
        <w:r w:rsidDel="00136FF4">
          <w:rPr>
            <w:rFonts w:cs="Times New Roman"/>
          </w:rPr>
          <w:delText>during the first and second week of the survey, respectively</w:delText>
        </w:r>
        <w:r w:rsidR="007F7D3F" w:rsidDel="00136FF4">
          <w:rPr>
            <w:rFonts w:cs="Times New Roman"/>
          </w:rPr>
          <w:delText xml:space="preserve"> (</w:delText>
        </w:r>
        <w:commentRangeStart w:id="91"/>
        <w:r w:rsidR="007F7D3F" w:rsidRPr="007F7D3F" w:rsidDel="00136FF4">
          <w:rPr>
            <w:rFonts w:cs="Times New Roman"/>
            <w:b/>
          </w:rPr>
          <w:delText>Table S1</w:delText>
        </w:r>
        <w:r w:rsidR="007F7D3F" w:rsidDel="00136FF4">
          <w:rPr>
            <w:rFonts w:cs="Times New Roman"/>
          </w:rPr>
          <w:delText>)</w:delText>
        </w:r>
        <w:r w:rsidDel="00136FF4">
          <w:rPr>
            <w:rFonts w:cs="Times New Roman"/>
            <w:bCs/>
          </w:rPr>
          <w:delText xml:space="preserve">. </w:delText>
        </w:r>
        <w:commentRangeEnd w:id="91"/>
        <w:r w:rsidR="007A0BE7" w:rsidDel="00136FF4">
          <w:rPr>
            <w:rStyle w:val="CommentReference"/>
          </w:rPr>
          <w:commentReference w:id="91"/>
        </w:r>
        <w:r w:rsidDel="00136FF4">
          <w:rPr>
            <w:rFonts w:cs="Times New Roman"/>
            <w:bCs/>
          </w:rPr>
          <w:delText>This result</w:delText>
        </w:r>
        <w:r w:rsidR="005C0D5A" w:rsidDel="00136FF4">
          <w:rPr>
            <w:rFonts w:cs="Times New Roman"/>
            <w:bCs/>
          </w:rPr>
          <w:delText>, in combination with cell sorting,</w:delText>
        </w:r>
        <w:r w:rsidDel="00136FF4">
          <w:rPr>
            <w:rFonts w:cs="Times New Roman"/>
            <w:bCs/>
          </w:rPr>
          <w:delText xml:space="preserve"> </w:delText>
        </w:r>
        <w:r w:rsidR="00D165DD" w:rsidDel="00136FF4">
          <w:rPr>
            <w:rFonts w:cs="Times New Roman"/>
            <w:bCs/>
          </w:rPr>
          <w:delText>suggest</w:delText>
        </w:r>
        <w:r w:rsidDel="00136FF4">
          <w:rPr>
            <w:rFonts w:cs="Times New Roman"/>
            <w:bCs/>
          </w:rPr>
          <w:delText>ed that &gt; 99% of cryptophyte</w:delText>
        </w:r>
        <w:r w:rsidR="005C0D5A" w:rsidDel="00136FF4">
          <w:rPr>
            <w:rFonts w:cs="Times New Roman"/>
            <w:bCs/>
          </w:rPr>
          <w:delText>s</w:delText>
        </w:r>
        <w:r w:rsidDel="00136FF4">
          <w:rPr>
            <w:rFonts w:cs="Times New Roman"/>
            <w:bCs/>
          </w:rPr>
          <w:delText xml:space="preserve"> detected by qPCR w</w:delText>
        </w:r>
        <w:r w:rsidR="00D165DD" w:rsidDel="00136FF4">
          <w:rPr>
            <w:rFonts w:cs="Times New Roman"/>
            <w:bCs/>
          </w:rPr>
          <w:delText>as</w:delText>
        </w:r>
        <w:r w:rsidDel="00136FF4">
          <w:rPr>
            <w:rFonts w:cs="Times New Roman"/>
            <w:bCs/>
          </w:rPr>
          <w:delText xml:space="preserve"> not quantified by the cytometer, </w:delText>
        </w:r>
        <w:r w:rsidR="00D165DD" w:rsidDel="00136FF4">
          <w:rPr>
            <w:rFonts w:cs="Times New Roman"/>
            <w:bCs/>
          </w:rPr>
          <w:delText xml:space="preserve">probably because most </w:delText>
        </w:r>
        <w:r w:rsidDel="00136FF4">
          <w:rPr>
            <w:rFonts w:cs="Times New Roman"/>
            <w:bCs/>
          </w:rPr>
          <w:delText>cryptophyte</w:delText>
        </w:r>
        <w:r w:rsidR="00D165DD" w:rsidDel="00136FF4">
          <w:rPr>
            <w:rFonts w:cs="Times New Roman"/>
            <w:bCs/>
          </w:rPr>
          <w:delText xml:space="preserve"> cell</w:delText>
        </w:r>
        <w:r w:rsidDel="00136FF4">
          <w:rPr>
            <w:rFonts w:cs="Times New Roman"/>
            <w:bCs/>
          </w:rPr>
          <w:delText xml:space="preserve">s were </w:delText>
        </w:r>
        <w:commentRangeStart w:id="92"/>
        <w:r w:rsidDel="00136FF4">
          <w:rPr>
            <w:rFonts w:cs="Times New Roman"/>
            <w:bCs/>
          </w:rPr>
          <w:delText xml:space="preserve">larger than the size range of the </w:delText>
        </w:r>
        <w:r w:rsidR="00866479" w:rsidDel="00136FF4">
          <w:rPr>
            <w:rFonts w:cs="Times New Roman"/>
            <w:bCs/>
          </w:rPr>
          <w:delText xml:space="preserve">SeaFlow </w:delText>
        </w:r>
        <w:r w:rsidDel="00136FF4">
          <w:rPr>
            <w:rFonts w:cs="Times New Roman"/>
            <w:bCs/>
          </w:rPr>
          <w:delText xml:space="preserve">instrument (0.5 to 15 </w:delText>
        </w:r>
        <w:r w:rsidRPr="00F562D2" w:rsidDel="00136FF4">
          <w:rPr>
            <w:rFonts w:cs="Times New Roman"/>
          </w:rPr>
          <w:delText>µm</w:delText>
        </w:r>
        <w:r w:rsidDel="00136FF4">
          <w:rPr>
            <w:rFonts w:cs="Times New Roman"/>
            <w:bCs/>
          </w:rPr>
          <w:delText>)</w:delText>
        </w:r>
        <w:commentRangeEnd w:id="92"/>
        <w:r w:rsidR="004E6B15" w:rsidDel="00136FF4">
          <w:rPr>
            <w:rStyle w:val="CommentReference"/>
          </w:rPr>
          <w:commentReference w:id="92"/>
        </w:r>
        <w:r w:rsidDel="00136FF4">
          <w:rPr>
            <w:rFonts w:cs="Times New Roman"/>
            <w:bCs/>
          </w:rPr>
          <w:delText>.</w:delText>
        </w:r>
        <w:r w:rsidDel="00136FF4">
          <w:rPr>
            <w:rFonts w:cs="Times New Roman"/>
            <w:b/>
            <w:bCs/>
          </w:rPr>
          <w:delText xml:space="preserve"> </w:delText>
        </w:r>
      </w:del>
    </w:p>
    <w:p w14:paraId="393AC0C8" w14:textId="62F42936" w:rsidR="008D5305" w:rsidRPr="00FE75DC" w:rsidDel="00136FF4" w:rsidRDefault="008D5305" w:rsidP="00136FF4">
      <w:pPr>
        <w:spacing w:line="480" w:lineRule="auto"/>
        <w:ind w:firstLine="288"/>
        <w:rPr>
          <w:del w:id="93" w:author="Author"/>
          <w:rFonts w:cs="Times New Roman"/>
        </w:rPr>
      </w:pPr>
    </w:p>
    <w:p w14:paraId="6FDB6336" w14:textId="6F885792" w:rsidR="008879DF" w:rsidRDefault="008D5305">
      <w:pPr>
        <w:spacing w:line="480" w:lineRule="auto"/>
        <w:ind w:firstLine="288"/>
        <w:rPr>
          <w:rFonts w:cs="Times New Roman"/>
        </w:rPr>
      </w:pPr>
      <w:r>
        <w:rPr>
          <w:rFonts w:cs="Times New Roman"/>
        </w:rPr>
        <w:t>Hourly-averaged cell</w:t>
      </w:r>
      <w:r w:rsidR="00B113BF">
        <w:rPr>
          <w:rFonts w:cs="Times New Roman"/>
        </w:rPr>
        <w:t xml:space="preserve"> abundances of </w:t>
      </w:r>
      <w:r w:rsidR="00B3016B" w:rsidRPr="00FC5E5F">
        <w:rPr>
          <w:rFonts w:cs="Times New Roman"/>
          <w:i/>
        </w:rPr>
        <w:t>Teleaulax</w:t>
      </w:r>
      <w:r w:rsidR="00B113BF">
        <w:rPr>
          <w:rFonts w:cs="Times New Roman"/>
          <w:iCs/>
        </w:rPr>
        <w:t>-</w:t>
      </w:r>
      <w:r w:rsidR="00B113BF" w:rsidRPr="00B113BF">
        <w:rPr>
          <w:rFonts w:cs="Times New Roman"/>
          <w:iCs/>
        </w:rPr>
        <w:t>like</w:t>
      </w:r>
      <w:r w:rsidR="00B113BF">
        <w:rPr>
          <w:rFonts w:cs="Times New Roman"/>
        </w:rPr>
        <w:t xml:space="preserve"> </w:t>
      </w:r>
      <w:r w:rsidR="005B459F">
        <w:rPr>
          <w:rFonts w:cs="Times New Roman"/>
        </w:rPr>
        <w:t xml:space="preserve">cryptophytes </w:t>
      </w:r>
      <w:r>
        <w:rPr>
          <w:rFonts w:cs="Times New Roman"/>
        </w:rPr>
        <w:t xml:space="preserve">measured </w:t>
      </w:r>
      <w:r w:rsidR="00B113BF">
        <w:rPr>
          <w:rFonts w:cs="Times New Roman"/>
        </w:rPr>
        <w:t xml:space="preserve">continuously by flow cytometry </w:t>
      </w:r>
      <w:r>
        <w:rPr>
          <w:rFonts w:cs="Times New Roman"/>
        </w:rPr>
        <w:t xml:space="preserve">ranged from </w:t>
      </w:r>
      <w:r w:rsidRPr="00FC5E5F">
        <w:rPr>
          <w:rFonts w:cs="Times New Roman"/>
        </w:rPr>
        <w:t>0.0</w:t>
      </w:r>
      <w:r>
        <w:rPr>
          <w:rFonts w:cs="Times New Roman"/>
        </w:rPr>
        <w:t>2</w:t>
      </w:r>
      <w:r w:rsidRPr="008A0DAC">
        <w:rPr>
          <w:rFonts w:eastAsia="Calibri" w:cs="Times New Roman"/>
        </w:rPr>
        <w:t xml:space="preserve"> </w:t>
      </w:r>
      <w:r w:rsidRPr="00FC5E5F">
        <w:rPr>
          <w:rFonts w:cs="Times New Roman"/>
        </w:rPr>
        <w:t>x</w:t>
      </w:r>
      <w:r>
        <w:rPr>
          <w:rFonts w:cs="Times New Roman"/>
        </w:rPr>
        <w:t xml:space="preserve"> </w:t>
      </w:r>
      <w:r w:rsidRPr="008A0DAC">
        <w:rPr>
          <w:rFonts w:cs="Times New Roman"/>
        </w:rPr>
        <w:t>10</w:t>
      </w:r>
      <w:r w:rsidRPr="008A0DAC">
        <w:rPr>
          <w:rFonts w:eastAsia="Calibri" w:cs="Times New Roman"/>
          <w:vertAlign w:val="superscript"/>
        </w:rPr>
        <w:t>6</w:t>
      </w:r>
      <w:r w:rsidRPr="008A0DAC">
        <w:rPr>
          <w:rFonts w:eastAsia="Calibri" w:cs="Times New Roman"/>
        </w:rPr>
        <w:t xml:space="preserve"> </w:t>
      </w:r>
      <w:r>
        <w:rPr>
          <w:rFonts w:eastAsia="Calibri" w:cs="Times New Roman"/>
        </w:rPr>
        <w:t>to</w:t>
      </w:r>
      <w:r w:rsidRPr="00FC5E5F">
        <w:rPr>
          <w:rFonts w:cs="Times New Roman"/>
        </w:rPr>
        <w:t xml:space="preserve"> </w:t>
      </w:r>
      <w:r>
        <w:rPr>
          <w:rFonts w:cs="Times New Roman"/>
        </w:rPr>
        <w:t xml:space="preserve">1.8 </w:t>
      </w:r>
      <w:r w:rsidRPr="00FC5E5F">
        <w:rPr>
          <w:rFonts w:cs="Times New Roman"/>
        </w:rPr>
        <w:t>x</w:t>
      </w:r>
      <w:r>
        <w:rPr>
          <w:rFonts w:cs="Times New Roman"/>
        </w:rPr>
        <w:t xml:space="preserve"> </w:t>
      </w:r>
      <w:r w:rsidRPr="008A0DAC">
        <w:rPr>
          <w:rFonts w:cs="Times New Roman"/>
        </w:rPr>
        <w:t>10</w:t>
      </w:r>
      <w:r w:rsidRPr="008A0DAC">
        <w:rPr>
          <w:rFonts w:eastAsia="Calibri" w:cs="Times New Roman"/>
          <w:vertAlign w:val="superscript"/>
        </w:rPr>
        <w:t>6</w:t>
      </w:r>
      <w:r w:rsidRPr="008A0DAC">
        <w:rPr>
          <w:rFonts w:eastAsia="Calibri" w:cs="Times New Roman"/>
        </w:rPr>
        <w:t xml:space="preserve"> cells L</w:t>
      </w:r>
      <w:r w:rsidRPr="008A0DAC">
        <w:rPr>
          <w:rFonts w:eastAsia="Calibri" w:cs="Times New Roman"/>
          <w:vertAlign w:val="superscript"/>
        </w:rPr>
        <w:t>-1</w:t>
      </w:r>
      <w:r w:rsidRPr="00FC5E5F">
        <w:rPr>
          <w:rFonts w:cs="Times New Roman"/>
        </w:rPr>
        <w:t>, with an average of 0.2</w:t>
      </w:r>
      <w:r>
        <w:rPr>
          <w:rFonts w:cs="Times New Roman"/>
        </w:rPr>
        <w:t xml:space="preserve">9 </w:t>
      </w:r>
      <w:r w:rsidRPr="00FC5E5F">
        <w:rPr>
          <w:rFonts w:cs="Times New Roman"/>
        </w:rPr>
        <w:t>x</w:t>
      </w:r>
      <w:r>
        <w:rPr>
          <w:rFonts w:cs="Times New Roman"/>
        </w:rPr>
        <w:t xml:space="preserve"> </w:t>
      </w:r>
      <w:r w:rsidRPr="00FC5E5F">
        <w:rPr>
          <w:rFonts w:cs="Times New Roman"/>
        </w:rPr>
        <w:t>10</w:t>
      </w:r>
      <w:r w:rsidRPr="00FC5E5F">
        <w:rPr>
          <w:rFonts w:eastAsia="Calibri" w:cs="Times New Roman"/>
          <w:vertAlign w:val="superscript"/>
        </w:rPr>
        <w:t>6</w:t>
      </w:r>
      <w:r w:rsidRPr="00FC5E5F">
        <w:rPr>
          <w:rFonts w:eastAsia="Calibri" w:cs="Times New Roman"/>
        </w:rPr>
        <w:t xml:space="preserve"> cells L</w:t>
      </w:r>
      <w:r w:rsidRPr="00FC5E5F">
        <w:rPr>
          <w:rFonts w:eastAsia="Calibri" w:cs="Times New Roman"/>
          <w:vertAlign w:val="superscript"/>
        </w:rPr>
        <w:t>-1</w:t>
      </w:r>
      <w:r w:rsidRPr="00FC5E5F">
        <w:rPr>
          <w:rFonts w:cs="Times New Roman"/>
        </w:rPr>
        <w:t xml:space="preserve"> (</w:t>
      </w:r>
      <w:commentRangeStart w:id="94"/>
      <w:commentRangeStart w:id="95"/>
      <w:r>
        <w:rPr>
          <w:rFonts w:cs="Times New Roman"/>
          <w:b/>
          <w:bCs/>
        </w:rPr>
        <w:t>F</w:t>
      </w:r>
      <w:r w:rsidRPr="00FC5E5F">
        <w:rPr>
          <w:rFonts w:cs="Times New Roman"/>
          <w:b/>
          <w:bCs/>
        </w:rPr>
        <w:t xml:space="preserve">ig. </w:t>
      </w:r>
      <w:r w:rsidR="00C67DAC">
        <w:rPr>
          <w:rFonts w:cs="Times New Roman"/>
          <w:b/>
          <w:bCs/>
        </w:rPr>
        <w:t>3</w:t>
      </w:r>
      <w:r w:rsidRPr="00FC5E5F">
        <w:rPr>
          <w:rFonts w:cs="Times New Roman"/>
        </w:rPr>
        <w:t xml:space="preserve">). </w:t>
      </w:r>
      <w:commentRangeEnd w:id="94"/>
      <w:r w:rsidR="00F92F17">
        <w:rPr>
          <w:rStyle w:val="CommentReference"/>
        </w:rPr>
        <w:commentReference w:id="94"/>
      </w:r>
      <w:commentRangeEnd w:id="95"/>
      <w:r w:rsidR="004B7D5B">
        <w:rPr>
          <w:rStyle w:val="CommentReference"/>
        </w:rPr>
        <w:commentReference w:id="95"/>
      </w:r>
      <w:r w:rsidR="006466E0">
        <w:rPr>
          <w:rFonts w:cs="Times New Roman"/>
        </w:rPr>
        <w:t>Cell abundance</w:t>
      </w:r>
      <w:r w:rsidR="00B346EF">
        <w:rPr>
          <w:rFonts w:cs="Times New Roman"/>
        </w:rPr>
        <w:t>s</w:t>
      </w:r>
      <w:r w:rsidR="006466E0">
        <w:rPr>
          <w:rFonts w:cs="Times New Roman"/>
        </w:rPr>
        <w:t xml:space="preserve"> obtained with </w:t>
      </w:r>
      <w:r w:rsidR="001235F6">
        <w:rPr>
          <w:rFonts w:cs="Times New Roman"/>
        </w:rPr>
        <w:t>the SeaFlow</w:t>
      </w:r>
      <w:r w:rsidRPr="00D06AC5">
        <w:rPr>
          <w:rFonts w:cs="Times New Roman"/>
        </w:rPr>
        <w:t xml:space="preserve"> were in excellent agreement with discrete samples analyzed by </w:t>
      </w:r>
      <w:commentRangeStart w:id="96"/>
      <w:r w:rsidRPr="00D06AC5">
        <w:rPr>
          <w:rFonts w:cs="Times New Roman"/>
        </w:rPr>
        <w:t xml:space="preserve">conventional flow cytometry </w:t>
      </w:r>
      <w:commentRangeEnd w:id="96"/>
      <w:r w:rsidR="009E6A55">
        <w:rPr>
          <w:rStyle w:val="CommentReference"/>
        </w:rPr>
        <w:commentReference w:id="96"/>
      </w:r>
      <w:r>
        <w:rPr>
          <w:rFonts w:cs="Times New Roman"/>
        </w:rPr>
        <w:t>(</w:t>
      </w:r>
      <w:r w:rsidR="003952E0">
        <w:rPr>
          <w:rFonts w:cs="Times New Roman"/>
        </w:rPr>
        <w:t>R</w:t>
      </w:r>
      <w:r w:rsidR="003952E0" w:rsidRPr="003952E0">
        <w:rPr>
          <w:rFonts w:cs="Times New Roman"/>
          <w:vertAlign w:val="superscript"/>
        </w:rPr>
        <w:t>2</w:t>
      </w:r>
      <w:r w:rsidR="003952E0">
        <w:rPr>
          <w:rFonts w:cs="Times New Roman"/>
        </w:rPr>
        <w:t xml:space="preserve"> = 0.83, p &lt; 0.01, </w:t>
      </w:r>
      <w:r w:rsidRPr="00D06AC5">
        <w:rPr>
          <w:rFonts w:cs="Times New Roman"/>
          <w:b/>
        </w:rPr>
        <w:t>Fig. S</w:t>
      </w:r>
      <w:r w:rsidR="00C67DAC">
        <w:rPr>
          <w:rFonts w:cs="Times New Roman"/>
          <w:b/>
        </w:rPr>
        <w:t>2</w:t>
      </w:r>
      <w:r>
        <w:rPr>
          <w:rFonts w:cs="Times New Roman"/>
        </w:rPr>
        <w:t xml:space="preserve">). </w:t>
      </w:r>
      <w:r w:rsidR="005B459F">
        <w:rPr>
          <w:rFonts w:cs="Times New Roman"/>
        </w:rPr>
        <w:t>Discontinuity</w:t>
      </w:r>
      <w:r w:rsidR="005B459F" w:rsidRPr="00760EA7">
        <w:rPr>
          <w:rFonts w:cs="Times New Roman"/>
        </w:rPr>
        <w:t xml:space="preserve"> </w:t>
      </w:r>
      <w:r w:rsidR="005B459F">
        <w:rPr>
          <w:rFonts w:cs="Times New Roman"/>
        </w:rPr>
        <w:t>in</w:t>
      </w:r>
      <w:r w:rsidR="005B459F">
        <w:rPr>
          <w:rFonts w:cs="Times New Roman"/>
          <w:iCs/>
        </w:rPr>
        <w:t xml:space="preserve"> </w:t>
      </w:r>
      <w:r w:rsidR="005B459F" w:rsidRPr="00760EA7">
        <w:rPr>
          <w:rFonts w:cs="Times New Roman"/>
        </w:rPr>
        <w:t xml:space="preserve">cell abundance </w:t>
      </w:r>
      <w:r w:rsidR="00816599">
        <w:rPr>
          <w:rFonts w:cs="Times New Roman"/>
        </w:rPr>
        <w:t>resulted when t</w:t>
      </w:r>
      <w:r w:rsidR="005B459F" w:rsidRPr="00760EA7">
        <w:rPr>
          <w:rFonts w:cs="Times New Roman"/>
        </w:rPr>
        <w:t xml:space="preserve">he flow cytometer </w:t>
      </w:r>
      <w:r w:rsidR="00816599">
        <w:rPr>
          <w:rFonts w:cs="Times New Roman"/>
        </w:rPr>
        <w:t xml:space="preserve">clogged </w:t>
      </w:r>
      <w:r w:rsidR="005B459F" w:rsidRPr="00760EA7">
        <w:rPr>
          <w:rFonts w:cs="Times New Roman"/>
        </w:rPr>
        <w:t>due to high concentrations of suspended particle</w:t>
      </w:r>
      <w:ins w:id="97" w:author="Author">
        <w:r w:rsidR="009E6A55">
          <w:rPr>
            <w:rFonts w:cs="Times New Roman"/>
          </w:rPr>
          <w:t>s</w:t>
        </w:r>
      </w:ins>
      <w:r w:rsidR="005B459F" w:rsidRPr="00760EA7">
        <w:rPr>
          <w:rFonts w:cs="Times New Roman"/>
        </w:rPr>
        <w:t xml:space="preserve"> in the water.</w:t>
      </w:r>
      <w:r w:rsidR="005B459F">
        <w:rPr>
          <w:rFonts w:cs="Times New Roman"/>
        </w:rPr>
        <w:t xml:space="preserve"> </w:t>
      </w:r>
      <w:r w:rsidR="004645A0">
        <w:rPr>
          <w:rFonts w:cs="Times New Roman"/>
        </w:rPr>
        <w:t xml:space="preserve">The highest abundances were observed during the first two days of the </w:t>
      </w:r>
      <w:r w:rsidR="00D20E0E">
        <w:rPr>
          <w:rFonts w:cs="Times New Roman"/>
        </w:rPr>
        <w:t>first neap tide</w:t>
      </w:r>
      <w:r w:rsidR="004645A0">
        <w:rPr>
          <w:rFonts w:cs="Times New Roman"/>
        </w:rPr>
        <w:t xml:space="preserve">, with </w:t>
      </w:r>
      <w:r w:rsidR="00151C96">
        <w:rPr>
          <w:rFonts w:cs="Times New Roman"/>
        </w:rPr>
        <w:t xml:space="preserve">a </w:t>
      </w:r>
      <w:r w:rsidR="000B5375">
        <w:rPr>
          <w:rFonts w:cs="Times New Roman"/>
        </w:rPr>
        <w:t xml:space="preserve">daily </w:t>
      </w:r>
      <w:r w:rsidR="004645A0">
        <w:rPr>
          <w:rFonts w:cs="Times New Roman"/>
        </w:rPr>
        <w:t>averaged</w:t>
      </w:r>
      <w:r w:rsidR="004645A0" w:rsidRPr="00FC5E5F">
        <w:rPr>
          <w:rFonts w:cs="Times New Roman"/>
        </w:rPr>
        <w:t xml:space="preserve"> abundance </w:t>
      </w:r>
      <w:r w:rsidR="004645A0">
        <w:rPr>
          <w:rFonts w:cs="Times New Roman"/>
        </w:rPr>
        <w:t>of</w:t>
      </w:r>
      <w:r w:rsidR="004645A0" w:rsidRPr="00FC5E5F">
        <w:rPr>
          <w:rFonts w:cs="Times New Roman"/>
        </w:rPr>
        <w:t xml:space="preserve"> 0.</w:t>
      </w:r>
      <w:r w:rsidR="004645A0" w:rsidRPr="005A2D88">
        <w:rPr>
          <w:rFonts w:cs="Times New Roman"/>
        </w:rPr>
        <w:t>52</w:t>
      </w:r>
      <w:r w:rsidR="004645A0">
        <w:rPr>
          <w:rFonts w:cs="Times New Roman"/>
        </w:rPr>
        <w:t xml:space="preserve"> </w:t>
      </w:r>
      <w:r w:rsidR="004645A0" w:rsidRPr="00FC5E5F">
        <w:rPr>
          <w:rFonts w:cs="Times New Roman"/>
        </w:rPr>
        <w:t>x</w:t>
      </w:r>
      <w:r w:rsidR="004645A0">
        <w:rPr>
          <w:rFonts w:cs="Times New Roman"/>
        </w:rPr>
        <w:t xml:space="preserve"> </w:t>
      </w:r>
      <w:r w:rsidR="004645A0" w:rsidRPr="008A0DAC">
        <w:rPr>
          <w:rFonts w:cs="Times New Roman"/>
        </w:rPr>
        <w:t>10</w:t>
      </w:r>
      <w:r w:rsidR="004645A0" w:rsidRPr="008A0DAC">
        <w:rPr>
          <w:rFonts w:eastAsia="Calibri" w:cs="Times New Roman"/>
          <w:vertAlign w:val="superscript"/>
        </w:rPr>
        <w:t>6</w:t>
      </w:r>
      <w:r w:rsidR="004645A0" w:rsidRPr="00BA009A">
        <w:rPr>
          <w:rFonts w:cs="Times New Roman"/>
        </w:rPr>
        <w:t xml:space="preserve"> </w:t>
      </w:r>
      <w:r w:rsidR="004645A0" w:rsidRPr="008A0DAC">
        <w:rPr>
          <w:rFonts w:eastAsia="Calibri" w:cs="Times New Roman"/>
        </w:rPr>
        <w:t>cells L</w:t>
      </w:r>
      <w:r w:rsidR="004645A0" w:rsidRPr="008A0DAC">
        <w:rPr>
          <w:rFonts w:eastAsia="Calibri" w:cs="Times New Roman"/>
          <w:vertAlign w:val="superscript"/>
        </w:rPr>
        <w:t>-1</w:t>
      </w:r>
      <w:r w:rsidR="004645A0">
        <w:rPr>
          <w:rFonts w:cs="Times New Roman"/>
        </w:rPr>
        <w:t>, (</w:t>
      </w:r>
      <w:r w:rsidR="004645A0" w:rsidRPr="008136A1">
        <w:rPr>
          <w:rFonts w:cs="Times New Roman"/>
          <w:b/>
        </w:rPr>
        <w:t xml:space="preserve">Fig. </w:t>
      </w:r>
      <w:r w:rsidR="00C67DAC">
        <w:rPr>
          <w:rFonts w:cs="Times New Roman"/>
          <w:b/>
        </w:rPr>
        <w:t>3</w:t>
      </w:r>
      <w:r w:rsidR="004645A0" w:rsidRPr="008136A1">
        <w:rPr>
          <w:rFonts w:cs="Times New Roman"/>
          <w:b/>
        </w:rPr>
        <w:t>A</w:t>
      </w:r>
      <w:r w:rsidR="004645A0">
        <w:rPr>
          <w:rFonts w:cs="Times New Roman"/>
        </w:rPr>
        <w:t xml:space="preserve">). </w:t>
      </w:r>
      <w:r w:rsidR="00D20E0E">
        <w:rPr>
          <w:rFonts w:cs="Times New Roman"/>
        </w:rPr>
        <w:t>The spring tide</w:t>
      </w:r>
      <w:r w:rsidR="004645A0">
        <w:rPr>
          <w:rFonts w:cs="Times New Roman"/>
        </w:rPr>
        <w:t xml:space="preserve"> (day</w:t>
      </w:r>
      <w:r w:rsidR="000B5375">
        <w:rPr>
          <w:rFonts w:cs="Times New Roman"/>
        </w:rPr>
        <w:t>s</w:t>
      </w:r>
      <w:r w:rsidR="004645A0">
        <w:rPr>
          <w:rFonts w:cs="Times New Roman"/>
        </w:rPr>
        <w:t xml:space="preserve"> 7-1</w:t>
      </w:r>
      <w:r w:rsidR="00927820">
        <w:rPr>
          <w:rFonts w:cs="Times New Roman"/>
        </w:rPr>
        <w:t>4</w:t>
      </w:r>
      <w:r w:rsidR="004645A0">
        <w:rPr>
          <w:rFonts w:cs="Times New Roman"/>
        </w:rPr>
        <w:t>)</w:t>
      </w:r>
      <w:r w:rsidR="004645A0" w:rsidRPr="00FC5E5F">
        <w:rPr>
          <w:rFonts w:cs="Times New Roman"/>
        </w:rPr>
        <w:t xml:space="preserve"> and </w:t>
      </w:r>
      <w:r w:rsidR="00D20E0E">
        <w:rPr>
          <w:rFonts w:cs="Times New Roman"/>
        </w:rPr>
        <w:t xml:space="preserve">second </w:t>
      </w:r>
      <w:r w:rsidR="00FD5257">
        <w:rPr>
          <w:rFonts w:cs="Times New Roman"/>
        </w:rPr>
        <w:t xml:space="preserve">two </w:t>
      </w:r>
      <w:r w:rsidR="00D20E0E">
        <w:rPr>
          <w:rFonts w:cs="Times New Roman"/>
        </w:rPr>
        <w:t>neap tide</w:t>
      </w:r>
      <w:r w:rsidR="00FD5257">
        <w:rPr>
          <w:rFonts w:cs="Times New Roman"/>
        </w:rPr>
        <w:t>s</w:t>
      </w:r>
      <w:r w:rsidR="00D20E0E">
        <w:rPr>
          <w:rFonts w:cs="Times New Roman"/>
        </w:rPr>
        <w:t xml:space="preserve"> </w:t>
      </w:r>
      <w:r w:rsidR="004645A0">
        <w:rPr>
          <w:rFonts w:cs="Times New Roman"/>
        </w:rPr>
        <w:t>(day</w:t>
      </w:r>
      <w:r w:rsidR="000B5375">
        <w:rPr>
          <w:rFonts w:cs="Times New Roman"/>
        </w:rPr>
        <w:t>s</w:t>
      </w:r>
      <w:r w:rsidR="004645A0">
        <w:rPr>
          <w:rFonts w:cs="Times New Roman"/>
        </w:rPr>
        <w:t xml:space="preserve"> 1</w:t>
      </w:r>
      <w:r w:rsidR="00927820">
        <w:rPr>
          <w:rFonts w:cs="Times New Roman"/>
        </w:rPr>
        <w:t>4</w:t>
      </w:r>
      <w:r w:rsidR="004645A0">
        <w:rPr>
          <w:rFonts w:cs="Times New Roman"/>
        </w:rPr>
        <w:t>-</w:t>
      </w:r>
      <w:r w:rsidR="00927820">
        <w:rPr>
          <w:rFonts w:cs="Times New Roman"/>
        </w:rPr>
        <w:t>25</w:t>
      </w:r>
      <w:r w:rsidR="004645A0">
        <w:rPr>
          <w:rFonts w:cs="Times New Roman"/>
        </w:rPr>
        <w:t>) exhibited</w:t>
      </w:r>
      <w:r w:rsidR="004645A0" w:rsidRPr="00FC5E5F">
        <w:rPr>
          <w:rFonts w:cs="Times New Roman"/>
        </w:rPr>
        <w:t xml:space="preserve"> the lowest abundances</w:t>
      </w:r>
      <w:r w:rsidR="004645A0">
        <w:rPr>
          <w:rFonts w:cs="Times New Roman"/>
        </w:rPr>
        <w:t>, with an average of</w:t>
      </w:r>
      <w:r w:rsidR="004645A0" w:rsidRPr="00FC5E5F">
        <w:rPr>
          <w:rFonts w:cs="Times New Roman"/>
        </w:rPr>
        <w:t xml:space="preserve"> 0.08</w:t>
      </w:r>
      <w:r w:rsidR="004645A0">
        <w:rPr>
          <w:rFonts w:cs="Times New Roman"/>
        </w:rPr>
        <w:t xml:space="preserve"> </w:t>
      </w:r>
      <w:r w:rsidR="004645A0" w:rsidRPr="00FC5E5F">
        <w:rPr>
          <w:rFonts w:cs="Times New Roman"/>
        </w:rPr>
        <w:t>x</w:t>
      </w:r>
      <w:r w:rsidR="004645A0">
        <w:rPr>
          <w:rFonts w:cs="Times New Roman"/>
        </w:rPr>
        <w:t xml:space="preserve"> </w:t>
      </w:r>
      <w:r w:rsidR="004645A0" w:rsidRPr="008A0DAC">
        <w:rPr>
          <w:rFonts w:cs="Times New Roman"/>
        </w:rPr>
        <w:t>10</w:t>
      </w:r>
      <w:r w:rsidR="004645A0" w:rsidRPr="008A0DAC">
        <w:rPr>
          <w:rFonts w:eastAsia="Calibri" w:cs="Times New Roman"/>
          <w:vertAlign w:val="superscript"/>
        </w:rPr>
        <w:t>6</w:t>
      </w:r>
      <w:r w:rsidR="004645A0" w:rsidRPr="008A0DAC">
        <w:rPr>
          <w:rFonts w:eastAsia="Calibri" w:cs="Times New Roman"/>
        </w:rPr>
        <w:t xml:space="preserve"> cells L</w:t>
      </w:r>
      <w:r w:rsidR="004645A0" w:rsidRPr="008A0DAC">
        <w:rPr>
          <w:rFonts w:eastAsia="Calibri" w:cs="Times New Roman"/>
          <w:vertAlign w:val="superscript"/>
        </w:rPr>
        <w:t>-1</w:t>
      </w:r>
      <w:r w:rsidR="004645A0" w:rsidRPr="008A0DAC">
        <w:rPr>
          <w:rFonts w:cs="Times New Roman"/>
        </w:rPr>
        <w:t xml:space="preserve"> </w:t>
      </w:r>
      <w:r w:rsidR="004645A0" w:rsidRPr="00FC5E5F">
        <w:rPr>
          <w:rFonts w:cs="Times New Roman"/>
        </w:rPr>
        <w:t>and 0.09</w:t>
      </w:r>
      <w:r w:rsidR="004645A0">
        <w:rPr>
          <w:rFonts w:cs="Times New Roman"/>
        </w:rPr>
        <w:t xml:space="preserve"> x </w:t>
      </w:r>
      <w:r w:rsidR="004645A0" w:rsidRPr="008A0DAC">
        <w:rPr>
          <w:rFonts w:cs="Times New Roman"/>
        </w:rPr>
        <w:t>10</w:t>
      </w:r>
      <w:r w:rsidR="004645A0" w:rsidRPr="008A0DAC">
        <w:rPr>
          <w:rFonts w:eastAsia="Calibri" w:cs="Times New Roman"/>
          <w:vertAlign w:val="superscript"/>
        </w:rPr>
        <w:t>6</w:t>
      </w:r>
      <w:r w:rsidR="004645A0" w:rsidRPr="008A0DAC">
        <w:rPr>
          <w:rFonts w:eastAsia="Calibri" w:cs="Times New Roman"/>
        </w:rPr>
        <w:t xml:space="preserve"> cells L</w:t>
      </w:r>
      <w:r w:rsidR="004645A0" w:rsidRPr="008A0DAC">
        <w:rPr>
          <w:rFonts w:eastAsia="Calibri" w:cs="Times New Roman"/>
          <w:vertAlign w:val="superscript"/>
        </w:rPr>
        <w:t>-1</w:t>
      </w:r>
      <w:r w:rsidR="004645A0">
        <w:rPr>
          <w:rFonts w:cs="Times New Roman"/>
        </w:rPr>
        <w:t xml:space="preserve">, </w:t>
      </w:r>
      <w:r w:rsidR="004645A0" w:rsidRPr="00FC5E5F">
        <w:rPr>
          <w:rFonts w:eastAsia="Calibri" w:cs="Times New Roman"/>
        </w:rPr>
        <w:t>respectively</w:t>
      </w:r>
      <w:r w:rsidR="004645A0">
        <w:rPr>
          <w:rFonts w:eastAsia="Calibri" w:cs="Times New Roman"/>
        </w:rPr>
        <w:t xml:space="preserve"> </w:t>
      </w:r>
      <w:r w:rsidR="004645A0">
        <w:rPr>
          <w:rFonts w:cs="Times New Roman"/>
        </w:rPr>
        <w:t>(</w:t>
      </w:r>
      <w:r w:rsidR="004645A0" w:rsidRPr="008136A1">
        <w:rPr>
          <w:rFonts w:cs="Times New Roman"/>
          <w:b/>
        </w:rPr>
        <w:t xml:space="preserve">Fig. </w:t>
      </w:r>
      <w:r w:rsidR="00C67DAC">
        <w:rPr>
          <w:rFonts w:cs="Times New Roman"/>
          <w:b/>
        </w:rPr>
        <w:t>3</w:t>
      </w:r>
      <w:r w:rsidR="004645A0">
        <w:rPr>
          <w:rFonts w:cs="Times New Roman"/>
          <w:b/>
        </w:rPr>
        <w:t>B and C</w:t>
      </w:r>
      <w:r w:rsidR="004645A0">
        <w:rPr>
          <w:rFonts w:cs="Times New Roman"/>
        </w:rPr>
        <w:t>)</w:t>
      </w:r>
      <w:r w:rsidR="004645A0">
        <w:rPr>
          <w:rFonts w:eastAsia="Calibri" w:cs="Times New Roman"/>
        </w:rPr>
        <w:t xml:space="preserve">. </w:t>
      </w:r>
      <w:commentRangeStart w:id="98"/>
      <w:commentRangeStart w:id="99"/>
      <w:r w:rsidR="006466E0">
        <w:rPr>
          <w:rFonts w:cs="Times New Roman"/>
        </w:rPr>
        <w:t>Al</w:t>
      </w:r>
      <w:r w:rsidR="006466E0" w:rsidRPr="0076654C">
        <w:rPr>
          <w:rFonts w:cs="Times New Roman"/>
        </w:rPr>
        <w:t xml:space="preserve">though </w:t>
      </w:r>
      <w:r w:rsidR="006466E0">
        <w:rPr>
          <w:rFonts w:cs="Times New Roman"/>
        </w:rPr>
        <w:t>variations</w:t>
      </w:r>
      <w:r w:rsidR="006466E0" w:rsidRPr="0076654C">
        <w:rPr>
          <w:rFonts w:cs="Times New Roman"/>
        </w:rPr>
        <w:t xml:space="preserve"> in </w:t>
      </w:r>
      <w:r w:rsidR="006466E0">
        <w:rPr>
          <w:rFonts w:cs="Times New Roman"/>
        </w:rPr>
        <w:t xml:space="preserve">cell abundance </w:t>
      </w:r>
      <w:r w:rsidR="00866479">
        <w:rPr>
          <w:rFonts w:cs="Times New Roman"/>
        </w:rPr>
        <w:t>change</w:t>
      </w:r>
      <w:r w:rsidR="006E4A33">
        <w:rPr>
          <w:rFonts w:cs="Times New Roman"/>
        </w:rPr>
        <w:t>d</w:t>
      </w:r>
      <w:r w:rsidR="00866479">
        <w:rPr>
          <w:rFonts w:cs="Times New Roman"/>
        </w:rPr>
        <w:t xml:space="preserve"> rapidly over a few hours</w:t>
      </w:r>
      <w:r w:rsidR="006466E0">
        <w:rPr>
          <w:rFonts w:cs="Times New Roman"/>
        </w:rPr>
        <w:t xml:space="preserve">, changes </w:t>
      </w:r>
      <w:r>
        <w:rPr>
          <w:rFonts w:cs="Times New Roman"/>
        </w:rPr>
        <w:t xml:space="preserve">in </w:t>
      </w:r>
      <w:r w:rsidR="00B113BF">
        <w:rPr>
          <w:rFonts w:cs="Times New Roman"/>
        </w:rPr>
        <w:t xml:space="preserve">the </w:t>
      </w:r>
      <w:r w:rsidRPr="0076654C">
        <w:rPr>
          <w:rFonts w:cs="Times New Roman"/>
        </w:rPr>
        <w:t xml:space="preserve">abundance </w:t>
      </w:r>
      <w:r w:rsidR="00B113BF">
        <w:rPr>
          <w:rFonts w:cs="Times New Roman"/>
        </w:rPr>
        <w:t xml:space="preserve">of </w:t>
      </w:r>
      <w:r w:rsidR="00B3016B" w:rsidRPr="00FC5E5F">
        <w:rPr>
          <w:rFonts w:cs="Times New Roman"/>
          <w:i/>
        </w:rPr>
        <w:t>Teleaulax</w:t>
      </w:r>
      <w:r w:rsidR="00B113BF">
        <w:rPr>
          <w:rFonts w:cs="Times New Roman"/>
          <w:iCs/>
        </w:rPr>
        <w:t>-</w:t>
      </w:r>
      <w:r w:rsidR="00B113BF" w:rsidRPr="00B113BF">
        <w:rPr>
          <w:rFonts w:cs="Times New Roman"/>
          <w:iCs/>
        </w:rPr>
        <w:t>like</w:t>
      </w:r>
      <w:r w:rsidR="00B113BF">
        <w:rPr>
          <w:rFonts w:cs="Times New Roman"/>
        </w:rPr>
        <w:t xml:space="preserve"> cells </w:t>
      </w:r>
      <w:r w:rsidR="006466E0">
        <w:rPr>
          <w:rFonts w:cs="Times New Roman"/>
        </w:rPr>
        <w:t>did</w:t>
      </w:r>
      <w:r w:rsidR="006F2BC3">
        <w:rPr>
          <w:rFonts w:cs="Times New Roman"/>
        </w:rPr>
        <w:t xml:space="preserve"> not</w:t>
      </w:r>
      <w:r w:rsidRPr="0076654C">
        <w:rPr>
          <w:rFonts w:cs="Times New Roman"/>
        </w:rPr>
        <w:t xml:space="preserve"> </w:t>
      </w:r>
      <w:r w:rsidR="006466E0">
        <w:rPr>
          <w:rFonts w:cs="Times New Roman"/>
        </w:rPr>
        <w:t>coincide</w:t>
      </w:r>
      <w:r w:rsidRPr="0076654C">
        <w:rPr>
          <w:rFonts w:cs="Times New Roman"/>
        </w:rPr>
        <w:t xml:space="preserve"> with </w:t>
      </w:r>
      <w:r w:rsidR="006466E0">
        <w:rPr>
          <w:rFonts w:cs="Times New Roman"/>
        </w:rPr>
        <w:t xml:space="preserve">daily </w:t>
      </w:r>
      <w:r w:rsidRPr="0076654C">
        <w:rPr>
          <w:rFonts w:cs="Times New Roman"/>
        </w:rPr>
        <w:t>tidal cycle</w:t>
      </w:r>
      <w:r w:rsidR="004645A0">
        <w:rPr>
          <w:rFonts w:cs="Times New Roman"/>
        </w:rPr>
        <w:t xml:space="preserve"> or spring/neap tide cycle</w:t>
      </w:r>
      <w:r w:rsidR="006466E0">
        <w:rPr>
          <w:rFonts w:cs="Times New Roman"/>
        </w:rPr>
        <w:t xml:space="preserve">. </w:t>
      </w:r>
      <w:commentRangeEnd w:id="98"/>
      <w:r w:rsidR="00CB598E">
        <w:rPr>
          <w:rStyle w:val="CommentReference"/>
        </w:rPr>
        <w:commentReference w:id="98"/>
      </w:r>
      <w:commentRangeEnd w:id="99"/>
      <w:r w:rsidR="004B7D5B">
        <w:rPr>
          <w:rStyle w:val="CommentReference"/>
        </w:rPr>
        <w:commentReference w:id="99"/>
      </w:r>
    </w:p>
    <w:p w14:paraId="0FFB87AD" w14:textId="77777777" w:rsidR="00A65C83" w:rsidRPr="005B459F" w:rsidRDefault="00A65C83" w:rsidP="003218A1">
      <w:pPr>
        <w:spacing w:line="480" w:lineRule="auto"/>
        <w:ind w:firstLine="288"/>
        <w:rPr>
          <w:rFonts w:cs="Times New Roman"/>
        </w:rPr>
      </w:pPr>
    </w:p>
    <w:p w14:paraId="77EB6806" w14:textId="6CE2DBAE" w:rsidR="000B5375" w:rsidRDefault="00114CA7" w:rsidP="003218A1">
      <w:pPr>
        <w:spacing w:line="480" w:lineRule="auto"/>
        <w:ind w:firstLine="288"/>
        <w:rPr>
          <w:rFonts w:eastAsia="Calibri" w:cs="Times New Roman"/>
        </w:rPr>
      </w:pPr>
      <w:r>
        <w:rPr>
          <w:rFonts w:cs="Times New Roman"/>
        </w:rPr>
        <w:t xml:space="preserve">The </w:t>
      </w:r>
      <w:r w:rsidR="008D5305">
        <w:rPr>
          <w:rFonts w:cs="Times New Roman"/>
        </w:rPr>
        <w:t>abundances of</w:t>
      </w:r>
      <w:r w:rsidR="008D5305" w:rsidRPr="005D614B">
        <w:rPr>
          <w:rFonts w:cs="Times New Roman"/>
        </w:rPr>
        <w:t xml:space="preserve"> </w:t>
      </w:r>
      <w:del w:id="100" w:author="Author">
        <w:r w:rsidRPr="005D614B" w:rsidDel="00D87D65">
          <w:rPr>
            <w:rFonts w:cs="Times New Roman"/>
            <w:i/>
            <w:iCs/>
          </w:rPr>
          <w:delText>M. major</w:delText>
        </w:r>
      </w:del>
      <w:ins w:id="101" w:author="Author">
        <w:r w:rsidR="00D87D65">
          <w:rPr>
            <w:rFonts w:cs="Times New Roman"/>
            <w:i/>
            <w:iCs/>
          </w:rPr>
          <w:t>Mesodinium</w:t>
        </w:r>
      </w:ins>
      <w:r w:rsidR="005221E8" w:rsidRPr="005221E8">
        <w:rPr>
          <w:rFonts w:cs="Times New Roman"/>
        </w:rPr>
        <w:t xml:space="preserve"> </w:t>
      </w:r>
      <w:r w:rsidR="00866479">
        <w:rPr>
          <w:rFonts w:cs="Times New Roman"/>
        </w:rPr>
        <w:t xml:space="preserve">(measured once a day at </w:t>
      </w:r>
      <w:r w:rsidR="005221E8">
        <w:rPr>
          <w:rFonts w:cs="Times New Roman"/>
        </w:rPr>
        <w:t>high-tide</w:t>
      </w:r>
      <w:r w:rsidR="00866479">
        <w:rPr>
          <w:rFonts w:cs="Times New Roman"/>
        </w:rPr>
        <w:t xml:space="preserve">) were on </w:t>
      </w:r>
      <w:r w:rsidR="00B113BF">
        <w:rPr>
          <w:rFonts w:cs="Times New Roman"/>
        </w:rPr>
        <w:t>the same order of magnitude</w:t>
      </w:r>
      <w:r w:rsidR="00866479">
        <w:rPr>
          <w:rFonts w:cs="Times New Roman"/>
          <w:bCs/>
          <w:i/>
        </w:rPr>
        <w:t xml:space="preserve">, </w:t>
      </w:r>
      <w:r w:rsidR="00866479">
        <w:rPr>
          <w:rFonts w:cs="Times New Roman"/>
          <w:bCs/>
        </w:rPr>
        <w:t>but typically lower than abundance</w:t>
      </w:r>
      <w:r w:rsidR="00B113BF">
        <w:rPr>
          <w:rFonts w:cs="Times New Roman"/>
          <w:bCs/>
        </w:rPr>
        <w:t xml:space="preserve">s of </w:t>
      </w:r>
      <w:r w:rsidR="00B3016B" w:rsidRPr="00FC5E5F">
        <w:rPr>
          <w:rFonts w:cs="Times New Roman"/>
          <w:i/>
        </w:rPr>
        <w:t>Teleaulax</w:t>
      </w:r>
      <w:r w:rsidR="00B113BF">
        <w:rPr>
          <w:rFonts w:cs="Times New Roman"/>
          <w:iCs/>
        </w:rPr>
        <w:t>-</w:t>
      </w:r>
      <w:r w:rsidR="00B113BF" w:rsidRPr="00B113BF">
        <w:rPr>
          <w:rFonts w:cs="Times New Roman"/>
          <w:iCs/>
        </w:rPr>
        <w:t>like</w:t>
      </w:r>
      <w:r w:rsidR="00B113BF">
        <w:rPr>
          <w:rFonts w:cs="Times New Roman"/>
        </w:rPr>
        <w:t xml:space="preserve"> </w:t>
      </w:r>
      <w:r w:rsidR="00B3016B">
        <w:rPr>
          <w:rFonts w:cs="Times New Roman"/>
        </w:rPr>
        <w:t xml:space="preserve">cryptophytes </w:t>
      </w:r>
      <w:r w:rsidR="006E4A33">
        <w:rPr>
          <w:rFonts w:cs="Times New Roman"/>
        </w:rPr>
        <w:t>detected by the flow cytometer</w:t>
      </w:r>
      <w:r w:rsidR="008D5305">
        <w:rPr>
          <w:rFonts w:cs="Times New Roman"/>
        </w:rPr>
        <w:t xml:space="preserve">, with values </w:t>
      </w:r>
      <w:r w:rsidR="006525FE">
        <w:rPr>
          <w:rFonts w:cs="Times New Roman"/>
        </w:rPr>
        <w:t>varying</w:t>
      </w:r>
      <w:r w:rsidR="008D5305">
        <w:rPr>
          <w:rFonts w:cs="Times New Roman"/>
        </w:rPr>
        <w:t xml:space="preserve"> from 0.0</w:t>
      </w:r>
      <w:r w:rsidR="008D5305" w:rsidRPr="005D614B">
        <w:rPr>
          <w:rFonts w:cs="Times New Roman"/>
        </w:rPr>
        <w:t>21</w:t>
      </w:r>
      <w:r w:rsidR="008D5305" w:rsidRPr="00BA009A">
        <w:rPr>
          <w:rFonts w:cs="Times New Roman"/>
        </w:rPr>
        <w:t xml:space="preserve"> </w:t>
      </w:r>
      <w:r w:rsidR="008D5305">
        <w:rPr>
          <w:rFonts w:cs="Times New Roman"/>
        </w:rPr>
        <w:t>x 10</w:t>
      </w:r>
      <w:r w:rsidR="008D5305" w:rsidRPr="00FC5E5F">
        <w:rPr>
          <w:rFonts w:cs="Times New Roman"/>
          <w:vertAlign w:val="superscript"/>
        </w:rPr>
        <w:t>6</w:t>
      </w:r>
      <w:r w:rsidR="008D5305" w:rsidRPr="005D614B">
        <w:rPr>
          <w:rFonts w:cs="Times New Roman"/>
        </w:rPr>
        <w:t xml:space="preserve"> </w:t>
      </w:r>
      <w:r w:rsidR="008D5305">
        <w:rPr>
          <w:rFonts w:cs="Times New Roman"/>
        </w:rPr>
        <w:t>to 0.32 x 10</w:t>
      </w:r>
      <w:r w:rsidR="008D5305" w:rsidRPr="00FC5E5F">
        <w:rPr>
          <w:rFonts w:cs="Times New Roman"/>
          <w:vertAlign w:val="superscript"/>
        </w:rPr>
        <w:t>6</w:t>
      </w:r>
      <w:r w:rsidR="008D5305" w:rsidRPr="005D614B">
        <w:rPr>
          <w:rFonts w:cs="Times New Roman"/>
        </w:rPr>
        <w:t xml:space="preserve"> cells </w:t>
      </w:r>
      <w:r w:rsidR="008D5305" w:rsidRPr="005D614B">
        <w:rPr>
          <w:rFonts w:eastAsia="Calibri" w:cs="Times New Roman"/>
        </w:rPr>
        <w:t>L</w:t>
      </w:r>
      <w:r w:rsidR="008D5305" w:rsidRPr="008A0DAC">
        <w:rPr>
          <w:rFonts w:eastAsia="Calibri" w:cs="Times New Roman"/>
          <w:vertAlign w:val="superscript"/>
        </w:rPr>
        <w:t>-</w:t>
      </w:r>
      <w:r w:rsidR="008D5305" w:rsidRPr="005D614B">
        <w:rPr>
          <w:rFonts w:eastAsia="Calibri" w:cs="Times New Roman"/>
        </w:rPr>
        <w:t>¹</w:t>
      </w:r>
      <w:r w:rsidR="00F65A6A">
        <w:rPr>
          <w:rFonts w:eastAsia="Calibri" w:cs="Times New Roman"/>
        </w:rPr>
        <w:t xml:space="preserve"> </w:t>
      </w:r>
      <w:r w:rsidR="00136ED5">
        <w:rPr>
          <w:rFonts w:eastAsia="Calibri" w:cs="Times New Roman"/>
        </w:rPr>
        <w:t>during the survey</w:t>
      </w:r>
      <w:r w:rsidR="00136ED5">
        <w:rPr>
          <w:rFonts w:cs="Times New Roman"/>
        </w:rPr>
        <w:t xml:space="preserve"> </w:t>
      </w:r>
      <w:r w:rsidR="008D5305" w:rsidRPr="00FC5E5F">
        <w:rPr>
          <w:rFonts w:cs="Times New Roman"/>
        </w:rPr>
        <w:t>(</w:t>
      </w:r>
      <w:r w:rsidR="008D5305">
        <w:rPr>
          <w:rFonts w:cs="Times New Roman"/>
          <w:b/>
          <w:bCs/>
        </w:rPr>
        <w:t>F</w:t>
      </w:r>
      <w:r w:rsidR="008D5305" w:rsidRPr="00FC5E5F">
        <w:rPr>
          <w:rFonts w:cs="Times New Roman"/>
          <w:b/>
          <w:bCs/>
        </w:rPr>
        <w:t xml:space="preserve">ig. </w:t>
      </w:r>
      <w:r w:rsidR="00C67DAC">
        <w:rPr>
          <w:rFonts w:cs="Times New Roman"/>
          <w:b/>
          <w:bCs/>
        </w:rPr>
        <w:t>3</w:t>
      </w:r>
      <w:r w:rsidR="008D5305" w:rsidRPr="00FC5E5F">
        <w:rPr>
          <w:rFonts w:cs="Times New Roman"/>
        </w:rPr>
        <w:t>)</w:t>
      </w:r>
      <w:r w:rsidR="008D5305">
        <w:rPr>
          <w:rFonts w:eastAsia="Calibri" w:cs="Times New Roman"/>
        </w:rPr>
        <w:t>. A positive co</w:t>
      </w:r>
      <w:r w:rsidR="00B113BF">
        <w:rPr>
          <w:rFonts w:eastAsia="Calibri" w:cs="Times New Roman"/>
        </w:rPr>
        <w:t xml:space="preserve">rrelation between abundances of </w:t>
      </w:r>
      <w:r w:rsidR="00B3016B" w:rsidRPr="00FC5E5F">
        <w:rPr>
          <w:rFonts w:cs="Times New Roman"/>
          <w:i/>
        </w:rPr>
        <w:t>Teleaulax</w:t>
      </w:r>
      <w:r w:rsidR="006E4A33">
        <w:rPr>
          <w:rFonts w:cs="Times New Roman"/>
          <w:iCs/>
        </w:rPr>
        <w:t>-</w:t>
      </w:r>
      <w:r w:rsidR="006E4A33" w:rsidRPr="00B113BF">
        <w:rPr>
          <w:rFonts w:cs="Times New Roman"/>
          <w:iCs/>
        </w:rPr>
        <w:t>like</w:t>
      </w:r>
      <w:r w:rsidR="006E4A33">
        <w:rPr>
          <w:rFonts w:eastAsia="Calibri" w:cs="Times New Roman"/>
        </w:rPr>
        <w:t xml:space="preserve"> </w:t>
      </w:r>
      <w:r w:rsidR="00B113BF">
        <w:rPr>
          <w:rFonts w:eastAsia="Calibri" w:cs="Times New Roman"/>
        </w:rPr>
        <w:t xml:space="preserve">cryptophytes </w:t>
      </w:r>
      <w:r w:rsidR="008D5305">
        <w:rPr>
          <w:rFonts w:eastAsia="Calibri" w:cs="Times New Roman"/>
        </w:rPr>
        <w:t xml:space="preserve">and </w:t>
      </w:r>
      <w:del w:id="102" w:author="Author">
        <w:r w:rsidR="008D5305" w:rsidRPr="004B24FD" w:rsidDel="00D87D65">
          <w:rPr>
            <w:rFonts w:eastAsia="Calibri" w:cs="Times New Roman"/>
            <w:i/>
          </w:rPr>
          <w:delText>M. major</w:delText>
        </w:r>
      </w:del>
      <w:ins w:id="103" w:author="Author">
        <w:r w:rsidR="00D87D65">
          <w:rPr>
            <w:rFonts w:eastAsia="Calibri" w:cs="Times New Roman"/>
            <w:i/>
          </w:rPr>
          <w:t>Mesodinium</w:t>
        </w:r>
      </w:ins>
      <w:r w:rsidR="008D5305">
        <w:rPr>
          <w:rFonts w:eastAsia="Calibri" w:cs="Times New Roman"/>
        </w:rPr>
        <w:t xml:space="preserve"> was observed during the survey (R = 0.</w:t>
      </w:r>
      <w:r w:rsidR="00FD5257">
        <w:rPr>
          <w:rFonts w:eastAsia="Calibri" w:cs="Times New Roman"/>
        </w:rPr>
        <w:t>49</w:t>
      </w:r>
      <w:r w:rsidR="008D5305">
        <w:rPr>
          <w:rFonts w:eastAsia="Calibri" w:cs="Times New Roman"/>
        </w:rPr>
        <w:t>, p &lt; 0.0</w:t>
      </w:r>
      <w:r w:rsidR="008D5305" w:rsidRPr="00505188">
        <w:rPr>
          <w:rFonts w:eastAsia="Calibri" w:cs="Times New Roman"/>
        </w:rPr>
        <w:t>1</w:t>
      </w:r>
      <w:r w:rsidR="008D5305">
        <w:rPr>
          <w:rFonts w:eastAsia="Calibri" w:cs="Times New Roman"/>
        </w:rPr>
        <w:t>) (</w:t>
      </w:r>
      <w:r w:rsidR="008D5305" w:rsidRPr="00FC5E5F">
        <w:rPr>
          <w:rFonts w:eastAsia="Calibri" w:cs="Times New Roman"/>
          <w:b/>
        </w:rPr>
        <w:t xml:space="preserve">Fig. </w:t>
      </w:r>
      <w:r w:rsidR="00C67DAC">
        <w:rPr>
          <w:rFonts w:eastAsia="Calibri" w:cs="Times New Roman"/>
          <w:b/>
        </w:rPr>
        <w:t>4</w:t>
      </w:r>
      <w:r w:rsidR="006525FE">
        <w:rPr>
          <w:rFonts w:eastAsia="Calibri" w:cs="Times New Roman"/>
        </w:rPr>
        <w:t>)</w:t>
      </w:r>
      <w:r w:rsidR="006525FE">
        <w:rPr>
          <w:rFonts w:cs="Times New Roman"/>
        </w:rPr>
        <w:t xml:space="preserve">. </w:t>
      </w:r>
      <w:r w:rsidR="007C081D">
        <w:rPr>
          <w:rFonts w:cs="Times New Roman"/>
        </w:rPr>
        <w:t xml:space="preserve">Note that the only observation that does not follow the </w:t>
      </w:r>
      <w:r w:rsidR="007C081D">
        <w:rPr>
          <w:rFonts w:cs="Times New Roman"/>
        </w:rPr>
        <w:lastRenderedPageBreak/>
        <w:t xml:space="preserve">trend is when </w:t>
      </w:r>
      <w:del w:id="104" w:author="Author">
        <w:r w:rsidR="007C081D" w:rsidRPr="007C081D" w:rsidDel="00D87D65">
          <w:rPr>
            <w:rFonts w:cs="Times New Roman"/>
            <w:i/>
          </w:rPr>
          <w:delText xml:space="preserve">M. </w:delText>
        </w:r>
      </w:del>
      <w:ins w:id="105" w:author="Author">
        <w:del w:id="106" w:author="Author">
          <w:r w:rsidR="009E6A55" w:rsidDel="00D87D65">
            <w:rPr>
              <w:rFonts w:cs="Times New Roman"/>
              <w:i/>
            </w:rPr>
            <w:delText>major</w:delText>
          </w:r>
        </w:del>
        <w:r w:rsidR="00D87D65">
          <w:rPr>
            <w:rFonts w:cs="Times New Roman"/>
            <w:i/>
          </w:rPr>
          <w:t>Mesodinium</w:t>
        </w:r>
        <w:r w:rsidR="009E6A55">
          <w:rPr>
            <w:rFonts w:cs="Times New Roman"/>
            <w:i/>
          </w:rPr>
          <w:t xml:space="preserve"> (?) </w:t>
        </w:r>
      </w:ins>
      <w:del w:id="107" w:author="Author">
        <w:r w:rsidR="007C081D" w:rsidRPr="00C04FD6" w:rsidDel="009E6A55">
          <w:rPr>
            <w:rFonts w:cs="Times New Roman"/>
            <w:i/>
            <w:strike/>
            <w:highlight w:val="red"/>
          </w:rPr>
          <w:delText>rubra</w:delText>
        </w:r>
        <w:r w:rsidR="007C081D" w:rsidDel="009E6A55">
          <w:rPr>
            <w:rFonts w:cs="Times New Roman"/>
          </w:rPr>
          <w:delText xml:space="preserve"> </w:delText>
        </w:r>
      </w:del>
      <w:r w:rsidR="007C081D">
        <w:rPr>
          <w:rFonts w:cs="Times New Roman"/>
        </w:rPr>
        <w:t xml:space="preserve">is at its highest cell abundance. </w:t>
      </w:r>
      <w:r w:rsidR="00136ED5">
        <w:rPr>
          <w:rFonts w:eastAsia="Calibri" w:cs="Times New Roman"/>
        </w:rPr>
        <w:t xml:space="preserve">Abundances of </w:t>
      </w:r>
      <w:del w:id="108" w:author="Author">
        <w:r w:rsidR="005228AD" w:rsidRPr="004B24FD" w:rsidDel="00D87D65">
          <w:rPr>
            <w:rFonts w:eastAsia="Calibri" w:cs="Times New Roman"/>
            <w:i/>
          </w:rPr>
          <w:delText>M. major</w:delText>
        </w:r>
      </w:del>
      <w:ins w:id="109" w:author="Author">
        <w:r w:rsidR="00D87D65">
          <w:rPr>
            <w:rFonts w:eastAsia="Calibri" w:cs="Times New Roman"/>
            <w:i/>
          </w:rPr>
          <w:t>Mesodinium</w:t>
        </w:r>
      </w:ins>
      <w:r w:rsidR="005228AD">
        <w:rPr>
          <w:rFonts w:eastAsia="Calibri" w:cs="Times New Roman"/>
          <w:i/>
        </w:rPr>
        <w:t xml:space="preserve"> </w:t>
      </w:r>
      <w:r w:rsidR="00866479">
        <w:rPr>
          <w:rFonts w:eastAsia="Calibri" w:cs="Times New Roman"/>
        </w:rPr>
        <w:t xml:space="preserve">and </w:t>
      </w:r>
      <w:r w:rsidR="00B3016B" w:rsidRPr="00FC5E5F">
        <w:rPr>
          <w:rFonts w:cs="Times New Roman"/>
          <w:i/>
        </w:rPr>
        <w:t>Teleaulax</w:t>
      </w:r>
      <w:r w:rsidR="00B113BF">
        <w:rPr>
          <w:rFonts w:cs="Times New Roman"/>
          <w:iCs/>
        </w:rPr>
        <w:t>-</w:t>
      </w:r>
      <w:r w:rsidR="00B113BF" w:rsidRPr="00B113BF">
        <w:rPr>
          <w:rFonts w:cs="Times New Roman"/>
          <w:iCs/>
        </w:rPr>
        <w:t>like</w:t>
      </w:r>
      <w:r w:rsidR="00B113BF">
        <w:rPr>
          <w:rFonts w:cs="Times New Roman"/>
        </w:rPr>
        <w:t xml:space="preserve"> cells</w:t>
      </w:r>
      <w:r w:rsidR="00866479" w:rsidRPr="00B113BF">
        <w:rPr>
          <w:rFonts w:eastAsia="Calibri" w:cs="Times New Roman"/>
        </w:rPr>
        <w:t xml:space="preserve"> </w:t>
      </w:r>
      <w:r w:rsidR="00136ED5">
        <w:rPr>
          <w:rFonts w:eastAsia="Calibri" w:cs="Times New Roman"/>
        </w:rPr>
        <w:t>were not significantly correlated with environmental conditions such as</w:t>
      </w:r>
      <w:r w:rsidR="00C34300">
        <w:rPr>
          <w:rFonts w:eastAsia="Calibri" w:cs="Times New Roman"/>
        </w:rPr>
        <w:t xml:space="preserve"> salinity,</w:t>
      </w:r>
      <w:r w:rsidR="00CB692E">
        <w:rPr>
          <w:rFonts w:eastAsia="Calibri" w:cs="Times New Roman"/>
        </w:rPr>
        <w:t xml:space="preserve"> </w:t>
      </w:r>
      <w:r w:rsidR="00136ED5">
        <w:rPr>
          <w:rFonts w:eastAsia="Calibri" w:cs="Times New Roman"/>
        </w:rPr>
        <w:t xml:space="preserve">nutrient concentrations </w:t>
      </w:r>
      <w:r w:rsidR="00C34300">
        <w:rPr>
          <w:rFonts w:cs="Times New Roman"/>
        </w:rPr>
        <w:t>or spring/neap tide cycle</w:t>
      </w:r>
      <w:r w:rsidR="00C34300">
        <w:rPr>
          <w:rFonts w:eastAsia="Calibri" w:cs="Times New Roman"/>
        </w:rPr>
        <w:t xml:space="preserve"> </w:t>
      </w:r>
      <w:r w:rsidR="00866479">
        <w:rPr>
          <w:rFonts w:eastAsia="Calibri" w:cs="Times New Roman"/>
        </w:rPr>
        <w:t xml:space="preserve">during the survey </w:t>
      </w:r>
      <w:r w:rsidR="00136ED5">
        <w:rPr>
          <w:rFonts w:eastAsia="Calibri" w:cs="Times New Roman"/>
        </w:rPr>
        <w:t xml:space="preserve">(data not </w:t>
      </w:r>
      <w:r w:rsidR="006466E0">
        <w:rPr>
          <w:rFonts w:eastAsia="Calibri" w:cs="Times New Roman"/>
        </w:rPr>
        <w:t>shown</w:t>
      </w:r>
      <w:r w:rsidR="00136ED5">
        <w:rPr>
          <w:rFonts w:eastAsia="Calibri" w:cs="Times New Roman"/>
        </w:rPr>
        <w:t>)</w:t>
      </w:r>
      <w:r w:rsidR="00136ED5" w:rsidRPr="005D614B">
        <w:rPr>
          <w:rFonts w:eastAsia="Calibri" w:cs="Times New Roman"/>
        </w:rPr>
        <w:t>.</w:t>
      </w:r>
      <w:r w:rsidR="00816599" w:rsidRPr="00816599">
        <w:t xml:space="preserve"> </w:t>
      </w:r>
    </w:p>
    <w:p w14:paraId="44AACC77" w14:textId="77777777" w:rsidR="008879DF" w:rsidRPr="00FE75DC" w:rsidRDefault="008879DF" w:rsidP="003218A1">
      <w:pPr>
        <w:spacing w:line="480" w:lineRule="auto"/>
        <w:ind w:firstLine="288"/>
        <w:rPr>
          <w:rFonts w:cs="Times New Roman"/>
        </w:rPr>
      </w:pPr>
    </w:p>
    <w:p w14:paraId="30255873" w14:textId="7F442947" w:rsidR="008D5305" w:rsidRPr="00B63E78" w:rsidRDefault="008D5305" w:rsidP="00537FB1">
      <w:pPr>
        <w:spacing w:line="480" w:lineRule="auto"/>
        <w:outlineLvl w:val="0"/>
        <w:rPr>
          <w:rFonts w:cs="Times New Roman"/>
        </w:rPr>
      </w:pPr>
      <w:r w:rsidRPr="00FC5E5F">
        <w:rPr>
          <w:rFonts w:cs="Times New Roman"/>
          <w:b/>
          <w:bCs/>
        </w:rPr>
        <w:t xml:space="preserve">Division </w:t>
      </w:r>
      <w:r>
        <w:rPr>
          <w:rFonts w:cs="Times New Roman"/>
          <w:b/>
          <w:bCs/>
        </w:rPr>
        <w:t>r</w:t>
      </w:r>
      <w:r w:rsidRPr="00FC5E5F">
        <w:rPr>
          <w:rFonts w:cs="Times New Roman"/>
          <w:b/>
          <w:bCs/>
        </w:rPr>
        <w:t>ate</w:t>
      </w:r>
      <w:r>
        <w:rPr>
          <w:rFonts w:cs="Times New Roman"/>
          <w:b/>
          <w:bCs/>
        </w:rPr>
        <w:t>s</w:t>
      </w:r>
    </w:p>
    <w:p w14:paraId="79466EC2" w14:textId="64261C58" w:rsidR="005D449D" w:rsidRDefault="00537FB1" w:rsidP="00537FB1">
      <w:pPr>
        <w:spacing w:line="480" w:lineRule="auto"/>
        <w:rPr>
          <w:rFonts w:cs="Times New Roman"/>
        </w:rPr>
      </w:pPr>
      <w:r>
        <w:rPr>
          <w:rFonts w:cs="Times New Roman"/>
        </w:rPr>
        <w:tab/>
      </w:r>
      <w:r w:rsidR="00DD0524" w:rsidRPr="005D52F8">
        <w:rPr>
          <w:rFonts w:cs="Times New Roman"/>
        </w:rPr>
        <w:t xml:space="preserve">To gain confidence that </w:t>
      </w:r>
      <w:r w:rsidR="00DD0524">
        <w:rPr>
          <w:rFonts w:cs="Times New Roman"/>
        </w:rPr>
        <w:t xml:space="preserve">size distribution data from SeaFlow </w:t>
      </w:r>
      <w:r w:rsidR="00DD0524" w:rsidRPr="005D52F8">
        <w:rPr>
          <w:rFonts w:cs="Times New Roman"/>
        </w:rPr>
        <w:t xml:space="preserve">could accurately estimate </w:t>
      </w:r>
      <w:r w:rsidR="00DD0524">
        <w:rPr>
          <w:rFonts w:cs="Times New Roman"/>
        </w:rPr>
        <w:t xml:space="preserve">division </w:t>
      </w:r>
      <w:r w:rsidR="00DD0524" w:rsidRPr="005D52F8">
        <w:rPr>
          <w:rFonts w:cs="Times New Roman"/>
        </w:rPr>
        <w:t>rates of natural populations</w:t>
      </w:r>
      <w:r w:rsidR="00DD0524">
        <w:rPr>
          <w:rFonts w:cs="Times New Roman"/>
        </w:rPr>
        <w:t xml:space="preserve"> of cryptophytes, w</w:t>
      </w:r>
      <w:r w:rsidR="00B63E78" w:rsidRPr="00B63E78">
        <w:rPr>
          <w:rFonts w:cs="Times New Roman"/>
        </w:rPr>
        <w:t>e compared size-based estimates of division rates (h</w:t>
      </w:r>
      <w:r w:rsidR="00B63E78" w:rsidRPr="00B63E78">
        <w:rPr>
          <w:rFonts w:cs="Times New Roman"/>
          <w:vertAlign w:val="superscript"/>
        </w:rPr>
        <w:t>-1</w:t>
      </w:r>
      <w:r w:rsidR="00B63E78" w:rsidRPr="00B63E78">
        <w:rPr>
          <w:rFonts w:cs="Times New Roman"/>
        </w:rPr>
        <w:t>) with cell-cycle based estimates of division rates</w:t>
      </w:r>
      <w:r w:rsidR="008C64E5" w:rsidRPr="008C64E5">
        <w:rPr>
          <w:rFonts w:cs="Times New Roman"/>
        </w:rPr>
        <w:t xml:space="preserve"> </w:t>
      </w:r>
      <w:r w:rsidR="008C64E5">
        <w:rPr>
          <w:rFonts w:cs="Times New Roman"/>
        </w:rPr>
        <w:t xml:space="preserve">for </w:t>
      </w:r>
      <w:r w:rsidR="008C64E5" w:rsidRPr="008C64E5">
        <w:rPr>
          <w:rFonts w:cs="Times New Roman"/>
          <w:i/>
        </w:rPr>
        <w:t>Rhodomonas</w:t>
      </w:r>
      <w:r w:rsidR="006E4A33">
        <w:rPr>
          <w:rFonts w:cs="Times New Roman"/>
        </w:rPr>
        <w:t xml:space="preserve"> in culture, a cryptophyte of similar size range </w:t>
      </w:r>
      <w:r w:rsidR="00816599">
        <w:rPr>
          <w:rFonts w:cs="Times New Roman"/>
        </w:rPr>
        <w:t>as</w:t>
      </w:r>
      <w:r w:rsidR="006E4A33">
        <w:rPr>
          <w:rFonts w:cs="Times New Roman"/>
        </w:rPr>
        <w:t xml:space="preserve"> </w:t>
      </w:r>
      <w:r w:rsidR="006E4A33" w:rsidRPr="00A357F5">
        <w:rPr>
          <w:rFonts w:cs="Times New Roman"/>
          <w:i/>
          <w:iCs/>
        </w:rPr>
        <w:t>T</w:t>
      </w:r>
      <w:r w:rsidR="006E4A33">
        <w:rPr>
          <w:rFonts w:cs="Times New Roman"/>
          <w:i/>
          <w:iCs/>
        </w:rPr>
        <w:t>.</w:t>
      </w:r>
      <w:r w:rsidR="006E4A33" w:rsidRPr="00A357F5">
        <w:rPr>
          <w:rFonts w:cs="Times New Roman"/>
          <w:i/>
          <w:iCs/>
        </w:rPr>
        <w:t xml:space="preserve"> </w:t>
      </w:r>
      <w:r w:rsidR="006E4A33">
        <w:rPr>
          <w:rFonts w:cs="Times New Roman"/>
          <w:i/>
          <w:iCs/>
        </w:rPr>
        <w:t xml:space="preserve">amphioxeia </w:t>
      </w:r>
      <w:r w:rsidR="006E4A33" w:rsidRPr="006E4A33">
        <w:rPr>
          <w:rFonts w:cs="Times New Roman"/>
          <w:iCs/>
        </w:rPr>
        <w:t>(</w:t>
      </w:r>
      <w:r w:rsidR="006E4A33">
        <w:rPr>
          <w:rFonts w:cs="Times New Roman"/>
          <w:iCs/>
        </w:rPr>
        <w:t>6-12 µm in diameter</w:t>
      </w:r>
      <w:r w:rsidR="006E4A33" w:rsidRPr="006E4A33">
        <w:rPr>
          <w:rFonts w:cs="Times New Roman"/>
          <w:iCs/>
        </w:rPr>
        <w:t>)</w:t>
      </w:r>
      <w:r w:rsidR="00B63E78" w:rsidRPr="00B63E78">
        <w:rPr>
          <w:rFonts w:cs="Times New Roman"/>
        </w:rPr>
        <w:t xml:space="preserve">. </w:t>
      </w:r>
      <w:r w:rsidR="005D449D" w:rsidRPr="00B63E78">
        <w:rPr>
          <w:rFonts w:cs="Times New Roman"/>
        </w:rPr>
        <w:t>The</w:t>
      </w:r>
      <w:r w:rsidR="005D449D" w:rsidRPr="00505188">
        <w:rPr>
          <w:rFonts w:cs="Times New Roman"/>
        </w:rPr>
        <w:t xml:space="preserve"> hourly division rates estimated using </w:t>
      </w:r>
      <w:r w:rsidR="006E4A33">
        <w:rPr>
          <w:rFonts w:cs="Times New Roman"/>
        </w:rPr>
        <w:t>DNA-based</w:t>
      </w:r>
      <w:r w:rsidR="005D449D" w:rsidRPr="00505188">
        <w:rPr>
          <w:rFonts w:cs="Times New Roman"/>
        </w:rPr>
        <w:t xml:space="preserve"> cell cycle analys</w:t>
      </w:r>
      <w:r w:rsidR="006E4A33">
        <w:rPr>
          <w:rFonts w:cs="Times New Roman"/>
        </w:rPr>
        <w:t>e</w:t>
      </w:r>
      <w:r w:rsidR="005D449D" w:rsidRPr="00505188">
        <w:rPr>
          <w:rFonts w:cs="Times New Roman"/>
        </w:rPr>
        <w:t xml:space="preserve">s and the </w:t>
      </w:r>
      <w:r w:rsidR="006E4A33">
        <w:rPr>
          <w:rFonts w:cs="Times New Roman"/>
        </w:rPr>
        <w:t xml:space="preserve">size-structured </w:t>
      </w:r>
      <w:r w:rsidR="005D449D" w:rsidRPr="00505188">
        <w:rPr>
          <w:rFonts w:cs="Times New Roman"/>
        </w:rPr>
        <w:t xml:space="preserve">model </w:t>
      </w:r>
      <w:r w:rsidR="006E4A33">
        <w:rPr>
          <w:rFonts w:cs="Times New Roman"/>
        </w:rPr>
        <w:t xml:space="preserve">provided similar range of estimate division rates and </w:t>
      </w:r>
      <w:r w:rsidR="005D449D" w:rsidRPr="00505188">
        <w:rPr>
          <w:rFonts w:cs="Times New Roman"/>
        </w:rPr>
        <w:t>follow</w:t>
      </w:r>
      <w:r w:rsidR="00EA1C27">
        <w:rPr>
          <w:rFonts w:cs="Times New Roman"/>
        </w:rPr>
        <w:t>ed</w:t>
      </w:r>
      <w:r w:rsidR="005D449D" w:rsidRPr="00505188">
        <w:rPr>
          <w:rFonts w:cs="Times New Roman"/>
        </w:rPr>
        <w:t xml:space="preserve"> the same general trend throughout the </w:t>
      </w:r>
      <w:r w:rsidR="00EA1C27">
        <w:rPr>
          <w:rFonts w:cs="Times New Roman"/>
        </w:rPr>
        <w:t>experiment</w:t>
      </w:r>
      <w:r w:rsidR="0069766C">
        <w:rPr>
          <w:rFonts w:cs="Times New Roman"/>
        </w:rPr>
        <w:t xml:space="preserve"> </w:t>
      </w:r>
      <w:r w:rsidR="0069766C" w:rsidRPr="00505188">
        <w:rPr>
          <w:rFonts w:cs="Times New Roman"/>
        </w:rPr>
        <w:t>(</w:t>
      </w:r>
      <w:r w:rsidR="0069766C" w:rsidRPr="00E9004E">
        <w:rPr>
          <w:rFonts w:cs="Times New Roman"/>
          <w:b/>
        </w:rPr>
        <w:t>Fig.</w:t>
      </w:r>
      <w:r w:rsidR="0069766C" w:rsidRPr="00505188">
        <w:rPr>
          <w:rFonts w:cs="Times New Roman"/>
        </w:rPr>
        <w:t xml:space="preserve"> </w:t>
      </w:r>
      <w:r w:rsidR="00C67DAC">
        <w:rPr>
          <w:rFonts w:cs="Times New Roman"/>
          <w:b/>
        </w:rPr>
        <w:t>5</w:t>
      </w:r>
      <w:r w:rsidR="0069766C">
        <w:rPr>
          <w:rFonts w:cs="Times New Roman"/>
        </w:rPr>
        <w:t>)</w:t>
      </w:r>
      <w:r w:rsidR="00057AFB">
        <w:rPr>
          <w:rFonts w:cs="Times New Roman"/>
        </w:rPr>
        <w:t xml:space="preserve">, although </w:t>
      </w:r>
      <w:r w:rsidR="00FC6A5D">
        <w:rPr>
          <w:rFonts w:cs="Times New Roman"/>
        </w:rPr>
        <w:t xml:space="preserve">some </w:t>
      </w:r>
      <w:r w:rsidR="006E4A33">
        <w:rPr>
          <w:rFonts w:cs="Times New Roman"/>
        </w:rPr>
        <w:t>significant differences</w:t>
      </w:r>
      <w:r w:rsidR="00FC6A5D">
        <w:rPr>
          <w:rFonts w:cs="Times New Roman"/>
        </w:rPr>
        <w:t xml:space="preserve"> occurred around dawn (</w:t>
      </w:r>
      <w:r w:rsidR="007143AB">
        <w:rPr>
          <w:rFonts w:cs="Times New Roman"/>
        </w:rPr>
        <w:t xml:space="preserve">at </w:t>
      </w:r>
      <w:r w:rsidR="00FC6A5D">
        <w:rPr>
          <w:rFonts w:cs="Times New Roman"/>
        </w:rPr>
        <w:t>hour 1</w:t>
      </w:r>
      <w:r w:rsidR="007143AB">
        <w:rPr>
          <w:rFonts w:cs="Times New Roman"/>
        </w:rPr>
        <w:t xml:space="preserve">, </w:t>
      </w:r>
      <w:r w:rsidR="00FC6A5D">
        <w:rPr>
          <w:rFonts w:cs="Times New Roman"/>
        </w:rPr>
        <w:t>3 and 27)</w:t>
      </w:r>
      <w:r w:rsidR="0069766C" w:rsidRPr="00505188">
        <w:rPr>
          <w:rFonts w:cs="Times New Roman"/>
        </w:rPr>
        <w:t>.</w:t>
      </w:r>
      <w:r w:rsidR="005D449D" w:rsidRPr="00505188">
        <w:rPr>
          <w:rFonts w:cs="Times New Roman"/>
        </w:rPr>
        <w:t xml:space="preserve"> The coefficient of determination R</w:t>
      </w:r>
      <w:r w:rsidR="005D449D" w:rsidRPr="00505188">
        <w:rPr>
          <w:rFonts w:cs="Times New Roman"/>
          <w:vertAlign w:val="superscript"/>
        </w:rPr>
        <w:t>2</w:t>
      </w:r>
      <w:r w:rsidR="005D449D" w:rsidRPr="00505188">
        <w:rPr>
          <w:rFonts w:cs="Times New Roman"/>
        </w:rPr>
        <w:t xml:space="preserve"> = 0.</w:t>
      </w:r>
      <w:r w:rsidR="00F5705B">
        <w:rPr>
          <w:rFonts w:cs="Times New Roman"/>
        </w:rPr>
        <w:t>60</w:t>
      </w:r>
      <w:r w:rsidR="005D449D" w:rsidRPr="00505188">
        <w:rPr>
          <w:rFonts w:cs="Times New Roman"/>
        </w:rPr>
        <w:t xml:space="preserve"> (p &lt; 0.001) </w:t>
      </w:r>
      <w:r w:rsidR="00057AFB" w:rsidRPr="00505188">
        <w:rPr>
          <w:rFonts w:cs="Times New Roman"/>
        </w:rPr>
        <w:t>(</w:t>
      </w:r>
      <w:r w:rsidR="00057AFB" w:rsidRPr="00E9004E">
        <w:rPr>
          <w:rFonts w:cs="Times New Roman"/>
          <w:b/>
        </w:rPr>
        <w:t>Fig.</w:t>
      </w:r>
      <w:r w:rsidR="00057AFB" w:rsidRPr="00505188">
        <w:rPr>
          <w:rFonts w:cs="Times New Roman"/>
        </w:rPr>
        <w:t xml:space="preserve"> </w:t>
      </w:r>
      <w:r w:rsidR="00057AFB" w:rsidRPr="00E9004E">
        <w:rPr>
          <w:rFonts w:cs="Times New Roman"/>
          <w:b/>
        </w:rPr>
        <w:t>S</w:t>
      </w:r>
      <w:r w:rsidR="00C67DAC">
        <w:rPr>
          <w:rFonts w:cs="Times New Roman"/>
          <w:b/>
        </w:rPr>
        <w:t>3</w:t>
      </w:r>
      <w:r w:rsidR="00057AFB" w:rsidRPr="00505188">
        <w:rPr>
          <w:rFonts w:cs="Times New Roman"/>
        </w:rPr>
        <w:t>)</w:t>
      </w:r>
      <w:r w:rsidR="00057AFB">
        <w:rPr>
          <w:rFonts w:cs="Times New Roman"/>
        </w:rPr>
        <w:t xml:space="preserve"> </w:t>
      </w:r>
      <w:r w:rsidR="005D449D" w:rsidRPr="00505188">
        <w:rPr>
          <w:rFonts w:cs="Times New Roman"/>
        </w:rPr>
        <w:t>indicate</w:t>
      </w:r>
      <w:r w:rsidR="000B5375">
        <w:rPr>
          <w:rFonts w:cs="Times New Roman"/>
        </w:rPr>
        <w:t>d</w:t>
      </w:r>
      <w:r w:rsidR="005D449D" w:rsidRPr="00505188">
        <w:rPr>
          <w:rFonts w:cs="Times New Roman"/>
        </w:rPr>
        <w:t xml:space="preserve"> that the model </w:t>
      </w:r>
      <w:r w:rsidR="00057AFB">
        <w:rPr>
          <w:rFonts w:cs="Times New Roman"/>
        </w:rPr>
        <w:t>provide</w:t>
      </w:r>
      <w:r w:rsidR="000B5375">
        <w:rPr>
          <w:rFonts w:cs="Times New Roman"/>
        </w:rPr>
        <w:t>d</w:t>
      </w:r>
      <w:r w:rsidR="00057AFB">
        <w:rPr>
          <w:rFonts w:cs="Times New Roman"/>
        </w:rPr>
        <w:t xml:space="preserve"> reasonable estimates of division rate</w:t>
      </w:r>
      <w:r w:rsidR="000B5375">
        <w:rPr>
          <w:rFonts w:cs="Times New Roman"/>
        </w:rPr>
        <w:t>s</w:t>
      </w:r>
      <w:r w:rsidR="00057AFB">
        <w:rPr>
          <w:rFonts w:cs="Times New Roman"/>
        </w:rPr>
        <w:t xml:space="preserve"> for the cryptophyte</w:t>
      </w:r>
      <w:r w:rsidR="008C64E5">
        <w:rPr>
          <w:rFonts w:cs="Times New Roman"/>
        </w:rPr>
        <w:t xml:space="preserve"> </w:t>
      </w:r>
      <w:r w:rsidR="008C64E5" w:rsidRPr="008C64E5">
        <w:rPr>
          <w:rFonts w:cs="Times New Roman"/>
          <w:i/>
        </w:rPr>
        <w:t>Rhodomonas</w:t>
      </w:r>
      <w:r w:rsidR="00336F7D">
        <w:rPr>
          <w:rFonts w:cs="Times New Roman"/>
        </w:rPr>
        <w:t xml:space="preserve"> in culture</w:t>
      </w:r>
      <w:r w:rsidR="008C64E5">
        <w:rPr>
          <w:rFonts w:cs="Times New Roman"/>
          <w:i/>
        </w:rPr>
        <w:t>.</w:t>
      </w:r>
      <w:r w:rsidR="00336F7D">
        <w:rPr>
          <w:rFonts w:cs="Times New Roman"/>
        </w:rPr>
        <w:t xml:space="preserve"> </w:t>
      </w:r>
      <w:r w:rsidR="00DD3854">
        <w:rPr>
          <w:rFonts w:cs="Times New Roman"/>
        </w:rPr>
        <w:t xml:space="preserve">Restricted access to the sampling site in the field prevented use of the cell-cycle method, which requires discrete samples taken </w:t>
      </w:r>
      <w:r w:rsidR="007A04D5">
        <w:rPr>
          <w:rFonts w:cs="Times New Roman"/>
        </w:rPr>
        <w:t xml:space="preserve">at least every 2 </w:t>
      </w:r>
      <w:proofErr w:type="spellStart"/>
      <w:r w:rsidR="007A04D5">
        <w:rPr>
          <w:rFonts w:cs="Times New Roman"/>
        </w:rPr>
        <w:t>hrs</w:t>
      </w:r>
      <w:proofErr w:type="spellEnd"/>
      <w:r w:rsidR="007A04D5">
        <w:rPr>
          <w:rFonts w:cs="Times New Roman"/>
        </w:rPr>
        <w:t xml:space="preserve"> </w:t>
      </w:r>
      <w:r w:rsidR="00DD3854">
        <w:rPr>
          <w:rFonts w:cs="Times New Roman"/>
        </w:rPr>
        <w:t>over the 24-hr cycle. Instead,</w:t>
      </w:r>
      <w:r w:rsidR="0083552D">
        <w:rPr>
          <w:rFonts w:cs="Times New Roman"/>
        </w:rPr>
        <w:t xml:space="preserve"> division rates for the </w:t>
      </w:r>
      <w:r w:rsidR="007C081D" w:rsidRPr="00FC5E5F">
        <w:rPr>
          <w:rFonts w:cs="Times New Roman"/>
          <w:i/>
        </w:rPr>
        <w:t>Teleaulax</w:t>
      </w:r>
      <w:r w:rsidR="007C081D">
        <w:rPr>
          <w:rFonts w:cs="Times New Roman"/>
          <w:i/>
          <w:iCs/>
        </w:rPr>
        <w:t xml:space="preserve"> </w:t>
      </w:r>
      <w:r w:rsidR="00DD3854">
        <w:rPr>
          <w:rFonts w:cs="Times New Roman"/>
          <w:i/>
          <w:iCs/>
        </w:rPr>
        <w:t>-</w:t>
      </w:r>
      <w:r w:rsidR="00DD3854" w:rsidRPr="00DD3854">
        <w:rPr>
          <w:rFonts w:cs="Times New Roman"/>
          <w:iCs/>
        </w:rPr>
        <w:t>like</w:t>
      </w:r>
      <w:r w:rsidR="00DD3854">
        <w:rPr>
          <w:rFonts w:cs="Times New Roman"/>
          <w:i/>
          <w:iCs/>
        </w:rPr>
        <w:t xml:space="preserve"> </w:t>
      </w:r>
      <w:r w:rsidR="0083552D">
        <w:rPr>
          <w:rFonts w:cs="Times New Roman"/>
        </w:rPr>
        <w:t>cryptophyte population</w:t>
      </w:r>
      <w:r w:rsidR="00DD3854" w:rsidRPr="00DD3854">
        <w:rPr>
          <w:rFonts w:cs="Times New Roman"/>
        </w:rPr>
        <w:t xml:space="preserve"> </w:t>
      </w:r>
      <w:r w:rsidR="00DD3854">
        <w:rPr>
          <w:rFonts w:cs="Times New Roman"/>
        </w:rPr>
        <w:t xml:space="preserve">were </w:t>
      </w:r>
      <w:r w:rsidR="00816599">
        <w:rPr>
          <w:rFonts w:cs="Times New Roman"/>
        </w:rPr>
        <w:t>derived from</w:t>
      </w:r>
      <w:r w:rsidR="00DD3854">
        <w:rPr>
          <w:rFonts w:cs="Times New Roman"/>
        </w:rPr>
        <w:t xml:space="preserve"> model-based estimates</w:t>
      </w:r>
      <w:r w:rsidR="00336F7D" w:rsidRPr="001A3350">
        <w:rPr>
          <w:rFonts w:cs="Times New Roman"/>
        </w:rPr>
        <w:t>.</w:t>
      </w:r>
      <w:r w:rsidR="00D319F2" w:rsidRPr="001A3350">
        <w:rPr>
          <w:rFonts w:cs="Times New Roman"/>
        </w:rPr>
        <w:t xml:space="preserve"> </w:t>
      </w:r>
      <w:r w:rsidR="001A3350" w:rsidRPr="00B63D44">
        <w:rPr>
          <w:rFonts w:cs="Times New Roman"/>
        </w:rPr>
        <w:t>D</w:t>
      </w:r>
      <w:r w:rsidR="005B3DC4" w:rsidRPr="00B63D44">
        <w:rPr>
          <w:rFonts w:cs="Times New Roman"/>
        </w:rPr>
        <w:t>ur</w:t>
      </w:r>
      <w:r w:rsidR="001A3350" w:rsidRPr="00B63D44">
        <w:rPr>
          <w:rFonts w:cs="Times New Roman"/>
        </w:rPr>
        <w:t xml:space="preserve">ing the survey, </w:t>
      </w:r>
      <w:r w:rsidR="0083552D">
        <w:rPr>
          <w:rFonts w:cs="Times New Roman"/>
        </w:rPr>
        <w:t xml:space="preserve">the median size of the </w:t>
      </w:r>
      <w:r w:rsidR="000B1E7D" w:rsidRPr="00FC5E5F">
        <w:rPr>
          <w:rFonts w:cs="Times New Roman"/>
          <w:i/>
        </w:rPr>
        <w:t>Teleaulax</w:t>
      </w:r>
      <w:r w:rsidR="000B1E7D">
        <w:rPr>
          <w:rFonts w:cs="Times New Roman"/>
          <w:i/>
          <w:iCs/>
        </w:rPr>
        <w:t>-</w:t>
      </w:r>
      <w:r w:rsidR="000B1E7D">
        <w:rPr>
          <w:rFonts w:cs="Times New Roman"/>
          <w:iCs/>
        </w:rPr>
        <w:t>like c</w:t>
      </w:r>
      <w:r w:rsidR="000B1E7D" w:rsidRPr="00194CA4">
        <w:rPr>
          <w:rFonts w:cs="Times New Roman"/>
          <w:iCs/>
        </w:rPr>
        <w:t>ryptophyte</w:t>
      </w:r>
      <w:r w:rsidR="000B1E7D" w:rsidRPr="00194CA4">
        <w:rPr>
          <w:rFonts w:cs="Times New Roman"/>
        </w:rPr>
        <w:t xml:space="preserve"> population</w:t>
      </w:r>
      <w:r w:rsidR="000B1E7D" w:rsidRPr="0083552D" w:rsidDel="001F5A8D">
        <w:rPr>
          <w:rFonts w:cs="Times New Roman"/>
        </w:rPr>
        <w:t xml:space="preserve"> </w:t>
      </w:r>
      <w:r w:rsidR="000F2FA3">
        <w:rPr>
          <w:rFonts w:cs="Times New Roman"/>
        </w:rPr>
        <w:t xml:space="preserve">increased </w:t>
      </w:r>
      <w:r w:rsidR="00C34300" w:rsidRPr="00B63D44">
        <w:rPr>
          <w:rFonts w:cs="Times New Roman"/>
        </w:rPr>
        <w:t>during daylight and decrease</w:t>
      </w:r>
      <w:r w:rsidR="000F2FA3">
        <w:rPr>
          <w:rFonts w:cs="Times New Roman"/>
        </w:rPr>
        <w:t>d</w:t>
      </w:r>
      <w:r w:rsidR="00C34300" w:rsidRPr="00B63D44">
        <w:rPr>
          <w:rFonts w:cs="Times New Roman"/>
        </w:rPr>
        <w:t xml:space="preserve"> at night</w:t>
      </w:r>
      <w:r w:rsidR="0083552D">
        <w:rPr>
          <w:rFonts w:cs="Times New Roman"/>
        </w:rPr>
        <w:t>, regardless of the tidal cycle</w:t>
      </w:r>
      <w:r w:rsidR="00B63D44" w:rsidRPr="00B63D44">
        <w:rPr>
          <w:rFonts w:cs="Times New Roman"/>
        </w:rPr>
        <w:t xml:space="preserve"> (</w:t>
      </w:r>
      <w:r w:rsidR="00B63D44" w:rsidRPr="00B63D44">
        <w:rPr>
          <w:rFonts w:cs="Times New Roman"/>
          <w:b/>
        </w:rPr>
        <w:t>Fig.</w:t>
      </w:r>
      <w:r w:rsidR="00B63D44" w:rsidRPr="00B63D44">
        <w:rPr>
          <w:rFonts w:cs="Times New Roman"/>
        </w:rPr>
        <w:t xml:space="preserve"> </w:t>
      </w:r>
      <w:r w:rsidR="00C67DAC">
        <w:rPr>
          <w:rFonts w:cs="Times New Roman"/>
          <w:b/>
        </w:rPr>
        <w:t>6</w:t>
      </w:r>
      <w:r w:rsidR="00B63D44" w:rsidRPr="00B63D44">
        <w:rPr>
          <w:rFonts w:cs="Times New Roman"/>
          <w:b/>
        </w:rPr>
        <w:t>A</w:t>
      </w:r>
      <w:r w:rsidR="00B63D44" w:rsidRPr="00B63D44">
        <w:rPr>
          <w:rFonts w:cs="Times New Roman"/>
        </w:rPr>
        <w:t xml:space="preserve">), </w:t>
      </w:r>
      <w:r w:rsidR="0083552D">
        <w:rPr>
          <w:rFonts w:cs="Times New Roman"/>
        </w:rPr>
        <w:t xml:space="preserve">which is </w:t>
      </w:r>
      <w:r w:rsidR="00B63D44" w:rsidRPr="00B63D44">
        <w:rPr>
          <w:rFonts w:cs="Times New Roman"/>
        </w:rPr>
        <w:t>consistent with the model assumptions that photosynthesis and cell division are the main factors influencing the change of cell volume over a 24-h period</w:t>
      </w:r>
      <w:r w:rsidR="00B0285E">
        <w:rPr>
          <w:rFonts w:cs="Times New Roman"/>
        </w:rPr>
        <w:t xml:space="preserve"> </w:t>
      </w:r>
      <w:r w:rsidR="00B0285E">
        <w:rPr>
          <w:rFonts w:cs="Times New Roman"/>
        </w:rPr>
        <w:fldChar w:fldCharType="begin"/>
      </w:r>
      <w:r w:rsidR="00A56CA7">
        <w:rPr>
          <w:rFonts w:cs="Times New Roman"/>
        </w:rPr>
        <w:instrText xml:space="preserve"> ADDIN PAPERS2_CITATIONS &lt;citation&gt;&lt;uuid&gt;FC4A9EB0-8B41-4630-8A3B-9B545B66545D&lt;/uuid&gt;&lt;priority&gt;26&lt;/priority&gt;&lt;publications&gt;&lt;publication&gt;&lt;uuid&gt;C3B7C21F-91F4-4A55-8F1A-9B8746BDA251&lt;/uuid&gt;&lt;volume&gt;48&lt;/volume&gt;&lt;startpage&gt;1756&lt;/startpage&gt;&lt;publication_date&gt;99200301011200000000222000&lt;/publication_date&gt;&lt;url&gt;http://www.jstor.org/stable/3597543&lt;/url&gt;&lt;citekey&gt;Sosik:2003tu&lt;/citekey&gt;&lt;type&gt;400&lt;/type&gt;&lt;title&gt;Growth Rates of Coastal Phytoplankton from Time-Series Measurements with a Submersible Flow Cytometer&lt;/title&gt;&lt;publisher&gt;American Society of Limnology and Oceanography&lt;/publisher&gt;&lt;number&gt;5&lt;/number&gt;&lt;subtype&gt;400&lt;/subtype&gt;&lt;endpage&gt;1765&lt;/endpage&gt;&lt;bundle&gt;&lt;publication&gt;&lt;publisher&gt;American Society of Limnology and Oceanography&lt;/publisher&gt;&lt;url&gt;http://www.aslo.org&lt;/url&gt;&lt;title&gt;Limnology and Oceanography&lt;/title&gt;&lt;type&gt;-100&lt;/type&gt;&lt;subtype&gt;-100&lt;/subtype&gt;&lt;uuid&gt;3AD29A2A-857A-43B4-B00E-654B8A0BE087&lt;/uuid&gt;&lt;/publication&gt;&lt;/bundle&gt;&lt;authors&gt;&lt;author&gt;&lt;firstName&gt;Heidi&lt;/firstName&gt;&lt;middleNames&gt;M&lt;/middleNames&gt;&lt;lastName&gt;Sosik&lt;/lastName&gt;&lt;/author&gt;&lt;author&gt;&lt;firstName&gt;Robert&lt;/firstName&gt;&lt;middleNames&gt;J&lt;/middleNames&gt;&lt;lastName&gt;Olson&lt;/lastName&gt;&lt;/author&gt;&lt;author&gt;&lt;firstName&gt;Michael G.&lt;/firstName&gt;&lt;lastName&gt;Neubert&lt;/lastName&gt;&lt;/author&gt;&lt;author&gt;&lt;firstName&gt;Alexi&lt;/firstName&gt;&lt;lastName&gt;Shalapyonok&lt;/lastName&gt;&lt;/author&gt;&lt;author&gt;&lt;firstName&gt;Andrew R.&lt;/firstName&gt;&lt;lastName&gt;Solow&lt;/lastName&gt;&lt;/author&gt;&lt;/authors&gt;&lt;/publication&gt;&lt;/publications&gt;&lt;cites&gt;&lt;/cites&gt;&lt;/citation&gt;</w:instrText>
      </w:r>
      <w:r w:rsidR="00B0285E">
        <w:rPr>
          <w:rFonts w:cs="Times New Roman"/>
        </w:rPr>
        <w:fldChar w:fldCharType="separate"/>
      </w:r>
      <w:r w:rsidR="009A46E9">
        <w:rPr>
          <w:rFonts w:eastAsiaTheme="minorEastAsia" w:cs="Times New Roman"/>
          <w:color w:val="auto"/>
          <w:lang w:eastAsia="en-US" w:bidi="ar-SA"/>
        </w:rPr>
        <w:t>(Sosik et al. 2003)</w:t>
      </w:r>
      <w:r w:rsidR="00B0285E">
        <w:rPr>
          <w:rFonts w:cs="Times New Roman"/>
        </w:rPr>
        <w:fldChar w:fldCharType="end"/>
      </w:r>
      <w:r w:rsidR="00B63D44" w:rsidRPr="00B63D44">
        <w:rPr>
          <w:rFonts w:cs="Times New Roman"/>
        </w:rPr>
        <w:t xml:space="preserve">. </w:t>
      </w:r>
    </w:p>
    <w:p w14:paraId="7812F0A3" w14:textId="77777777" w:rsidR="00DD3854" w:rsidRPr="00B63D44" w:rsidRDefault="00DD3854" w:rsidP="003218A1">
      <w:pPr>
        <w:spacing w:line="480" w:lineRule="auto"/>
        <w:ind w:firstLine="288"/>
        <w:rPr>
          <w:rFonts w:cs="Times New Roman"/>
          <w:highlight w:val="yellow"/>
        </w:rPr>
      </w:pPr>
    </w:p>
    <w:p w14:paraId="45D4284B" w14:textId="48583D15" w:rsidR="0091553D" w:rsidRDefault="00537FB1" w:rsidP="00537FB1">
      <w:pPr>
        <w:spacing w:line="480" w:lineRule="auto"/>
        <w:rPr>
          <w:rFonts w:cs="Times New Roman"/>
        </w:rPr>
      </w:pPr>
      <w:r>
        <w:rPr>
          <w:rFonts w:cs="Times New Roman"/>
        </w:rPr>
        <w:tab/>
      </w:r>
      <w:r w:rsidR="008D5305">
        <w:rPr>
          <w:rFonts w:cs="Times New Roman"/>
        </w:rPr>
        <w:t>E</w:t>
      </w:r>
      <w:r w:rsidR="008D5305" w:rsidRPr="00FC5E5F">
        <w:rPr>
          <w:rFonts w:cs="Times New Roman"/>
        </w:rPr>
        <w:t>stimates of the daily division rate</w:t>
      </w:r>
      <w:r w:rsidR="008D5305">
        <w:rPr>
          <w:rFonts w:cs="Times New Roman"/>
        </w:rPr>
        <w:t>s</w:t>
      </w:r>
      <w:r w:rsidR="008D5305" w:rsidRPr="00FC5E5F">
        <w:rPr>
          <w:rFonts w:cs="Times New Roman"/>
        </w:rPr>
        <w:t xml:space="preserve"> of </w:t>
      </w:r>
      <w:r w:rsidR="00B3016B" w:rsidRPr="00FC5E5F">
        <w:rPr>
          <w:rFonts w:cs="Times New Roman"/>
          <w:i/>
        </w:rPr>
        <w:t>Teleaulax</w:t>
      </w:r>
      <w:r w:rsidR="00DD3854">
        <w:rPr>
          <w:rFonts w:cs="Times New Roman"/>
          <w:i/>
          <w:iCs/>
        </w:rPr>
        <w:t>-</w:t>
      </w:r>
      <w:r w:rsidR="00DD3854">
        <w:rPr>
          <w:rFonts w:cs="Times New Roman"/>
          <w:iCs/>
        </w:rPr>
        <w:t>like c</w:t>
      </w:r>
      <w:r w:rsidR="00194CA4" w:rsidRPr="00194CA4">
        <w:rPr>
          <w:rFonts w:cs="Times New Roman"/>
          <w:iCs/>
        </w:rPr>
        <w:t>ryptophyte</w:t>
      </w:r>
      <w:r w:rsidR="00194CA4" w:rsidRPr="00194CA4">
        <w:rPr>
          <w:rFonts w:cs="Times New Roman"/>
        </w:rPr>
        <w:t xml:space="preserve"> population</w:t>
      </w:r>
      <w:r w:rsidR="008D5305" w:rsidRPr="0083552D" w:rsidDel="001F5A8D">
        <w:rPr>
          <w:rFonts w:cs="Times New Roman"/>
        </w:rPr>
        <w:t xml:space="preserve"> </w:t>
      </w:r>
      <w:r w:rsidR="00B63D44" w:rsidRPr="0083552D">
        <w:rPr>
          <w:rFonts w:cs="Times New Roman"/>
        </w:rPr>
        <w:t>during</w:t>
      </w:r>
      <w:r w:rsidR="00B63D44">
        <w:rPr>
          <w:rFonts w:cs="Times New Roman"/>
        </w:rPr>
        <w:t xml:space="preserve"> the survey </w:t>
      </w:r>
      <w:r w:rsidR="008D5305" w:rsidRPr="00FC5E5F">
        <w:rPr>
          <w:rFonts w:cs="Times New Roman"/>
        </w:rPr>
        <w:t>ranged from 0.</w:t>
      </w:r>
      <w:r w:rsidR="003C6127">
        <w:rPr>
          <w:rFonts w:cs="Times New Roman"/>
        </w:rPr>
        <w:t>2</w:t>
      </w:r>
      <w:r w:rsidR="008D5305">
        <w:rPr>
          <w:rFonts w:cs="Times New Roman"/>
        </w:rPr>
        <w:t xml:space="preserve"> ± 0.</w:t>
      </w:r>
      <w:r w:rsidR="005C18E0">
        <w:rPr>
          <w:rFonts w:cs="Times New Roman"/>
        </w:rPr>
        <w:t>1</w:t>
      </w:r>
      <w:r w:rsidR="008D5305" w:rsidRPr="00FC5E5F">
        <w:rPr>
          <w:rFonts w:cs="Times New Roman"/>
        </w:rPr>
        <w:t xml:space="preserve"> </w:t>
      </w:r>
      <w:r w:rsidR="008D5305">
        <w:rPr>
          <w:rFonts w:cs="Times New Roman"/>
        </w:rPr>
        <w:t>d</w:t>
      </w:r>
      <w:r w:rsidR="008D5305" w:rsidRPr="008A0DAC">
        <w:rPr>
          <w:rFonts w:cs="Times New Roman"/>
          <w:vertAlign w:val="superscript"/>
        </w:rPr>
        <w:t>-1</w:t>
      </w:r>
      <w:r w:rsidR="008D5305">
        <w:rPr>
          <w:rFonts w:cs="Times New Roman"/>
        </w:rPr>
        <w:t xml:space="preserve"> </w:t>
      </w:r>
      <w:r w:rsidR="008D5305" w:rsidRPr="00FC5E5F">
        <w:rPr>
          <w:rFonts w:cs="Times New Roman"/>
        </w:rPr>
        <w:t xml:space="preserve">to </w:t>
      </w:r>
      <w:r w:rsidR="008D5305">
        <w:rPr>
          <w:rFonts w:cs="Times New Roman"/>
        </w:rPr>
        <w:t>1.</w:t>
      </w:r>
      <w:r w:rsidR="005C18E0">
        <w:rPr>
          <w:rFonts w:cs="Times New Roman"/>
        </w:rPr>
        <w:t>5</w:t>
      </w:r>
      <w:r w:rsidR="008D5305">
        <w:rPr>
          <w:rFonts w:cs="Times New Roman"/>
        </w:rPr>
        <w:t xml:space="preserve"> ± 0.1 d</w:t>
      </w:r>
      <w:r w:rsidR="008D5305" w:rsidRPr="00FC5E5F">
        <w:rPr>
          <w:rFonts w:cs="Times New Roman"/>
          <w:vertAlign w:val="superscript"/>
        </w:rPr>
        <w:t>-1</w:t>
      </w:r>
      <w:r w:rsidR="008D5305">
        <w:rPr>
          <w:rFonts w:cs="Times New Roman"/>
        </w:rPr>
        <w:t xml:space="preserve">, </w:t>
      </w:r>
      <w:r w:rsidR="00927820">
        <w:rPr>
          <w:rFonts w:cs="Times New Roman"/>
        </w:rPr>
        <w:t xml:space="preserve">equivalent to </w:t>
      </w:r>
      <w:r w:rsidR="008D5305">
        <w:rPr>
          <w:rFonts w:cs="Times New Roman"/>
        </w:rPr>
        <w:t>0.</w:t>
      </w:r>
      <w:r w:rsidR="003C6127">
        <w:rPr>
          <w:rFonts w:cs="Times New Roman"/>
        </w:rPr>
        <w:t>3</w:t>
      </w:r>
      <w:r w:rsidR="008D5305">
        <w:rPr>
          <w:rFonts w:cs="Times New Roman"/>
        </w:rPr>
        <w:t xml:space="preserve"> and 2.</w:t>
      </w:r>
      <w:r w:rsidR="003C6127">
        <w:rPr>
          <w:rFonts w:cs="Times New Roman"/>
        </w:rPr>
        <w:t>1</w:t>
      </w:r>
      <w:r w:rsidR="008D5305">
        <w:rPr>
          <w:rFonts w:cs="Times New Roman"/>
        </w:rPr>
        <w:t xml:space="preserve"> division per day, respectively</w:t>
      </w:r>
      <w:r w:rsidR="00927820">
        <w:rPr>
          <w:rFonts w:cs="Times New Roman"/>
        </w:rPr>
        <w:t>, with t</w:t>
      </w:r>
      <w:r w:rsidR="003746BA">
        <w:rPr>
          <w:rFonts w:cs="Times New Roman"/>
        </w:rPr>
        <w:t xml:space="preserve">he highest division rate </w:t>
      </w:r>
      <w:r w:rsidR="008D5305">
        <w:rPr>
          <w:rFonts w:cs="Times New Roman"/>
        </w:rPr>
        <w:t xml:space="preserve">observed </w:t>
      </w:r>
      <w:r w:rsidR="00DD3854">
        <w:rPr>
          <w:rFonts w:cs="Times New Roman"/>
        </w:rPr>
        <w:t>on</w:t>
      </w:r>
      <w:r w:rsidR="008D5305">
        <w:rPr>
          <w:rFonts w:cs="Times New Roman"/>
        </w:rPr>
        <w:t xml:space="preserve"> day </w:t>
      </w:r>
      <w:r w:rsidR="00927820">
        <w:rPr>
          <w:rFonts w:cs="Times New Roman"/>
        </w:rPr>
        <w:t xml:space="preserve">3 </w:t>
      </w:r>
      <w:r w:rsidR="00927820" w:rsidRPr="008A0DAC">
        <w:rPr>
          <w:rFonts w:cs="Times New Roman"/>
        </w:rPr>
        <w:t>(</w:t>
      </w:r>
      <w:r w:rsidR="00927820">
        <w:rPr>
          <w:rFonts w:cs="Times New Roman"/>
          <w:b/>
          <w:bCs/>
        </w:rPr>
        <w:t>F</w:t>
      </w:r>
      <w:r w:rsidR="00927820" w:rsidRPr="008A0DAC">
        <w:rPr>
          <w:rFonts w:cs="Times New Roman"/>
          <w:b/>
          <w:bCs/>
        </w:rPr>
        <w:t xml:space="preserve">ig. </w:t>
      </w:r>
      <w:r w:rsidR="00C67DAC">
        <w:rPr>
          <w:rFonts w:cs="Times New Roman"/>
          <w:b/>
          <w:bCs/>
        </w:rPr>
        <w:t>6B</w:t>
      </w:r>
      <w:r w:rsidR="00927820" w:rsidRPr="008A0DAC">
        <w:rPr>
          <w:rFonts w:cs="Times New Roman"/>
        </w:rPr>
        <w:t>)</w:t>
      </w:r>
      <w:r w:rsidR="008D5305">
        <w:rPr>
          <w:rFonts w:cs="Times New Roman"/>
        </w:rPr>
        <w:t xml:space="preserve">. </w:t>
      </w:r>
      <w:r w:rsidR="004F035C">
        <w:rPr>
          <w:rFonts w:cs="Times New Roman"/>
        </w:rPr>
        <w:t xml:space="preserve">Division rates were </w:t>
      </w:r>
      <w:r w:rsidR="003C6127">
        <w:rPr>
          <w:rFonts w:cs="Times New Roman"/>
        </w:rPr>
        <w:t>positively correlated with concentrations of dissolved inorganic nutrients (R = 0.</w:t>
      </w:r>
      <w:r w:rsidR="000F2FA3">
        <w:rPr>
          <w:rFonts w:cs="Times New Roman"/>
        </w:rPr>
        <w:t>66</w:t>
      </w:r>
      <w:r w:rsidR="003C6127">
        <w:rPr>
          <w:rFonts w:cs="Times New Roman"/>
        </w:rPr>
        <w:t xml:space="preserve"> and 0.</w:t>
      </w:r>
      <w:r w:rsidR="000F2FA3">
        <w:rPr>
          <w:rFonts w:cs="Times New Roman"/>
        </w:rPr>
        <w:t>55</w:t>
      </w:r>
      <w:r w:rsidR="003C6127">
        <w:rPr>
          <w:rFonts w:cs="Times New Roman"/>
        </w:rPr>
        <w:t>, p &lt; 0.05, for DIP and DI</w:t>
      </w:r>
      <w:r w:rsidR="001629E1">
        <w:rPr>
          <w:rFonts w:cs="Times New Roman"/>
        </w:rPr>
        <w:t>N</w:t>
      </w:r>
      <w:r w:rsidR="003C6127">
        <w:rPr>
          <w:rFonts w:cs="Times New Roman"/>
        </w:rPr>
        <w:t xml:space="preserve">, </w:t>
      </w:r>
      <w:r w:rsidR="003C6127">
        <w:rPr>
          <w:rFonts w:cs="Times New Roman"/>
        </w:rPr>
        <w:lastRenderedPageBreak/>
        <w:t xml:space="preserve">respectively) </w:t>
      </w:r>
      <w:r w:rsidR="004F035C">
        <w:rPr>
          <w:rFonts w:cs="Times New Roman"/>
        </w:rPr>
        <w:t>(</w:t>
      </w:r>
      <w:r w:rsidR="004F035C" w:rsidRPr="00A33782">
        <w:rPr>
          <w:rFonts w:cs="Times New Roman"/>
          <w:b/>
        </w:rPr>
        <w:t xml:space="preserve">Fig. </w:t>
      </w:r>
      <w:r w:rsidR="00C67DAC">
        <w:rPr>
          <w:rFonts w:cs="Times New Roman"/>
          <w:b/>
        </w:rPr>
        <w:t>7</w:t>
      </w:r>
      <w:r w:rsidR="009A6BC6">
        <w:rPr>
          <w:rFonts w:cs="Times New Roman"/>
        </w:rPr>
        <w:t>)</w:t>
      </w:r>
      <w:r w:rsidR="004F035C">
        <w:rPr>
          <w:rFonts w:cs="Times New Roman"/>
        </w:rPr>
        <w:t xml:space="preserve">. </w:t>
      </w:r>
      <w:commentRangeStart w:id="110"/>
      <w:commentRangeStart w:id="111"/>
      <w:r w:rsidR="004F035C">
        <w:rPr>
          <w:rFonts w:cs="Times New Roman"/>
        </w:rPr>
        <w:t>N</w:t>
      </w:r>
      <w:r w:rsidR="003746BA">
        <w:rPr>
          <w:rFonts w:cs="Times New Roman"/>
        </w:rPr>
        <w:t xml:space="preserve">o significant correlation was observed between division rates and </w:t>
      </w:r>
      <w:r w:rsidR="005F094A">
        <w:rPr>
          <w:rFonts w:cs="Times New Roman"/>
        </w:rPr>
        <w:t xml:space="preserve">other </w:t>
      </w:r>
      <w:r w:rsidR="00364417">
        <w:rPr>
          <w:rFonts w:cs="Times New Roman"/>
        </w:rPr>
        <w:t>environmental</w:t>
      </w:r>
      <w:r w:rsidR="005F094A">
        <w:rPr>
          <w:rFonts w:cs="Times New Roman"/>
        </w:rPr>
        <w:t xml:space="preserve"> factors</w:t>
      </w:r>
      <w:r w:rsidR="00B346EF">
        <w:rPr>
          <w:rFonts w:cs="Times New Roman"/>
        </w:rPr>
        <w:t>,</w:t>
      </w:r>
      <w:r w:rsidR="005F094A">
        <w:rPr>
          <w:rFonts w:cs="Times New Roman"/>
        </w:rPr>
        <w:t xml:space="preserve"> </w:t>
      </w:r>
      <w:r w:rsidR="00364417">
        <w:rPr>
          <w:rFonts w:cs="Times New Roman"/>
        </w:rPr>
        <w:t xml:space="preserve">such as </w:t>
      </w:r>
      <w:r w:rsidR="00336F7D">
        <w:rPr>
          <w:rFonts w:cs="Times New Roman"/>
        </w:rPr>
        <w:t>temperature</w:t>
      </w:r>
      <w:r w:rsidR="003746BA">
        <w:rPr>
          <w:rFonts w:cs="Times New Roman"/>
        </w:rPr>
        <w:t xml:space="preserve"> </w:t>
      </w:r>
      <w:r w:rsidR="009A6BC6">
        <w:rPr>
          <w:rFonts w:cs="Times New Roman"/>
        </w:rPr>
        <w:t xml:space="preserve">or PAR </w:t>
      </w:r>
      <w:r w:rsidR="003746BA">
        <w:rPr>
          <w:rFonts w:cs="Times New Roman"/>
        </w:rPr>
        <w:t>(data not shown)</w:t>
      </w:r>
      <w:r w:rsidR="00412412">
        <w:rPr>
          <w:rFonts w:cs="Times New Roman"/>
        </w:rPr>
        <w:t>.</w:t>
      </w:r>
      <w:r w:rsidR="0091553D">
        <w:rPr>
          <w:rFonts w:cs="Times New Roman"/>
        </w:rPr>
        <w:t xml:space="preserve"> </w:t>
      </w:r>
      <w:commentRangeEnd w:id="110"/>
      <w:r w:rsidR="00DE4DBA">
        <w:rPr>
          <w:rStyle w:val="CommentReference"/>
        </w:rPr>
        <w:commentReference w:id="110"/>
      </w:r>
      <w:commentRangeEnd w:id="111"/>
      <w:r w:rsidR="00136FF4">
        <w:rPr>
          <w:rStyle w:val="CommentReference"/>
        </w:rPr>
        <w:commentReference w:id="111"/>
      </w:r>
    </w:p>
    <w:p w14:paraId="22D90745" w14:textId="77777777" w:rsidR="008879DF" w:rsidRDefault="008879DF" w:rsidP="003218A1">
      <w:pPr>
        <w:spacing w:line="480" w:lineRule="auto"/>
        <w:ind w:firstLine="288"/>
        <w:rPr>
          <w:rFonts w:cs="Times New Roman"/>
        </w:rPr>
      </w:pPr>
    </w:p>
    <w:p w14:paraId="7DDAF829" w14:textId="77777777" w:rsidR="008D5305" w:rsidRDefault="008D5305" w:rsidP="00537FB1">
      <w:pPr>
        <w:spacing w:line="480" w:lineRule="auto"/>
        <w:outlineLvl w:val="0"/>
        <w:rPr>
          <w:rFonts w:cs="Times New Roman"/>
          <w:b/>
          <w:bCs/>
        </w:rPr>
      </w:pPr>
      <w:r>
        <w:rPr>
          <w:rFonts w:cs="Times New Roman"/>
          <w:b/>
          <w:bCs/>
        </w:rPr>
        <w:t>DISCUSSION</w:t>
      </w:r>
    </w:p>
    <w:p w14:paraId="533285E9" w14:textId="1CAE36CE" w:rsidR="008D5305" w:rsidRPr="00BD2C01" w:rsidRDefault="008D5305" w:rsidP="00537FB1">
      <w:pPr>
        <w:spacing w:line="480" w:lineRule="auto"/>
        <w:outlineLvl w:val="0"/>
        <w:rPr>
          <w:rFonts w:cs="Times New Roman"/>
          <w:b/>
        </w:rPr>
      </w:pPr>
      <w:r>
        <w:rPr>
          <w:rFonts w:cs="Times New Roman"/>
          <w:b/>
        </w:rPr>
        <w:t xml:space="preserve">Ecophysiology of </w:t>
      </w:r>
      <w:r w:rsidRPr="00BD2C01">
        <w:rPr>
          <w:rFonts w:cs="Times New Roman"/>
          <w:b/>
        </w:rPr>
        <w:t xml:space="preserve">the </w:t>
      </w:r>
      <w:r w:rsidR="00493498" w:rsidRPr="00493498">
        <w:rPr>
          <w:rFonts w:cs="Times New Roman"/>
          <w:b/>
          <w:i/>
        </w:rPr>
        <w:t xml:space="preserve">Teleaulax </w:t>
      </w:r>
      <w:r w:rsidR="000B5375">
        <w:rPr>
          <w:rFonts w:cs="Times New Roman"/>
          <w:b/>
          <w:i/>
        </w:rPr>
        <w:t>amphioxeia</w:t>
      </w:r>
      <w:r w:rsidR="00493498">
        <w:rPr>
          <w:rFonts w:cs="Times New Roman"/>
        </w:rPr>
        <w:t xml:space="preserve"> </w:t>
      </w:r>
      <w:r>
        <w:rPr>
          <w:rFonts w:cs="Times New Roman"/>
          <w:b/>
        </w:rPr>
        <w:t>during the survey</w:t>
      </w:r>
    </w:p>
    <w:p w14:paraId="6F3CBE86" w14:textId="24CA7EAA" w:rsidR="000F2FA3" w:rsidRDefault="008D5305" w:rsidP="00816599">
      <w:pPr>
        <w:spacing w:line="480" w:lineRule="auto"/>
        <w:ind w:firstLine="288"/>
        <w:rPr>
          <w:rFonts w:cs="Times New Roman"/>
        </w:rPr>
      </w:pPr>
      <w:r>
        <w:rPr>
          <w:rFonts w:cs="Times New Roman"/>
        </w:rPr>
        <w:tab/>
        <w:t xml:space="preserve">The cryptophyte </w:t>
      </w:r>
      <w:r w:rsidRPr="00FC5E5F">
        <w:rPr>
          <w:rFonts w:cs="Times New Roman"/>
          <w:i/>
        </w:rPr>
        <w:t xml:space="preserve">Teleaulax </w:t>
      </w:r>
      <w:r w:rsidR="000B5375">
        <w:rPr>
          <w:rFonts w:cs="Times New Roman"/>
          <w:i/>
        </w:rPr>
        <w:t>amphioxeia</w:t>
      </w:r>
      <w:r>
        <w:rPr>
          <w:rFonts w:cs="Times New Roman"/>
        </w:rPr>
        <w:t xml:space="preserve"> is a </w:t>
      </w:r>
      <w:r w:rsidR="000F2FA3">
        <w:rPr>
          <w:rFonts w:cs="Times New Roman"/>
        </w:rPr>
        <w:t xml:space="preserve">cosmopolitan </w:t>
      </w:r>
      <w:r>
        <w:rPr>
          <w:rFonts w:cs="Times New Roman"/>
        </w:rPr>
        <w:t xml:space="preserve">marine species </w:t>
      </w:r>
      <w:r w:rsidR="000F2FA3">
        <w:rPr>
          <w:rFonts w:cs="Times New Roman"/>
        </w:rPr>
        <w:t xml:space="preserve">that is widely </w:t>
      </w:r>
      <w:r>
        <w:rPr>
          <w:rFonts w:cs="Times New Roman"/>
        </w:rPr>
        <w:t xml:space="preserve">distributed in coastal habitats worldwide. During our survey, </w:t>
      </w:r>
      <w:r w:rsidR="00816599" w:rsidRPr="00FC5E5F">
        <w:rPr>
          <w:rFonts w:cs="Times New Roman"/>
          <w:i/>
        </w:rPr>
        <w:t>Teleaulax</w:t>
      </w:r>
      <w:r w:rsidR="00816599">
        <w:rPr>
          <w:rFonts w:cs="Times New Roman"/>
          <w:iCs/>
        </w:rPr>
        <w:t>-</w:t>
      </w:r>
      <w:r w:rsidR="00816599" w:rsidRPr="00DD3854">
        <w:rPr>
          <w:rFonts w:cs="Times New Roman"/>
          <w:iCs/>
        </w:rPr>
        <w:t xml:space="preserve">like </w:t>
      </w:r>
      <w:r w:rsidR="00816599">
        <w:rPr>
          <w:rFonts w:cs="Times New Roman"/>
          <w:iCs/>
        </w:rPr>
        <w:t>c</w:t>
      </w:r>
      <w:r w:rsidR="00816599">
        <w:rPr>
          <w:rFonts w:cs="Times New Roman"/>
        </w:rPr>
        <w:t>ryptophyte abundances shifted dramatically over the course of just a few hours (</w:t>
      </w:r>
      <w:r w:rsidR="00816599" w:rsidRPr="009C4F24">
        <w:rPr>
          <w:rFonts w:cs="Times New Roman"/>
          <w:b/>
        </w:rPr>
        <w:t xml:space="preserve">Fig. </w:t>
      </w:r>
      <w:r w:rsidR="00C67DAC">
        <w:rPr>
          <w:rFonts w:cs="Times New Roman"/>
          <w:b/>
        </w:rPr>
        <w:t>3</w:t>
      </w:r>
      <w:r w:rsidR="00816599">
        <w:rPr>
          <w:rFonts w:cs="Times New Roman"/>
        </w:rPr>
        <w:t xml:space="preserve">), suggesting that </w:t>
      </w:r>
      <w:r w:rsidR="00816599" w:rsidRPr="00FC5E5F">
        <w:rPr>
          <w:rFonts w:cs="Times New Roman"/>
          <w:bCs/>
          <w:i/>
        </w:rPr>
        <w:t>T</w:t>
      </w:r>
      <w:r w:rsidR="00816599">
        <w:rPr>
          <w:rFonts w:cs="Times New Roman"/>
          <w:bCs/>
          <w:i/>
        </w:rPr>
        <w:t>.</w:t>
      </w:r>
      <w:r w:rsidR="00816599" w:rsidRPr="00FC5E5F">
        <w:rPr>
          <w:rFonts w:cs="Times New Roman"/>
          <w:bCs/>
          <w:i/>
        </w:rPr>
        <w:t xml:space="preserve"> </w:t>
      </w:r>
      <w:r w:rsidR="00816599">
        <w:rPr>
          <w:rFonts w:cs="Times New Roman"/>
          <w:bCs/>
          <w:i/>
        </w:rPr>
        <w:t>amphio</w:t>
      </w:r>
      <w:r w:rsidR="00816599" w:rsidRPr="00FC5E5F">
        <w:rPr>
          <w:rFonts w:cs="Times New Roman"/>
          <w:bCs/>
          <w:i/>
        </w:rPr>
        <w:t>x</w:t>
      </w:r>
      <w:r w:rsidR="00816599">
        <w:rPr>
          <w:rFonts w:cs="Times New Roman"/>
          <w:bCs/>
          <w:i/>
        </w:rPr>
        <w:t>ei</w:t>
      </w:r>
      <w:r w:rsidR="00816599" w:rsidRPr="00FC5E5F">
        <w:rPr>
          <w:rFonts w:cs="Times New Roman"/>
          <w:bCs/>
          <w:i/>
        </w:rPr>
        <w:t>a</w:t>
      </w:r>
      <w:r w:rsidR="00816599">
        <w:rPr>
          <w:rFonts w:cs="Times New Roman"/>
        </w:rPr>
        <w:t xml:space="preserve"> distribution is very patchy</w:t>
      </w:r>
      <w:r w:rsidR="00816599" w:rsidRPr="00D36109">
        <w:rPr>
          <w:rFonts w:cs="Times New Roman"/>
        </w:rPr>
        <w:t xml:space="preserve"> </w:t>
      </w:r>
      <w:r w:rsidR="00816599">
        <w:rPr>
          <w:rFonts w:cs="Times New Roman"/>
        </w:rPr>
        <w:t>within the estuary, likely due to strong physical transport.</w:t>
      </w:r>
      <w:r w:rsidR="00816599" w:rsidRPr="00493498">
        <w:rPr>
          <w:rFonts w:cs="Times New Roman"/>
        </w:rPr>
        <w:t xml:space="preserve"> </w:t>
      </w:r>
      <w:r w:rsidR="00816599">
        <w:rPr>
          <w:rFonts w:cs="Times New Roman"/>
        </w:rPr>
        <w:t>Such variability in cell abundance over short time scales emphasizes the importance of continuous measurements, such as continuous flow cytometry, for monitoring phytoplankton in estuaries. N</w:t>
      </w:r>
      <w:r>
        <w:rPr>
          <w:rFonts w:cs="Times New Roman"/>
        </w:rPr>
        <w:t xml:space="preserve">o consistent increase in </w:t>
      </w:r>
      <w:r w:rsidR="00194CA4">
        <w:rPr>
          <w:rFonts w:cs="Times New Roman"/>
        </w:rPr>
        <w:t xml:space="preserve">cryptophyte </w:t>
      </w:r>
      <w:r w:rsidR="00663DA2">
        <w:rPr>
          <w:rFonts w:cs="Times New Roman"/>
        </w:rPr>
        <w:t xml:space="preserve">cell </w:t>
      </w:r>
      <w:r>
        <w:rPr>
          <w:rFonts w:cs="Times New Roman"/>
        </w:rPr>
        <w:t xml:space="preserve">abundance was observed with </w:t>
      </w:r>
      <w:r w:rsidR="00493498">
        <w:rPr>
          <w:rFonts w:cs="Times New Roman"/>
        </w:rPr>
        <w:t>seawater intrusion</w:t>
      </w:r>
      <w:r w:rsidR="009C4F24">
        <w:rPr>
          <w:rFonts w:cs="Times New Roman"/>
        </w:rPr>
        <w:t xml:space="preserve"> (</w:t>
      </w:r>
      <w:r w:rsidR="009C4F24" w:rsidRPr="009C4F24">
        <w:rPr>
          <w:rFonts w:cs="Times New Roman"/>
          <w:b/>
        </w:rPr>
        <w:t xml:space="preserve">Fig. </w:t>
      </w:r>
      <w:r w:rsidR="00C67DAC">
        <w:rPr>
          <w:rFonts w:cs="Times New Roman"/>
          <w:b/>
        </w:rPr>
        <w:t>3</w:t>
      </w:r>
      <w:r w:rsidR="009C4F24">
        <w:rPr>
          <w:rFonts w:cs="Times New Roman"/>
        </w:rPr>
        <w:t>)</w:t>
      </w:r>
      <w:r w:rsidR="00493498">
        <w:rPr>
          <w:rFonts w:cs="Times New Roman"/>
        </w:rPr>
        <w:t>,</w:t>
      </w:r>
      <w:r>
        <w:rPr>
          <w:rFonts w:cs="Times New Roman"/>
        </w:rPr>
        <w:t xml:space="preserve"> and variations in abundances were not </w:t>
      </w:r>
      <w:r w:rsidR="00F526BF">
        <w:rPr>
          <w:rFonts w:cs="Times New Roman"/>
        </w:rPr>
        <w:t xml:space="preserve">directly </w:t>
      </w:r>
      <w:r>
        <w:rPr>
          <w:rFonts w:cs="Times New Roman"/>
        </w:rPr>
        <w:t xml:space="preserve">related to </w:t>
      </w:r>
      <w:r w:rsidR="00493498">
        <w:rPr>
          <w:rFonts w:cs="Times New Roman"/>
        </w:rPr>
        <w:t xml:space="preserve">the </w:t>
      </w:r>
      <w:r w:rsidR="004645A0">
        <w:rPr>
          <w:rFonts w:cs="Times New Roman"/>
        </w:rPr>
        <w:t xml:space="preserve">daily </w:t>
      </w:r>
      <w:r>
        <w:rPr>
          <w:rFonts w:cs="Times New Roman"/>
        </w:rPr>
        <w:t>tidal cycle</w:t>
      </w:r>
      <w:r w:rsidR="004645A0" w:rsidRPr="004645A0">
        <w:rPr>
          <w:rFonts w:cs="Times New Roman"/>
        </w:rPr>
        <w:t xml:space="preserve"> </w:t>
      </w:r>
      <w:r w:rsidR="004645A0">
        <w:rPr>
          <w:rFonts w:cs="Times New Roman"/>
        </w:rPr>
        <w:t>or spring/neap tide cycle</w:t>
      </w:r>
      <w:r>
        <w:rPr>
          <w:rFonts w:cs="Times New Roman"/>
        </w:rPr>
        <w:t xml:space="preserve">. </w:t>
      </w:r>
      <w:r w:rsidR="009607C1" w:rsidRPr="00D00863">
        <w:rPr>
          <w:rFonts w:cs="Times New Roman"/>
        </w:rPr>
        <w:t xml:space="preserve">The lack of a relationship between </w:t>
      </w:r>
      <w:r w:rsidR="007C081D" w:rsidRPr="00FC5E5F">
        <w:rPr>
          <w:rFonts w:cs="Times New Roman"/>
          <w:i/>
        </w:rPr>
        <w:t>Teleaulax</w:t>
      </w:r>
      <w:r w:rsidR="00DD3854">
        <w:rPr>
          <w:rFonts w:cs="Times New Roman"/>
          <w:iCs/>
        </w:rPr>
        <w:t>-</w:t>
      </w:r>
      <w:r w:rsidR="00DD3854" w:rsidRPr="00DD3854">
        <w:rPr>
          <w:rFonts w:cs="Times New Roman"/>
          <w:iCs/>
        </w:rPr>
        <w:t xml:space="preserve">like </w:t>
      </w:r>
      <w:r w:rsidR="00194CA4">
        <w:rPr>
          <w:rFonts w:cs="Times New Roman"/>
        </w:rPr>
        <w:t xml:space="preserve">cryptophyte </w:t>
      </w:r>
      <w:r w:rsidR="009607C1" w:rsidRPr="00D00863">
        <w:rPr>
          <w:rFonts w:cs="Times New Roman"/>
        </w:rPr>
        <w:t xml:space="preserve">cell abundance and salinity is in direct contrast with our measurements of </w:t>
      </w:r>
      <w:r w:rsidR="00DD3854">
        <w:rPr>
          <w:rFonts w:cs="Times New Roman"/>
        </w:rPr>
        <w:t xml:space="preserve">chlorophyll </w:t>
      </w:r>
      <w:r w:rsidR="00DD3854" w:rsidRPr="00DD3854">
        <w:rPr>
          <w:rFonts w:cs="Times New Roman"/>
          <w:i/>
        </w:rPr>
        <w:t>a</w:t>
      </w:r>
      <w:r w:rsidR="009C4F24">
        <w:rPr>
          <w:rFonts w:cs="Times New Roman"/>
        </w:rPr>
        <w:t xml:space="preserve"> concentrations (</w:t>
      </w:r>
      <w:r w:rsidR="009C4F24" w:rsidRPr="009C4F24">
        <w:rPr>
          <w:rFonts w:cs="Times New Roman"/>
          <w:b/>
        </w:rPr>
        <w:t>Fig. 1B</w:t>
      </w:r>
      <w:r w:rsidR="009C4F24">
        <w:rPr>
          <w:rFonts w:cs="Times New Roman"/>
        </w:rPr>
        <w:t>)</w:t>
      </w:r>
      <w:r w:rsidR="009607C1" w:rsidRPr="00D00863">
        <w:rPr>
          <w:rFonts w:cs="Times New Roman"/>
        </w:rPr>
        <w:t>, which suggest</w:t>
      </w:r>
      <w:r w:rsidR="009C4F24">
        <w:rPr>
          <w:rFonts w:cs="Times New Roman"/>
        </w:rPr>
        <w:t>s</w:t>
      </w:r>
      <w:r w:rsidR="009607C1" w:rsidRPr="00D00863">
        <w:rPr>
          <w:rFonts w:cs="Times New Roman"/>
        </w:rPr>
        <w:t xml:space="preserve"> that seawater intrusions bring </w:t>
      </w:r>
      <w:r w:rsidR="00194CA4" w:rsidRPr="00D00863">
        <w:rPr>
          <w:rFonts w:cs="Times New Roman"/>
        </w:rPr>
        <w:t xml:space="preserve">into the estuary </w:t>
      </w:r>
      <w:r w:rsidR="009607C1" w:rsidRPr="00D00863">
        <w:rPr>
          <w:rFonts w:cs="Times New Roman"/>
        </w:rPr>
        <w:t>many phytop</w:t>
      </w:r>
      <w:r w:rsidR="00B3016B">
        <w:rPr>
          <w:rFonts w:cs="Times New Roman"/>
        </w:rPr>
        <w:t>lankton cells o</w:t>
      </w:r>
      <w:ins w:id="112" w:author="Author">
        <w:r w:rsidR="00CB598E">
          <w:rPr>
            <w:rFonts w:cs="Times New Roman"/>
          </w:rPr>
          <w:t>f open ocean origin</w:t>
        </w:r>
      </w:ins>
      <w:del w:id="113" w:author="Author">
        <w:r w:rsidR="00B3016B" w:rsidDel="00CB598E">
          <w:rPr>
            <w:rFonts w:cs="Times New Roman"/>
          </w:rPr>
          <w:delText>f marine origin</w:delText>
        </w:r>
      </w:del>
      <w:r w:rsidR="00B3016B">
        <w:rPr>
          <w:rFonts w:cs="Times New Roman"/>
        </w:rPr>
        <w:t>.</w:t>
      </w:r>
      <w:r w:rsidR="00B3016B" w:rsidRPr="00B3016B">
        <w:rPr>
          <w:rFonts w:cs="Times New Roman"/>
          <w:i/>
        </w:rPr>
        <w:t xml:space="preserve"> </w:t>
      </w:r>
    </w:p>
    <w:p w14:paraId="2D78A900" w14:textId="77777777" w:rsidR="000F2FA3" w:rsidRDefault="000F2FA3" w:rsidP="003218A1">
      <w:pPr>
        <w:spacing w:line="480" w:lineRule="auto"/>
        <w:ind w:firstLine="288"/>
        <w:rPr>
          <w:rFonts w:cs="Times New Roman"/>
        </w:rPr>
      </w:pPr>
    </w:p>
    <w:p w14:paraId="4AD8F697" w14:textId="29593760" w:rsidR="00017CDC" w:rsidRDefault="008D5305" w:rsidP="00114307">
      <w:pPr>
        <w:pStyle w:val="CommentText"/>
        <w:spacing w:line="480" w:lineRule="auto"/>
        <w:rPr>
          <w:rFonts w:cs="Times New Roman"/>
        </w:rPr>
      </w:pPr>
      <w:r w:rsidRPr="00FC5E5F">
        <w:rPr>
          <w:rFonts w:cs="Times New Roman"/>
        </w:rPr>
        <w:tab/>
      </w:r>
      <w:r w:rsidR="007C081D" w:rsidRPr="00114307">
        <w:rPr>
          <w:rFonts w:cs="Times New Roman"/>
        </w:rPr>
        <w:t xml:space="preserve">Despite its patchy distribution, </w:t>
      </w:r>
      <w:r w:rsidR="007C081D" w:rsidRPr="00114307">
        <w:rPr>
          <w:rFonts w:cs="Times New Roman"/>
          <w:i/>
        </w:rPr>
        <w:t>Teleaulax</w:t>
      </w:r>
      <w:r w:rsidR="007C081D" w:rsidRPr="00114307">
        <w:t>-like cryptophyte</w:t>
      </w:r>
      <w:r w:rsidR="00114307">
        <w:t>s</w:t>
      </w:r>
      <w:r w:rsidR="007C081D" w:rsidRPr="00114307">
        <w:t xml:space="preserve"> were always detected throughout the survey, enabling us to </w:t>
      </w:r>
      <w:r w:rsidR="00537FB1" w:rsidRPr="00114307">
        <w:t xml:space="preserve">estimate division rates </w:t>
      </w:r>
      <w:r w:rsidRPr="00114307">
        <w:rPr>
          <w:rFonts w:cs="Times New Roman"/>
        </w:rPr>
        <w:t xml:space="preserve">of </w:t>
      </w:r>
      <w:r w:rsidR="007C081D" w:rsidRPr="00114307">
        <w:rPr>
          <w:rFonts w:cs="Times New Roman"/>
          <w:i/>
        </w:rPr>
        <w:t>Teleaulax</w:t>
      </w:r>
      <w:r w:rsidR="007C081D" w:rsidRPr="00114307">
        <w:t xml:space="preserve">-like </w:t>
      </w:r>
      <w:r w:rsidR="009C4F24" w:rsidRPr="00114307">
        <w:rPr>
          <w:rFonts w:cs="Times New Roman"/>
        </w:rPr>
        <w:t>cryptophyte population</w:t>
      </w:r>
      <w:r w:rsidR="009C4F24">
        <w:rPr>
          <w:rFonts w:cs="Times New Roman"/>
        </w:rPr>
        <w:t xml:space="preserve"> </w:t>
      </w:r>
      <w:r w:rsidR="00114307">
        <w:rPr>
          <w:rFonts w:cs="Times New Roman"/>
        </w:rPr>
        <w:t xml:space="preserve">for the first time in the field </w:t>
      </w:r>
      <w:r w:rsidR="009C4F24">
        <w:rPr>
          <w:rFonts w:cs="Times New Roman"/>
        </w:rPr>
        <w:t>(</w:t>
      </w:r>
      <w:r w:rsidR="009C4F24" w:rsidRPr="009C4F24">
        <w:rPr>
          <w:rFonts w:cs="Times New Roman"/>
          <w:b/>
        </w:rPr>
        <w:t xml:space="preserve">Fig. </w:t>
      </w:r>
      <w:r w:rsidR="00C67DAC">
        <w:rPr>
          <w:rFonts w:cs="Times New Roman"/>
          <w:b/>
        </w:rPr>
        <w:t>6</w:t>
      </w:r>
      <w:r w:rsidR="009C4F24">
        <w:rPr>
          <w:rFonts w:cs="Times New Roman"/>
        </w:rPr>
        <w:t>).</w:t>
      </w:r>
      <w:r>
        <w:rPr>
          <w:rFonts w:cs="Times New Roman"/>
        </w:rPr>
        <w:t xml:space="preserve"> </w:t>
      </w:r>
      <w:r w:rsidR="00074038">
        <w:rPr>
          <w:rFonts w:cs="Times New Roman"/>
        </w:rPr>
        <w:t xml:space="preserve">The highest estimates of </w:t>
      </w:r>
      <w:r w:rsidR="000B1E7D">
        <w:rPr>
          <w:rFonts w:cs="Times New Roman"/>
        </w:rPr>
        <w:t xml:space="preserve">division rates for </w:t>
      </w:r>
      <w:r w:rsidR="000B1E7D" w:rsidRPr="00FC5E5F">
        <w:rPr>
          <w:rFonts w:cs="Times New Roman"/>
          <w:i/>
        </w:rPr>
        <w:t>Teleaulax</w:t>
      </w:r>
      <w:r w:rsidR="000B1E7D">
        <w:rPr>
          <w:rFonts w:cs="Times New Roman"/>
          <w:i/>
          <w:iCs/>
        </w:rPr>
        <w:t>-</w:t>
      </w:r>
      <w:r w:rsidR="000B1E7D">
        <w:rPr>
          <w:rFonts w:cs="Times New Roman"/>
          <w:iCs/>
        </w:rPr>
        <w:t xml:space="preserve">like </w:t>
      </w:r>
      <w:r w:rsidR="009C4F24">
        <w:rPr>
          <w:rFonts w:cs="Times New Roman"/>
        </w:rPr>
        <w:t xml:space="preserve">cryptophyte </w:t>
      </w:r>
      <w:r w:rsidR="000B1E7D">
        <w:rPr>
          <w:rFonts w:cs="Times New Roman"/>
        </w:rPr>
        <w:t xml:space="preserve">population </w:t>
      </w:r>
      <w:r w:rsidR="00411F45">
        <w:rPr>
          <w:rFonts w:cs="Times New Roman"/>
        </w:rPr>
        <w:t>reached 1.5 d</w:t>
      </w:r>
      <w:r w:rsidR="00411F45" w:rsidRPr="00411F45">
        <w:rPr>
          <w:rFonts w:cs="Times New Roman"/>
          <w:vertAlign w:val="superscript"/>
        </w:rPr>
        <w:t>-</w:t>
      </w:r>
      <w:r w:rsidR="00411F45">
        <w:rPr>
          <w:rFonts w:cs="Times New Roman"/>
          <w:vertAlign w:val="superscript"/>
        </w:rPr>
        <w:t>1</w:t>
      </w:r>
      <w:r w:rsidR="00411F45">
        <w:rPr>
          <w:rFonts w:cs="Times New Roman"/>
        </w:rPr>
        <w:t xml:space="preserve"> during the survey (day 3), which is consistent with</w:t>
      </w:r>
      <w:r w:rsidR="00537FB1">
        <w:rPr>
          <w:rFonts w:cs="Times New Roman"/>
        </w:rPr>
        <w:t xml:space="preserve"> previously observed division rates for</w:t>
      </w:r>
      <w:r w:rsidRPr="00903232">
        <w:rPr>
          <w:rFonts w:cs="Times New Roman"/>
          <w:i/>
        </w:rPr>
        <w:t xml:space="preserve"> </w:t>
      </w:r>
      <w:r w:rsidR="00411F45">
        <w:rPr>
          <w:rFonts w:cs="Times New Roman"/>
        </w:rPr>
        <w:t>isolates grown in the laboratory</w:t>
      </w:r>
      <w:r w:rsidRPr="00FC5E5F">
        <w:rPr>
          <w:rFonts w:cs="Times New Roman"/>
        </w:rPr>
        <w:t xml:space="preserve"> </w:t>
      </w:r>
      <w:r>
        <w:rPr>
          <w:rFonts w:cs="Times New Roman"/>
        </w:rPr>
        <w:t xml:space="preserve">under nutrient replete conditions </w:t>
      </w:r>
      <w:r w:rsidR="00B0285E">
        <w:rPr>
          <w:rFonts w:cs="Times New Roman"/>
        </w:rPr>
        <w:fldChar w:fldCharType="begin"/>
      </w:r>
      <w:r w:rsidR="00A56CA7">
        <w:rPr>
          <w:rFonts w:cs="Times New Roman"/>
        </w:rPr>
        <w:instrText xml:space="preserve"> ADDIN PAPERS2_CITATIONS &lt;citation&gt;&lt;uuid&gt;981EF3E9-FC9B-4E84-9341-4DFDCA3451E5&lt;/uuid&gt;&lt;priority&gt;27&lt;/priority&gt;&lt;publications&gt;&lt;publication&gt;&lt;type&gt;400&lt;/type&gt;&lt;publication_date&gt;99200800001200000000200000&lt;/publication_date&gt;&lt;title&gt;Growth characteristics and phylogenetic analysis of the marine dinoflagellate Dinophysis infundibulus (Dinophyceae)&lt;/title&gt;&lt;url&gt;https://www.researchgate.net/profile/Satoshi_Nagai/publication/250220534_Growth_characteristics_and_phylogenetic_analysis_of_the_marine_dinoflagellate_Dinophysis_infundibulus_(Dinophyceae)/links/54803aa90cf2ccc7f8bb2ac5.pdf&lt;/url&gt;&lt;subtype&gt;400&lt;/subtype&gt;&lt;uuid&gt;839BCDA1-C67B-4E0C-A425-793DBBBA8363&lt;/uuid&gt;&lt;bundle&gt;&lt;publication&gt;&lt;title&gt;Aquatic Microbial …&lt;/title&gt;&lt;type&gt;-100&lt;/type&gt;&lt;subtype&gt;-100&lt;/subtype&gt;&lt;uuid&gt;F2DF08CC-E11D-49A7-BC27-725328ADC84F&lt;/uuid&gt;&lt;/publication&gt;&lt;/bundle&gt;&lt;authors&gt;&lt;author&gt;&lt;firstName&gt;G&lt;/firstName&gt;&lt;lastName&gt;Nishitani&lt;/lastName&gt;&lt;/author&gt;&lt;author&gt;&lt;firstName&gt;S&lt;/firstName&gt;&lt;lastName&gt;Nagai&lt;/lastName&gt;&lt;/author&gt;&lt;author&gt;&lt;firstName&gt;Y&lt;/firstName&gt;&lt;lastName&gt;Takano&lt;/lastName&gt;&lt;/author&gt;&lt;/authors&gt;&lt;/publication&gt;&lt;publication&gt;&lt;volume&gt;416&lt;/volume&gt;&lt;publication_date&gt;99201000001200000000200000&lt;/publication_date&gt;&lt;doi&gt;10.3354/meps08780&lt;/doi&gt;&lt;startpage&gt;79&lt;/startpage&gt;&lt;title&gt;Effect of lowered pH on marine phytoplankton growth rates&lt;/title&gt;&lt;uuid&gt;C4DAD2BA-3DAD-489B-B4E0-355446340D99&lt;/uuid&gt;&lt;subtype&gt;400&lt;/subtype&gt;&lt;endpage&gt;91&lt;/endpage&gt;&lt;type&gt;400&lt;/type&gt;&lt;url&gt;http://www.researchgate.net/profile/Niels_Daugbjerg/publication/233782222_Effect_of_lowered_pH_on_marine_phytoplankton_growth_rates/links/09e4150b751f7c6518000000.pdf&lt;/url&gt;&lt;bundle&gt;&lt;publication&gt;&lt;publisher&gt;Mar. Ecol. Prog. Ser.&lt;/publisher&gt;&lt;url&gt;http://www.int-res.com&lt;/url&gt;&lt;title&gt;Marine Ecology Progress Series&lt;/title&gt;&lt;type&gt;-100&lt;/type&gt;&lt;subtype&gt;-100&lt;/subtype&gt;&lt;uuid&gt;A729A031-A844-47C7-A6B0-79666D4AFD44&lt;/uuid&gt;&lt;/publication&gt;&lt;/bundle&gt;&lt;authors&gt;&lt;author&gt;&lt;firstName&gt;Terje&lt;/firstName&gt;&lt;lastName&gt;Berge&lt;/lastName&gt;&lt;/author&gt;&lt;author&gt;&lt;firstName&gt;Niels&lt;/firstName&gt;&lt;lastName&gt;Daugbjerg&lt;/lastName&gt;&lt;/author&gt;&lt;author&gt;&lt;firstName&gt;Bettina&lt;/firstName&gt;&lt;middleNames&gt;Balling&lt;/middleNames&gt;&lt;lastName&gt;Andersen&lt;/lastName&gt;&lt;/author&gt;&lt;author&gt;&lt;firstName&gt;Per&lt;/firstName&gt;&lt;middleNames&gt;Juel&lt;/middleNames&gt;&lt;lastName&gt;Hansen&lt;/lastName&gt;&lt;/author&gt;&lt;/authors&gt;&lt;/publication&gt;&lt;publication&gt;&lt;volume&gt;35&lt;/volume&gt;&lt;publication_date&gt;99201303061200000000222000&lt;/publication_date&gt;&lt;number&gt;2&lt;/number&gt;&lt;doi&gt;10.1093/plankt/fbs099&lt;/doi&gt;&lt;startpage&gt;433&lt;/startpage&gt;&lt;title&gt;Pigment composition in three Dinophysis species (Dinophyceae) and the associated cultures of Mesodinium rubrum and Teleaulax amphioxeia&lt;/title&gt;&lt;uuid&gt;7757078E-56FE-498E-9C82-E49128D44596&lt;/uuid&gt;&lt;subtype&gt;400&lt;/subtype&gt;&lt;endpage&gt;437&lt;/endpage&gt;&lt;type&gt;400&lt;/type&gt;&lt;url&gt;http://www.plankt.oxfordjournals.org/cgi/doi/10.1093/plankt/fbs099&lt;/url&gt;&lt;bundle&gt;&lt;publication&gt;&lt;url&gt;http://plankt.oxfordjournals.org&lt;/url&gt;&lt;title&gt;Journal of Plankton Research&lt;/title&gt;&lt;type&gt;-100&lt;/type&gt;&lt;subtype&gt;-100&lt;/subtype&gt;&lt;uuid&gt;111D3FC4-D14E-4DB1-8D31-62271D5BBC5F&lt;/uuid&gt;&lt;/publication&gt;&lt;/bundle&gt;&lt;authors&gt;&lt;author&gt;&lt;firstName&gt;P&lt;/firstName&gt;&lt;lastName&gt;Rial&lt;/lastName&gt;&lt;/author&gt;&lt;author&gt;&lt;firstName&gt;J&lt;/firstName&gt;&lt;middleNames&gt;L&lt;/middleNames&gt;&lt;lastName&gt;Garrido&lt;/lastName&gt;&lt;/author&gt;&lt;author&gt;&lt;firstName&gt;D&lt;/firstName&gt;&lt;lastName&gt;Jaen&lt;/lastName&gt;&lt;/author&gt;&lt;author&gt;&lt;firstName&gt;F&lt;/firstName&gt;&lt;lastName&gt;Rodriguez&lt;/lastName&gt;&lt;/author&gt;&lt;/authors&gt;&lt;/publication&gt;&lt;/publications&gt;&lt;cites&gt;&lt;/cites&gt;&lt;/citation&gt;</w:instrText>
      </w:r>
      <w:r w:rsidR="00B0285E">
        <w:rPr>
          <w:rFonts w:cs="Times New Roman"/>
        </w:rPr>
        <w:fldChar w:fldCharType="separate"/>
      </w:r>
      <w:r w:rsidR="0071420D">
        <w:rPr>
          <w:rFonts w:eastAsiaTheme="minorEastAsia" w:cs="Times New Roman"/>
          <w:color w:val="auto"/>
          <w:lang w:eastAsia="en-US" w:bidi="ar-SA"/>
        </w:rPr>
        <w:t>(Nishitani et al. 2008,</w:t>
      </w:r>
      <w:r w:rsidR="0074646E">
        <w:rPr>
          <w:rFonts w:eastAsiaTheme="minorEastAsia" w:cs="Times New Roman"/>
          <w:color w:val="auto"/>
          <w:lang w:eastAsia="en-US" w:bidi="ar-SA"/>
        </w:rPr>
        <w:t xml:space="preserve"> Rial et al. 2013)</w:t>
      </w:r>
      <w:r w:rsidR="00B0285E">
        <w:rPr>
          <w:rFonts w:cs="Times New Roman"/>
        </w:rPr>
        <w:fldChar w:fldCharType="end"/>
      </w:r>
      <w:r w:rsidR="00537FB1">
        <w:rPr>
          <w:rFonts w:cs="Times New Roman"/>
        </w:rPr>
        <w:t>. Th</w:t>
      </w:r>
      <w:ins w:id="114" w:author="Author">
        <w:r w:rsidR="001E078C">
          <w:rPr>
            <w:rFonts w:cs="Times New Roman"/>
          </w:rPr>
          <w:t>ese</w:t>
        </w:r>
      </w:ins>
      <w:del w:id="115" w:author="Author">
        <w:r w:rsidR="00537FB1" w:rsidDel="001E078C">
          <w:rPr>
            <w:rFonts w:cs="Times New Roman"/>
          </w:rPr>
          <w:delText>is</w:delText>
        </w:r>
      </w:del>
      <w:r w:rsidR="00537FB1">
        <w:rPr>
          <w:rFonts w:cs="Times New Roman"/>
        </w:rPr>
        <w:t xml:space="preserve"> results suggests</w:t>
      </w:r>
      <w:r>
        <w:rPr>
          <w:rFonts w:cs="Times New Roman"/>
        </w:rPr>
        <w:t xml:space="preserve"> that</w:t>
      </w:r>
      <w:r w:rsidR="00537FB1">
        <w:rPr>
          <w:rFonts w:cs="Times New Roman"/>
        </w:rPr>
        <w:t xml:space="preserve">, at that time, </w:t>
      </w:r>
      <w:r w:rsidR="000B1E7D" w:rsidRPr="00FC5E5F">
        <w:rPr>
          <w:rFonts w:cs="Times New Roman"/>
          <w:i/>
        </w:rPr>
        <w:t>T</w:t>
      </w:r>
      <w:r w:rsidR="000B1E7D">
        <w:rPr>
          <w:rFonts w:cs="Times New Roman"/>
          <w:i/>
        </w:rPr>
        <w:t>.</w:t>
      </w:r>
      <w:r w:rsidR="000B1E7D" w:rsidRPr="00FC5E5F">
        <w:rPr>
          <w:rFonts w:cs="Times New Roman"/>
          <w:i/>
        </w:rPr>
        <w:t xml:space="preserve"> </w:t>
      </w:r>
      <w:r w:rsidR="000B1E7D">
        <w:rPr>
          <w:rFonts w:cs="Times New Roman"/>
          <w:i/>
        </w:rPr>
        <w:t>amphioxeia</w:t>
      </w:r>
      <w:r w:rsidR="009C4F24">
        <w:rPr>
          <w:rFonts w:cs="Times New Roman"/>
        </w:rPr>
        <w:t xml:space="preserve"> </w:t>
      </w:r>
      <w:r w:rsidR="00537FB1">
        <w:rPr>
          <w:rFonts w:cs="Times New Roman"/>
        </w:rPr>
        <w:t>was growing</w:t>
      </w:r>
      <w:r>
        <w:rPr>
          <w:rFonts w:cs="Times New Roman"/>
        </w:rPr>
        <w:t xml:space="preserve"> near optimal growth conditions. </w:t>
      </w:r>
      <w:r w:rsidR="00537FB1">
        <w:rPr>
          <w:rFonts w:cs="Times New Roman"/>
        </w:rPr>
        <w:t>The positive correlation between d</w:t>
      </w:r>
      <w:r w:rsidR="00074038">
        <w:rPr>
          <w:rFonts w:cs="Times New Roman"/>
        </w:rPr>
        <w:t xml:space="preserve">ivision rates of </w:t>
      </w:r>
      <w:r w:rsidR="00355CA5">
        <w:rPr>
          <w:rFonts w:cs="Times New Roman"/>
        </w:rPr>
        <w:t xml:space="preserve">the </w:t>
      </w:r>
      <w:r w:rsidR="00074038">
        <w:rPr>
          <w:rFonts w:cs="Times New Roman"/>
        </w:rPr>
        <w:t xml:space="preserve">cryptophyte </w:t>
      </w:r>
      <w:r w:rsidR="00537FB1">
        <w:rPr>
          <w:rFonts w:cs="Times New Roman"/>
        </w:rPr>
        <w:t>and</w:t>
      </w:r>
      <w:r w:rsidR="00074038">
        <w:rPr>
          <w:rFonts w:cs="Times New Roman"/>
          <w:bCs/>
        </w:rPr>
        <w:t xml:space="preserve"> </w:t>
      </w:r>
      <w:r w:rsidR="00D71B00">
        <w:rPr>
          <w:rFonts w:cs="Times New Roman"/>
          <w:bCs/>
        </w:rPr>
        <w:t>c</w:t>
      </w:r>
      <w:r w:rsidR="00074038">
        <w:rPr>
          <w:rFonts w:cs="Times New Roman"/>
          <w:bCs/>
        </w:rPr>
        <w:t xml:space="preserve">oncentrations </w:t>
      </w:r>
      <w:r w:rsidR="00D71B00">
        <w:rPr>
          <w:rFonts w:cs="Times New Roman"/>
          <w:bCs/>
        </w:rPr>
        <w:t xml:space="preserve">of </w:t>
      </w:r>
      <w:r w:rsidR="000B1E7D">
        <w:rPr>
          <w:rFonts w:cs="Times New Roman"/>
          <w:bCs/>
        </w:rPr>
        <w:t xml:space="preserve">dissolved </w:t>
      </w:r>
      <w:r w:rsidR="00D71B00">
        <w:rPr>
          <w:rFonts w:cs="Times New Roman"/>
          <w:bCs/>
        </w:rPr>
        <w:t xml:space="preserve">inorganic nitrogen and phosphorus </w:t>
      </w:r>
      <w:r w:rsidR="000B1E7D">
        <w:rPr>
          <w:rFonts w:cs="Times New Roman"/>
          <w:bCs/>
        </w:rPr>
        <w:t>(</w:t>
      </w:r>
      <w:r w:rsidR="000B1E7D">
        <w:rPr>
          <w:rFonts w:cs="Times New Roman"/>
        </w:rPr>
        <w:t xml:space="preserve">R = 0.55 and 0.66, p &lt; 0.05, for DIN </w:t>
      </w:r>
      <w:r w:rsidR="000B1E7D">
        <w:rPr>
          <w:rFonts w:cs="Times New Roman"/>
        </w:rPr>
        <w:lastRenderedPageBreak/>
        <w:t>and DIP, respectively</w:t>
      </w:r>
      <w:r w:rsidR="000B1E7D">
        <w:rPr>
          <w:rFonts w:cs="Times New Roman"/>
          <w:bCs/>
        </w:rPr>
        <w:t xml:space="preserve">) </w:t>
      </w:r>
      <w:r w:rsidR="00D71B00">
        <w:rPr>
          <w:rFonts w:cs="Times New Roman"/>
        </w:rPr>
        <w:t>(</w:t>
      </w:r>
      <w:r w:rsidR="00D71B00" w:rsidRPr="00B0285E">
        <w:rPr>
          <w:rFonts w:cs="Times New Roman"/>
          <w:b/>
        </w:rPr>
        <w:t xml:space="preserve">Fig. </w:t>
      </w:r>
      <w:r w:rsidR="00C67DAC">
        <w:rPr>
          <w:rFonts w:cs="Times New Roman"/>
          <w:b/>
        </w:rPr>
        <w:t>7</w:t>
      </w:r>
      <w:r w:rsidR="00D71B00">
        <w:rPr>
          <w:rFonts w:cs="Times New Roman"/>
        </w:rPr>
        <w:t>), suggest</w:t>
      </w:r>
      <w:r w:rsidR="00537FB1">
        <w:rPr>
          <w:rFonts w:cs="Times New Roman"/>
        </w:rPr>
        <w:t>ed</w:t>
      </w:r>
      <w:r w:rsidR="00D71B00">
        <w:rPr>
          <w:rFonts w:cs="Times New Roman"/>
        </w:rPr>
        <w:t xml:space="preserve"> that </w:t>
      </w:r>
      <w:commentRangeStart w:id="116"/>
      <w:commentRangeStart w:id="117"/>
      <w:r w:rsidR="00D71B00">
        <w:rPr>
          <w:rFonts w:cs="Times New Roman"/>
        </w:rPr>
        <w:t xml:space="preserve">nutrient availability </w:t>
      </w:r>
      <w:r w:rsidR="00537FB1">
        <w:rPr>
          <w:rFonts w:cs="Times New Roman"/>
        </w:rPr>
        <w:t>controlled division rates</w:t>
      </w:r>
      <w:r w:rsidR="000B1E7D">
        <w:rPr>
          <w:rFonts w:cs="Times New Roman"/>
        </w:rPr>
        <w:t xml:space="preserve"> </w:t>
      </w:r>
      <w:commentRangeEnd w:id="116"/>
      <w:r w:rsidR="00DE4DBA">
        <w:rPr>
          <w:rStyle w:val="CommentReference"/>
        </w:rPr>
        <w:commentReference w:id="116"/>
      </w:r>
      <w:commentRangeEnd w:id="117"/>
      <w:r w:rsidR="009977B7">
        <w:rPr>
          <w:rStyle w:val="CommentReference"/>
        </w:rPr>
        <w:commentReference w:id="117"/>
      </w:r>
      <w:r w:rsidR="000B1E7D">
        <w:rPr>
          <w:rFonts w:cs="Times New Roman"/>
        </w:rPr>
        <w:t xml:space="preserve">of </w:t>
      </w:r>
      <w:r w:rsidR="00D71B00" w:rsidRPr="00FC5E5F">
        <w:rPr>
          <w:rFonts w:cs="Times New Roman"/>
          <w:i/>
        </w:rPr>
        <w:t>T</w:t>
      </w:r>
      <w:r w:rsidR="00D71B00">
        <w:rPr>
          <w:rFonts w:cs="Times New Roman"/>
          <w:i/>
        </w:rPr>
        <w:t>.</w:t>
      </w:r>
      <w:r w:rsidR="00D71B00" w:rsidRPr="00FC5E5F">
        <w:rPr>
          <w:rFonts w:cs="Times New Roman"/>
          <w:i/>
        </w:rPr>
        <w:t xml:space="preserve"> amphioxeia</w:t>
      </w:r>
      <w:r w:rsidR="000B1E7D">
        <w:rPr>
          <w:rFonts w:cs="Times New Roman"/>
        </w:rPr>
        <w:t xml:space="preserve"> </w:t>
      </w:r>
      <w:r w:rsidR="00D71B00">
        <w:rPr>
          <w:rFonts w:cs="Times New Roman"/>
        </w:rPr>
        <w:t xml:space="preserve">during the survey. </w:t>
      </w:r>
      <w:r w:rsidR="00D91022">
        <w:rPr>
          <w:rFonts w:cs="Times New Roman"/>
        </w:rPr>
        <w:t xml:space="preserve">The potential effect of nutrient availability on </w:t>
      </w:r>
      <w:r w:rsidR="00D91022" w:rsidRPr="00FC5E5F">
        <w:rPr>
          <w:rFonts w:cs="Times New Roman"/>
          <w:i/>
        </w:rPr>
        <w:t>T</w:t>
      </w:r>
      <w:r w:rsidR="00D91022">
        <w:rPr>
          <w:rFonts w:cs="Times New Roman"/>
          <w:i/>
        </w:rPr>
        <w:t>.</w:t>
      </w:r>
      <w:r w:rsidR="00D91022" w:rsidRPr="00FC5E5F">
        <w:rPr>
          <w:rFonts w:cs="Times New Roman"/>
          <w:i/>
        </w:rPr>
        <w:t xml:space="preserve"> amphioxeia</w:t>
      </w:r>
      <w:r w:rsidR="00D91022">
        <w:rPr>
          <w:rFonts w:cs="Times New Roman"/>
          <w:i/>
        </w:rPr>
        <w:t xml:space="preserve"> </w:t>
      </w:r>
      <w:r w:rsidR="00D91022">
        <w:rPr>
          <w:rFonts w:cs="Times New Roman"/>
        </w:rPr>
        <w:t>growth is unexpected i</w:t>
      </w:r>
      <w:r w:rsidR="00D91022" w:rsidRPr="00FC5E5F">
        <w:rPr>
          <w:rFonts w:cs="Times New Roman"/>
        </w:rPr>
        <w:t xml:space="preserve">n the turbid waters of the Columbia River </w:t>
      </w:r>
      <w:r w:rsidR="00D91022">
        <w:rPr>
          <w:rFonts w:cs="Times New Roman"/>
        </w:rPr>
        <w:t>e</w:t>
      </w:r>
      <w:r w:rsidR="00D91022" w:rsidRPr="00FC5E5F">
        <w:rPr>
          <w:rFonts w:cs="Times New Roman"/>
        </w:rPr>
        <w:t xml:space="preserve">stuary, </w:t>
      </w:r>
      <w:r w:rsidR="00D91022">
        <w:rPr>
          <w:rFonts w:cs="Times New Roman"/>
        </w:rPr>
        <w:t xml:space="preserve">where </w:t>
      </w:r>
      <w:r w:rsidR="00D91022" w:rsidRPr="00FC5E5F">
        <w:rPr>
          <w:rFonts w:cs="Times New Roman"/>
        </w:rPr>
        <w:t xml:space="preserve">light is generally considered to be </w:t>
      </w:r>
      <w:r w:rsidR="00D91022">
        <w:rPr>
          <w:rFonts w:cs="Times New Roman"/>
        </w:rPr>
        <w:t>an important factor</w:t>
      </w:r>
      <w:r w:rsidR="00D91022" w:rsidRPr="00FC5E5F">
        <w:rPr>
          <w:rFonts w:cs="Times New Roman"/>
        </w:rPr>
        <w:t xml:space="preserve"> limiting phytoplankton growth </w:t>
      </w:r>
      <w:r w:rsidR="00D91022">
        <w:rPr>
          <w:rFonts w:cs="Times New Roman"/>
        </w:rPr>
        <w:fldChar w:fldCharType="begin"/>
      </w:r>
      <w:r w:rsidR="00A56CA7">
        <w:rPr>
          <w:rFonts w:cs="Times New Roman"/>
        </w:rPr>
        <w:instrText xml:space="preserve"> ADDIN PAPERS2_CITATIONS &lt;citation&gt;&lt;uuid&gt;940AEA94-1CC3-49AA-80D2-DD0363739FA1&lt;/uuid&gt;&lt;priority&gt;28&lt;/priority&gt;&lt;publications&gt;&lt;publication&gt;&lt;volume&gt;25&lt;/volume&gt;&lt;publication_date&gt;99199000001200000000200000&lt;/publication_date&gt;&lt;number&gt;1–4&lt;/number&gt;&lt;startpage&gt;175&lt;/startpage&gt;&lt;title&gt;Primary production, plant and detrital biomass, and particle transport in the Columbia River Estuary&lt;/title&gt;&lt;uuid&gt;952362CC-0048-4077-838E-164E929FD354&lt;/uuid&gt;&lt;subtype&gt;400&lt;/subtype&gt;&lt;endpage&gt;210&lt;/endpage&gt;&lt;type&gt;400&lt;/type&gt;&lt;url&gt;http://www.sciencedirect.com/science/article/pii/007966119090007O&lt;/url&gt;&lt;bundle&gt;&lt;publication&gt;&lt;title&gt;Progress in Oceanography&lt;/title&gt;&lt;type&gt;-100&lt;/type&gt;&lt;subtype&gt;-100&lt;/subtype&gt;&lt;uuid&gt;B2D0D900-0A72-476D-B22E-664783210A1C&lt;/uuid&gt;&lt;/publication&gt;&lt;/bundle&gt;&lt;authors&gt;&lt;author&gt;&lt;firstName&gt;Lawrence&lt;/firstName&gt;&lt;middleNames&gt;F&lt;/middleNames&gt;&lt;lastName&gt;Small&lt;/lastName&gt;&lt;/author&gt;&lt;author&gt;&lt;firstName&gt;C&lt;/firstName&gt;&lt;middleNames&gt;David&lt;/middleNames&gt;&lt;lastName&gt;McIntire&lt;/lastName&gt;&lt;/author&gt;&lt;author&gt;&lt;firstName&gt;Keith&lt;/firstName&gt;&lt;middleNames&gt;B&lt;/middleNames&gt;&lt;lastName&gt;MacDonald&lt;/lastName&gt;&lt;/author&gt;&lt;author&gt;&lt;firstName&gt;J&lt;/firstName&gt;&lt;middleNames&gt;Ruben&lt;/middleNames&gt;&lt;lastName&gt;Lara-Lara&lt;/lastName&gt;&lt;/author&gt;&lt;author&gt;&lt;firstName&gt;Bruce&lt;/firstName&gt;&lt;middleNames&gt;E&lt;/middleNames&gt;&lt;lastName&gt;Frey&lt;/lastName&gt;&lt;/author&gt;&lt;author&gt;&lt;firstName&gt;Michael&lt;/firstName&gt;&lt;middleNames&gt;C&lt;/middleNames&gt;&lt;lastName&gt;Amspoker&lt;/lastName&gt;&lt;/author&gt;&lt;author&gt;&lt;firstName&gt;Ted&lt;/firstName&gt;&lt;lastName&gt;Winfield&lt;/lastName&gt;&lt;/author&gt;&lt;/authors&gt;&lt;/publication&gt;&lt;/publications&gt;&lt;cites&gt;&lt;/cites&gt;&lt;/citation&gt;</w:instrText>
      </w:r>
      <w:r w:rsidR="00D91022">
        <w:rPr>
          <w:rFonts w:cs="Times New Roman"/>
        </w:rPr>
        <w:fldChar w:fldCharType="separate"/>
      </w:r>
      <w:r w:rsidR="00D91022">
        <w:rPr>
          <w:rFonts w:eastAsiaTheme="minorEastAsia" w:cs="Times New Roman"/>
          <w:color w:val="auto"/>
          <w:lang w:eastAsia="en-US" w:bidi="ar-SA"/>
        </w:rPr>
        <w:t>(Small et al. 1990)</w:t>
      </w:r>
      <w:r w:rsidR="00D91022">
        <w:rPr>
          <w:rFonts w:cs="Times New Roman"/>
        </w:rPr>
        <w:fldChar w:fldCharType="end"/>
      </w:r>
      <w:r w:rsidR="00D91022">
        <w:rPr>
          <w:rFonts w:cs="Times New Roman"/>
        </w:rPr>
        <w:t>.</w:t>
      </w:r>
      <w:r w:rsidR="00D91022" w:rsidRPr="00FC5E5F">
        <w:rPr>
          <w:rFonts w:cs="Times New Roman"/>
        </w:rPr>
        <w:t xml:space="preserve"> </w:t>
      </w:r>
      <w:r w:rsidR="00D91022">
        <w:rPr>
          <w:rFonts w:cs="Times New Roman"/>
        </w:rPr>
        <w:t>No significant correlation between</w:t>
      </w:r>
      <w:r w:rsidR="00D91022" w:rsidRPr="00D5420F">
        <w:rPr>
          <w:rFonts w:cs="Times New Roman"/>
        </w:rPr>
        <w:t xml:space="preserve"> </w:t>
      </w:r>
      <w:r w:rsidR="000B1E7D">
        <w:rPr>
          <w:rFonts w:cs="Times New Roman"/>
        </w:rPr>
        <w:t xml:space="preserve">photosynthetically active radiation (PAR) </w:t>
      </w:r>
      <w:r w:rsidR="00D91022">
        <w:rPr>
          <w:rFonts w:cs="Times New Roman"/>
        </w:rPr>
        <w:t xml:space="preserve"> and </w:t>
      </w:r>
      <w:r w:rsidR="00D91022" w:rsidRPr="00FC5E5F">
        <w:rPr>
          <w:rFonts w:cs="Times New Roman"/>
          <w:bCs/>
          <w:i/>
        </w:rPr>
        <w:t>T</w:t>
      </w:r>
      <w:r w:rsidR="00D91022">
        <w:rPr>
          <w:rFonts w:cs="Times New Roman"/>
          <w:bCs/>
          <w:i/>
        </w:rPr>
        <w:t>.</w:t>
      </w:r>
      <w:r w:rsidR="00D91022" w:rsidRPr="00FC5E5F">
        <w:rPr>
          <w:rFonts w:cs="Times New Roman"/>
          <w:bCs/>
          <w:i/>
        </w:rPr>
        <w:t xml:space="preserve"> </w:t>
      </w:r>
      <w:r w:rsidR="00D91022">
        <w:rPr>
          <w:rFonts w:cs="Times New Roman"/>
          <w:bCs/>
          <w:i/>
        </w:rPr>
        <w:t>amphio</w:t>
      </w:r>
      <w:r w:rsidR="00D91022" w:rsidRPr="00FC5E5F">
        <w:rPr>
          <w:rFonts w:cs="Times New Roman"/>
          <w:bCs/>
          <w:i/>
        </w:rPr>
        <w:t>x</w:t>
      </w:r>
      <w:r w:rsidR="00D91022">
        <w:rPr>
          <w:rFonts w:cs="Times New Roman"/>
          <w:bCs/>
          <w:i/>
        </w:rPr>
        <w:t>ei</w:t>
      </w:r>
      <w:r w:rsidR="00D91022" w:rsidRPr="00FC5E5F">
        <w:rPr>
          <w:rFonts w:cs="Times New Roman"/>
          <w:bCs/>
          <w:i/>
        </w:rPr>
        <w:t>a</w:t>
      </w:r>
      <w:r w:rsidR="00D91022">
        <w:rPr>
          <w:rFonts w:cs="Times New Roman"/>
        </w:rPr>
        <w:t xml:space="preserve"> division rates was observed during the survey (data not shown), which support</w:t>
      </w:r>
      <w:r w:rsidR="00537FB1">
        <w:rPr>
          <w:rFonts w:cs="Times New Roman"/>
        </w:rPr>
        <w:t>s</w:t>
      </w:r>
      <w:r w:rsidR="00D91022">
        <w:rPr>
          <w:rFonts w:cs="Times New Roman"/>
        </w:rPr>
        <w:t xml:space="preserve"> previous studies that hypothesized that the</w:t>
      </w:r>
      <w:r w:rsidR="00D91022" w:rsidRPr="00FC5E5F">
        <w:rPr>
          <w:rFonts w:cs="Times New Roman"/>
        </w:rPr>
        <w:t xml:space="preserve"> photosyn</w:t>
      </w:r>
      <w:r w:rsidR="00D91022">
        <w:rPr>
          <w:rFonts w:cs="Times New Roman"/>
        </w:rPr>
        <w:t>thetic machinery of cryptophytes is</w:t>
      </w:r>
      <w:r w:rsidR="00D91022" w:rsidRPr="00FC5E5F">
        <w:rPr>
          <w:rFonts w:cs="Times New Roman"/>
        </w:rPr>
        <w:t xml:space="preserve"> well adapted to </w:t>
      </w:r>
      <w:r w:rsidR="00D91022">
        <w:rPr>
          <w:rFonts w:cs="Times New Roman"/>
        </w:rPr>
        <w:t xml:space="preserve">low-light </w:t>
      </w:r>
      <w:r w:rsidR="00D91022" w:rsidRPr="00FC5E5F">
        <w:rPr>
          <w:rFonts w:cs="Times New Roman"/>
        </w:rPr>
        <w:t>co</w:t>
      </w:r>
      <w:r w:rsidR="00D91022">
        <w:rPr>
          <w:rFonts w:cs="Times New Roman"/>
        </w:rPr>
        <w:t xml:space="preserve">nditions </w:t>
      </w:r>
      <w:r w:rsidR="00D91022">
        <w:rPr>
          <w:rFonts w:cs="Times New Roman"/>
        </w:rPr>
        <w:fldChar w:fldCharType="begin"/>
      </w:r>
      <w:r w:rsidR="00A56CA7">
        <w:rPr>
          <w:rFonts w:cs="Times New Roman"/>
        </w:rPr>
        <w:instrText xml:space="preserve"> ADDIN PAPERS2_CITATIONS &lt;citation&gt;&lt;uuid&gt;7327D88A-3759-48DD-9231-B891A00EE3C6&lt;/uuid&gt;&lt;priority&gt;29&lt;/priority&gt;&lt;publications&gt;&lt;publication&gt;&lt;uuid&gt;4F4EB65E-3E2A-43EA-AE2A-E020D349FA77&lt;/uuid&gt;&lt;volume&gt;109&lt;/volume&gt;&lt;doi&gt;10.1029/2002JC001575&lt;/doi&gt;&lt;startpage&gt;C10S15&lt;/startpage&gt;&lt;publication_date&gt;99200410001200000000220000&lt;/publication_date&gt;&lt;url&gt;http://adsabs.harvard.edu/cgi-bin/nph-data_query?bibcode=2004JGRC..10910S15B&amp;amp;link_type=EJOURNAL&lt;/url&gt;&lt;citekey&gt;2004JGRC..10910S15B&lt;/citekey&gt;&lt;type&gt;400&lt;/type&gt;&lt;title&gt;Impacts of a recurrent resuspension event and variable phytoplankton community composition on remote sensing reflectance&lt;/title&gt;&lt;institution&gt;School of Marine Sciences, University of Maine, Orono, Maine, USA&lt;/institution&gt;&lt;number&gt;C&lt;/number&gt;&lt;subtype&gt;400&lt;/subtype&gt;&lt;bundle&gt;&lt;publication&gt;&lt;url&gt;http://onlinelibrary.wiley.com&lt;/url&gt;&lt;title&gt;Journal of Geophysical Research-Oceans&lt;/title&gt;&lt;type&gt;-100&lt;/type&gt;&lt;subtype&gt;-100&lt;/subtype&gt;&lt;uuid&gt;CDB112D2-CD6C-4A90-A854-812E84A930BF&lt;/uuid&gt;&lt;/publication&gt;&lt;/bundle&gt;&lt;authors&gt;&lt;author&gt;&lt;firstName&gt;Trisha&lt;/firstName&gt;&lt;lastName&gt;Bergmann&lt;/lastName&gt;&lt;/author&gt;&lt;author&gt;&lt;firstName&gt;Gary&lt;/firstName&gt;&lt;lastName&gt;Fahnenstiel&lt;/lastName&gt;&lt;/author&gt;&lt;author&gt;&lt;firstName&gt;Steven&lt;/firstName&gt;&lt;lastName&gt;Lohrenz&lt;/lastName&gt;&lt;/author&gt;&lt;author&gt;&lt;firstName&gt;David&lt;/firstName&gt;&lt;lastName&gt;Millie&lt;/lastName&gt;&lt;/author&gt;&lt;author&gt;&lt;firstName&gt;Oscar&lt;/firstName&gt;&lt;lastName&gt;Schofield&lt;/lastName&gt;&lt;/author&gt;&lt;/authors&gt;&lt;/publication&gt;&lt;/publications&gt;&lt;cites&gt;&lt;/cites&gt;&lt;/citation&gt;</w:instrText>
      </w:r>
      <w:r w:rsidR="00D91022">
        <w:rPr>
          <w:rFonts w:cs="Times New Roman"/>
        </w:rPr>
        <w:fldChar w:fldCharType="separate"/>
      </w:r>
      <w:r w:rsidR="00D91022">
        <w:rPr>
          <w:rFonts w:eastAsiaTheme="minorEastAsia" w:cs="Times New Roman"/>
          <w:color w:val="auto"/>
          <w:lang w:eastAsia="en-US" w:bidi="ar-SA"/>
        </w:rPr>
        <w:t>(Bergmann et al. 2004)</w:t>
      </w:r>
      <w:r w:rsidR="00D91022">
        <w:rPr>
          <w:rFonts w:cs="Times New Roman"/>
        </w:rPr>
        <w:fldChar w:fldCharType="end"/>
      </w:r>
      <w:r w:rsidR="00D91022">
        <w:rPr>
          <w:rFonts w:cs="Times New Roman"/>
        </w:rPr>
        <w:t xml:space="preserve">. </w:t>
      </w:r>
    </w:p>
    <w:p w14:paraId="39000EFF" w14:textId="319561E2" w:rsidR="008D5305" w:rsidRDefault="008D5305" w:rsidP="003218A1">
      <w:pPr>
        <w:spacing w:line="480" w:lineRule="auto"/>
        <w:ind w:firstLine="288"/>
        <w:rPr>
          <w:rFonts w:cs="Times New Roman"/>
          <w:b/>
        </w:rPr>
      </w:pPr>
    </w:p>
    <w:p w14:paraId="524C16E4" w14:textId="5612845E" w:rsidR="008D5305" w:rsidRPr="0012451E" w:rsidRDefault="008D5305" w:rsidP="00537FB1">
      <w:pPr>
        <w:spacing w:line="480" w:lineRule="auto"/>
        <w:outlineLvl w:val="0"/>
        <w:rPr>
          <w:rFonts w:cs="Times New Roman"/>
          <w:b/>
        </w:rPr>
      </w:pPr>
      <w:r w:rsidRPr="00BD2C01">
        <w:rPr>
          <w:rFonts w:cs="Times New Roman"/>
          <w:b/>
        </w:rPr>
        <w:t>I</w:t>
      </w:r>
      <w:r w:rsidR="000F2FA3">
        <w:rPr>
          <w:rFonts w:cs="Times New Roman"/>
          <w:b/>
        </w:rPr>
        <w:t>nfluence</w:t>
      </w:r>
      <w:r w:rsidRPr="00BD2C01">
        <w:rPr>
          <w:rFonts w:cs="Times New Roman"/>
          <w:b/>
        </w:rPr>
        <w:t xml:space="preserve"> of </w:t>
      </w:r>
      <w:r w:rsidRPr="00BD2C01">
        <w:rPr>
          <w:rFonts w:cs="Times New Roman"/>
          <w:b/>
          <w:i/>
        </w:rPr>
        <w:t>Teleaulax</w:t>
      </w:r>
      <w:r w:rsidRPr="00BD2C01">
        <w:rPr>
          <w:rFonts w:cs="Times New Roman"/>
          <w:b/>
        </w:rPr>
        <w:t xml:space="preserve"> cryptophyte </w:t>
      </w:r>
      <w:r>
        <w:rPr>
          <w:rFonts w:cs="Times New Roman"/>
          <w:b/>
        </w:rPr>
        <w:t xml:space="preserve">abundances </w:t>
      </w:r>
      <w:r w:rsidR="000F2FA3">
        <w:rPr>
          <w:rFonts w:cs="Times New Roman"/>
          <w:b/>
        </w:rPr>
        <w:t xml:space="preserve">on </w:t>
      </w:r>
      <w:del w:id="118" w:author="Author">
        <w:r w:rsidR="000F2FA3" w:rsidRPr="000F2FA3" w:rsidDel="00D87D65">
          <w:rPr>
            <w:rFonts w:cs="Times New Roman"/>
            <w:b/>
            <w:i/>
          </w:rPr>
          <w:delText>M. major</w:delText>
        </w:r>
      </w:del>
      <w:ins w:id="119" w:author="Author">
        <w:r w:rsidR="00D87D65">
          <w:rPr>
            <w:rFonts w:cs="Times New Roman"/>
            <w:b/>
            <w:i/>
          </w:rPr>
          <w:t>Mesodinium</w:t>
        </w:r>
      </w:ins>
      <w:r w:rsidRPr="000F2FA3">
        <w:rPr>
          <w:rFonts w:cs="Times New Roman"/>
          <w:i/>
        </w:rPr>
        <w:tab/>
      </w:r>
      <w:r w:rsidRPr="00FC5E5F">
        <w:rPr>
          <w:rFonts w:cs="Times New Roman"/>
        </w:rPr>
        <w:t xml:space="preserve"> </w:t>
      </w:r>
    </w:p>
    <w:p w14:paraId="202D7C6E" w14:textId="1ACE6A25" w:rsidR="003C54C0" w:rsidRDefault="00746D5E" w:rsidP="00537FB1">
      <w:pPr>
        <w:widowControl/>
        <w:tabs>
          <w:tab w:val="clear" w:pos="709"/>
        </w:tabs>
        <w:suppressAutoHyphens w:val="0"/>
        <w:spacing w:line="480" w:lineRule="auto"/>
        <w:ind w:firstLine="720"/>
        <w:rPr>
          <w:rFonts w:eastAsia="Calibri" w:cs="Times New Roman"/>
        </w:rPr>
      </w:pPr>
      <w:r>
        <w:rPr>
          <w:rFonts w:eastAsia="Calibri" w:cs="Times New Roman"/>
        </w:rPr>
        <w:t>A</w:t>
      </w:r>
      <w:r w:rsidRPr="00FC5E5F">
        <w:rPr>
          <w:rFonts w:cs="Times New Roman"/>
        </w:rPr>
        <w:t xml:space="preserve">bundances of </w:t>
      </w:r>
      <w:r w:rsidRPr="00FC5E5F">
        <w:rPr>
          <w:rFonts w:cs="Times New Roman"/>
          <w:i/>
        </w:rPr>
        <w:t>Teleaulax</w:t>
      </w:r>
      <w:r>
        <w:rPr>
          <w:rFonts w:cs="Times New Roman"/>
          <w:bCs/>
          <w:i/>
        </w:rPr>
        <w:t>-</w:t>
      </w:r>
      <w:r>
        <w:rPr>
          <w:rFonts w:cs="Times New Roman"/>
          <w:bCs/>
        </w:rPr>
        <w:t>like cryptophytes</w:t>
      </w:r>
      <w:r>
        <w:rPr>
          <w:rFonts w:cs="Times New Roman"/>
        </w:rPr>
        <w:t xml:space="preserve"> during our survey were comparable to previous year estimates in the estuary, with abundances ranging from 0.1 to 1 </w:t>
      </w:r>
      <w:r w:rsidRPr="00FC5E5F">
        <w:rPr>
          <w:rFonts w:cs="Times New Roman"/>
        </w:rPr>
        <w:t>x</w:t>
      </w:r>
      <w:r>
        <w:rPr>
          <w:rFonts w:cs="Times New Roman"/>
        </w:rPr>
        <w:t xml:space="preserve"> </w:t>
      </w:r>
      <w:r w:rsidRPr="008A0DAC">
        <w:rPr>
          <w:rFonts w:cs="Times New Roman"/>
        </w:rPr>
        <w:t>10</w:t>
      </w:r>
      <w:r w:rsidRPr="008A0DAC">
        <w:rPr>
          <w:rFonts w:eastAsia="Calibri" w:cs="Times New Roman"/>
          <w:vertAlign w:val="superscript"/>
        </w:rPr>
        <w:t>6</w:t>
      </w:r>
      <w:r w:rsidRPr="008A0DAC">
        <w:rPr>
          <w:rFonts w:eastAsia="Calibri" w:cs="Times New Roman"/>
        </w:rPr>
        <w:t xml:space="preserve"> cells L</w:t>
      </w:r>
      <w:r w:rsidRPr="008A0DAC">
        <w:rPr>
          <w:rFonts w:eastAsia="Calibri" w:cs="Times New Roman"/>
          <w:vertAlign w:val="superscript"/>
        </w:rPr>
        <w:t>-1</w:t>
      </w:r>
      <w:r>
        <w:rPr>
          <w:rFonts w:eastAsia="Calibri" w:cs="Times New Roman"/>
        </w:rPr>
        <w:t xml:space="preserve"> </w:t>
      </w:r>
      <w:r>
        <w:rPr>
          <w:rFonts w:cs="Times New Roman"/>
        </w:rPr>
        <w:t>(</w:t>
      </w:r>
      <w:r w:rsidRPr="000B1E7D">
        <w:rPr>
          <w:rFonts w:cs="Times New Roman"/>
          <w:b/>
        </w:rPr>
        <w:t xml:space="preserve">Fig. </w:t>
      </w:r>
      <w:r>
        <w:rPr>
          <w:rFonts w:cs="Times New Roman"/>
          <w:b/>
        </w:rPr>
        <w:t>3</w:t>
      </w:r>
      <w:r>
        <w:rPr>
          <w:rFonts w:cs="Times New Roman"/>
        </w:rPr>
        <w:t xml:space="preserve">) </w:t>
      </w:r>
      <w:r>
        <w:rPr>
          <w:rFonts w:eastAsia="Calibri" w:cs="Times New Roman"/>
        </w:rPr>
        <w:fldChar w:fldCharType="begin"/>
      </w:r>
      <w:r>
        <w:rPr>
          <w:rFonts w:eastAsia="Calibri" w:cs="Times New Roman"/>
        </w:rPr>
        <w:instrText xml:space="preserve"> ADDIN PAPERS2_CITATIONS &lt;citation&gt;&lt;uuid&gt;B64F06EA-B3D3-4561-8BD7-575AFDE41357&lt;/uuid&gt;&lt;priority&gt;31&lt;/priority&gt;&lt;publications&gt;&lt;publication&gt;&lt;volume&gt;68&lt;/volume&gt;&lt;publication_date&gt;99201301291200000000222000&lt;/publication_date&gt;&lt;number&gt;2&lt;/number&gt;&lt;doi&gt;10.3354/ame01598&lt;/doi&gt;&lt;startpage&gt;117&lt;/startpage&gt;&lt;title&gt;Associations between Mesodinium rubrum and cryptophyte algae in the Columbia River estuary&lt;/title&gt;&lt;uuid&gt;C32C56BC-190E-4EBF-8280-5D53C357FFCE&lt;/uuid&gt;&lt;subtype&gt;400&lt;/subtype&gt;&lt;endpage&gt;130&lt;/endpage&gt;&lt;type&gt;400&lt;/type&gt;&lt;url&gt;http://www.int-res.com/abstracts/ame/v68/n2/p117-130/&lt;/url&gt;&lt;bundle&gt;&lt;publication&gt;&lt;publisher&gt;Inter-Research&lt;/publisher&gt;&lt;url&gt;http://www.int-res.com&lt;/url&gt;&lt;title&gt;Aquatic Microbial Ecology&lt;/title&gt;&lt;type&gt;-100&lt;/type&gt;&lt;subtype&gt;-100&lt;/subtype&gt;&lt;uuid&gt;29A8234E-14DC-4DB5-8972-C4437D7C2841&lt;/uuid&gt;&lt;/publication&gt;&lt;/bundle&gt;&lt;authors&gt;&lt;author&gt;&lt;firstName&gt;T.D.&lt;/firstName&gt;&lt;lastName&gt;Peterson&lt;/lastName&gt;&lt;/author&gt;&lt;author&gt;&lt;firstName&gt;R&lt;/firstName&gt;&lt;middleNames&gt;L&lt;/middleNames&gt;&lt;lastName&gt;Golda&lt;/lastName&gt;&lt;/author&gt;&lt;author&gt;&lt;firstName&gt;M&lt;/firstName&gt;&lt;middleNames&gt;L&lt;/middleNames&gt;&lt;lastName&gt;Garcia&lt;/lastName&gt;&lt;/author&gt;&lt;author&gt;&lt;firstName&gt;B&lt;/firstName&gt;&lt;lastName&gt;Li&lt;/lastName&gt;&lt;/author&gt;&lt;author&gt;&lt;firstName&gt;M&lt;/firstName&gt;&lt;middleNames&gt;A&lt;/middleNames&gt;&lt;lastName&gt;Maier&lt;/lastName&gt;&lt;/author&gt;&lt;author&gt;&lt;firstName&gt;J&lt;/firstName&gt;&lt;middleNames&gt;A&lt;/middleNames&gt;&lt;lastName&gt;Needoba&lt;/lastName&gt;&lt;/author&gt;&lt;author&gt;&lt;firstName&gt;P&lt;/firstName&gt;&lt;lastName&gt;Zuber&lt;/lastName&gt;&lt;/author&gt;&lt;/authors&gt;&lt;/publication&gt;&lt;/publications&gt;&lt;cites&gt;&lt;/cites&gt;&lt;/citation&gt;</w:instrText>
      </w:r>
      <w:r>
        <w:rPr>
          <w:rFonts w:eastAsia="Calibri" w:cs="Times New Roman"/>
        </w:rPr>
        <w:fldChar w:fldCharType="separate"/>
      </w:r>
      <w:r>
        <w:rPr>
          <w:rFonts w:eastAsiaTheme="minorEastAsia" w:cs="Times New Roman"/>
          <w:color w:val="auto"/>
          <w:lang w:eastAsia="en-US" w:bidi="ar-SA"/>
        </w:rPr>
        <w:t>(Peterson et al. 2013)</w:t>
      </w:r>
      <w:r>
        <w:rPr>
          <w:rFonts w:eastAsia="Calibri" w:cs="Times New Roman"/>
        </w:rPr>
        <w:fldChar w:fldCharType="end"/>
      </w:r>
      <w:r>
        <w:rPr>
          <w:rFonts w:eastAsia="Calibri" w:cs="Times New Roman"/>
        </w:rPr>
        <w:t xml:space="preserve"> while a</w:t>
      </w:r>
      <w:r w:rsidR="00ED1E71">
        <w:rPr>
          <w:rFonts w:eastAsia="Calibri" w:cs="Times New Roman"/>
        </w:rPr>
        <w:t xml:space="preserve">bundances of </w:t>
      </w:r>
      <w:del w:id="120" w:author="Author">
        <w:r w:rsidR="00ED1E71" w:rsidRPr="00F51FF4" w:rsidDel="00D87D65">
          <w:rPr>
            <w:rFonts w:cs="Times New Roman"/>
            <w:i/>
          </w:rPr>
          <w:delText xml:space="preserve">M. </w:delText>
        </w:r>
        <w:r w:rsidR="00ED1E71" w:rsidDel="00D87D65">
          <w:rPr>
            <w:rFonts w:cs="Times New Roman"/>
            <w:i/>
          </w:rPr>
          <w:delText>major</w:delText>
        </w:r>
      </w:del>
      <w:ins w:id="121" w:author="Author">
        <w:r w:rsidR="00D87D65">
          <w:rPr>
            <w:rFonts w:cs="Times New Roman"/>
            <w:i/>
          </w:rPr>
          <w:t>Mesodinium</w:t>
        </w:r>
      </w:ins>
      <w:r w:rsidR="00ED1E71">
        <w:rPr>
          <w:rFonts w:cs="Times New Roman"/>
          <w:i/>
        </w:rPr>
        <w:t xml:space="preserve"> </w:t>
      </w:r>
      <w:r w:rsidR="0098043F">
        <w:rPr>
          <w:rFonts w:cs="Times New Roman"/>
        </w:rPr>
        <w:t xml:space="preserve">remained low (&lt;0.3 </w:t>
      </w:r>
      <w:r w:rsidR="0098043F" w:rsidRPr="00FC5E5F">
        <w:rPr>
          <w:rFonts w:cs="Times New Roman"/>
        </w:rPr>
        <w:t>x</w:t>
      </w:r>
      <w:r w:rsidR="0098043F">
        <w:rPr>
          <w:rFonts w:cs="Times New Roman"/>
        </w:rPr>
        <w:t xml:space="preserve"> </w:t>
      </w:r>
      <w:r w:rsidR="0098043F" w:rsidRPr="008A0DAC">
        <w:rPr>
          <w:rFonts w:cs="Times New Roman"/>
        </w:rPr>
        <w:t>10</w:t>
      </w:r>
      <w:r w:rsidR="0098043F" w:rsidRPr="008A0DAC">
        <w:rPr>
          <w:rFonts w:eastAsia="Calibri" w:cs="Times New Roman"/>
          <w:vertAlign w:val="superscript"/>
        </w:rPr>
        <w:t>6</w:t>
      </w:r>
      <w:r w:rsidR="0098043F" w:rsidRPr="008A0DAC">
        <w:rPr>
          <w:rFonts w:eastAsia="Calibri" w:cs="Times New Roman"/>
        </w:rPr>
        <w:t xml:space="preserve"> cells L</w:t>
      </w:r>
      <w:r w:rsidR="0098043F" w:rsidRPr="008A0DAC">
        <w:rPr>
          <w:rFonts w:eastAsia="Calibri" w:cs="Times New Roman"/>
          <w:vertAlign w:val="superscript"/>
        </w:rPr>
        <w:t>-1</w:t>
      </w:r>
      <w:r w:rsidR="0098043F">
        <w:rPr>
          <w:rFonts w:cs="Times New Roman"/>
        </w:rPr>
        <w:t xml:space="preserve">) </w:t>
      </w:r>
      <w:r w:rsidR="000B1E7D">
        <w:rPr>
          <w:rFonts w:cs="Times New Roman"/>
        </w:rPr>
        <w:t>(</w:t>
      </w:r>
      <w:r w:rsidR="000B1E7D" w:rsidRPr="000B1E7D">
        <w:rPr>
          <w:rFonts w:cs="Times New Roman"/>
          <w:b/>
        </w:rPr>
        <w:t xml:space="preserve">Fig. </w:t>
      </w:r>
      <w:r w:rsidR="00C67DAC">
        <w:rPr>
          <w:rFonts w:cs="Times New Roman"/>
          <w:b/>
        </w:rPr>
        <w:t>3</w:t>
      </w:r>
      <w:r w:rsidR="000B1E7D">
        <w:rPr>
          <w:rFonts w:cs="Times New Roman"/>
        </w:rPr>
        <w:t xml:space="preserve">) </w:t>
      </w:r>
      <w:r w:rsidR="0098043F">
        <w:rPr>
          <w:rFonts w:cs="Times New Roman"/>
        </w:rPr>
        <w:t xml:space="preserve">as compared to the high number (&gt; 8 </w:t>
      </w:r>
      <w:r w:rsidR="0098043F" w:rsidRPr="00FC5E5F">
        <w:rPr>
          <w:rFonts w:cs="Times New Roman"/>
        </w:rPr>
        <w:t>x</w:t>
      </w:r>
      <w:r w:rsidR="0098043F">
        <w:rPr>
          <w:rFonts w:cs="Times New Roman"/>
        </w:rPr>
        <w:t xml:space="preserve"> </w:t>
      </w:r>
      <w:r w:rsidR="0098043F" w:rsidRPr="008A0DAC">
        <w:rPr>
          <w:rFonts w:cs="Times New Roman"/>
        </w:rPr>
        <w:t>10</w:t>
      </w:r>
      <w:r w:rsidR="0098043F" w:rsidRPr="008A0DAC">
        <w:rPr>
          <w:rFonts w:eastAsia="Calibri" w:cs="Times New Roman"/>
          <w:vertAlign w:val="superscript"/>
        </w:rPr>
        <w:t>6</w:t>
      </w:r>
      <w:r w:rsidR="0098043F" w:rsidRPr="008A0DAC">
        <w:rPr>
          <w:rFonts w:eastAsia="Calibri" w:cs="Times New Roman"/>
        </w:rPr>
        <w:t xml:space="preserve"> cells L</w:t>
      </w:r>
      <w:r w:rsidR="0098043F" w:rsidRPr="008A0DAC">
        <w:rPr>
          <w:rFonts w:eastAsia="Calibri" w:cs="Times New Roman"/>
          <w:vertAlign w:val="superscript"/>
        </w:rPr>
        <w:t>-1</w:t>
      </w:r>
      <w:r w:rsidR="0098043F">
        <w:rPr>
          <w:rFonts w:cs="Times New Roman"/>
        </w:rPr>
        <w:t xml:space="preserve">) observed at the surface (1-2 m) during red water blooms </w:t>
      </w:r>
      <w:r w:rsidR="0098043F">
        <w:rPr>
          <w:rFonts w:eastAsia="Calibri" w:cs="Times New Roman"/>
        </w:rPr>
        <w:fldChar w:fldCharType="begin"/>
      </w:r>
      <w:r w:rsidR="00A56CA7">
        <w:rPr>
          <w:rFonts w:eastAsia="Calibri" w:cs="Times New Roman"/>
        </w:rPr>
        <w:instrText xml:space="preserve"> ADDIN PAPERS2_CITATIONS &lt;citation&gt;&lt;uuid&gt;6986AF2F-FEBE-422D-9908-5BF4D2FA4EFD&lt;/uuid&gt;&lt;priority&gt;30&lt;/priority&gt;&lt;publications&gt;&lt;publication&gt;&lt;volume&gt;68&lt;/volume&gt;&lt;publication_date&gt;99201301291200000000222000&lt;/publication_date&gt;&lt;number&gt;2&lt;/number&gt;&lt;doi&gt;10.3354/ame01598&lt;/doi&gt;&lt;startpage&gt;117&lt;/startpage&gt;&lt;title&gt;Associations between Mesodinium rubrum and cryptophyte algae in the Columbia River estuary&lt;/title&gt;&lt;uuid&gt;C32C56BC-190E-4EBF-8280-5D53C357FFCE&lt;/uuid&gt;&lt;subtype&gt;400&lt;/subtype&gt;&lt;endpage&gt;130&lt;/endpage&gt;&lt;type&gt;400&lt;/type&gt;&lt;url&gt;http://www.int-res.com/abstracts/ame/v68/n2/p117-130/&lt;/url&gt;&lt;bundle&gt;&lt;publication&gt;&lt;publisher&gt;Inter-Research&lt;/publisher&gt;&lt;url&gt;http://www.int-res.com&lt;/url&gt;&lt;title&gt;Aquatic Microbial Ecology&lt;/title&gt;&lt;type&gt;-100&lt;/type&gt;&lt;subtype&gt;-100&lt;/subtype&gt;&lt;uuid&gt;29A8234E-14DC-4DB5-8972-C4437D7C2841&lt;/uuid&gt;&lt;/publication&gt;&lt;/bundle&gt;&lt;authors&gt;&lt;author&gt;&lt;firstName&gt;T.D.&lt;/firstName&gt;&lt;lastName&gt;Peterson&lt;/lastName&gt;&lt;/author&gt;&lt;author&gt;&lt;firstName&gt;R&lt;/firstName&gt;&lt;middleNames&gt;L&lt;/middleNames&gt;&lt;lastName&gt;Golda&lt;/lastName&gt;&lt;/author&gt;&lt;author&gt;&lt;firstName&gt;M&lt;/firstName&gt;&lt;middleNames&gt;L&lt;/middleNames&gt;&lt;lastName&gt;Garcia&lt;/lastName&gt;&lt;/author&gt;&lt;author&gt;&lt;firstName&gt;B&lt;/firstName&gt;&lt;lastName&gt;Li&lt;/lastName&gt;&lt;/author&gt;&lt;author&gt;&lt;firstName&gt;M&lt;/firstName&gt;&lt;middleNames&gt;A&lt;/middleNames&gt;&lt;lastName&gt;Maier&lt;/lastName&gt;&lt;/author&gt;&lt;author&gt;&lt;firstName&gt;J&lt;/firstName&gt;&lt;middleNames&gt;A&lt;/middleNames&gt;&lt;lastName&gt;Needoba&lt;/lastName&gt;&lt;/author&gt;&lt;author&gt;&lt;firstName&gt;P&lt;/firstName&gt;&lt;lastName&gt;Zuber&lt;/lastName&gt;&lt;/author&gt;&lt;/authors&gt;&lt;/publication&gt;&lt;/publications&gt;&lt;cites&gt;&lt;/cites&gt;&lt;/citation&gt;</w:instrText>
      </w:r>
      <w:r w:rsidR="0098043F">
        <w:rPr>
          <w:rFonts w:eastAsia="Calibri" w:cs="Times New Roman"/>
        </w:rPr>
        <w:fldChar w:fldCharType="separate"/>
      </w:r>
      <w:r w:rsidR="00D56B26">
        <w:rPr>
          <w:rFonts w:eastAsiaTheme="minorEastAsia" w:cs="Times New Roman"/>
          <w:color w:val="auto"/>
          <w:lang w:eastAsia="en-US" w:bidi="ar-SA"/>
        </w:rPr>
        <w:t>(Peterson et al. 2013)</w:t>
      </w:r>
      <w:r w:rsidR="0098043F">
        <w:rPr>
          <w:rFonts w:eastAsia="Calibri" w:cs="Times New Roman"/>
        </w:rPr>
        <w:fldChar w:fldCharType="end"/>
      </w:r>
      <w:r>
        <w:rPr>
          <w:rFonts w:eastAsia="Calibri" w:cs="Times New Roman"/>
        </w:rPr>
        <w:t xml:space="preserve">. </w:t>
      </w:r>
      <w:r w:rsidR="00C27D7F">
        <w:rPr>
          <w:rFonts w:eastAsia="Calibri" w:cs="Times New Roman"/>
        </w:rPr>
        <w:t>High c</w:t>
      </w:r>
      <w:r w:rsidR="001905FB">
        <w:rPr>
          <w:rFonts w:eastAsia="Calibri" w:cs="Times New Roman"/>
        </w:rPr>
        <w:t xml:space="preserve">hlorophyll </w:t>
      </w:r>
      <w:r w:rsidR="001905FB" w:rsidRPr="001905FB">
        <w:rPr>
          <w:rFonts w:eastAsia="Calibri" w:cs="Times New Roman"/>
          <w:i/>
        </w:rPr>
        <w:t>a</w:t>
      </w:r>
      <w:r w:rsidR="001905FB">
        <w:rPr>
          <w:rFonts w:eastAsia="Calibri" w:cs="Times New Roman"/>
        </w:rPr>
        <w:t xml:space="preserve"> concentrations </w:t>
      </w:r>
      <w:r w:rsidR="002459C5">
        <w:rPr>
          <w:rFonts w:eastAsia="Calibri" w:cs="Times New Roman"/>
        </w:rPr>
        <w:t xml:space="preserve">in fall </w:t>
      </w:r>
      <w:r w:rsidR="00C27D7F">
        <w:rPr>
          <w:rFonts w:eastAsia="Calibri" w:cs="Times New Roman"/>
        </w:rPr>
        <w:t>(&gt; 2 µg L</w:t>
      </w:r>
      <w:r w:rsidR="00C27D7F" w:rsidRPr="00C27D7F">
        <w:rPr>
          <w:rFonts w:eastAsia="Calibri" w:cs="Times New Roman"/>
          <w:vertAlign w:val="superscript"/>
        </w:rPr>
        <w:t>-1</w:t>
      </w:r>
      <w:r w:rsidR="00C27D7F">
        <w:rPr>
          <w:rFonts w:eastAsia="Calibri" w:cs="Times New Roman"/>
        </w:rPr>
        <w:t>)</w:t>
      </w:r>
      <w:r w:rsidR="002459C5">
        <w:rPr>
          <w:rFonts w:eastAsia="Calibri" w:cs="Times New Roman"/>
        </w:rPr>
        <w:t>, such as those</w:t>
      </w:r>
      <w:r w:rsidR="00C27D7F">
        <w:rPr>
          <w:rFonts w:eastAsia="Calibri" w:cs="Times New Roman"/>
        </w:rPr>
        <w:t xml:space="preserve"> </w:t>
      </w:r>
      <w:r w:rsidR="001905FB">
        <w:rPr>
          <w:rFonts w:eastAsia="Calibri" w:cs="Times New Roman"/>
        </w:rPr>
        <w:t xml:space="preserve">observed </w:t>
      </w:r>
      <w:r w:rsidR="003C54C0">
        <w:rPr>
          <w:rFonts w:eastAsia="Calibri" w:cs="Times New Roman"/>
        </w:rPr>
        <w:t>before the start of the survey</w:t>
      </w:r>
      <w:r w:rsidR="00537FB1">
        <w:rPr>
          <w:rFonts w:eastAsia="Calibri" w:cs="Times New Roman"/>
        </w:rPr>
        <w:t xml:space="preserve"> (</w:t>
      </w:r>
      <w:r w:rsidR="00537FB1" w:rsidRPr="00537FB1">
        <w:rPr>
          <w:rFonts w:eastAsia="Calibri" w:cs="Times New Roman"/>
          <w:b/>
        </w:rPr>
        <w:t>Fig. 1</w:t>
      </w:r>
      <w:r w:rsidR="00537FB1">
        <w:rPr>
          <w:rFonts w:eastAsia="Calibri" w:cs="Times New Roman"/>
        </w:rPr>
        <w:t>)</w:t>
      </w:r>
      <w:r w:rsidR="002459C5">
        <w:rPr>
          <w:rFonts w:eastAsia="Calibri" w:cs="Times New Roman"/>
        </w:rPr>
        <w:t>,</w:t>
      </w:r>
      <w:r w:rsidR="001905FB">
        <w:rPr>
          <w:rFonts w:eastAsia="Calibri" w:cs="Times New Roman"/>
        </w:rPr>
        <w:t xml:space="preserve"> are associated with </w:t>
      </w:r>
      <w:del w:id="122" w:author="Author">
        <w:r w:rsidR="00C27D7F" w:rsidRPr="00C27D7F" w:rsidDel="00D87D65">
          <w:rPr>
            <w:rFonts w:eastAsia="Calibri" w:cs="Times New Roman"/>
            <w:i/>
          </w:rPr>
          <w:delText xml:space="preserve">M. </w:delText>
        </w:r>
        <w:r w:rsidR="00C27D7F" w:rsidDel="00D87D65">
          <w:rPr>
            <w:rFonts w:eastAsia="Calibri" w:cs="Times New Roman"/>
            <w:i/>
          </w:rPr>
          <w:delText>major</w:delText>
        </w:r>
      </w:del>
      <w:ins w:id="123" w:author="Author">
        <w:r w:rsidR="00D87D65">
          <w:rPr>
            <w:rFonts w:eastAsia="Calibri" w:cs="Times New Roman"/>
            <w:i/>
          </w:rPr>
          <w:t>Mesodinium</w:t>
        </w:r>
      </w:ins>
      <w:r w:rsidR="00C95D59">
        <w:rPr>
          <w:rFonts w:eastAsia="Calibri" w:cs="Times New Roman"/>
          <w:i/>
        </w:rPr>
        <w:t xml:space="preserve"> </w:t>
      </w:r>
      <w:r w:rsidR="00C95D59" w:rsidRPr="00C95D59">
        <w:rPr>
          <w:rFonts w:eastAsia="Calibri" w:cs="Times New Roman"/>
        </w:rPr>
        <w:t>blooms</w:t>
      </w:r>
      <w:r w:rsidR="001905FB" w:rsidRPr="00C95D59">
        <w:rPr>
          <w:rFonts w:eastAsia="Calibri" w:cs="Times New Roman"/>
        </w:rPr>
        <w:t xml:space="preserve"> </w:t>
      </w:r>
      <w:r w:rsidR="001905FB">
        <w:rPr>
          <w:rFonts w:eastAsia="Calibri" w:cs="Times New Roman"/>
        </w:rPr>
        <w:t>in the Columbia River estuary (</w:t>
      </w:r>
      <w:proofErr w:type="spellStart"/>
      <w:r w:rsidR="001905FB">
        <w:rPr>
          <w:rFonts w:eastAsia="Calibri" w:cs="Times New Roman"/>
        </w:rPr>
        <w:t>Herfort</w:t>
      </w:r>
      <w:proofErr w:type="spellEnd"/>
      <w:r w:rsidR="001905FB">
        <w:rPr>
          <w:rFonts w:eastAsia="Calibri" w:cs="Times New Roman"/>
        </w:rPr>
        <w:t xml:space="preserve"> et al. 2012). The sharp decline </w:t>
      </w:r>
      <w:r>
        <w:rPr>
          <w:rFonts w:eastAsia="Calibri" w:cs="Times New Roman"/>
        </w:rPr>
        <w:t>and subsequent low</w:t>
      </w:r>
      <w:r w:rsidR="001905FB">
        <w:rPr>
          <w:rFonts w:eastAsia="Calibri" w:cs="Times New Roman"/>
        </w:rPr>
        <w:t xml:space="preserve"> chlorophyll </w:t>
      </w:r>
      <w:r w:rsidR="001905FB" w:rsidRPr="001905FB">
        <w:rPr>
          <w:rFonts w:eastAsia="Calibri" w:cs="Times New Roman"/>
          <w:i/>
        </w:rPr>
        <w:t>a</w:t>
      </w:r>
      <w:r w:rsidR="001905FB">
        <w:rPr>
          <w:rFonts w:eastAsia="Calibri" w:cs="Times New Roman"/>
        </w:rPr>
        <w:t xml:space="preserve"> concentrations </w:t>
      </w:r>
      <w:r>
        <w:rPr>
          <w:rFonts w:eastAsia="Calibri" w:cs="Times New Roman"/>
        </w:rPr>
        <w:t>s</w:t>
      </w:r>
      <w:r w:rsidR="003C54C0">
        <w:rPr>
          <w:rFonts w:eastAsia="Calibri" w:cs="Times New Roman"/>
        </w:rPr>
        <w:t>uggest</w:t>
      </w:r>
      <w:r w:rsidR="00C27D7F">
        <w:rPr>
          <w:rFonts w:eastAsia="Calibri" w:cs="Times New Roman"/>
        </w:rPr>
        <w:t>s</w:t>
      </w:r>
      <w:r w:rsidR="003C54C0">
        <w:rPr>
          <w:rFonts w:eastAsia="Calibri" w:cs="Times New Roman"/>
        </w:rPr>
        <w:t xml:space="preserve"> that the survey took place during the decline of </w:t>
      </w:r>
      <w:del w:id="124" w:author="Author">
        <w:r w:rsidR="00C95D59" w:rsidRPr="00C27D7F" w:rsidDel="00D87D65">
          <w:rPr>
            <w:rFonts w:eastAsia="Calibri" w:cs="Times New Roman"/>
            <w:i/>
          </w:rPr>
          <w:delText xml:space="preserve">M. </w:delText>
        </w:r>
        <w:r w:rsidR="00C95D59" w:rsidDel="00D87D65">
          <w:rPr>
            <w:rFonts w:eastAsia="Calibri" w:cs="Times New Roman"/>
            <w:i/>
          </w:rPr>
          <w:delText>major</w:delText>
        </w:r>
      </w:del>
      <w:ins w:id="125" w:author="Author">
        <w:r w:rsidR="00D87D65">
          <w:rPr>
            <w:rFonts w:eastAsia="Calibri" w:cs="Times New Roman"/>
            <w:i/>
          </w:rPr>
          <w:t>Mesodinium</w:t>
        </w:r>
      </w:ins>
      <w:r w:rsidR="00C95D59">
        <w:rPr>
          <w:rFonts w:eastAsia="Calibri" w:cs="Times New Roman"/>
          <w:i/>
        </w:rPr>
        <w:t xml:space="preserve"> </w:t>
      </w:r>
      <w:r w:rsidR="003C54C0">
        <w:rPr>
          <w:rFonts w:eastAsia="Calibri" w:cs="Times New Roman"/>
        </w:rPr>
        <w:t>blooms.</w:t>
      </w:r>
    </w:p>
    <w:p w14:paraId="5FAF5419" w14:textId="7183DF5D" w:rsidR="00D61688" w:rsidRDefault="00C27D7F" w:rsidP="00AB7DD9">
      <w:pPr>
        <w:widowControl/>
        <w:tabs>
          <w:tab w:val="clear" w:pos="709"/>
        </w:tabs>
        <w:suppressAutoHyphens w:val="0"/>
        <w:spacing w:line="480" w:lineRule="auto"/>
        <w:ind w:firstLine="720"/>
        <w:rPr>
          <w:rFonts w:cs="Times New Roman"/>
        </w:rPr>
      </w:pPr>
      <w:r>
        <w:rPr>
          <w:rFonts w:eastAsia="Calibri" w:cs="Times New Roman"/>
        </w:rPr>
        <w:t xml:space="preserve">The reason for the decline in </w:t>
      </w:r>
      <w:del w:id="126" w:author="Author">
        <w:r w:rsidRPr="00C27D7F" w:rsidDel="00D87D65">
          <w:rPr>
            <w:rFonts w:eastAsia="Calibri" w:cs="Times New Roman"/>
            <w:i/>
          </w:rPr>
          <w:delText>M. major</w:delText>
        </w:r>
      </w:del>
      <w:ins w:id="127" w:author="Author">
        <w:r w:rsidR="00D87D65">
          <w:rPr>
            <w:rFonts w:eastAsia="Calibri" w:cs="Times New Roman"/>
            <w:i/>
          </w:rPr>
          <w:t>Mesodinium</w:t>
        </w:r>
      </w:ins>
      <w:r>
        <w:rPr>
          <w:rFonts w:eastAsia="Calibri" w:cs="Times New Roman"/>
        </w:rPr>
        <w:t xml:space="preserve"> abundance remains unclear. </w:t>
      </w:r>
      <w:r w:rsidR="000A6D6E">
        <w:rPr>
          <w:rFonts w:eastAsia="Calibri" w:cs="Times New Roman"/>
        </w:rPr>
        <w:t xml:space="preserve">The abundances of </w:t>
      </w:r>
      <w:r w:rsidR="000A6D6E" w:rsidRPr="00FC5E5F">
        <w:rPr>
          <w:rFonts w:cs="Times New Roman"/>
          <w:i/>
        </w:rPr>
        <w:t>Teleaulax</w:t>
      </w:r>
      <w:r w:rsidR="000A6D6E">
        <w:rPr>
          <w:rFonts w:cs="Times New Roman"/>
          <w:bCs/>
          <w:i/>
        </w:rPr>
        <w:t>-</w:t>
      </w:r>
      <w:r w:rsidR="000A6D6E">
        <w:rPr>
          <w:rFonts w:cs="Times New Roman"/>
          <w:bCs/>
        </w:rPr>
        <w:t>like cryptophytes</w:t>
      </w:r>
      <w:r w:rsidR="000A6D6E">
        <w:rPr>
          <w:rFonts w:cs="Times New Roman"/>
        </w:rPr>
        <w:t xml:space="preserve"> were very </w:t>
      </w:r>
      <w:r w:rsidR="00622416">
        <w:rPr>
          <w:rFonts w:cs="Times New Roman"/>
        </w:rPr>
        <w:t>similar</w:t>
      </w:r>
      <w:r w:rsidR="000A6D6E">
        <w:rPr>
          <w:rFonts w:cs="Times New Roman"/>
        </w:rPr>
        <w:t xml:space="preserve"> to those of </w:t>
      </w:r>
      <w:del w:id="128" w:author="Author">
        <w:r w:rsidR="000A6D6E" w:rsidRPr="00F51FF4" w:rsidDel="00D87D65">
          <w:rPr>
            <w:rFonts w:cs="Times New Roman"/>
            <w:i/>
          </w:rPr>
          <w:delText xml:space="preserve">M. </w:delText>
        </w:r>
        <w:r w:rsidR="000A6D6E" w:rsidDel="00D87D65">
          <w:rPr>
            <w:rFonts w:cs="Times New Roman"/>
            <w:i/>
          </w:rPr>
          <w:delText>major</w:delText>
        </w:r>
      </w:del>
      <w:ins w:id="129" w:author="Author">
        <w:r w:rsidR="00D87D65">
          <w:rPr>
            <w:rFonts w:cs="Times New Roman"/>
            <w:i/>
          </w:rPr>
          <w:t>Mesodinium</w:t>
        </w:r>
      </w:ins>
      <w:r w:rsidR="000A6D6E">
        <w:rPr>
          <w:rFonts w:cs="Times New Roman"/>
          <w:i/>
        </w:rPr>
        <w:t xml:space="preserve"> </w:t>
      </w:r>
      <w:r w:rsidR="000A6D6E">
        <w:rPr>
          <w:rFonts w:cs="Times New Roman"/>
        </w:rPr>
        <w:t>during the surve</w:t>
      </w:r>
      <w:r w:rsidR="000A6D6E" w:rsidRPr="000A6D6E">
        <w:rPr>
          <w:rFonts w:cs="Times New Roman"/>
        </w:rPr>
        <w:t>y</w:t>
      </w:r>
      <w:r w:rsidR="00622416">
        <w:rPr>
          <w:rFonts w:cs="Times New Roman"/>
        </w:rPr>
        <w:t xml:space="preserve">, except at the peak of </w:t>
      </w:r>
      <w:del w:id="130" w:author="Author">
        <w:r w:rsidR="00622416" w:rsidRPr="00622416" w:rsidDel="00D87D65">
          <w:rPr>
            <w:rFonts w:cs="Times New Roman"/>
            <w:i/>
          </w:rPr>
          <w:delText>M. major</w:delText>
        </w:r>
      </w:del>
      <w:ins w:id="131" w:author="Author">
        <w:r w:rsidR="00D87D65">
          <w:rPr>
            <w:rFonts w:cs="Times New Roman"/>
            <w:i/>
          </w:rPr>
          <w:t>Mesodinium</w:t>
        </w:r>
      </w:ins>
      <w:r w:rsidR="00622416">
        <w:rPr>
          <w:rFonts w:cs="Times New Roman"/>
        </w:rPr>
        <w:t xml:space="preserve"> abundance where low abundance</w:t>
      </w:r>
      <w:ins w:id="132" w:author="Author">
        <w:r w:rsidR="00056A49">
          <w:rPr>
            <w:rFonts w:cs="Times New Roman"/>
          </w:rPr>
          <w:t>s</w:t>
        </w:r>
      </w:ins>
      <w:r w:rsidR="00622416">
        <w:rPr>
          <w:rFonts w:cs="Times New Roman"/>
        </w:rPr>
        <w:t xml:space="preserve"> of </w:t>
      </w:r>
      <w:r w:rsidR="00622416" w:rsidRPr="00FC5E5F">
        <w:rPr>
          <w:rFonts w:cs="Times New Roman"/>
          <w:i/>
        </w:rPr>
        <w:t>Teleaulax</w:t>
      </w:r>
      <w:r w:rsidR="00622416">
        <w:rPr>
          <w:rFonts w:cs="Times New Roman"/>
          <w:bCs/>
          <w:i/>
        </w:rPr>
        <w:t>-</w:t>
      </w:r>
      <w:r w:rsidR="00622416">
        <w:rPr>
          <w:rFonts w:cs="Times New Roman"/>
          <w:bCs/>
        </w:rPr>
        <w:t>like cryptophytes were observed (</w:t>
      </w:r>
      <w:r w:rsidR="00622416" w:rsidRPr="00622416">
        <w:rPr>
          <w:rFonts w:cs="Times New Roman"/>
          <w:b/>
          <w:bCs/>
        </w:rPr>
        <w:t>Fig. 4</w:t>
      </w:r>
      <w:r w:rsidR="00622416">
        <w:rPr>
          <w:rFonts w:cs="Times New Roman"/>
          <w:bCs/>
        </w:rPr>
        <w:t xml:space="preserve">), suggesting that </w:t>
      </w:r>
      <w:del w:id="133" w:author="Author">
        <w:r w:rsidR="00622416" w:rsidRPr="00622416" w:rsidDel="00D87D65">
          <w:rPr>
            <w:rFonts w:cs="Times New Roman"/>
            <w:i/>
          </w:rPr>
          <w:delText>M. major</w:delText>
        </w:r>
      </w:del>
      <w:ins w:id="134" w:author="Author">
        <w:r w:rsidR="00D87D65">
          <w:rPr>
            <w:rFonts w:cs="Times New Roman"/>
            <w:i/>
          </w:rPr>
          <w:t>Mesodinium</w:t>
        </w:r>
      </w:ins>
      <w:r w:rsidR="00622416">
        <w:rPr>
          <w:rFonts w:cs="Times New Roman"/>
          <w:i/>
        </w:rPr>
        <w:t xml:space="preserve"> </w:t>
      </w:r>
      <w:r w:rsidR="00622416">
        <w:rPr>
          <w:rFonts w:cs="Times New Roman"/>
        </w:rPr>
        <w:t>exert a strong impact on cryptophyte prey populations</w:t>
      </w:r>
      <w:r w:rsidR="00622416">
        <w:rPr>
          <w:rFonts w:cs="Times New Roman"/>
          <w:bCs/>
        </w:rPr>
        <w:t>.</w:t>
      </w:r>
      <w:r w:rsidR="00622416">
        <w:rPr>
          <w:rFonts w:cs="Times New Roman"/>
          <w:i/>
        </w:rPr>
        <w:t xml:space="preserve"> </w:t>
      </w:r>
      <w:r w:rsidR="003C54C0">
        <w:rPr>
          <w:rFonts w:eastAsia="Calibri" w:cs="Times New Roman"/>
        </w:rPr>
        <w:t>T</w:t>
      </w:r>
      <w:r w:rsidR="0098043F">
        <w:rPr>
          <w:rFonts w:eastAsia="Calibri" w:cs="Times New Roman"/>
        </w:rPr>
        <w:t xml:space="preserve">he correlation between </w:t>
      </w:r>
      <w:r w:rsidR="0098043F" w:rsidRPr="00FC5E5F">
        <w:rPr>
          <w:rFonts w:cs="Times New Roman"/>
          <w:i/>
        </w:rPr>
        <w:t>Teleaulax</w:t>
      </w:r>
      <w:r w:rsidR="0098043F">
        <w:rPr>
          <w:rFonts w:cs="Times New Roman"/>
          <w:bCs/>
          <w:i/>
        </w:rPr>
        <w:t>-</w:t>
      </w:r>
      <w:r w:rsidR="0098043F">
        <w:rPr>
          <w:rFonts w:cs="Times New Roman"/>
          <w:bCs/>
        </w:rPr>
        <w:t>like cryptophytes</w:t>
      </w:r>
      <w:r w:rsidR="0098043F">
        <w:rPr>
          <w:rFonts w:cs="Times New Roman"/>
        </w:rPr>
        <w:t xml:space="preserve"> and </w:t>
      </w:r>
      <w:del w:id="135" w:author="Author">
        <w:r w:rsidR="0098043F" w:rsidRPr="00F51FF4" w:rsidDel="00D87D65">
          <w:rPr>
            <w:rFonts w:cs="Times New Roman"/>
            <w:i/>
          </w:rPr>
          <w:delText xml:space="preserve">M. </w:delText>
        </w:r>
        <w:r w:rsidR="0098043F" w:rsidDel="00D87D65">
          <w:rPr>
            <w:rFonts w:cs="Times New Roman"/>
            <w:i/>
          </w:rPr>
          <w:delText>major</w:delText>
        </w:r>
      </w:del>
      <w:ins w:id="136" w:author="Author">
        <w:r w:rsidR="00D87D65">
          <w:rPr>
            <w:rFonts w:cs="Times New Roman"/>
            <w:i/>
          </w:rPr>
          <w:t>Mesodinium</w:t>
        </w:r>
      </w:ins>
      <w:r w:rsidR="0098043F">
        <w:rPr>
          <w:rFonts w:cs="Times New Roman"/>
          <w:i/>
        </w:rPr>
        <w:t xml:space="preserve"> </w:t>
      </w:r>
      <w:r w:rsidR="0098043F">
        <w:rPr>
          <w:rFonts w:cs="Times New Roman"/>
        </w:rPr>
        <w:t xml:space="preserve">abundances </w:t>
      </w:r>
      <w:del w:id="137" w:author="Author">
        <w:r w:rsidR="0098043F" w:rsidDel="00056A49">
          <w:rPr>
            <w:rFonts w:cs="Times New Roman"/>
          </w:rPr>
          <w:delText>suggest</w:delText>
        </w:r>
        <w:r w:rsidR="003C54C0" w:rsidDel="00056A49">
          <w:rPr>
            <w:rFonts w:cs="Times New Roman"/>
          </w:rPr>
          <w:delText>s</w:delText>
        </w:r>
        <w:r w:rsidR="0098043F" w:rsidDel="00056A49">
          <w:rPr>
            <w:rFonts w:cs="Times New Roman"/>
          </w:rPr>
          <w:delText xml:space="preserve"> </w:delText>
        </w:r>
      </w:del>
      <w:ins w:id="138" w:author="Author">
        <w:r w:rsidR="00056A49">
          <w:rPr>
            <w:rFonts w:cs="Times New Roman"/>
          </w:rPr>
          <w:t xml:space="preserve">implies </w:t>
        </w:r>
      </w:ins>
      <w:r w:rsidR="0098043F">
        <w:rPr>
          <w:rFonts w:cs="Times New Roman"/>
        </w:rPr>
        <w:t xml:space="preserve">a </w:t>
      </w:r>
      <w:r w:rsidR="006A7E3D">
        <w:rPr>
          <w:rFonts w:cs="Times New Roman"/>
        </w:rPr>
        <w:t>tightly-</w:t>
      </w:r>
      <w:r w:rsidR="008C5550">
        <w:rPr>
          <w:rFonts w:cs="Times New Roman"/>
        </w:rPr>
        <w:t>coupled predator-prey relationship</w:t>
      </w:r>
      <w:r w:rsidR="0098043F">
        <w:rPr>
          <w:rFonts w:cs="Times New Roman"/>
        </w:rPr>
        <w:t>.</w:t>
      </w:r>
      <w:r w:rsidR="0098043F">
        <w:rPr>
          <w:rFonts w:eastAsia="Calibri" w:cs="Times New Roman"/>
        </w:rPr>
        <w:t xml:space="preserve"> </w:t>
      </w:r>
      <w:r w:rsidR="000A6D6E">
        <w:rPr>
          <w:rFonts w:eastAsia="Calibri" w:cs="Times New Roman"/>
        </w:rPr>
        <w:t>A</w:t>
      </w:r>
      <w:r w:rsidR="008D5305">
        <w:rPr>
          <w:rFonts w:cs="Times New Roman"/>
        </w:rPr>
        <w:t xml:space="preserve">ssuming </w:t>
      </w:r>
      <w:r w:rsidR="00317CD4">
        <w:rPr>
          <w:rFonts w:eastAsia="Calibri" w:cs="Times New Roman"/>
        </w:rPr>
        <w:t>a</w:t>
      </w:r>
      <w:r w:rsidR="00D61688">
        <w:rPr>
          <w:rFonts w:eastAsia="Calibri" w:cs="Times New Roman"/>
        </w:rPr>
        <w:t>n</w:t>
      </w:r>
      <w:r w:rsidR="0073136D">
        <w:rPr>
          <w:rFonts w:eastAsia="Calibri" w:cs="Times New Roman"/>
        </w:rPr>
        <w:t xml:space="preserve"> </w:t>
      </w:r>
      <w:r w:rsidR="00E67049">
        <w:rPr>
          <w:rFonts w:cs="Times New Roman"/>
        </w:rPr>
        <w:t>ingestion rate</w:t>
      </w:r>
      <w:r w:rsidR="00E67049" w:rsidRPr="00FC5E5F">
        <w:rPr>
          <w:rFonts w:cs="Times New Roman"/>
        </w:rPr>
        <w:t xml:space="preserve"> </w:t>
      </w:r>
      <w:r w:rsidR="0073136D">
        <w:rPr>
          <w:rFonts w:eastAsia="Calibri" w:cs="Times New Roman"/>
        </w:rPr>
        <w:t xml:space="preserve">of </w:t>
      </w:r>
      <w:r w:rsidR="0050750D">
        <w:rPr>
          <w:rFonts w:eastAsia="Calibri" w:cs="Times New Roman"/>
        </w:rPr>
        <w:t>~</w:t>
      </w:r>
      <w:r w:rsidR="00317CD4">
        <w:rPr>
          <w:rFonts w:eastAsia="Calibri" w:cs="Times New Roman"/>
        </w:rPr>
        <w:t xml:space="preserve"> 1</w:t>
      </w:r>
      <w:r w:rsidR="0073136D">
        <w:rPr>
          <w:rFonts w:eastAsia="Calibri" w:cs="Times New Roman"/>
        </w:rPr>
        <w:t xml:space="preserve"> cryptophyte </w:t>
      </w:r>
      <w:r w:rsidR="0073136D" w:rsidRPr="00FC5E5F">
        <w:rPr>
          <w:rFonts w:cs="Times New Roman"/>
        </w:rPr>
        <w:t>ciliate</w:t>
      </w:r>
      <w:r w:rsidR="0073136D" w:rsidRPr="008A0DAC">
        <w:rPr>
          <w:rFonts w:eastAsia="Calibri" w:cs="Times New Roman"/>
          <w:vertAlign w:val="superscript"/>
        </w:rPr>
        <w:t>-</w:t>
      </w:r>
      <w:r w:rsidR="0073136D" w:rsidRPr="00FC5E5F">
        <w:rPr>
          <w:rFonts w:eastAsia="Calibri" w:cs="Times New Roman"/>
        </w:rPr>
        <w:t>¹</w:t>
      </w:r>
      <w:r w:rsidR="0073136D" w:rsidRPr="00FC5E5F">
        <w:rPr>
          <w:rFonts w:cs="Times New Roman"/>
        </w:rPr>
        <w:t xml:space="preserve"> day</w:t>
      </w:r>
      <w:r w:rsidR="0073136D" w:rsidRPr="008A0DAC">
        <w:rPr>
          <w:rFonts w:eastAsia="Calibri" w:cs="Times New Roman"/>
          <w:vertAlign w:val="superscript"/>
        </w:rPr>
        <w:t>-</w:t>
      </w:r>
      <w:r w:rsidR="0073136D" w:rsidRPr="00FC5E5F">
        <w:rPr>
          <w:rFonts w:eastAsia="Calibri" w:cs="Times New Roman"/>
        </w:rPr>
        <w:t>¹</w:t>
      </w:r>
      <w:r w:rsidR="0073136D">
        <w:rPr>
          <w:rFonts w:eastAsia="Calibri" w:cs="Times New Roman"/>
        </w:rPr>
        <w:t xml:space="preserve"> needed for maximum growth</w:t>
      </w:r>
      <w:r w:rsidR="000254AD">
        <w:rPr>
          <w:rFonts w:eastAsia="Calibri" w:cs="Times New Roman"/>
        </w:rPr>
        <w:t xml:space="preserve"> </w:t>
      </w:r>
      <w:r w:rsidR="00B0285E">
        <w:rPr>
          <w:rFonts w:eastAsia="Calibri" w:cs="Times New Roman"/>
        </w:rPr>
        <w:fldChar w:fldCharType="begin"/>
      </w:r>
      <w:r w:rsidR="00A56CA7">
        <w:rPr>
          <w:rFonts w:eastAsia="Calibri" w:cs="Times New Roman"/>
        </w:rPr>
        <w:instrText xml:space="preserve"> ADDIN PAPERS2_CITATIONS &lt;citation&gt;&lt;uuid&gt;AA854990-14F7-4489-84FA-AADA83283E92&lt;/uuid&gt;&lt;priority&gt;32&lt;/priority&gt;&lt;publications&gt;&lt;publication&gt;&lt;volume&gt;36&lt;/volume&gt;&lt;publication_date&gt;99200400001200000000200000&lt;/publication_date&gt;&lt;doi&gt;10.3354/ame036165&lt;/doi&gt;&lt;startpage&gt;165&lt;/startpage&gt;&lt;title&gt;Ingestion of cryptophyte cells by the marine photosynthetic ciliate Mesodinium rubrum&lt;/title&gt;&lt;uuid&gt;A8DA8DC6-6C0F-4D15-BC1D-DAC73FDF8BF2&lt;/uuid&gt;&lt;subtype&gt;400&lt;/subtype&gt;&lt;endpage&gt;170&lt;/endpage&gt;&lt;type&gt;400&lt;/type&gt;&lt;url&gt;http://www.int-res.com/abstracts/ame/v36/n2/p165-170/&lt;/url&gt;&lt;bundle&gt;&lt;publication&gt;&lt;title&gt;Multiple values selected&lt;/title&gt;&lt;type&gt;-100&lt;/type&gt;&lt;subtype&gt;-100&lt;/subtype&gt;&lt;uuid&gt;3707F619-547B-4619-B317-3985CDA23707&lt;/uuid&gt;&lt;/publication&gt;&lt;/bundle&gt;&lt;authors&gt;&lt;author&gt;&lt;firstName&gt;W&lt;/firstName&gt;&lt;lastName&gt;Yih&lt;/lastName&gt;&lt;/author&gt;&lt;author&gt;&lt;firstName&gt;H&lt;/firstName&gt;&lt;middleNames&gt;S&lt;/middleNames&gt;&lt;lastName&gt;Kim&lt;/lastName&gt;&lt;/author&gt;&lt;author&gt;&lt;firstName&gt;H&lt;/firstName&gt;&lt;middleNames&gt;J&lt;/middleNames&gt;&lt;lastName&gt;Jeong&lt;/lastName&gt;&lt;/author&gt;&lt;author&gt;&lt;firstName&gt;G&lt;/firstName&gt;&lt;lastName&gt;Myung&lt;/lastName&gt;&lt;/author&gt;&lt;author&gt;&lt;firstName&gt;Y&lt;/firstName&gt;&lt;middleNames&gt;G&lt;/middleNames&gt;&lt;lastName&gt;Kim&lt;/lastName&gt;&lt;/author&gt;&lt;/authors&gt;&lt;/publication&gt;&lt;publication&gt;&lt;volume&gt;2&lt;/volume&gt;&lt;publication_date&gt;99200607001200000000220000&lt;/publication_date&gt;&lt;number&gt;3&lt;/number&gt;&lt;doi&gt;10.1080/17451000600719577&lt;/doi&gt;&lt;startpage&gt;169&lt;/startpage&gt;&lt;title&gt;The bloom-forming ciliate Mesodinium rubrum harbours a single permanent endosymbiont&lt;/title&gt;&lt;uuid&gt;AA53D0AF-3512-437D-AB39-82AADC2BC897&lt;/uuid&gt;&lt;subtype&gt;400&lt;/subtype&gt;&lt;endpage&gt;177&lt;/endpage&gt;&lt;type&gt;400&lt;/type&gt;&lt;url&gt;http://www.tandfonline.com/doi/abs/10.1080/17451000600719577&lt;/url&gt;&lt;bundle&gt;&lt;publication&gt;&lt;url&gt;http://www.tandfonline.com&lt;/url&gt;&lt;title&gt;Marine Biology Research&lt;/title&gt;&lt;type&gt;-100&lt;/type&gt;&lt;subtype&gt;-100&lt;/subtype&gt;&lt;uuid&gt;8A0EF586-8080-481F-8685-499127E29232&lt;/uuid&gt;&lt;/publication&gt;&lt;/bundle&gt;&lt;authors&gt;&lt;author&gt;&lt;firstName&gt;Per&lt;/firstName&gt;&lt;middleNames&gt;Juel&lt;/middleNames&gt;&lt;lastName&gt;Hansen&lt;/lastName&gt;&lt;/author&gt;&lt;author&gt;&lt;firstName&gt;Tom&lt;/firstName&gt;&lt;lastName&gt;Fenchel&lt;/lastName&gt;&lt;/author&gt;&lt;/authors&gt;&lt;/publication&gt;&lt;/publications&gt;&lt;cites&gt;&lt;/cites&gt;&lt;/citation&gt;</w:instrText>
      </w:r>
      <w:r w:rsidR="00B0285E">
        <w:rPr>
          <w:rFonts w:eastAsia="Calibri" w:cs="Times New Roman"/>
        </w:rPr>
        <w:fldChar w:fldCharType="separate"/>
      </w:r>
      <w:r w:rsidR="0074646E">
        <w:rPr>
          <w:rFonts w:eastAsiaTheme="minorEastAsia" w:cs="Times New Roman"/>
          <w:color w:val="auto"/>
          <w:lang w:eastAsia="en-US" w:bidi="ar-SA"/>
        </w:rPr>
        <w:t>(Yih et al. 2004, Hansen &amp; Fenchel 2006)</w:t>
      </w:r>
      <w:r w:rsidR="00B0285E">
        <w:rPr>
          <w:rFonts w:eastAsia="Calibri" w:cs="Times New Roman"/>
        </w:rPr>
        <w:fldChar w:fldCharType="end"/>
      </w:r>
      <w:r w:rsidR="008D5305">
        <w:rPr>
          <w:rFonts w:eastAsia="Calibri" w:cs="Times New Roman"/>
        </w:rPr>
        <w:t>,</w:t>
      </w:r>
      <w:r w:rsidR="000A6D6E">
        <w:rPr>
          <w:rFonts w:eastAsia="Calibri" w:cs="Times New Roman"/>
        </w:rPr>
        <w:t xml:space="preserve"> our</w:t>
      </w:r>
      <w:r w:rsidR="008D5305">
        <w:rPr>
          <w:rFonts w:eastAsia="Calibri" w:cs="Times New Roman"/>
        </w:rPr>
        <w:t xml:space="preserve"> result</w:t>
      </w:r>
      <w:r w:rsidR="005C5FFF">
        <w:rPr>
          <w:rFonts w:eastAsia="Calibri" w:cs="Times New Roman"/>
        </w:rPr>
        <w:t>s</w:t>
      </w:r>
      <w:r w:rsidR="008D5305">
        <w:rPr>
          <w:rFonts w:eastAsia="Calibri" w:cs="Times New Roman"/>
        </w:rPr>
        <w:t xml:space="preserve"> </w:t>
      </w:r>
      <w:r w:rsidR="00537FB1">
        <w:rPr>
          <w:rFonts w:eastAsia="Calibri" w:cs="Times New Roman"/>
        </w:rPr>
        <w:t>suggest</w:t>
      </w:r>
      <w:r w:rsidR="00B31A0A">
        <w:rPr>
          <w:rFonts w:eastAsia="Calibri" w:cs="Times New Roman"/>
        </w:rPr>
        <w:t xml:space="preserve"> </w:t>
      </w:r>
      <w:r w:rsidR="008D5305">
        <w:rPr>
          <w:rFonts w:eastAsia="Calibri" w:cs="Times New Roman"/>
        </w:rPr>
        <w:t xml:space="preserve">that abundances of </w:t>
      </w:r>
      <w:r w:rsidR="008D5305">
        <w:rPr>
          <w:rFonts w:eastAsia="Calibri" w:cs="Times New Roman"/>
        </w:rPr>
        <w:lastRenderedPageBreak/>
        <w:t xml:space="preserve">free-living </w:t>
      </w:r>
      <w:r w:rsidR="00017CDC" w:rsidRPr="00FC5E5F">
        <w:rPr>
          <w:rFonts w:cs="Times New Roman"/>
          <w:bCs/>
          <w:i/>
        </w:rPr>
        <w:t>T</w:t>
      </w:r>
      <w:r w:rsidR="00017CDC">
        <w:rPr>
          <w:rFonts w:cs="Times New Roman"/>
          <w:bCs/>
          <w:i/>
        </w:rPr>
        <w:t>.</w:t>
      </w:r>
      <w:r w:rsidR="00017CDC" w:rsidRPr="00FC5E5F">
        <w:rPr>
          <w:rFonts w:cs="Times New Roman"/>
          <w:bCs/>
          <w:i/>
        </w:rPr>
        <w:t xml:space="preserve"> </w:t>
      </w:r>
      <w:r w:rsidR="00017CDC">
        <w:rPr>
          <w:rFonts w:cs="Times New Roman"/>
          <w:bCs/>
          <w:i/>
        </w:rPr>
        <w:t>amphio</w:t>
      </w:r>
      <w:r w:rsidR="00017CDC" w:rsidRPr="00FC5E5F">
        <w:rPr>
          <w:rFonts w:cs="Times New Roman"/>
          <w:bCs/>
          <w:i/>
        </w:rPr>
        <w:t>x</w:t>
      </w:r>
      <w:r w:rsidR="00017CDC">
        <w:rPr>
          <w:rFonts w:cs="Times New Roman"/>
          <w:bCs/>
          <w:i/>
        </w:rPr>
        <w:t>ei</w:t>
      </w:r>
      <w:r w:rsidR="00017CDC" w:rsidRPr="00FC5E5F">
        <w:rPr>
          <w:rFonts w:cs="Times New Roman"/>
          <w:bCs/>
          <w:i/>
        </w:rPr>
        <w:t>a</w:t>
      </w:r>
      <w:r w:rsidR="008D5305">
        <w:rPr>
          <w:rFonts w:cs="Times New Roman"/>
          <w:iCs/>
        </w:rPr>
        <w:t xml:space="preserve"> </w:t>
      </w:r>
      <w:r w:rsidR="00922D6A">
        <w:rPr>
          <w:rFonts w:cs="Times New Roman"/>
          <w:iCs/>
        </w:rPr>
        <w:t xml:space="preserve">during the survey </w:t>
      </w:r>
      <w:r w:rsidR="008D5305">
        <w:rPr>
          <w:rFonts w:cs="Times New Roman"/>
          <w:iCs/>
        </w:rPr>
        <w:t xml:space="preserve">were </w:t>
      </w:r>
      <w:r w:rsidR="000254AD">
        <w:rPr>
          <w:rFonts w:cs="Times New Roman"/>
          <w:iCs/>
        </w:rPr>
        <w:t xml:space="preserve">too low to sustain </w:t>
      </w:r>
      <w:r w:rsidR="000F2FA3">
        <w:rPr>
          <w:rFonts w:cs="Times New Roman"/>
          <w:iCs/>
        </w:rPr>
        <w:t xml:space="preserve">the growth of </w:t>
      </w:r>
      <w:del w:id="139" w:author="Author">
        <w:r w:rsidR="008D5305" w:rsidRPr="00F51FF4" w:rsidDel="00D87D65">
          <w:rPr>
            <w:rFonts w:cs="Times New Roman"/>
            <w:i/>
          </w:rPr>
          <w:delText>M</w:delText>
        </w:r>
        <w:r w:rsidR="008D5305" w:rsidDel="00D87D65">
          <w:rPr>
            <w:rFonts w:cs="Times New Roman"/>
            <w:i/>
          </w:rPr>
          <w:delText>. major</w:delText>
        </w:r>
      </w:del>
      <w:ins w:id="140" w:author="Author">
        <w:r w:rsidR="00D87D65">
          <w:rPr>
            <w:rFonts w:cs="Times New Roman"/>
            <w:i/>
          </w:rPr>
          <w:t>Mesodinium</w:t>
        </w:r>
      </w:ins>
      <w:r w:rsidR="00CE5585">
        <w:rPr>
          <w:rFonts w:cs="Times New Roman"/>
        </w:rPr>
        <w:t xml:space="preserve">, </w:t>
      </w:r>
      <w:commentRangeStart w:id="141"/>
      <w:ins w:id="142" w:author="Author">
        <w:r w:rsidR="00056A49">
          <w:rPr>
            <w:rFonts w:cs="Times New Roman"/>
          </w:rPr>
          <w:t xml:space="preserve">possibly </w:t>
        </w:r>
      </w:ins>
      <w:r w:rsidR="00CE5585">
        <w:rPr>
          <w:rFonts w:cs="Times New Roman"/>
        </w:rPr>
        <w:t>leading to the decline of the red water blooms</w:t>
      </w:r>
      <w:r w:rsidR="00D61688">
        <w:rPr>
          <w:rFonts w:cs="Times New Roman"/>
          <w:i/>
        </w:rPr>
        <w:t>.</w:t>
      </w:r>
      <w:commentRangeEnd w:id="141"/>
      <w:r w:rsidR="00B84008">
        <w:rPr>
          <w:rStyle w:val="CommentReference"/>
        </w:rPr>
        <w:commentReference w:id="141"/>
      </w:r>
      <w:r w:rsidR="00D61688">
        <w:rPr>
          <w:rFonts w:cs="Times New Roman"/>
          <w:i/>
        </w:rPr>
        <w:t xml:space="preserve"> </w:t>
      </w:r>
      <w:r w:rsidR="00D61688">
        <w:rPr>
          <w:rFonts w:cs="Times New Roman"/>
        </w:rPr>
        <w:t xml:space="preserve">The </w:t>
      </w:r>
      <w:r w:rsidR="00470709">
        <w:rPr>
          <w:rFonts w:cs="Times New Roman"/>
        </w:rPr>
        <w:t xml:space="preserve">hypothetical </w:t>
      </w:r>
      <w:r w:rsidR="00D61688">
        <w:rPr>
          <w:rFonts w:cs="Times New Roman"/>
        </w:rPr>
        <w:t xml:space="preserve">growth limitation of </w:t>
      </w:r>
      <w:del w:id="143" w:author="Author">
        <w:r w:rsidR="00D61688" w:rsidRPr="00D61688" w:rsidDel="00D87D65">
          <w:rPr>
            <w:rFonts w:cs="Times New Roman"/>
            <w:i/>
          </w:rPr>
          <w:delText>M. major</w:delText>
        </w:r>
      </w:del>
      <w:ins w:id="144" w:author="Author">
        <w:r w:rsidR="00D87D65">
          <w:rPr>
            <w:rFonts w:cs="Times New Roman"/>
            <w:i/>
          </w:rPr>
          <w:t>Mesodinium</w:t>
        </w:r>
      </w:ins>
      <w:r w:rsidR="00D61688">
        <w:rPr>
          <w:rFonts w:cs="Times New Roman"/>
        </w:rPr>
        <w:t xml:space="preserve"> by cryptophyte prey availability </w:t>
      </w:r>
      <w:r w:rsidR="00CE5585">
        <w:rPr>
          <w:rFonts w:cs="Times New Roman"/>
        </w:rPr>
        <w:t xml:space="preserve">may be even stronger considering that </w:t>
      </w:r>
      <w:del w:id="145" w:author="Author">
        <w:r w:rsidR="00CE5585" w:rsidRPr="00C27D7F" w:rsidDel="00D87D65">
          <w:rPr>
            <w:rFonts w:eastAsia="Calibri" w:cs="Times New Roman"/>
            <w:i/>
          </w:rPr>
          <w:delText xml:space="preserve">M. </w:delText>
        </w:r>
        <w:r w:rsidR="00CE5585" w:rsidDel="00D87D65">
          <w:rPr>
            <w:rFonts w:eastAsia="Calibri" w:cs="Times New Roman"/>
            <w:i/>
          </w:rPr>
          <w:delText>major</w:delText>
        </w:r>
      </w:del>
      <w:ins w:id="146" w:author="Author">
        <w:r w:rsidR="00D87D65">
          <w:rPr>
            <w:rFonts w:eastAsia="Calibri" w:cs="Times New Roman"/>
            <w:i/>
          </w:rPr>
          <w:t>Mesodinium</w:t>
        </w:r>
      </w:ins>
      <w:r w:rsidR="00CE5585">
        <w:rPr>
          <w:rFonts w:eastAsia="Calibri" w:cs="Times New Roman"/>
          <w:i/>
        </w:rPr>
        <w:t xml:space="preserve"> </w:t>
      </w:r>
      <w:r w:rsidR="00CE5585">
        <w:rPr>
          <w:rFonts w:eastAsia="Calibri" w:cs="Times New Roman"/>
        </w:rPr>
        <w:t>may c</w:t>
      </w:r>
      <w:r w:rsidR="00CE5585" w:rsidRPr="00CE5585">
        <w:rPr>
          <w:rFonts w:eastAsia="Calibri" w:cs="Times New Roman"/>
        </w:rPr>
        <w:t xml:space="preserve">ompete </w:t>
      </w:r>
      <w:r w:rsidR="00470709">
        <w:rPr>
          <w:rFonts w:eastAsia="Calibri" w:cs="Times New Roman"/>
        </w:rPr>
        <w:t xml:space="preserve">for cryptophytes </w:t>
      </w:r>
      <w:r w:rsidR="00CE5585">
        <w:rPr>
          <w:rFonts w:eastAsia="Calibri" w:cs="Times New Roman"/>
        </w:rPr>
        <w:t>against other predators</w:t>
      </w:r>
      <w:r w:rsidR="00080649">
        <w:rPr>
          <w:rFonts w:eastAsia="Calibri" w:cs="Times New Roman"/>
        </w:rPr>
        <w:t xml:space="preserve"> </w:t>
      </w:r>
      <w:r w:rsidR="00080649">
        <w:rPr>
          <w:rFonts w:cs="Times New Roman"/>
        </w:rPr>
        <w:t>in the estuary</w:t>
      </w:r>
      <w:r w:rsidR="00CE5585">
        <w:rPr>
          <w:rFonts w:eastAsia="Calibri" w:cs="Times New Roman"/>
        </w:rPr>
        <w:t xml:space="preserve">, </w:t>
      </w:r>
      <w:del w:id="147" w:author="Author">
        <w:r w:rsidR="00CE5585" w:rsidDel="00056A49">
          <w:rPr>
            <w:rFonts w:eastAsia="Calibri" w:cs="Times New Roman"/>
          </w:rPr>
          <w:delText xml:space="preserve">like </w:delText>
        </w:r>
      </w:del>
      <w:ins w:id="148" w:author="Author">
        <w:r w:rsidR="00056A49">
          <w:rPr>
            <w:rFonts w:eastAsia="Calibri" w:cs="Times New Roman"/>
          </w:rPr>
          <w:t xml:space="preserve">such as </w:t>
        </w:r>
      </w:ins>
      <w:r w:rsidR="00CE5585">
        <w:rPr>
          <w:rFonts w:eastAsia="Calibri" w:cs="Times New Roman"/>
        </w:rPr>
        <w:t xml:space="preserve">dinoflagellates </w:t>
      </w:r>
      <w:r w:rsidR="003C2B37">
        <w:rPr>
          <w:rFonts w:eastAsia="Calibri" w:cs="Times New Roman"/>
        </w:rPr>
        <w:t>(</w:t>
      </w:r>
      <w:proofErr w:type="spellStart"/>
      <w:r w:rsidR="003C2B37">
        <w:rPr>
          <w:rFonts w:eastAsiaTheme="minorEastAsia" w:cs="Times New Roman"/>
          <w:color w:val="auto"/>
          <w:lang w:eastAsia="en-US" w:bidi="ar-SA"/>
        </w:rPr>
        <w:t>Yih</w:t>
      </w:r>
      <w:proofErr w:type="spellEnd"/>
      <w:r w:rsidR="003C2B37">
        <w:rPr>
          <w:rFonts w:eastAsiaTheme="minorEastAsia" w:cs="Times New Roman"/>
          <w:color w:val="auto"/>
          <w:lang w:eastAsia="en-US" w:bidi="ar-SA"/>
        </w:rPr>
        <w:t xml:space="preserve"> et al. 2004 and references therein</w:t>
      </w:r>
      <w:r w:rsidR="003C2B37">
        <w:rPr>
          <w:rFonts w:eastAsia="Calibri" w:cs="Times New Roman"/>
        </w:rPr>
        <w:t>)</w:t>
      </w:r>
      <w:r>
        <w:rPr>
          <w:rFonts w:cs="Times New Roman"/>
        </w:rPr>
        <w:t>.</w:t>
      </w:r>
      <w:r w:rsidR="000254AD">
        <w:rPr>
          <w:rFonts w:cs="Times New Roman"/>
        </w:rPr>
        <w:t xml:space="preserve"> </w:t>
      </w:r>
    </w:p>
    <w:p w14:paraId="4D6CF8A0" w14:textId="7D6D5103" w:rsidR="008D2FE4" w:rsidRDefault="0086149A" w:rsidP="00080649">
      <w:pPr>
        <w:widowControl/>
        <w:tabs>
          <w:tab w:val="clear" w:pos="709"/>
        </w:tabs>
        <w:suppressAutoHyphens w:val="0"/>
        <w:spacing w:line="480" w:lineRule="auto"/>
        <w:ind w:firstLine="720"/>
        <w:rPr>
          <w:ins w:id="149" w:author="Author"/>
          <w:rFonts w:cs="Times New Roman"/>
        </w:rPr>
      </w:pPr>
      <w:commentRangeStart w:id="150"/>
      <w:ins w:id="151" w:author="Author">
        <w:r>
          <w:rPr>
            <w:rFonts w:cs="Times New Roman"/>
          </w:rPr>
          <w:t>Despite evidence that this study took place during the decline of the red water bloom</w:t>
        </w:r>
        <w:r w:rsidR="00EA6A02">
          <w:rPr>
            <w:rFonts w:cs="Times New Roman"/>
          </w:rPr>
          <w:t>s</w:t>
        </w:r>
        <w:r>
          <w:rPr>
            <w:rFonts w:cs="Times New Roman"/>
          </w:rPr>
          <w:t xml:space="preserve">, a significant population of </w:t>
        </w:r>
        <w:del w:id="152" w:author="Author">
          <w:r w:rsidRPr="00EA6A02" w:rsidDel="00D87D65">
            <w:rPr>
              <w:rFonts w:cs="Times New Roman"/>
              <w:i/>
            </w:rPr>
            <w:delText>M. major</w:delText>
          </w:r>
        </w:del>
        <w:r w:rsidR="00D87D65">
          <w:rPr>
            <w:rFonts w:cs="Times New Roman"/>
            <w:i/>
          </w:rPr>
          <w:t>Mesodinium</w:t>
        </w:r>
        <w:r>
          <w:rPr>
            <w:rFonts w:cs="Times New Roman"/>
          </w:rPr>
          <w:t xml:space="preserve"> was </w:t>
        </w:r>
        <w:r w:rsidR="00EA6A02">
          <w:rPr>
            <w:rFonts w:cs="Times New Roman"/>
          </w:rPr>
          <w:t xml:space="preserve">still able to be sustained. </w:t>
        </w:r>
      </w:ins>
      <w:commentRangeEnd w:id="150"/>
      <w:r w:rsidR="00405224">
        <w:rPr>
          <w:rStyle w:val="CommentReference"/>
        </w:rPr>
        <w:commentReference w:id="150"/>
      </w:r>
      <w:r w:rsidR="00537FB1">
        <w:rPr>
          <w:rFonts w:cs="Times New Roman"/>
        </w:rPr>
        <w:t>A few</w:t>
      </w:r>
      <w:r w:rsidR="00922D6A">
        <w:rPr>
          <w:rFonts w:cs="Times New Roman"/>
        </w:rPr>
        <w:t xml:space="preserve"> </w:t>
      </w:r>
      <w:r w:rsidR="00290CCD">
        <w:rPr>
          <w:rFonts w:cs="Times New Roman"/>
        </w:rPr>
        <w:t xml:space="preserve">different </w:t>
      </w:r>
      <w:r w:rsidR="00922D6A">
        <w:rPr>
          <w:rFonts w:cs="Times New Roman"/>
        </w:rPr>
        <w:t xml:space="preserve">possible </w:t>
      </w:r>
      <w:r w:rsidR="00290CCD">
        <w:rPr>
          <w:rFonts w:cs="Times New Roman"/>
        </w:rPr>
        <w:t xml:space="preserve">phenomena could </w:t>
      </w:r>
      <w:r w:rsidR="00922D6A">
        <w:rPr>
          <w:rFonts w:cs="Times New Roman"/>
        </w:rPr>
        <w:t>enable</w:t>
      </w:r>
      <w:r w:rsidR="00290CCD">
        <w:rPr>
          <w:rFonts w:cs="Times New Roman"/>
        </w:rPr>
        <w:t xml:space="preserve"> </w:t>
      </w:r>
      <w:del w:id="153" w:author="Author">
        <w:r w:rsidR="00290CCD" w:rsidRPr="00290CCD" w:rsidDel="00D87D65">
          <w:rPr>
            <w:rFonts w:cs="Times New Roman"/>
            <w:i/>
          </w:rPr>
          <w:delText>M. major</w:delText>
        </w:r>
      </w:del>
      <w:proofErr w:type="spellStart"/>
      <w:ins w:id="154" w:author="Author">
        <w:r w:rsidR="00D87D65">
          <w:rPr>
            <w:rFonts w:cs="Times New Roman"/>
            <w:i/>
          </w:rPr>
          <w:t>Mesodinium</w:t>
        </w:r>
        <w:r w:rsidR="00DE4DBA">
          <w:rPr>
            <w:rFonts w:cs="Times New Roman"/>
          </w:rPr>
          <w:t>’s</w:t>
        </w:r>
        <w:proofErr w:type="spellEnd"/>
        <w:r w:rsidR="00DE4DBA">
          <w:rPr>
            <w:rFonts w:cs="Times New Roman"/>
          </w:rPr>
          <w:t xml:space="preserve"> presence </w:t>
        </w:r>
      </w:ins>
      <w:del w:id="155" w:author="Author">
        <w:r w:rsidR="00290CCD" w:rsidDel="00DE4DBA">
          <w:rPr>
            <w:rFonts w:cs="Times New Roman"/>
          </w:rPr>
          <w:delText xml:space="preserve"> to proliferate </w:delText>
        </w:r>
      </w:del>
      <w:r w:rsidR="00290CCD">
        <w:rPr>
          <w:rFonts w:cs="Times New Roman"/>
        </w:rPr>
        <w:t xml:space="preserve">in the estuary </w:t>
      </w:r>
      <w:r w:rsidR="00144B6D">
        <w:rPr>
          <w:rFonts w:cs="Times New Roman"/>
        </w:rPr>
        <w:t>despite the low abundance</w:t>
      </w:r>
      <w:ins w:id="156" w:author="Author">
        <w:r w:rsidR="00F672A2">
          <w:rPr>
            <w:rFonts w:cs="Times New Roman"/>
          </w:rPr>
          <w:t>s</w:t>
        </w:r>
      </w:ins>
      <w:r w:rsidR="00144B6D">
        <w:rPr>
          <w:rFonts w:cs="Times New Roman"/>
        </w:rPr>
        <w:t xml:space="preserve"> </w:t>
      </w:r>
      <w:r w:rsidR="00290CCD">
        <w:rPr>
          <w:rFonts w:cs="Times New Roman"/>
        </w:rPr>
        <w:t xml:space="preserve">of free-living </w:t>
      </w:r>
      <w:r w:rsidR="00290CCD" w:rsidRPr="00290CCD">
        <w:rPr>
          <w:rFonts w:cs="Times New Roman"/>
          <w:i/>
        </w:rPr>
        <w:t>T. amphioxeia</w:t>
      </w:r>
      <w:r w:rsidR="00290CCD">
        <w:rPr>
          <w:rFonts w:cs="Times New Roman"/>
        </w:rPr>
        <w:t xml:space="preserve">. </w:t>
      </w:r>
      <w:r w:rsidR="00AB7DD9">
        <w:rPr>
          <w:rFonts w:cs="Times New Roman"/>
        </w:rPr>
        <w:t>One explanation is th</w:t>
      </w:r>
      <w:ins w:id="157" w:author="Author">
        <w:r w:rsidR="00F672A2">
          <w:rPr>
            <w:rFonts w:cs="Times New Roman"/>
          </w:rPr>
          <w:t xml:space="preserve">at the </w:t>
        </w:r>
        <w:r w:rsidR="00F672A2" w:rsidRPr="0044174A">
          <w:rPr>
            <w:rFonts w:cs="Times New Roman"/>
            <w:i/>
          </w:rPr>
          <w:t>T. amphioxeia</w:t>
        </w:r>
        <w:r w:rsidR="00F672A2">
          <w:rPr>
            <w:rFonts w:cs="Times New Roman"/>
          </w:rPr>
          <w:t xml:space="preserve"> ingested during the bloom initiation phase is sufficient enough to maintain the ciliate population </w:t>
        </w:r>
        <w:r w:rsidR="0044174A">
          <w:rPr>
            <w:rFonts w:cs="Times New Roman"/>
          </w:rPr>
          <w:t xml:space="preserve">for an extended period of time. In both the Korean and Antarctic isolate of the related ciliate, </w:t>
        </w:r>
        <w:r w:rsidR="0044174A" w:rsidRPr="00A11718">
          <w:rPr>
            <w:rFonts w:cs="Times New Roman"/>
            <w:i/>
          </w:rPr>
          <w:t>M. rubrum</w:t>
        </w:r>
        <w:r w:rsidR="0044174A">
          <w:rPr>
            <w:rFonts w:cs="Times New Roman"/>
          </w:rPr>
          <w:t xml:space="preserve">, it has been shown that the prey plastids can not only persist, but also maintain photosynthetic function for &gt;90 days </w:t>
        </w:r>
        <w:commentRangeStart w:id="158"/>
        <w:r w:rsidR="0044174A">
          <w:rPr>
            <w:rFonts w:cs="Times New Roman"/>
          </w:rPr>
          <w:fldChar w:fldCharType="begin"/>
        </w:r>
        <w:r w:rsidR="0044174A">
          <w:rPr>
            <w:rFonts w:cs="Times New Roman"/>
          </w:rPr>
          <w:instrText xml:space="preserve"> ADDIN PAPERS2_CITATIONS &lt;citation&gt;&lt;uuid&gt;D8A9FFB0-F150-4400-AEF5-9ABC8690C0BB&lt;/uuid&gt;&lt;priority&gt;34&lt;/priority&gt;&lt;publications&gt;&lt;publication&gt;&lt;volume&gt;27&lt;/volume&gt;&lt;publication_date&gt;99201300001200000000200000&lt;/publication_date&gt;&lt;startpage&gt;82&lt;/startpage&gt;&lt;title&gt;Sequestered plastids in Mesodinium rubrum are functionally active up to 80 days of phototrophic growth without cryptomonad prey&lt;/title&gt;&lt;uuid&gt;192D2F94-A753-4105-AC07-628DD9E48EF1&lt;/uuid&gt;&lt;subtype&gt;400&lt;/subtype&gt;&lt;endpage&gt;87&lt;/endpage&gt;&lt;type&gt;400&lt;/type&gt;&lt;url&gt;http://www.scopus.com/inward/record.url?eid=2-s2.0-84880322441&amp;amp;partnerID=40&amp;amp;md5=2bae90de7d1473d162bb69c801fda442&lt;/url&gt;&lt;bundle&gt;&lt;publication&gt;&lt;title&gt;Harmful Algae&lt;/title&gt;&lt;type&gt;-100&lt;/type&gt;&lt;subtype&gt;-100&lt;/subtype&gt;&lt;uuid&gt;B38C79F5-7142-426D-BDFA-2500E3BEC1F0&lt;/uuid&gt;&lt;/publication&gt;&lt;/bundle&gt;&lt;authors&gt;&lt;author&gt;&lt;firstName&gt;G&lt;/firstName&gt;&lt;lastName&gt;Myung&lt;/lastName&gt;&lt;/author&gt;&lt;author&gt;&lt;firstName&gt;H&lt;/firstName&gt;&lt;middleNames&gt;S&lt;/middleNames&gt;&lt;lastName&gt;Kim&lt;/lastName&gt;&lt;/author&gt;&lt;author&gt;&lt;firstName&gt;J&lt;/firstName&gt;&lt;middleNames&gt;W&lt;/middleNames&gt;&lt;lastName&gt;Park&lt;/lastName&gt;&lt;/author&gt;&lt;author&gt;&lt;firstName&gt;J&lt;/firstName&gt;&lt;middleNames&gt;S&lt;/middleNames&gt;&lt;lastName&gt;Park&lt;/lastName&gt;&lt;/author&gt;&lt;author&gt;&lt;firstName&gt;W&lt;/firstName&gt;&lt;lastName&gt;Yih&lt;/lastName&gt;&lt;/author&gt;&lt;/authors&gt;&lt;/publication&gt;&lt;/publications&gt;&lt;cites&gt;&lt;/cites&gt;&lt;/citation&gt;</w:instrText>
        </w:r>
        <w:r w:rsidR="0044174A">
          <w:rPr>
            <w:rFonts w:cs="Times New Roman"/>
          </w:rPr>
          <w:fldChar w:fldCharType="separate"/>
        </w:r>
        <w:r w:rsidR="0044174A">
          <w:rPr>
            <w:rFonts w:eastAsiaTheme="minorEastAsia" w:cs="Times New Roman"/>
            <w:color w:val="auto"/>
            <w:lang w:eastAsia="en-US" w:bidi="ar-SA"/>
          </w:rPr>
          <w:t>(Johnson and Stoecker 2005, Johnson et al. 2007, Myung et al. 2013)</w:t>
        </w:r>
        <w:r w:rsidR="0044174A">
          <w:rPr>
            <w:rFonts w:cs="Times New Roman"/>
          </w:rPr>
          <w:fldChar w:fldCharType="end"/>
        </w:r>
        <w:commentRangeEnd w:id="158"/>
        <w:r w:rsidR="0044174A">
          <w:rPr>
            <w:rStyle w:val="CommentReference"/>
          </w:rPr>
          <w:commentReference w:id="158"/>
        </w:r>
        <w:r w:rsidR="0044174A">
          <w:rPr>
            <w:rFonts w:cs="Times New Roman"/>
          </w:rPr>
          <w:t>.</w:t>
        </w:r>
        <w:r w:rsidR="00F672A2">
          <w:rPr>
            <w:rFonts w:cs="Times New Roman"/>
          </w:rPr>
          <w:t xml:space="preserve"> </w:t>
        </w:r>
        <w:r w:rsidR="0044174A">
          <w:rPr>
            <w:rFonts w:cs="Times New Roman"/>
          </w:rPr>
          <w:t>Another</w:t>
        </w:r>
        <w:r>
          <w:rPr>
            <w:rFonts w:cs="Times New Roman"/>
          </w:rPr>
          <w:t xml:space="preserve"> possible</w:t>
        </w:r>
        <w:r w:rsidR="0044174A">
          <w:rPr>
            <w:rFonts w:cs="Times New Roman"/>
          </w:rPr>
          <w:t xml:space="preserve"> explanation is the</w:t>
        </w:r>
        <w:r>
          <w:rPr>
            <w:rFonts w:cs="Times New Roman"/>
          </w:rPr>
          <w:t xml:space="preserve"> replication of the</w:t>
        </w:r>
      </w:ins>
      <w:del w:id="159" w:author="Author">
        <w:r w:rsidR="00AB7DD9" w:rsidDel="0086149A">
          <w:rPr>
            <w:rFonts w:cs="Times New Roman"/>
          </w:rPr>
          <w:delText>at</w:delText>
        </w:r>
      </w:del>
      <w:r w:rsidR="00AB7DD9">
        <w:rPr>
          <w:rFonts w:cs="Times New Roman"/>
        </w:rPr>
        <w:t xml:space="preserve"> </w:t>
      </w:r>
      <w:r w:rsidR="00AB7DD9" w:rsidRPr="007D1762">
        <w:rPr>
          <w:rFonts w:cs="Times New Roman"/>
          <w:i/>
        </w:rPr>
        <w:t>T. amphioxeia</w:t>
      </w:r>
      <w:r w:rsidR="00AB7DD9">
        <w:rPr>
          <w:rFonts w:cs="Times New Roman"/>
        </w:rPr>
        <w:t xml:space="preserve"> </w:t>
      </w:r>
      <w:ins w:id="160" w:author="Author">
        <w:r>
          <w:rPr>
            <w:rFonts w:cs="Times New Roman"/>
          </w:rPr>
          <w:t xml:space="preserve">plastids </w:t>
        </w:r>
      </w:ins>
      <w:del w:id="161" w:author="Author">
        <w:r w:rsidR="00AB7DD9" w:rsidDel="0086149A">
          <w:rPr>
            <w:rFonts w:cs="Times New Roman"/>
          </w:rPr>
          <w:delText xml:space="preserve">can replicate </w:delText>
        </w:r>
      </w:del>
      <w:r w:rsidR="00AB7DD9">
        <w:rPr>
          <w:rFonts w:cs="Times New Roman"/>
        </w:rPr>
        <w:t>inside the host cell</w:t>
      </w:r>
      <w:ins w:id="162" w:author="Author">
        <w:r w:rsidR="00F672A2">
          <w:rPr>
            <w:rFonts w:cs="Times New Roman"/>
          </w:rPr>
          <w:t xml:space="preserve">, as seen in the Antarctic strain of </w:t>
        </w:r>
        <w:r w:rsidR="00F672A2" w:rsidRPr="00F672A2">
          <w:rPr>
            <w:rFonts w:cs="Times New Roman"/>
            <w:i/>
          </w:rPr>
          <w:t>M. rubrum</w:t>
        </w:r>
        <w:r w:rsidR="006C1DBB">
          <w:rPr>
            <w:rFonts w:cs="Times New Roman"/>
          </w:rPr>
          <w:t xml:space="preserve"> (</w:t>
        </w:r>
        <w:r w:rsidR="00F672A2">
          <w:rPr>
            <w:rFonts w:cs="Times New Roman"/>
          </w:rPr>
          <w:t>Johnson et al. 2006, 2007)</w:t>
        </w:r>
      </w:ins>
      <w:r w:rsidR="00AB7DD9">
        <w:rPr>
          <w:rFonts w:cs="Times New Roman"/>
        </w:rPr>
        <w:t>.</w:t>
      </w:r>
      <w:ins w:id="163" w:author="Author">
        <w:r w:rsidR="0044174A">
          <w:rPr>
            <w:rFonts w:cs="Times New Roman"/>
          </w:rPr>
          <w:t xml:space="preserve"> Finally, the “storage” of </w:t>
        </w:r>
        <w:r w:rsidR="008A7064">
          <w:rPr>
            <w:rFonts w:cs="Times New Roman"/>
          </w:rPr>
          <w:t>cryptophyte prey attac</w:t>
        </w:r>
        <w:r w:rsidR="002F0FA7">
          <w:rPr>
            <w:rFonts w:cs="Times New Roman"/>
          </w:rPr>
          <w:t xml:space="preserve">hed to the cirri of the ciliate, described in Peterson et al. (2012), </w:t>
        </w:r>
        <w:r w:rsidR="008A7064">
          <w:rPr>
            <w:rFonts w:cs="Times New Roman"/>
          </w:rPr>
          <w:t xml:space="preserve">may </w:t>
        </w:r>
        <w:del w:id="164" w:author="Author">
          <w:r w:rsidR="002F0FA7" w:rsidDel="00405224">
            <w:rPr>
              <w:rFonts w:cs="Times New Roman"/>
            </w:rPr>
            <w:delText xml:space="preserve">facilitate the </w:delText>
          </w:r>
          <w:commentRangeStart w:id="165"/>
          <w:r w:rsidR="002F0FA7" w:rsidDel="00405224">
            <w:rPr>
              <w:rFonts w:cs="Times New Roman"/>
            </w:rPr>
            <w:delText>“saving of a snack for later”</w:delText>
          </w:r>
        </w:del>
      </w:ins>
      <w:commentRangeEnd w:id="165"/>
      <w:del w:id="166" w:author="Author">
        <w:r w:rsidR="009E3066" w:rsidDel="00405224">
          <w:rPr>
            <w:rStyle w:val="CommentReference"/>
          </w:rPr>
          <w:commentReference w:id="165"/>
        </w:r>
      </w:del>
      <w:ins w:id="167" w:author="Author">
        <w:r w:rsidR="00405224">
          <w:rPr>
            <w:rFonts w:cs="Times New Roman"/>
          </w:rPr>
          <w:t>enable Mesodinium to maintain growth when free-living prey are scarce</w:t>
        </w:r>
        <w:r w:rsidR="002F0FA7">
          <w:rPr>
            <w:rFonts w:cs="Times New Roman"/>
          </w:rPr>
          <w:t>. These attached prey cells</w:t>
        </w:r>
        <w:r w:rsidR="0032089F">
          <w:rPr>
            <w:rFonts w:cs="Times New Roman"/>
          </w:rPr>
          <w:t xml:space="preserve"> are</w:t>
        </w:r>
        <w:r w:rsidR="002F0FA7">
          <w:rPr>
            <w:rFonts w:cs="Times New Roman"/>
          </w:rPr>
          <w:t xml:space="preserve"> </w:t>
        </w:r>
        <w:r w:rsidR="0032089F">
          <w:rPr>
            <w:rFonts w:cs="Times New Roman"/>
          </w:rPr>
          <w:t>not included in the free-living cryptophyte populatio</w:t>
        </w:r>
        <w:bookmarkStart w:id="168" w:name="_GoBack"/>
        <w:bookmarkEnd w:id="168"/>
        <w:r w:rsidR="0032089F">
          <w:rPr>
            <w:rFonts w:cs="Times New Roman"/>
          </w:rPr>
          <w:t xml:space="preserve">n quantified using flow cytometry, but could represent a significant portion of the prey available to </w:t>
        </w:r>
        <w:del w:id="169" w:author="Author">
          <w:r w:rsidR="0032089F" w:rsidRPr="008D2FE4" w:rsidDel="00D87D65">
            <w:rPr>
              <w:rFonts w:cs="Times New Roman"/>
              <w:i/>
            </w:rPr>
            <w:delText>M. major</w:delText>
          </w:r>
        </w:del>
        <w:r w:rsidR="00D87D65">
          <w:rPr>
            <w:rFonts w:cs="Times New Roman"/>
            <w:i/>
          </w:rPr>
          <w:t>Mesodinium</w:t>
        </w:r>
        <w:r w:rsidR="0032089F">
          <w:rPr>
            <w:rFonts w:cs="Times New Roman"/>
          </w:rPr>
          <w:t xml:space="preserve">. Many questions involving the attached cryptophytes, including whether or not the cells are </w:t>
        </w:r>
        <w:r w:rsidR="008D2FE4">
          <w:rPr>
            <w:rFonts w:cs="Times New Roman"/>
          </w:rPr>
          <w:t>still capable of replication,</w:t>
        </w:r>
        <w:r w:rsidR="0032089F">
          <w:rPr>
            <w:rFonts w:cs="Times New Roman"/>
          </w:rPr>
          <w:t xml:space="preserve"> have yet </w:t>
        </w:r>
        <w:r w:rsidR="008D2FE4">
          <w:rPr>
            <w:rFonts w:cs="Times New Roman"/>
          </w:rPr>
          <w:t xml:space="preserve">to be fully investigated. </w:t>
        </w:r>
      </w:ins>
    </w:p>
    <w:p w14:paraId="0D70F193" w14:textId="02B498A9" w:rsidR="00A62B51" w:rsidRPr="00080649" w:rsidRDefault="008D2FE4" w:rsidP="00080649">
      <w:pPr>
        <w:widowControl/>
        <w:tabs>
          <w:tab w:val="clear" w:pos="709"/>
        </w:tabs>
        <w:suppressAutoHyphens w:val="0"/>
        <w:spacing w:line="480" w:lineRule="auto"/>
        <w:ind w:firstLine="720"/>
        <w:rPr>
          <w:rFonts w:cs="Times New Roman"/>
        </w:rPr>
      </w:pPr>
      <w:ins w:id="170" w:author="Author">
        <w:r>
          <w:rPr>
            <w:rFonts w:cs="Times New Roman"/>
          </w:rPr>
          <w:t xml:space="preserve">It appears </w:t>
        </w:r>
        <w:r w:rsidR="00076FFA">
          <w:rPr>
            <w:rFonts w:cs="Times New Roman"/>
          </w:rPr>
          <w:t>as though the ability of</w:t>
        </w:r>
        <w:r>
          <w:rPr>
            <w:rFonts w:cs="Times New Roman"/>
          </w:rPr>
          <w:t xml:space="preserve"> </w:t>
        </w:r>
        <w:del w:id="171" w:author="Author">
          <w:r w:rsidRPr="00076FFA" w:rsidDel="00D87D65">
            <w:rPr>
              <w:rFonts w:cs="Times New Roman"/>
              <w:i/>
            </w:rPr>
            <w:delText>M. major</w:delText>
          </w:r>
        </w:del>
        <w:r w:rsidR="00D87D65">
          <w:rPr>
            <w:rFonts w:cs="Times New Roman"/>
            <w:i/>
          </w:rPr>
          <w:t>Mesodinium</w:t>
        </w:r>
        <w:r>
          <w:rPr>
            <w:rFonts w:cs="Times New Roman"/>
          </w:rPr>
          <w:t xml:space="preserve"> to persist </w:t>
        </w:r>
        <w:r w:rsidR="00076FFA">
          <w:rPr>
            <w:rFonts w:cs="Times New Roman"/>
          </w:rPr>
          <w:t xml:space="preserve">for such long periods of time </w:t>
        </w:r>
        <w:r>
          <w:rPr>
            <w:rFonts w:cs="Times New Roman"/>
          </w:rPr>
          <w:t>in the estuary</w:t>
        </w:r>
        <w:r w:rsidR="00076FFA">
          <w:rPr>
            <w:rFonts w:cs="Times New Roman"/>
          </w:rPr>
          <w:t>,</w:t>
        </w:r>
        <w:r>
          <w:rPr>
            <w:rFonts w:cs="Times New Roman"/>
          </w:rPr>
          <w:t xml:space="preserve"> despite limited availability</w:t>
        </w:r>
        <w:r w:rsidR="00076FFA">
          <w:rPr>
            <w:rFonts w:cs="Times New Roman"/>
          </w:rPr>
          <w:t xml:space="preserve"> of free-living cryptophytes, is unlikely to be explained by a singular aspect of </w:t>
        </w:r>
        <w:r w:rsidR="00B051A1">
          <w:rPr>
            <w:rFonts w:cs="Times New Roman"/>
          </w:rPr>
          <w:t xml:space="preserve">the interaction between </w:t>
        </w:r>
        <w:r w:rsidR="00B051A1" w:rsidRPr="00B051A1">
          <w:rPr>
            <w:rFonts w:cs="Times New Roman"/>
            <w:i/>
          </w:rPr>
          <w:t>T. amphioxeia</w:t>
        </w:r>
        <w:r w:rsidR="00B051A1">
          <w:rPr>
            <w:rFonts w:cs="Times New Roman"/>
          </w:rPr>
          <w:t xml:space="preserve"> and the ciliate</w:t>
        </w:r>
        <w:r>
          <w:rPr>
            <w:rFonts w:cs="Times New Roman"/>
          </w:rPr>
          <w:t xml:space="preserve">.  </w:t>
        </w:r>
      </w:ins>
      <w:del w:id="172" w:author="Author">
        <w:r w:rsidR="00AB7DD9" w:rsidDel="002F0FA7">
          <w:rPr>
            <w:rFonts w:cs="Times New Roman"/>
          </w:rPr>
          <w:delText xml:space="preserve"> </w:delText>
        </w:r>
        <w:commentRangeStart w:id="173"/>
        <w:r w:rsidR="00AB7DD9" w:rsidDel="006C1DBB">
          <w:rPr>
            <w:rFonts w:cs="Times New Roman"/>
          </w:rPr>
          <w:delText xml:space="preserve">While the ability of </w:delText>
        </w:r>
        <w:r w:rsidR="00AB7DD9" w:rsidRPr="00F51FF4" w:rsidDel="006C1DBB">
          <w:rPr>
            <w:rFonts w:cs="Times New Roman"/>
            <w:i/>
          </w:rPr>
          <w:delText>T</w:delText>
        </w:r>
        <w:r w:rsidR="00AB7DD9" w:rsidDel="006C1DBB">
          <w:rPr>
            <w:rFonts w:cs="Times New Roman"/>
            <w:i/>
          </w:rPr>
          <w:delText>.</w:delText>
        </w:r>
        <w:r w:rsidR="00AB7DD9" w:rsidRPr="00FC5E5F" w:rsidDel="006C1DBB">
          <w:rPr>
            <w:rFonts w:eastAsia="Calibri" w:cs="Times New Roman"/>
            <w:i/>
            <w:iCs/>
          </w:rPr>
          <w:delText xml:space="preserve"> </w:delText>
        </w:r>
        <w:r w:rsidR="00AB7DD9" w:rsidDel="006C1DBB">
          <w:rPr>
            <w:rFonts w:eastAsia="Calibri" w:cs="Times New Roman"/>
            <w:i/>
            <w:iCs/>
          </w:rPr>
          <w:delText>amphioxeia</w:delText>
        </w:r>
        <w:r w:rsidR="00AB7DD9" w:rsidDel="006C1DBB">
          <w:rPr>
            <w:rFonts w:cs="Times New Roman"/>
          </w:rPr>
          <w:delText xml:space="preserve"> to replicate inside </w:delText>
        </w:r>
        <w:r w:rsidR="00AB7DD9" w:rsidRPr="00293040" w:rsidDel="006C1DBB">
          <w:rPr>
            <w:rFonts w:cs="Times New Roman"/>
            <w:i/>
          </w:rPr>
          <w:delText xml:space="preserve">M. </w:delText>
        </w:r>
        <w:r w:rsidR="00AB7DD9" w:rsidDel="006C1DBB">
          <w:rPr>
            <w:rFonts w:cs="Times New Roman"/>
            <w:i/>
          </w:rPr>
          <w:delText xml:space="preserve">major </w:delText>
        </w:r>
        <w:r w:rsidR="00AB7DD9" w:rsidDel="006C1DBB">
          <w:rPr>
            <w:rFonts w:cs="Times New Roman"/>
          </w:rPr>
          <w:delText xml:space="preserve">has not yet been demonstrated in cultures, it has been observed in other single-celled endosymbiont-bearing organisms, such as the ciliate </w:delText>
        </w:r>
        <w:r w:rsidR="00AB7DD9" w:rsidRPr="007B0C42" w:rsidDel="006C1DBB">
          <w:rPr>
            <w:rFonts w:cs="Times New Roman"/>
            <w:i/>
          </w:rPr>
          <w:delText>Paramecium bursaria</w:delText>
        </w:r>
        <w:r w:rsidR="00AB7DD9" w:rsidDel="006C1DBB">
          <w:rPr>
            <w:rFonts w:cs="Times New Roman"/>
          </w:rPr>
          <w:delText xml:space="preserve"> </w:delText>
        </w:r>
        <w:r w:rsidR="00AB7DD9" w:rsidDel="006C1DBB">
          <w:rPr>
            <w:rFonts w:cs="Times New Roman"/>
          </w:rPr>
          <w:fldChar w:fldCharType="begin"/>
        </w:r>
        <w:r w:rsidR="00A56CA7" w:rsidDel="006C1DBB">
          <w:rPr>
            <w:rFonts w:cs="Times New Roman"/>
          </w:rPr>
          <w:delInstrText xml:space="preserve"> ADDIN PAPERS2_CITATIONS &lt;citation&gt;&lt;uuid&gt;A7918DF8-27EC-4E19-A601-E2CDE395967B&lt;/uuid&gt;&lt;priority&gt;33&lt;/priority&gt;&lt;publications&gt;&lt;publication&gt;&lt;uuid&gt;00A8E03E-3A65-4093-B093-D2A4D64BD953&lt;/uuid&gt;&lt;volume&gt;160&lt;/volume&gt;&lt;accepted_date&gt;99200806071200000000222000&lt;/accepted_date&gt;&lt;doi&gt;10.1016/j.protis.2008.06.001&lt;/doi&gt;&lt;startpage&gt;65&lt;/startpage&gt;&lt;publication_date&gt;99200902001200000000220000&lt;/publication_date&gt;&lt;url&gt;http://eutils.ncbi.nlm.nih.gov/entrez/eutils/elink.fcgi?dbfrom=pubmed&amp;amp;id=18715827&amp;amp;retmode=ref&amp;amp;cmd=prlinks&lt;/url&gt;&lt;type&gt;400&lt;/type&gt;&lt;title&gt;Timing of perialgal vacuole membrane differentiation from digestive vacuole membrane in infection of symbiotic algae Chlorella vulgaris of the ciliate Paramecium bursaria.&lt;/title&gt;&lt;submission_date&gt;99200804101200000000222000&lt;/submission_date&gt;&lt;number&gt;1&lt;/number&gt;&lt;institution&gt;Department of Natural Science and Symbiosis, Graduate School of Science and Engineering, Yamaguchi University, Yoshida 1677-1, Yamaguchi 753-8512, Japan.&lt;/institution&gt;&lt;subtype&gt;400&lt;/subtype&gt;&lt;endpage&gt;74&lt;/endpage&gt;&lt;bundle&gt;&lt;publication&gt;&lt;title&gt;Protist&lt;/title&gt;&lt;type&gt;-100&lt;/type&gt;&lt;subtype&gt;-100&lt;/subtype&gt;&lt;uuid&gt;58DF9623-A562-4345-B4F0-696678A61566&lt;/uuid&gt;&lt;/publication&gt;&lt;/bundle&gt;&lt;authors&gt;&lt;author&gt;&lt;firstName&gt;Yuuki&lt;/firstName&gt;&lt;lastName&gt;Kodama&lt;/lastName&gt;&lt;/author&gt;&lt;author&gt;&lt;firstName&gt;Masahiro&lt;/firstName&gt;&lt;lastName&gt;Fujishima&lt;/lastName&gt;&lt;/author&gt;&lt;/authors&gt;&lt;/publication&gt;&lt;publication&gt;&lt;uuid&gt;3E434C99-9ADD-41DC-AB03-37EE2200964B&lt;/uuid&gt;&lt;volume&gt;107&lt;/volume&gt;&lt;accepted_date&gt;99201003221200000000222000&lt;/accepted_date&gt;&lt;doi&gt;10.1007/s11120-010-9546-8&lt;/doi&gt;&lt;startpage&gt;117&lt;/startpage&gt;&lt;publication_date&gt;99201101001200000000220000&lt;/publication_date&gt;&lt;url&gt;http://eutils.ncbi.nlm.nih.gov/entrez/eutils/elink.fcgi?dbfrom=pubmed&amp;amp;id=20405214&amp;amp;retmode=ref&amp;amp;cmd=prlinks&lt;/url&gt;&lt;type&gt;400&lt;/type&gt;&lt;title&gt;The acquisition of phototrophy: adaptive strategies of hosting endosymbionts and organelles.&lt;/title&gt;&lt;submission_date&gt;99200910291200000000222000&lt;/submission_date&gt;&lt;number&gt;1&lt;/number&gt;&lt;institution&gt;Department of Biology, Woods Hole Oceanographic Institution, Woods Hole, MA, 02543, USA. mattjohnson@whoi.edu&lt;/institution&gt;&lt;subtype&gt;400&lt;/subtype&gt;&lt;endpage&gt;132&lt;/endpage&gt;&lt;bundle&gt;&lt;publication&gt;&lt;title&gt;Photosynthesis Research&lt;/title&gt;&lt;type&gt;-100&lt;/type&gt;&lt;subtype&gt;-100&lt;/subtype&gt;&lt;uuid&gt;0A272D39-2E70-4038-B3DF-AE67D0740F49&lt;/uuid&gt;&lt;/publication&gt;&lt;/bundle&gt;&lt;authors&gt;&lt;author&gt;&lt;firstName&gt;Matthew&lt;/firstName&gt;&lt;middleNames&gt;D&lt;/middleNames&gt;&lt;lastName&gt;Johnson&lt;/lastName&gt;&lt;/author&gt;&lt;/authors&gt;&lt;/publication&gt;&lt;/publications&gt;&lt;cites&gt;&lt;/cites&gt;&lt;/citation&gt;</w:delInstrText>
        </w:r>
        <w:r w:rsidR="00AB7DD9" w:rsidDel="006C1DBB">
          <w:rPr>
            <w:rFonts w:cs="Times New Roman"/>
          </w:rPr>
          <w:fldChar w:fldCharType="separate"/>
        </w:r>
        <w:r w:rsidR="00AB7DD9" w:rsidDel="006C1DBB">
          <w:rPr>
            <w:rFonts w:eastAsiaTheme="minorEastAsia" w:cs="Times New Roman"/>
            <w:color w:val="auto"/>
            <w:lang w:eastAsia="en-US" w:bidi="ar-SA"/>
          </w:rPr>
          <w:delText>(Kodama &amp; Fujishima 2009, Johnson 2011)</w:delText>
        </w:r>
        <w:r w:rsidR="00AB7DD9" w:rsidDel="006C1DBB">
          <w:rPr>
            <w:rFonts w:cs="Times New Roman"/>
          </w:rPr>
          <w:fldChar w:fldCharType="end"/>
        </w:r>
        <w:r w:rsidR="00AB7DD9" w:rsidDel="006C1DBB">
          <w:rPr>
            <w:rFonts w:cs="Times New Roman"/>
          </w:rPr>
          <w:delText xml:space="preserve">. </w:delText>
        </w:r>
        <w:commentRangeEnd w:id="173"/>
        <w:r w:rsidR="00D64DBC" w:rsidDel="006C1DBB">
          <w:rPr>
            <w:rStyle w:val="CommentReference"/>
          </w:rPr>
          <w:commentReference w:id="173"/>
        </w:r>
        <w:commentRangeStart w:id="174"/>
        <w:r w:rsidR="00864BE5" w:rsidDel="0086149A">
          <w:rPr>
            <w:rFonts w:cs="Times New Roman"/>
          </w:rPr>
          <w:delText>Another</w:delText>
        </w:r>
        <w:r w:rsidR="00CD3F55" w:rsidDel="0086149A">
          <w:rPr>
            <w:rFonts w:cs="Times New Roman"/>
          </w:rPr>
          <w:delText xml:space="preserve"> explanation</w:delText>
        </w:r>
        <w:r w:rsidR="00290CCD" w:rsidDel="0086149A">
          <w:rPr>
            <w:rFonts w:cs="Times New Roman"/>
          </w:rPr>
          <w:delText xml:space="preserve"> </w:delText>
        </w:r>
        <w:r w:rsidR="00537FB1" w:rsidDel="0086149A">
          <w:rPr>
            <w:rFonts w:cs="Times New Roman"/>
          </w:rPr>
          <w:delText>is</w:delText>
        </w:r>
        <w:r w:rsidR="00CD3F55" w:rsidDel="0086149A">
          <w:rPr>
            <w:rFonts w:cs="Times New Roman"/>
          </w:rPr>
          <w:delText xml:space="preserve"> </w:delText>
        </w:r>
        <w:r w:rsidR="00290CCD" w:rsidDel="0086149A">
          <w:rPr>
            <w:rFonts w:cs="Times New Roman"/>
          </w:rPr>
          <w:delText xml:space="preserve">that </w:delText>
        </w:r>
        <w:r w:rsidR="00290CCD" w:rsidRPr="00746CD0" w:rsidDel="0086149A">
          <w:rPr>
            <w:rFonts w:cs="Times New Roman"/>
            <w:i/>
          </w:rPr>
          <w:delText>T. amphioxeia</w:delText>
        </w:r>
        <w:r w:rsidR="00290CCD" w:rsidDel="0086149A">
          <w:rPr>
            <w:rFonts w:cs="Times New Roman"/>
          </w:rPr>
          <w:delText xml:space="preserve"> </w:delText>
        </w:r>
        <w:r w:rsidR="00746CD0" w:rsidDel="0086149A">
          <w:rPr>
            <w:rFonts w:cs="Times New Roman"/>
          </w:rPr>
          <w:delText>persist</w:delText>
        </w:r>
        <w:r w:rsidR="00537FB1" w:rsidDel="0086149A">
          <w:rPr>
            <w:rFonts w:cs="Times New Roman"/>
          </w:rPr>
          <w:delText>s</w:delText>
        </w:r>
        <w:r w:rsidR="00746CD0" w:rsidDel="0086149A">
          <w:rPr>
            <w:rFonts w:cs="Times New Roman"/>
          </w:rPr>
          <w:delText xml:space="preserve"> inside the </w:delText>
        </w:r>
        <w:commentRangeStart w:id="175"/>
        <w:r w:rsidR="00746CD0" w:rsidDel="0086149A">
          <w:rPr>
            <w:rFonts w:cs="Times New Roman"/>
          </w:rPr>
          <w:delText>ciliate as a non-replicating</w:delText>
        </w:r>
        <w:r w:rsidR="00290CCD" w:rsidDel="0086149A">
          <w:rPr>
            <w:rFonts w:cs="Times New Roman"/>
          </w:rPr>
          <w:delText xml:space="preserve"> endosymbiont </w:delText>
        </w:r>
        <w:commentRangeEnd w:id="175"/>
        <w:r w:rsidR="00D64DBC" w:rsidDel="0086149A">
          <w:rPr>
            <w:rStyle w:val="CommentReference"/>
          </w:rPr>
          <w:commentReference w:id="175"/>
        </w:r>
        <w:r w:rsidR="00290CCD" w:rsidDel="0086149A">
          <w:rPr>
            <w:rFonts w:cs="Times New Roman"/>
          </w:rPr>
          <w:delText>for an extend</w:delText>
        </w:r>
        <w:r w:rsidR="00746CD0" w:rsidDel="0086149A">
          <w:rPr>
            <w:rFonts w:cs="Times New Roman"/>
          </w:rPr>
          <w:delText xml:space="preserve">ed period of time, and grows </w:delText>
        </w:r>
        <w:r w:rsidR="00AB7DD9" w:rsidDel="0086149A">
          <w:rPr>
            <w:rFonts w:cs="Times New Roman"/>
          </w:rPr>
          <w:delText>within the cell</w:delText>
        </w:r>
        <w:r w:rsidR="00746CD0" w:rsidDel="0086149A">
          <w:rPr>
            <w:rFonts w:cs="Times New Roman"/>
          </w:rPr>
          <w:delText xml:space="preserve"> over the course of the bloom as </w:delText>
        </w:r>
        <w:r w:rsidR="00746CD0" w:rsidRPr="00746CD0" w:rsidDel="0086149A">
          <w:rPr>
            <w:rFonts w:cs="Times New Roman"/>
            <w:i/>
          </w:rPr>
          <w:delText>M. major</w:delText>
        </w:r>
        <w:r w:rsidR="00746CD0" w:rsidDel="0086149A">
          <w:rPr>
            <w:rFonts w:cs="Times New Roman"/>
          </w:rPr>
          <w:delText xml:space="preserve"> continues to graze.</w:delText>
        </w:r>
        <w:commentRangeEnd w:id="174"/>
        <w:r w:rsidR="00810CB0" w:rsidDel="0086149A">
          <w:rPr>
            <w:rStyle w:val="CommentReference"/>
          </w:rPr>
          <w:commentReference w:id="174"/>
        </w:r>
        <w:r w:rsidR="00A11718" w:rsidDel="006C1DBB">
          <w:rPr>
            <w:rFonts w:cs="Times New Roman"/>
          </w:rPr>
          <w:delText xml:space="preserve"> </w:delText>
        </w:r>
        <w:r w:rsidR="00A11718" w:rsidDel="0044174A">
          <w:rPr>
            <w:rFonts w:cs="Times New Roman"/>
          </w:rPr>
          <w:delText xml:space="preserve">In the Korean isolate of the related ciliate, </w:delText>
        </w:r>
        <w:r w:rsidR="00A11718" w:rsidRPr="00A11718" w:rsidDel="0044174A">
          <w:rPr>
            <w:rFonts w:cs="Times New Roman"/>
            <w:i/>
          </w:rPr>
          <w:delText>M. rubrum</w:delText>
        </w:r>
        <w:r w:rsidR="00A11718" w:rsidDel="0044174A">
          <w:rPr>
            <w:rFonts w:cs="Times New Roman"/>
          </w:rPr>
          <w:delText xml:space="preserve">, it has been shown that the prey plastids can not only persist, but also maintain photosynthetic function for up to 80 days </w:delText>
        </w:r>
        <w:commentRangeStart w:id="176"/>
        <w:r w:rsidR="00422B93" w:rsidDel="0044174A">
          <w:rPr>
            <w:rFonts w:cs="Times New Roman"/>
          </w:rPr>
          <w:fldChar w:fldCharType="begin"/>
        </w:r>
        <w:r w:rsidR="00A56CA7" w:rsidDel="0044174A">
          <w:rPr>
            <w:rFonts w:cs="Times New Roman"/>
          </w:rPr>
          <w:delInstrText xml:space="preserve"> ADDIN PAPERS2_CITATIONS &lt;citation&gt;&lt;uuid&gt;D8A9FFB0-F150-4400-AEF5-9ABC8690C0BB&lt;/uuid&gt;&lt;priority&gt;34&lt;/priority&gt;&lt;publications&gt;&lt;publication&gt;&lt;volume&gt;27&lt;/volume&gt;&lt;publication_date&gt;99201300001200000000200000&lt;/publication_date&gt;&lt;startpage&gt;82&lt;/startpage&gt;&lt;title&gt;Sequestered plastids in Mesodinium rubrum are functionally active up to 80 days of phototrophic growth without cryptomonad prey&lt;/title&gt;&lt;uuid&gt;192D2F94-A753-4105-AC07-628DD9E48EF1&lt;/uuid&gt;&lt;subtype&gt;400&lt;/subtype&gt;&lt;endpage&gt;87&lt;/endpage&gt;&lt;type&gt;400&lt;/type&gt;&lt;url&gt;http://www.scopus.com/inward/record.url?eid=2-s2.0-84880322441&amp;amp;partnerID=40&amp;amp;md5=2bae90de7d1473d162bb69c801fda442&lt;/url&gt;&lt;bundle&gt;&lt;publication&gt;&lt;title&gt;Harmful Algae&lt;/title&gt;&lt;type&gt;-100&lt;/type&gt;&lt;subtype&gt;-100&lt;/subtype&gt;&lt;uuid&gt;B38C79F5-7142-426D-BDFA-2500E3BEC1F0&lt;/uuid&gt;&lt;/publication&gt;&lt;/bundle&gt;&lt;authors&gt;&lt;author&gt;&lt;firstName&gt;G&lt;/firstName&gt;&lt;lastName&gt;Myung&lt;/lastName&gt;&lt;/author&gt;&lt;author&gt;&lt;firstName&gt;H&lt;/firstName&gt;&lt;middleNames&gt;S&lt;/middleNames&gt;&lt;lastName&gt;Kim&lt;/lastName&gt;&lt;/author&gt;&lt;author&gt;&lt;firstName&gt;J&lt;/firstName&gt;&lt;middleNames&gt;W&lt;/middleNames&gt;&lt;lastName&gt;Park&lt;/lastName&gt;&lt;/author&gt;&lt;author&gt;&lt;firstName&gt;J&lt;/firstName&gt;&lt;middleNames&gt;S&lt;/middleNames&gt;&lt;lastName&gt;Park&lt;/lastName&gt;&lt;/author&gt;&lt;author&gt;&lt;firstName&gt;W&lt;/firstName&gt;&lt;lastName&gt;Yih&lt;/lastName&gt;&lt;/author&gt;&lt;/authors&gt;&lt;/publication&gt;&lt;/publications&gt;&lt;cites&gt;&lt;/cites&gt;&lt;/citation&gt;</w:delInstrText>
        </w:r>
        <w:r w:rsidR="00422B93" w:rsidDel="0044174A">
          <w:rPr>
            <w:rFonts w:cs="Times New Roman"/>
          </w:rPr>
          <w:fldChar w:fldCharType="separate"/>
        </w:r>
        <w:r w:rsidR="0074646E" w:rsidDel="0044174A">
          <w:rPr>
            <w:rFonts w:eastAsiaTheme="minorEastAsia" w:cs="Times New Roman"/>
            <w:color w:val="auto"/>
            <w:lang w:eastAsia="en-US" w:bidi="ar-SA"/>
          </w:rPr>
          <w:delText>(Myung et al. 2013)</w:delText>
        </w:r>
        <w:r w:rsidR="00422B93" w:rsidDel="0044174A">
          <w:rPr>
            <w:rFonts w:cs="Times New Roman"/>
          </w:rPr>
          <w:fldChar w:fldCharType="end"/>
        </w:r>
        <w:commentRangeEnd w:id="176"/>
        <w:r w:rsidR="00D64DBC" w:rsidDel="0044174A">
          <w:rPr>
            <w:rStyle w:val="CommentReference"/>
          </w:rPr>
          <w:commentReference w:id="176"/>
        </w:r>
        <w:r w:rsidR="00A11718" w:rsidDel="0044174A">
          <w:rPr>
            <w:rFonts w:cs="Times New Roman"/>
          </w:rPr>
          <w:delText>.</w:delText>
        </w:r>
        <w:r w:rsidR="00D34BDB" w:rsidDel="002F0FA7">
          <w:rPr>
            <w:rFonts w:cs="Times New Roman"/>
          </w:rPr>
          <w:delText xml:space="preserve"> </w:delText>
        </w:r>
        <w:commentRangeStart w:id="177"/>
        <w:r w:rsidR="00144B6D" w:rsidDel="0086149A">
          <w:rPr>
            <w:rFonts w:cs="Times New Roman"/>
          </w:rPr>
          <w:delText>T</w:delText>
        </w:r>
        <w:r w:rsidR="009D7997" w:rsidDel="0086149A">
          <w:rPr>
            <w:rFonts w:cs="Times New Roman"/>
          </w:rPr>
          <w:delText xml:space="preserve">hese possible explanations for the differences observed between the number of free-living and ingested </w:delText>
        </w:r>
        <w:r w:rsidR="009D7997" w:rsidRPr="009D7997" w:rsidDel="0086149A">
          <w:rPr>
            <w:rFonts w:cs="Times New Roman"/>
            <w:i/>
          </w:rPr>
          <w:delText>T. amphioxeia</w:delText>
        </w:r>
        <w:r w:rsidR="009D7997" w:rsidDel="0086149A">
          <w:rPr>
            <w:rFonts w:cs="Times New Roman"/>
          </w:rPr>
          <w:delText xml:space="preserve"> would represent a deviation from the canonical description</w:delText>
        </w:r>
        <w:r w:rsidR="00863D09" w:rsidDel="0086149A">
          <w:rPr>
            <w:rFonts w:cs="Times New Roman"/>
          </w:rPr>
          <w:delText>s</w:delText>
        </w:r>
        <w:r w:rsidR="009D7997" w:rsidDel="0086149A">
          <w:rPr>
            <w:rFonts w:cs="Times New Roman"/>
          </w:rPr>
          <w:delText xml:space="preserve"> of predator-prey </w:delText>
        </w:r>
        <w:r w:rsidR="00863D09" w:rsidDel="0086149A">
          <w:rPr>
            <w:rFonts w:cs="Times New Roman"/>
          </w:rPr>
          <w:delText>relationships</w:delText>
        </w:r>
        <w:r w:rsidR="009D7997" w:rsidDel="0086149A">
          <w:rPr>
            <w:rFonts w:cs="Times New Roman"/>
          </w:rPr>
          <w:delText xml:space="preserve"> </w:delText>
        </w:r>
        <w:r w:rsidR="008D4BAD" w:rsidDel="0086149A">
          <w:rPr>
            <w:rFonts w:cs="Times New Roman"/>
          </w:rPr>
          <w:delText>among</w:delText>
        </w:r>
        <w:r w:rsidR="009D7997" w:rsidDel="0086149A">
          <w:rPr>
            <w:rFonts w:cs="Times New Roman"/>
          </w:rPr>
          <w:delText xml:space="preserve"> marine microbes</w:delText>
        </w:r>
        <w:r w:rsidR="00AB7DD9" w:rsidDel="0086149A">
          <w:rPr>
            <w:rFonts w:cs="Times New Roman"/>
          </w:rPr>
          <w:delText xml:space="preserve"> </w:delText>
        </w:r>
        <w:r w:rsidR="00A56CA7" w:rsidDel="0086149A">
          <w:rPr>
            <w:rFonts w:cs="Times New Roman"/>
          </w:rPr>
          <w:fldChar w:fldCharType="begin"/>
        </w:r>
        <w:r w:rsidR="00A56CA7" w:rsidDel="0086149A">
          <w:rPr>
            <w:rFonts w:cs="Times New Roman"/>
          </w:rPr>
          <w:delInstrText xml:space="preserve"> ADDIN PAPERS2_CITATIONS &lt;citation&gt;&lt;uuid&gt;DBF780CE-4C12-4553-9EEF-829973F0B98B&lt;/uuid&gt;&lt;priority&gt;0&lt;/priority&gt;&lt;publications&gt;&lt;publication&gt;&lt;volume&gt;480&lt;/volume&gt;&lt;publication_date&gt;99200200001200000000200000&lt;/publication_date&gt;&lt;number&gt;1/3&lt;/number&gt;&lt;doi&gt;doi:10.1023/A:1021224832646&lt;/doi&gt;&lt;startpage&gt;41&lt;/startpage&gt;&lt;title&gt;Novel interactions between phytoplankton and microzooplankton: their influence on the coupling between growth and grazing rates in the sea&lt;/title&gt;&lt;uuid&gt;4BDAC03F-97D3-43A2-9E67-4D52C3AD94E4&lt;/uuid&gt;&lt;subtype&gt;400&lt;/subtype&gt;&lt;endpage&gt;54&lt;/endpage&gt;&lt;type&gt;400&lt;/type&gt;&lt;url&gt;http://www.springerlink.com/openurl.asp?id=doi:10.1023/A:1021224832646&lt;/url&gt;&lt;bundle&gt;&lt;publication&gt;&lt;title&gt;Hydrobiologia&lt;/title&gt;&lt;type&gt;-100&lt;/type&gt;&lt;subtype&gt;-100&lt;/subtype&gt;&lt;uuid&gt;F6633B84-905F-4750-85C2-E462B9680C3C&lt;/uuid&gt;&lt;/publication&gt;&lt;/bundle&gt;&lt;authors&gt;&lt;author&gt;&lt;firstName&gt;Suzanne&lt;/firstName&gt;&lt;lastName&gt;Strom&lt;/lastName&gt;&lt;/author&gt;&lt;/authors&gt;&lt;/publication&gt;&lt;/publications&gt;&lt;cites&gt;&lt;/cites&gt;&lt;/citation&gt;</w:delInstrText>
        </w:r>
        <w:r w:rsidR="00A56CA7" w:rsidDel="0086149A">
          <w:rPr>
            <w:rFonts w:cs="Times New Roman"/>
          </w:rPr>
          <w:fldChar w:fldCharType="separate"/>
        </w:r>
        <w:r w:rsidR="00A56CA7" w:rsidDel="0086149A">
          <w:rPr>
            <w:rFonts w:eastAsiaTheme="minorEastAsia" w:cs="Times New Roman"/>
            <w:color w:val="auto"/>
            <w:lang w:eastAsia="en-US" w:bidi="ar-SA"/>
          </w:rPr>
          <w:delText>(Strom 2002)</w:delText>
        </w:r>
        <w:r w:rsidR="00A56CA7" w:rsidDel="0086149A">
          <w:rPr>
            <w:rFonts w:cs="Times New Roman"/>
          </w:rPr>
          <w:fldChar w:fldCharType="end"/>
        </w:r>
        <w:commentRangeEnd w:id="177"/>
        <w:r w:rsidR="0086149A" w:rsidDel="0086149A">
          <w:rPr>
            <w:rStyle w:val="CommentReference"/>
          </w:rPr>
          <w:commentReference w:id="177"/>
        </w:r>
        <w:r w:rsidR="00863D09" w:rsidDel="0086149A">
          <w:rPr>
            <w:rFonts w:cs="Times New Roman"/>
          </w:rPr>
          <w:delText xml:space="preserve">. </w:delText>
        </w:r>
        <w:commentRangeStart w:id="178"/>
        <w:r w:rsidR="00144B6D" w:rsidDel="00B051A1">
          <w:rPr>
            <w:rFonts w:cs="Times New Roman"/>
          </w:rPr>
          <w:delText>However, without</w:delText>
        </w:r>
      </w:del>
      <w:ins w:id="179" w:author="Author">
        <w:r w:rsidR="00B051A1">
          <w:rPr>
            <w:rFonts w:cs="Times New Roman"/>
          </w:rPr>
          <w:t>Additionally, without</w:t>
        </w:r>
      </w:ins>
      <w:r w:rsidR="00144B6D">
        <w:rPr>
          <w:rFonts w:cs="Times New Roman"/>
        </w:rPr>
        <w:t xml:space="preserve"> a cultured representative of </w:t>
      </w:r>
      <w:del w:id="180" w:author="Author">
        <w:r w:rsidR="00144B6D" w:rsidRPr="00893A63" w:rsidDel="00D87D65">
          <w:rPr>
            <w:rFonts w:cs="Times New Roman"/>
            <w:i/>
          </w:rPr>
          <w:delText>M. major</w:delText>
        </w:r>
      </w:del>
      <w:ins w:id="181" w:author="Author">
        <w:r w:rsidR="00D87D65">
          <w:rPr>
            <w:rFonts w:cs="Times New Roman"/>
            <w:i/>
          </w:rPr>
          <w:t>Mesodinium</w:t>
        </w:r>
        <w:r w:rsidR="00136FF4">
          <w:rPr>
            <w:rFonts w:cs="Times New Roman"/>
            <w:i/>
          </w:rPr>
          <w:t xml:space="preserve"> major, the bloom-forming species in the CRE</w:t>
        </w:r>
      </w:ins>
      <w:r w:rsidR="00144B6D">
        <w:rPr>
          <w:rFonts w:cs="Times New Roman"/>
        </w:rPr>
        <w:t>, the specifics of this predator-prey relationship remain speculative</w:t>
      </w:r>
      <w:commentRangeEnd w:id="178"/>
      <w:r w:rsidR="00F92CF8">
        <w:rPr>
          <w:rStyle w:val="CommentReference"/>
        </w:rPr>
        <w:commentReference w:id="178"/>
      </w:r>
      <w:r w:rsidR="00144B6D">
        <w:rPr>
          <w:rFonts w:cs="Times New Roman"/>
        </w:rPr>
        <w:t xml:space="preserve">. </w:t>
      </w:r>
      <w:r w:rsidR="00863D09">
        <w:rPr>
          <w:rFonts w:cs="Times New Roman"/>
        </w:rPr>
        <w:t xml:space="preserve">It is clear that, while environmental conditions (such as </w:t>
      </w:r>
      <w:r w:rsidR="00863D09">
        <w:rPr>
          <w:rFonts w:cs="Times New Roman"/>
        </w:rPr>
        <w:lastRenderedPageBreak/>
        <w:t>nutrient availability) affect</w:t>
      </w:r>
      <w:r w:rsidR="000B1E7D">
        <w:rPr>
          <w:rFonts w:cs="Times New Roman"/>
        </w:rPr>
        <w:t xml:space="preserve"> the physiology </w:t>
      </w:r>
      <w:r w:rsidR="00863D09">
        <w:rPr>
          <w:rFonts w:cs="Times New Roman"/>
        </w:rPr>
        <w:t xml:space="preserve">of </w:t>
      </w:r>
      <w:r w:rsidR="00863D09" w:rsidRPr="00863D09">
        <w:rPr>
          <w:rFonts w:cs="Times New Roman"/>
          <w:i/>
        </w:rPr>
        <w:t>T. amphioxeia</w:t>
      </w:r>
      <w:r w:rsidR="00863D09">
        <w:rPr>
          <w:rFonts w:cs="Times New Roman"/>
        </w:rPr>
        <w:t xml:space="preserve"> </w:t>
      </w:r>
      <w:r w:rsidR="000B1E7D">
        <w:rPr>
          <w:rFonts w:cs="Times New Roman"/>
        </w:rPr>
        <w:t xml:space="preserve">and abundance of the cryptophyte plays </w:t>
      </w:r>
      <w:r w:rsidR="00863D09">
        <w:rPr>
          <w:rFonts w:cs="Times New Roman"/>
        </w:rPr>
        <w:t xml:space="preserve">a significant role in the </w:t>
      </w:r>
      <w:r w:rsidR="000B1E7D">
        <w:rPr>
          <w:rFonts w:cs="Times New Roman"/>
        </w:rPr>
        <w:t>control</w:t>
      </w:r>
      <w:r w:rsidR="00863D09">
        <w:rPr>
          <w:rFonts w:cs="Times New Roman"/>
        </w:rPr>
        <w:t xml:space="preserve"> of the </w:t>
      </w:r>
      <w:del w:id="182" w:author="Author">
        <w:r w:rsidR="00863D09" w:rsidRPr="00863D09" w:rsidDel="00D87D65">
          <w:rPr>
            <w:rFonts w:cs="Times New Roman"/>
            <w:i/>
          </w:rPr>
          <w:delText>M. major</w:delText>
        </w:r>
      </w:del>
      <w:ins w:id="183" w:author="Author">
        <w:r w:rsidR="00D87D65">
          <w:rPr>
            <w:rFonts w:cs="Times New Roman"/>
            <w:i/>
          </w:rPr>
          <w:t>Mesodinium</w:t>
        </w:r>
      </w:ins>
      <w:r w:rsidR="00863D09">
        <w:rPr>
          <w:rFonts w:cs="Times New Roman"/>
        </w:rPr>
        <w:t xml:space="preserve"> bloom, the unique interactions between this cilia</w:t>
      </w:r>
      <w:r w:rsidR="005B459F">
        <w:rPr>
          <w:rFonts w:cs="Times New Roman"/>
        </w:rPr>
        <w:t>te and its cryptophyte prey</w:t>
      </w:r>
      <w:r w:rsidR="00863D09">
        <w:rPr>
          <w:rFonts w:cs="Times New Roman"/>
        </w:rPr>
        <w:t xml:space="preserve"> contribute to </w:t>
      </w:r>
      <w:del w:id="184" w:author="Author">
        <w:r w:rsidR="00863D09" w:rsidRPr="00863D09" w:rsidDel="00D87D65">
          <w:rPr>
            <w:rFonts w:cs="Times New Roman"/>
            <w:i/>
          </w:rPr>
          <w:delText>M. major</w:delText>
        </w:r>
      </w:del>
      <w:proofErr w:type="spellStart"/>
      <w:ins w:id="185" w:author="Author">
        <w:r w:rsidR="00D87D65">
          <w:rPr>
            <w:rFonts w:cs="Times New Roman"/>
            <w:i/>
          </w:rPr>
          <w:t>Mesodinium</w:t>
        </w:r>
      </w:ins>
      <w:r w:rsidR="00537FB1">
        <w:rPr>
          <w:rFonts w:cs="Times New Roman"/>
        </w:rPr>
        <w:t>’s</w:t>
      </w:r>
      <w:proofErr w:type="spellEnd"/>
      <w:r w:rsidR="00537FB1">
        <w:rPr>
          <w:rFonts w:cs="Times New Roman"/>
        </w:rPr>
        <w:t xml:space="preserve"> proliferation in estuaries</w:t>
      </w:r>
      <w:r w:rsidR="00863D09">
        <w:rPr>
          <w:rFonts w:cs="Times New Roman"/>
        </w:rPr>
        <w:t>.</w:t>
      </w:r>
      <w:r w:rsidR="00D9146C">
        <w:rPr>
          <w:rFonts w:cs="Times New Roman"/>
        </w:rPr>
        <w:t xml:space="preserve"> </w:t>
      </w:r>
    </w:p>
    <w:p w14:paraId="25AC5C08" w14:textId="77777777" w:rsidR="00427A71" w:rsidRDefault="00427A71" w:rsidP="003218A1">
      <w:pPr>
        <w:widowControl/>
        <w:tabs>
          <w:tab w:val="clear" w:pos="709"/>
        </w:tabs>
        <w:suppressAutoHyphens w:val="0"/>
        <w:spacing w:line="480" w:lineRule="auto"/>
        <w:outlineLvl w:val="0"/>
        <w:rPr>
          <w:rFonts w:cs="Times New Roman"/>
          <w:b/>
          <w:bCs/>
        </w:rPr>
      </w:pPr>
    </w:p>
    <w:p w14:paraId="31BDBEFE" w14:textId="72C8FCEA" w:rsidR="008D5305" w:rsidRDefault="00017CDC" w:rsidP="00537FB1">
      <w:pPr>
        <w:widowControl/>
        <w:tabs>
          <w:tab w:val="clear" w:pos="709"/>
        </w:tabs>
        <w:suppressAutoHyphens w:val="0"/>
        <w:spacing w:line="480" w:lineRule="auto"/>
        <w:outlineLvl w:val="0"/>
        <w:rPr>
          <w:rFonts w:cs="Times New Roman"/>
          <w:b/>
          <w:bCs/>
        </w:rPr>
      </w:pPr>
      <w:r>
        <w:rPr>
          <w:rFonts w:cs="Times New Roman"/>
          <w:b/>
          <w:bCs/>
        </w:rPr>
        <w:t>Acknowledg</w:t>
      </w:r>
      <w:r w:rsidR="008D5305">
        <w:rPr>
          <w:rFonts w:cs="Times New Roman"/>
          <w:b/>
          <w:bCs/>
        </w:rPr>
        <w:t>ments</w:t>
      </w:r>
    </w:p>
    <w:p w14:paraId="26495181" w14:textId="7929185E" w:rsidR="008C5550" w:rsidRDefault="00422B93" w:rsidP="00537FB1">
      <w:pPr>
        <w:widowControl/>
        <w:tabs>
          <w:tab w:val="clear" w:pos="709"/>
        </w:tabs>
        <w:suppressAutoHyphens w:val="0"/>
        <w:spacing w:line="480" w:lineRule="auto"/>
        <w:ind w:firstLine="720"/>
        <w:rPr>
          <w:rFonts w:cs="Times New Roman"/>
          <w:b/>
          <w:bCs/>
        </w:rPr>
      </w:pPr>
      <w:r w:rsidRPr="00422B93">
        <w:rPr>
          <w:rFonts w:cs="Times New Roman"/>
          <w:bCs/>
        </w:rPr>
        <w:t>Field assistance was provided by </w:t>
      </w:r>
      <w:r>
        <w:rPr>
          <w:rFonts w:cs="Times New Roman"/>
          <w:bCs/>
        </w:rPr>
        <w:t>M. Wilkin</w:t>
      </w:r>
      <w:r w:rsidR="00D56B26">
        <w:rPr>
          <w:rFonts w:cs="Times New Roman"/>
          <w:bCs/>
        </w:rPr>
        <w:t xml:space="preserve"> and</w:t>
      </w:r>
      <w:r>
        <w:rPr>
          <w:rFonts w:cs="Times New Roman"/>
          <w:bCs/>
        </w:rPr>
        <w:t xml:space="preserve"> </w:t>
      </w:r>
      <w:r w:rsidR="00D56B26" w:rsidRPr="00D56B26">
        <w:rPr>
          <w:rFonts w:cs="Times New Roman"/>
          <w:bCs/>
        </w:rPr>
        <w:t>Jo Goodman</w:t>
      </w:r>
      <w:r w:rsidRPr="00D56B26">
        <w:rPr>
          <w:rFonts w:cs="Times New Roman"/>
          <w:bCs/>
        </w:rPr>
        <w:t>.</w:t>
      </w:r>
      <w:r>
        <w:rPr>
          <w:rFonts w:cs="Times New Roman"/>
          <w:bCs/>
        </w:rPr>
        <w:t xml:space="preserve"> We gratefully acknowledge </w:t>
      </w:r>
      <w:r w:rsidRPr="00422B93">
        <w:rPr>
          <w:rFonts w:cs="Times New Roman"/>
          <w:bCs/>
        </w:rPr>
        <w:t>CMOP colleagues generally for valuable discussions on related topics. </w:t>
      </w:r>
      <w:r w:rsidR="009A46E9" w:rsidRPr="009A46E9">
        <w:rPr>
          <w:rFonts w:cs="Times New Roman"/>
          <w:bCs/>
        </w:rPr>
        <w:t>This work was supported by funding from the National Science Foundation of the Science and Technology Center for Coastal Margin Observation and Prediction (CMOP) under cooperative agreement OCE-042460</w:t>
      </w:r>
      <w:r w:rsidR="009A46E9">
        <w:rPr>
          <w:rFonts w:cs="Times New Roman"/>
          <w:bCs/>
        </w:rPr>
        <w:t>2</w:t>
      </w:r>
      <w:r w:rsidR="009A46E9" w:rsidRPr="009A46E9">
        <w:rPr>
          <w:rFonts w:cs="Times New Roman"/>
          <w:bCs/>
        </w:rPr>
        <w:t>.</w:t>
      </w:r>
      <w:r w:rsidR="008C5550">
        <w:rPr>
          <w:rFonts w:cs="Times New Roman"/>
          <w:b/>
          <w:bCs/>
        </w:rPr>
        <w:br w:type="page"/>
      </w:r>
    </w:p>
    <w:p w14:paraId="6FC8E300" w14:textId="20EFB040" w:rsidR="008D5305" w:rsidRDefault="008D5305" w:rsidP="008C5550">
      <w:pPr>
        <w:widowControl/>
        <w:tabs>
          <w:tab w:val="clear" w:pos="709"/>
        </w:tabs>
        <w:suppressAutoHyphens w:val="0"/>
        <w:spacing w:line="480" w:lineRule="auto"/>
        <w:jc w:val="both"/>
        <w:outlineLvl w:val="0"/>
        <w:rPr>
          <w:rFonts w:cs="Times New Roman"/>
          <w:b/>
          <w:bCs/>
        </w:rPr>
      </w:pPr>
      <w:r>
        <w:rPr>
          <w:rFonts w:cs="Times New Roman"/>
          <w:b/>
          <w:bCs/>
        </w:rPr>
        <w:lastRenderedPageBreak/>
        <w:t>References</w:t>
      </w:r>
    </w:p>
    <w:p w14:paraId="25B83691" w14:textId="77777777" w:rsidR="00A766CD" w:rsidRDefault="00A766CD" w:rsidP="009F551E">
      <w:pPr>
        <w:spacing w:line="480" w:lineRule="auto"/>
        <w:ind w:firstLine="288"/>
        <w:jc w:val="both"/>
      </w:pPr>
    </w:p>
    <w:p w14:paraId="76B922F9" w14:textId="77777777" w:rsidR="00A56CA7" w:rsidRDefault="00A766CD"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fldChar w:fldCharType="begin"/>
      </w:r>
      <w:r>
        <w:instrText xml:space="preserve"> ADDIN PAPERS2_CITATIONS &lt;papers2_bibliography/&gt;</w:instrText>
      </w:r>
      <w:r>
        <w:fldChar w:fldCharType="separate"/>
      </w:r>
      <w:r w:rsidR="00A56CA7">
        <w:rPr>
          <w:rFonts w:eastAsiaTheme="minorEastAsia" w:cs="Times New Roman"/>
          <w:color w:val="auto"/>
          <w:lang w:eastAsia="en-US" w:bidi="ar-SA"/>
        </w:rPr>
        <w:t>Armstrong FAJ, Stearns CR, Strickland JDH (1967) The measurement of upwelling and subsequent biological process by means of the Technicon Autoanalyzer® and associated equipment. Deep Sea Research and Oceanographic Abstracts 14:381–389</w:t>
      </w:r>
    </w:p>
    <w:p w14:paraId="377FAABC" w14:textId="77777777"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Baptista A, Seaton C, Wilkin M, Riseman S, Needoba J, Maier D, Turner P, Kärnä T, Lopez J, Herfort L, Megler VM, Mcneil C, Crump B, Peterson T, Spitz Y, Simon H (2015) Infrastructure for collaborative science and societal applications in the Columbia River estuary. Front Earth Sci:1–24</w:t>
      </w:r>
    </w:p>
    <w:p w14:paraId="396DBA75" w14:textId="77777777"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Bergmann T, Fahnenstiel G, Lohrenz S, Millie D, Schofield O (2004) Impacts of a recurrent resuspension event and variable phytoplankton community composition on remote sensing reflectance. Journal of Geophysical Research-Oceans 109:C10S15</w:t>
      </w:r>
    </w:p>
    <w:p w14:paraId="4196E91B" w14:textId="77777777"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Carpenter EJ, Chang J (1988) Species-specific phytoplankton growth rates via diel DNA synthesis cycles. I. Concept of the method. Marine Ecology Progress Series 43:105–111</w:t>
      </w:r>
    </w:p>
    <w:p w14:paraId="5579790A" w14:textId="77777777"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Chawla A, Jay DA, Baptista AM, Wilkin MP, Seaton C (2008) Seasonal variability and estuary-shelf interactions in circulation dynamics of a river- dominated estuary. Estuaries and Coasts 31:269–288</w:t>
      </w:r>
    </w:p>
    <w:p w14:paraId="3025525F" w14:textId="77777777"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Crawford DW (1989) Mesodinium rubrum: the phytoplankter that wasn't. Marine Ecology Progress Series 58:161–174</w:t>
      </w:r>
    </w:p>
    <w:p w14:paraId="21973CB1" w14:textId="77777777" w:rsidR="0071420D" w:rsidRPr="00A24FF0" w:rsidRDefault="0071420D" w:rsidP="009F551E">
      <w:pPr>
        <w:tabs>
          <w:tab w:val="left" w:pos="450"/>
        </w:tabs>
        <w:autoSpaceDE w:val="0"/>
        <w:autoSpaceDN w:val="0"/>
        <w:adjustRightInd w:val="0"/>
        <w:spacing w:line="480" w:lineRule="auto"/>
        <w:ind w:left="450" w:hanging="450"/>
        <w:rPr>
          <w:rFonts w:cs="Times New Roman"/>
        </w:rPr>
      </w:pPr>
      <w:r>
        <w:rPr>
          <w:rFonts w:cs="Times New Roman"/>
        </w:rPr>
        <w:t>EPA. March 1984.</w:t>
      </w:r>
      <w:r>
        <w:rPr>
          <w:rFonts w:cs="Times New Roman" w:hint="eastAsia"/>
        </w:rPr>
        <w:t xml:space="preserve"> </w:t>
      </w:r>
      <w:r>
        <w:rPr>
          <w:rFonts w:cs="Times New Roman"/>
        </w:rPr>
        <w:t xml:space="preserve">Nitrogen, ammonium. Method 350.1 (colorimetric, automated phenate). </w:t>
      </w:r>
      <w:r w:rsidRPr="00A24FF0">
        <w:rPr>
          <w:rFonts w:cs="Times New Roman"/>
        </w:rPr>
        <w:t>In Methods</w:t>
      </w:r>
      <w:r>
        <w:rPr>
          <w:rFonts w:cs="Times New Roman"/>
        </w:rPr>
        <w:t xml:space="preserve"> for Chemical Analysis of Water </w:t>
      </w:r>
      <w:r w:rsidRPr="00A24FF0">
        <w:rPr>
          <w:rFonts w:cs="Times New Roman"/>
        </w:rPr>
        <w:t>and W</w:t>
      </w:r>
      <w:r>
        <w:rPr>
          <w:rFonts w:cs="Times New Roman"/>
        </w:rPr>
        <w:t xml:space="preserve">astewater. Cincinnati, OH, USA: Environmental Monitoring </w:t>
      </w:r>
      <w:r w:rsidRPr="00A24FF0">
        <w:rPr>
          <w:rFonts w:cs="Times New Roman"/>
        </w:rPr>
        <w:t>and Support Laboratory, Office of</w:t>
      </w:r>
      <w:r>
        <w:rPr>
          <w:rFonts w:cs="Times New Roman"/>
        </w:rPr>
        <w:t xml:space="preserve"> Research and Development, U.S. </w:t>
      </w:r>
      <w:r w:rsidRPr="00A24FF0">
        <w:rPr>
          <w:rFonts w:cs="Times New Roman"/>
        </w:rPr>
        <w:t>Environmental Protection Agency.</w:t>
      </w:r>
    </w:p>
    <w:p w14:paraId="42000C85" w14:textId="77777777" w:rsidR="0071420D" w:rsidRDefault="0071420D" w:rsidP="009F551E">
      <w:pPr>
        <w:tabs>
          <w:tab w:val="left" w:pos="450"/>
        </w:tabs>
        <w:spacing w:line="480" w:lineRule="auto"/>
        <w:ind w:left="450" w:hanging="450"/>
        <w:rPr>
          <w:rFonts w:cs="Times New Roman"/>
        </w:rPr>
      </w:pPr>
    </w:p>
    <w:p w14:paraId="16ED2954" w14:textId="77777777" w:rsidR="0071420D" w:rsidRDefault="0071420D" w:rsidP="009F551E">
      <w:pPr>
        <w:tabs>
          <w:tab w:val="left" w:pos="450"/>
        </w:tabs>
        <w:spacing w:line="480" w:lineRule="auto"/>
        <w:ind w:left="450" w:hanging="450"/>
        <w:rPr>
          <w:rFonts w:cs="Times New Roman"/>
        </w:rPr>
      </w:pPr>
      <w:r w:rsidRPr="00DD120A">
        <w:rPr>
          <w:rFonts w:cs="Times New Roman"/>
        </w:rPr>
        <w:t>EPA. 1997. Method 365.5. determination</w:t>
      </w:r>
      <w:r>
        <w:rPr>
          <w:rFonts w:cs="Times New Roman"/>
        </w:rPr>
        <w:t xml:space="preserve"> of orthophosphate in estuarine </w:t>
      </w:r>
      <w:r w:rsidRPr="00DD120A">
        <w:rPr>
          <w:rFonts w:cs="Times New Roman"/>
        </w:rPr>
        <w:t>and</w:t>
      </w:r>
      <w:r>
        <w:rPr>
          <w:rFonts w:cs="Times New Roman"/>
        </w:rPr>
        <w:t xml:space="preserve"> coastal waters by </w:t>
      </w:r>
      <w:r w:rsidRPr="00DD120A">
        <w:rPr>
          <w:rFonts w:cs="Times New Roman"/>
        </w:rPr>
        <w:t>a</w:t>
      </w:r>
      <w:r>
        <w:rPr>
          <w:rFonts w:cs="Times New Roman"/>
        </w:rPr>
        <w:t xml:space="preserve">utomated colorimetric analysis. </w:t>
      </w:r>
      <w:r w:rsidRPr="00DD120A">
        <w:rPr>
          <w:rFonts w:cs="Times New Roman"/>
        </w:rPr>
        <w:t>Cincinnati: National Exposure Research Laboratory Office of</w:t>
      </w:r>
      <w:r>
        <w:rPr>
          <w:rFonts w:cs="Times New Roman"/>
        </w:rPr>
        <w:t xml:space="preserve"> </w:t>
      </w:r>
      <w:r w:rsidRPr="00DD120A">
        <w:rPr>
          <w:rFonts w:cs="Times New Roman"/>
        </w:rPr>
        <w:t>Research and Development U.S. Environmental Protection Agency.</w:t>
      </w:r>
    </w:p>
    <w:p w14:paraId="18668D67" w14:textId="77777777" w:rsidR="0071420D" w:rsidRDefault="0071420D" w:rsidP="009F551E">
      <w:pPr>
        <w:tabs>
          <w:tab w:val="left" w:pos="450"/>
        </w:tabs>
        <w:spacing w:line="480" w:lineRule="auto"/>
        <w:ind w:left="450" w:hanging="450"/>
        <w:rPr>
          <w:rFonts w:cs="Times New Roman"/>
        </w:rPr>
      </w:pPr>
    </w:p>
    <w:p w14:paraId="22D5C2E8" w14:textId="77777777"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Garcia Cuetos L, Moestrup O, Hansen PJ (2012) Studies on the Genus Mesodinium II. Ultrastructural and Molecular Investigations of Five Marine Species Help Clarifying the Taxonomy. J Eukaryotic Microbiology 59:374–400</w:t>
      </w:r>
    </w:p>
    <w:p w14:paraId="7DA30130" w14:textId="77777777"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Hansen PJ, Fenchel T (2006) The bloom-forming ciliate Mesodinium rubrum harbours a single permanent endosymbiont. Marine Biology Research 2:169–177</w:t>
      </w:r>
    </w:p>
    <w:p w14:paraId="71719681" w14:textId="77777777"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Herfort L, Peterson TD, Campbell V, Futrell S, Zuber P (2011) Myrionecta rubra (Mesodinium rubrum) bloom initiation in the Columbia River estuary. Estuarine, Coastal and Shelf Science 95:440–446</w:t>
      </w:r>
    </w:p>
    <w:p w14:paraId="2DA7CDAC" w14:textId="77777777"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Herfort L, Peterson TD, McCue LA, Crump BC, Prahl FG, Baptista AM, Campbell V, Warnick R, Selby M, Roegner GC, Zuber P (2011) Myrionecta rubra population genetic diversity and its cryptophyte chloroplast specificity in recurrent red tides in the Columbia River estuary. Aquatic Microbial Ecology 62:85–97</w:t>
      </w:r>
    </w:p>
    <w:p w14:paraId="198A0E3D" w14:textId="77777777"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Herfort L, Peterson TD, Prahl FG, McCue LA, Needoba JA, Crump BC, Roegner GC, Campbell V, Zuber P (2012) Red Waters of Myrionecta rubra are Biogeochemical Hotspots for the Columbia River Estuary with Impacts on Primary/Secondary Productions and Nutrient Cycles. Estuaries and Coasts 35:878–891</w:t>
      </w:r>
    </w:p>
    <w:p w14:paraId="6050E9F6" w14:textId="77777777"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 xml:space="preserve">Hunter-Cevera KR, Neubert MG, Solow AR, Olson RJ, Shalapyonok A, Sosik HM (2014) Diel size </w:t>
      </w:r>
      <w:r>
        <w:rPr>
          <w:rFonts w:eastAsiaTheme="minorEastAsia" w:cs="Times New Roman"/>
          <w:color w:val="auto"/>
          <w:lang w:eastAsia="en-US" w:bidi="ar-SA"/>
        </w:rPr>
        <w:lastRenderedPageBreak/>
        <w:t>distributions reveal seasonal growth dynamics of a coastal phytoplankter. Proceedings of the National Academy of Sciences 111:9852–9857</w:t>
      </w:r>
    </w:p>
    <w:p w14:paraId="1B2C7E3A" w14:textId="77777777"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ins w:id="186" w:author="Author"/>
          <w:rFonts w:eastAsiaTheme="minorEastAsia" w:cs="Times New Roman"/>
          <w:color w:val="auto"/>
          <w:lang w:eastAsia="en-US" w:bidi="ar-SA"/>
        </w:rPr>
      </w:pPr>
      <w:r>
        <w:rPr>
          <w:rFonts w:eastAsiaTheme="minorEastAsia" w:cs="Times New Roman"/>
          <w:color w:val="auto"/>
          <w:lang w:eastAsia="en-US" w:bidi="ar-SA"/>
        </w:rPr>
        <w:t>Jay DA, Smith JD (1990) Circulation, density distribution and neap-spring transitions in the Columbia River Estuary. Progress in Oceanography 25:81–112</w:t>
      </w:r>
    </w:p>
    <w:p w14:paraId="1DB3C67C" w14:textId="395880F2" w:rsidR="00F672A2" w:rsidRDefault="00F672A2"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ins w:id="187" w:author="Author"/>
          <w:rFonts w:eastAsiaTheme="minorEastAsia" w:cs="Times New Roman"/>
          <w:color w:val="auto"/>
          <w:lang w:eastAsia="en-US" w:bidi="ar-SA"/>
        </w:rPr>
      </w:pPr>
      <w:ins w:id="188" w:author="Author">
        <w:r>
          <w:rPr>
            <w:rFonts w:eastAsiaTheme="minorEastAsia" w:cs="Times New Roman"/>
            <w:color w:val="auto"/>
            <w:lang w:eastAsia="en-US" w:bidi="ar-SA"/>
          </w:rPr>
          <w:t>Johnson et al. 2006</w:t>
        </w:r>
      </w:ins>
    </w:p>
    <w:p w14:paraId="59C6C3F5" w14:textId="132078CE" w:rsidR="00F672A2" w:rsidRDefault="00F672A2"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ins w:id="189" w:author="Author">
        <w:r>
          <w:rPr>
            <w:rFonts w:eastAsiaTheme="minorEastAsia" w:cs="Times New Roman"/>
            <w:color w:val="auto"/>
            <w:lang w:eastAsia="en-US" w:bidi="ar-SA"/>
          </w:rPr>
          <w:t>Johnson et al. 2007</w:t>
        </w:r>
      </w:ins>
    </w:p>
    <w:p w14:paraId="14F33437" w14:textId="77777777"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ins w:id="190" w:author="Author"/>
          <w:rFonts w:eastAsiaTheme="minorEastAsia" w:cs="Times New Roman"/>
          <w:color w:val="auto"/>
          <w:lang w:eastAsia="en-US" w:bidi="ar-SA"/>
        </w:rPr>
      </w:pPr>
      <w:r>
        <w:rPr>
          <w:rFonts w:eastAsiaTheme="minorEastAsia" w:cs="Times New Roman"/>
          <w:color w:val="auto"/>
          <w:lang w:eastAsia="en-US" w:bidi="ar-SA"/>
        </w:rPr>
        <w:t>Johnson MD (2011) The acquisition of phototrophy: adaptive strategies of hosting endosymbionts and organelles. Photosynthesis Research 107:117–132</w:t>
      </w:r>
    </w:p>
    <w:p w14:paraId="3001D56C" w14:textId="3CA5EC55" w:rsidR="009E3066" w:rsidRDefault="009E3066"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ins w:id="191" w:author="Author">
        <w:r>
          <w:rPr>
            <w:rFonts w:eastAsiaTheme="minorEastAsia" w:cs="Times New Roman"/>
            <w:color w:val="auto"/>
            <w:lang w:eastAsia="en-US" w:bidi="ar-SA"/>
          </w:rPr>
          <w:t>Johnson et al. 2013</w:t>
        </w:r>
      </w:ins>
    </w:p>
    <w:p w14:paraId="5126DDD9" w14:textId="77777777"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ins w:id="192" w:author="Author"/>
          <w:rFonts w:eastAsiaTheme="minorEastAsia" w:cs="Times New Roman"/>
          <w:color w:val="auto"/>
          <w:lang w:eastAsia="en-US" w:bidi="ar-SA"/>
        </w:rPr>
      </w:pPr>
      <w:r>
        <w:rPr>
          <w:rFonts w:eastAsiaTheme="minorEastAsia" w:cs="Times New Roman"/>
          <w:color w:val="auto"/>
          <w:lang w:eastAsia="en-US" w:bidi="ar-SA"/>
        </w:rPr>
        <w:t>Kahn P, Herfort L, Peterson TD, Zuber P (2014) Discovery of a Katablepharissp. in the Columbia River estuary that is abundant during the spring and bears a unique large ribosomal subunit sequence element. MicrobiologyOpen 3:764–776</w:t>
      </w:r>
    </w:p>
    <w:p w14:paraId="215D17AC" w14:textId="416501B9" w:rsidR="009E3066" w:rsidRDefault="009E3066"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ins w:id="193" w:author="Author">
        <w:r>
          <w:rPr>
            <w:rFonts w:eastAsiaTheme="minorEastAsia" w:cs="Times New Roman"/>
            <w:color w:val="auto"/>
            <w:lang w:eastAsia="en-US" w:bidi="ar-SA"/>
          </w:rPr>
          <w:t>Kim et al. 2007</w:t>
        </w:r>
      </w:ins>
    </w:p>
    <w:p w14:paraId="5B19ACB1" w14:textId="77777777"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Kodama Y, Fujishima M (2009) Timing of perialgal vacuole membrane differentiation from digestive vacuole membrane in infection of symbiotic algae Chlorella vulgaris of the ciliate Paramecium bursaria. Protist 160:65–74</w:t>
      </w:r>
    </w:p>
    <w:p w14:paraId="0302DA7F" w14:textId="77777777"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Laws EA (2013) Evaluation of In Situ Phytoplankton Growth Rates: A Synthesis of Data from Varied Approaches. Annual Review of Marine Science 5:247–268</w:t>
      </w:r>
    </w:p>
    <w:p w14:paraId="1F84E599" w14:textId="77777777"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 xml:space="preserve">Li B, Karl DM, Letelier RM, Bidigare RR, Church MJ (2013) Variability of chromophytic phytoplankton in the North Pacific Subtropical Gyre. Deep Sea Research Part II: Topical Studies in </w:t>
      </w:r>
      <w:r>
        <w:rPr>
          <w:rFonts w:eastAsiaTheme="minorEastAsia" w:cs="Times New Roman"/>
          <w:color w:val="auto"/>
          <w:lang w:eastAsia="en-US" w:bidi="ar-SA"/>
        </w:rPr>
        <w:lastRenderedPageBreak/>
        <w:t>Oceanography 93:84–95</w:t>
      </w:r>
    </w:p>
    <w:p w14:paraId="4868DF8C" w14:textId="77777777"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Lohmann H (1908) Untersuchungen zur Feststellung des vollständigen Gehaltes des Meeres an Plankton. Wissensch. Meeresuntersuchungen</w:t>
      </w:r>
    </w:p>
    <w:p w14:paraId="7A54DAD8" w14:textId="77777777"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Myung G, Kim HS, Park JW, Park JS, Yih W (2013) Sequestered plastids in Mesodinium rubrum are functionally active up to 80 days of phototrophic growth without cryptomonad prey. Harmful Algae 27:82–87</w:t>
      </w:r>
    </w:p>
    <w:p w14:paraId="245C7A45" w14:textId="77777777"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Neal VT (1972) Physical aspects of the Columbia River and its estuary (AT Pruter and DL Alverson, Eds.), University of Washington Press. The Columbia River estuary and adjacent ocean waters, Seattle, WA</w:t>
      </w:r>
    </w:p>
    <w:p w14:paraId="0ACB6ED4" w14:textId="77777777"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Nishitani G, Nagai S, Takano Y (2008) Growth characteristics and phylogenetic analysis of the marine dinoflagellate Dinophysis infundibulus (Dinophyceae). Aquatic Microbial …</w:t>
      </w:r>
    </w:p>
    <w:p w14:paraId="3967729D" w14:textId="77777777"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Peterson TD, Golda RL, Garcia ML, Li B, Maier MA, Needoba JA, Zuber P (2013) Associations between Mesodinium rubrum and cryptophyte algae in the Columbia River estuary. Aquatic Microbial Ecology 68:117–130</w:t>
      </w:r>
    </w:p>
    <w:p w14:paraId="50A4C255" w14:textId="77777777"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Rial P, Garrido JL, Jaen D, Rodriguez F (2013) Pigment composition in three Dinophysis species (Dinophyceae) and the associated cultures of Mesodinium rubrum and Teleaulax amphioxeia. Journal of Plankton Research 35:433–437</w:t>
      </w:r>
    </w:p>
    <w:p w14:paraId="5BC013CA" w14:textId="77777777"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Ribalet F, Swalwell J, Clayton S, Jiménez V, Sudek S, Lin Y, Johnson ZI, Worden AZ, Armbrust EV (2015) Light-driven synchrony of Prochlorococcus growth and mortality in the subtropical Pacific gyre. Proceedings of the National Academy of Sciences 112:8008–8012</w:t>
      </w:r>
    </w:p>
    <w:p w14:paraId="72C40F36" w14:textId="77777777"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 xml:space="preserve">Small LF, McIntire CD, MacDonald KB, Lara-Lara JR, Frey BE, Amspoker MC, Winfield T (1990) </w:t>
      </w:r>
      <w:r>
        <w:rPr>
          <w:rFonts w:eastAsiaTheme="minorEastAsia" w:cs="Times New Roman"/>
          <w:color w:val="auto"/>
          <w:lang w:eastAsia="en-US" w:bidi="ar-SA"/>
        </w:rPr>
        <w:lastRenderedPageBreak/>
        <w:t>Primary production, plant and detrital biomass, and particle transport in the Columbia River Estuary. Progress in Oceanography 25:175–210</w:t>
      </w:r>
    </w:p>
    <w:p w14:paraId="66887ADC" w14:textId="77777777"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Sosik HM, Olson RJ, Neubert MG, Shalapyonok A, Solow AR (2003) Growth Rates of Coastal Phytoplankton from Time-Series Measurements with a Submersible Flow Cytometer. Limnology and Oceanography 48:1756–1765</w:t>
      </w:r>
    </w:p>
    <w:p w14:paraId="1CDE27A9" w14:textId="77777777"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Stoecker DK, Taniguchi A, Michaels AE (1989) Abundance of autotrophic, mixotrophic and heterotrophic planktonic ciliates in shelf and slope waters. Marine Ecology Progress Series 50:241–254</w:t>
      </w:r>
    </w:p>
    <w:p w14:paraId="11A43ACA" w14:textId="77777777"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Strom S (2002) Novel interactions between phytoplankton and microzooplankton: their influence on the coupling between growth and grazing rates in the sea. Hydrobiologia 480:41–54</w:t>
      </w:r>
    </w:p>
    <w:p w14:paraId="64701A4B" w14:textId="77777777"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Swalwell JE, Ribalet F, Armbrust EV (2011) SeaFlow: A novel underway flow-cytometer for continuous observations of phytoplankton in the ocean. Limnology and Oceanography: Methods 9:466–477</w:t>
      </w:r>
    </w:p>
    <w:p w14:paraId="3BAD90F4" w14:textId="77777777"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van den Hoff J, Bell E (2015) The ciliate Mesodinium rubrum and its cryptophyte prey in Antarctic aquatic environments. Polar Biology 38:1305–1310</w:t>
      </w:r>
    </w:p>
    <w:p w14:paraId="0C9EB517" w14:textId="77777777"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Yih W, Kim HS, Jeong HJ, Myung G, Kim YG (2004) Ingestion of cryptophyte cells by the marine photosynthetic ciliate Mesodinium rubrum. Multiple values selected 36:165–170</w:t>
      </w:r>
    </w:p>
    <w:p w14:paraId="546D4745" w14:textId="0BBC2C34" w:rsidR="008C5550" w:rsidRDefault="00A766CD"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cs="Times New Roman"/>
          <w:b/>
          <w:bCs/>
        </w:rPr>
      </w:pPr>
      <w:r>
        <w:fldChar w:fldCharType="end"/>
      </w:r>
      <w:r w:rsidR="008C5550">
        <w:rPr>
          <w:rFonts w:cs="Times New Roman"/>
          <w:b/>
          <w:bCs/>
        </w:rPr>
        <w:br w:type="page"/>
      </w:r>
    </w:p>
    <w:p w14:paraId="748413A0" w14:textId="4FA18324" w:rsidR="008D5305" w:rsidRDefault="008D5305" w:rsidP="007C081D">
      <w:pPr>
        <w:spacing w:line="480" w:lineRule="auto"/>
        <w:ind w:firstLine="288"/>
        <w:jc w:val="both"/>
        <w:outlineLvl w:val="0"/>
        <w:rPr>
          <w:rFonts w:cs="Times New Roman"/>
        </w:rPr>
      </w:pPr>
      <w:r w:rsidRPr="00FC5E5F">
        <w:rPr>
          <w:rFonts w:cs="Times New Roman"/>
          <w:b/>
          <w:bCs/>
        </w:rPr>
        <w:lastRenderedPageBreak/>
        <w:t>Figure</w:t>
      </w:r>
      <w:r w:rsidR="0015514D">
        <w:rPr>
          <w:rFonts w:cs="Times New Roman"/>
          <w:b/>
          <w:bCs/>
        </w:rPr>
        <w:t xml:space="preserve">s </w:t>
      </w:r>
    </w:p>
    <w:p w14:paraId="09F1E0CE" w14:textId="0CFE41DF" w:rsidR="008D5305" w:rsidRPr="00FE75DC" w:rsidRDefault="007C081D" w:rsidP="004B52B9">
      <w:pPr>
        <w:spacing w:line="480" w:lineRule="auto"/>
        <w:jc w:val="both"/>
        <w:rPr>
          <w:rFonts w:cs="Times New Roman"/>
        </w:rPr>
      </w:pPr>
      <w:r>
        <w:rPr>
          <w:rFonts w:cs="Times New Roman"/>
          <w:noProof/>
          <w:lang w:eastAsia="en-US" w:bidi="ar-SA"/>
        </w:rPr>
        <w:drawing>
          <wp:inline distT="0" distB="0" distL="0" distR="0" wp14:anchorId="58927AF2" wp14:editId="6A990FC1">
            <wp:extent cx="6328410" cy="4744085"/>
            <wp:effectExtent l="0" t="0" r="0" b="5715"/>
            <wp:docPr id="2" name="Picture 2" descr="Macintosh HD:Users:francois:Documents:DATA:SeaFlow:CMOP:CMOP_git:manuscript:manuscript_V3:manuscript_Rcode:Fig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francois:Documents:DATA:SeaFlow:CMOP:CMOP_git:manuscript:manuscript_V3:manuscript_Rcode:Figure1.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328410" cy="4744085"/>
                    </a:xfrm>
                    <a:prstGeom prst="rect">
                      <a:avLst/>
                    </a:prstGeom>
                    <a:noFill/>
                    <a:ln>
                      <a:noFill/>
                    </a:ln>
                  </pic:spPr>
                </pic:pic>
              </a:graphicData>
            </a:graphic>
          </wp:inline>
        </w:drawing>
      </w:r>
    </w:p>
    <w:p w14:paraId="3E0C8A7D" w14:textId="4874280C" w:rsidR="00563AD1" w:rsidRDefault="008D5305" w:rsidP="003218A1">
      <w:pPr>
        <w:widowControl/>
        <w:tabs>
          <w:tab w:val="clear" w:pos="709"/>
        </w:tabs>
        <w:suppressAutoHyphens w:val="0"/>
        <w:spacing w:line="480" w:lineRule="auto"/>
        <w:rPr>
          <w:rFonts w:ascii="Times" w:eastAsiaTheme="minorEastAsia" w:hAnsi="Times" w:cstheme="minorBidi"/>
          <w:color w:val="auto"/>
          <w:sz w:val="20"/>
          <w:szCs w:val="20"/>
          <w:lang w:eastAsia="en-US" w:bidi="ar-SA"/>
        </w:rPr>
      </w:pPr>
      <w:r w:rsidRPr="00FC5E5F">
        <w:rPr>
          <w:rFonts w:cs="Times New Roman"/>
          <w:b/>
          <w:bCs/>
        </w:rPr>
        <w:t xml:space="preserve">Fig. </w:t>
      </w:r>
      <w:r w:rsidR="00563AD1">
        <w:rPr>
          <w:rFonts w:cs="Times New Roman"/>
          <w:b/>
          <w:bCs/>
        </w:rPr>
        <w:t>1</w:t>
      </w:r>
      <w:r w:rsidRPr="003519E7">
        <w:rPr>
          <w:rFonts w:cs="Times New Roman"/>
        </w:rPr>
        <w:t xml:space="preserve"> </w:t>
      </w:r>
      <w:r w:rsidR="00280AF2">
        <w:rPr>
          <w:rFonts w:cstheme="minorBidi"/>
        </w:rPr>
        <w:t>Hydro</w:t>
      </w:r>
      <w:r w:rsidR="00427A71">
        <w:rPr>
          <w:rFonts w:cstheme="minorBidi"/>
        </w:rPr>
        <w:t>graphic</w:t>
      </w:r>
      <w:r w:rsidR="00280AF2">
        <w:rPr>
          <w:rFonts w:cstheme="minorBidi"/>
        </w:rPr>
        <w:t xml:space="preserve"> conditions </w:t>
      </w:r>
      <w:r w:rsidR="005735C1">
        <w:rPr>
          <w:rFonts w:cstheme="minorBidi"/>
        </w:rPr>
        <w:t xml:space="preserve">prior and </w:t>
      </w:r>
      <w:r w:rsidR="00A56CA7">
        <w:rPr>
          <w:rFonts w:cstheme="minorBidi"/>
        </w:rPr>
        <w:t>during the 4 week-survey in the</w:t>
      </w:r>
      <w:r w:rsidR="00A56CA7">
        <w:rPr>
          <w:rFonts w:cs="Times New Roman"/>
        </w:rPr>
        <w:t xml:space="preserve"> Columbia River estuary</w:t>
      </w:r>
      <w:r w:rsidR="000C1147" w:rsidRPr="000C1147">
        <w:rPr>
          <w:rFonts w:cstheme="minorBidi"/>
        </w:rPr>
        <w:t xml:space="preserve"> </w:t>
      </w:r>
      <w:r w:rsidR="000C1147">
        <w:rPr>
          <w:rFonts w:cstheme="minorBidi"/>
        </w:rPr>
        <w:t>at 2.4 m depth</w:t>
      </w:r>
      <w:r w:rsidR="00280AF2">
        <w:rPr>
          <w:rFonts w:cstheme="minorBidi"/>
        </w:rPr>
        <w:t>. A) Salinity (</w:t>
      </w:r>
      <w:proofErr w:type="spellStart"/>
      <w:r w:rsidR="00280AF2">
        <w:rPr>
          <w:rFonts w:cstheme="minorBidi"/>
        </w:rPr>
        <w:t>psu</w:t>
      </w:r>
      <w:proofErr w:type="spellEnd"/>
      <w:r w:rsidR="00280AF2">
        <w:rPr>
          <w:rFonts w:cstheme="minorBidi"/>
        </w:rPr>
        <w:t>, black line) and temperature (ºC, grey line)</w:t>
      </w:r>
      <w:r w:rsidR="00C1327B">
        <w:rPr>
          <w:rFonts w:cstheme="minorBidi"/>
        </w:rPr>
        <w:t xml:space="preserve">. </w:t>
      </w:r>
      <w:r w:rsidR="00AB7DD9">
        <w:rPr>
          <w:rFonts w:cstheme="minorBidi"/>
        </w:rPr>
        <w:t xml:space="preserve">B) </w:t>
      </w:r>
      <w:r w:rsidR="00887726">
        <w:rPr>
          <w:rFonts w:cstheme="minorBidi"/>
        </w:rPr>
        <w:t xml:space="preserve">Chlorophyll </w:t>
      </w:r>
      <w:r w:rsidR="00887726" w:rsidRPr="00887726">
        <w:rPr>
          <w:rFonts w:cstheme="minorBidi"/>
          <w:i/>
        </w:rPr>
        <w:t>a</w:t>
      </w:r>
      <w:r w:rsidR="00887726">
        <w:rPr>
          <w:rFonts w:cstheme="minorBidi"/>
        </w:rPr>
        <w:t xml:space="preserve"> concentration</w:t>
      </w:r>
      <w:r w:rsidR="00C1327B">
        <w:rPr>
          <w:rFonts w:cstheme="minorBidi"/>
        </w:rPr>
        <w:t xml:space="preserve"> (</w:t>
      </w:r>
      <w:commentRangeStart w:id="194"/>
      <w:r w:rsidR="00887726">
        <w:rPr>
          <w:rFonts w:cstheme="minorBidi"/>
        </w:rPr>
        <w:t>µg L</w:t>
      </w:r>
      <w:r w:rsidR="00887726" w:rsidRPr="00887726">
        <w:rPr>
          <w:rFonts w:cstheme="minorBidi"/>
          <w:vertAlign w:val="superscript"/>
        </w:rPr>
        <w:t>-1</w:t>
      </w:r>
      <w:r w:rsidR="005735C1">
        <w:rPr>
          <w:rFonts w:cstheme="minorBidi"/>
        </w:rPr>
        <w:t>,</w:t>
      </w:r>
      <w:r w:rsidR="005735C1" w:rsidRPr="005735C1">
        <w:rPr>
          <w:rFonts w:cstheme="minorBidi"/>
        </w:rPr>
        <w:t xml:space="preserve"> </w:t>
      </w:r>
      <w:commentRangeEnd w:id="194"/>
      <w:r w:rsidR="00CB598E">
        <w:rPr>
          <w:rStyle w:val="CommentReference"/>
        </w:rPr>
        <w:commentReference w:id="194"/>
      </w:r>
      <w:r w:rsidR="005735C1">
        <w:rPr>
          <w:rFonts w:cstheme="minorBidi"/>
        </w:rPr>
        <w:t>black line)</w:t>
      </w:r>
      <w:r w:rsidR="00280AF2">
        <w:rPr>
          <w:rFonts w:cstheme="minorBidi"/>
        </w:rPr>
        <w:t xml:space="preserve"> and </w:t>
      </w:r>
      <w:r w:rsidR="009A6BC6">
        <w:rPr>
          <w:rFonts w:cstheme="minorBidi"/>
        </w:rPr>
        <w:t xml:space="preserve">oxygen saturation </w:t>
      </w:r>
      <w:r w:rsidR="00280AF2">
        <w:rPr>
          <w:rFonts w:cstheme="minorBidi"/>
        </w:rPr>
        <w:t>(</w:t>
      </w:r>
      <w:r w:rsidR="009A6BC6">
        <w:rPr>
          <w:rFonts w:cstheme="minorBidi"/>
        </w:rPr>
        <w:t xml:space="preserve">%, </w:t>
      </w:r>
      <w:r w:rsidR="00280AF2">
        <w:rPr>
          <w:rFonts w:cstheme="minorBidi"/>
        </w:rPr>
        <w:t>grey line), and C) concentrations of dissolved inorganic nitrogen (DIN, µM, open circle) and phosph</w:t>
      </w:r>
      <w:r w:rsidR="000C1147">
        <w:rPr>
          <w:rFonts w:cstheme="minorBidi"/>
        </w:rPr>
        <w:t>orus</w:t>
      </w:r>
      <w:r w:rsidR="00280AF2">
        <w:rPr>
          <w:rFonts w:cstheme="minorBidi"/>
        </w:rPr>
        <w:t xml:space="preserve"> (</w:t>
      </w:r>
      <w:r w:rsidR="000C1147">
        <w:rPr>
          <w:rFonts w:cstheme="minorBidi"/>
        </w:rPr>
        <w:t xml:space="preserve">DIP, </w:t>
      </w:r>
      <w:r w:rsidR="00280AF2">
        <w:rPr>
          <w:rFonts w:cstheme="minorBidi"/>
        </w:rPr>
        <w:t>µM, black circle).</w:t>
      </w:r>
      <w:r w:rsidR="000C1147">
        <w:rPr>
          <w:rFonts w:cstheme="minorBidi"/>
        </w:rPr>
        <w:t xml:space="preserve"> Vertical bars represent the </w:t>
      </w:r>
      <w:r w:rsidR="00A656B8">
        <w:rPr>
          <w:rFonts w:cstheme="minorBidi"/>
        </w:rPr>
        <w:t xml:space="preserve">ranges of </w:t>
      </w:r>
      <w:r w:rsidR="000C1147">
        <w:rPr>
          <w:rFonts w:cstheme="minorBidi"/>
        </w:rPr>
        <w:t>nutrient concentration</w:t>
      </w:r>
      <w:r w:rsidR="00A656B8">
        <w:rPr>
          <w:rFonts w:cstheme="minorBidi"/>
        </w:rPr>
        <w:t>s</w:t>
      </w:r>
      <w:r w:rsidR="000C1147">
        <w:rPr>
          <w:rFonts w:cstheme="minorBidi"/>
        </w:rPr>
        <w:t>.</w:t>
      </w:r>
      <w:r w:rsidR="00280AF2">
        <w:rPr>
          <w:rFonts w:cstheme="minorBidi"/>
        </w:rPr>
        <w:t xml:space="preserve"> </w:t>
      </w:r>
      <w:r w:rsidR="00280AF2">
        <w:rPr>
          <w:rFonts w:ascii="Times" w:eastAsiaTheme="minorEastAsia" w:hAnsi="Times" w:cstheme="minorBidi"/>
          <w:color w:val="auto"/>
          <w:sz w:val="20"/>
          <w:szCs w:val="20"/>
          <w:lang w:eastAsia="en-US" w:bidi="ar-SA"/>
        </w:rPr>
        <w:t xml:space="preserve"> </w:t>
      </w:r>
      <w:r w:rsidR="005735C1">
        <w:rPr>
          <w:rFonts w:cstheme="minorBidi"/>
        </w:rPr>
        <w:t>The grey region r</w:t>
      </w:r>
      <w:r w:rsidR="00501D7F">
        <w:rPr>
          <w:rFonts w:cstheme="minorBidi"/>
        </w:rPr>
        <w:t xml:space="preserve">epresents the week </w:t>
      </w:r>
      <w:r w:rsidR="005735C1">
        <w:rPr>
          <w:rFonts w:cstheme="minorBidi"/>
        </w:rPr>
        <w:t>prior the start of the survey.</w:t>
      </w:r>
    </w:p>
    <w:p w14:paraId="2FF8800B" w14:textId="77777777" w:rsidR="00563AD1" w:rsidRDefault="00563AD1" w:rsidP="003218A1">
      <w:pPr>
        <w:widowControl/>
        <w:tabs>
          <w:tab w:val="clear" w:pos="709"/>
        </w:tabs>
        <w:suppressAutoHyphens w:val="0"/>
        <w:rPr>
          <w:rFonts w:ascii="Times" w:eastAsiaTheme="minorEastAsia" w:hAnsi="Times" w:cstheme="minorBidi"/>
          <w:color w:val="auto"/>
          <w:sz w:val="20"/>
          <w:szCs w:val="20"/>
          <w:lang w:eastAsia="en-US" w:bidi="ar-SA"/>
        </w:rPr>
      </w:pPr>
      <w:r>
        <w:rPr>
          <w:rFonts w:ascii="Times" w:eastAsiaTheme="minorEastAsia" w:hAnsi="Times" w:cstheme="minorBidi"/>
          <w:color w:val="auto"/>
          <w:sz w:val="20"/>
          <w:szCs w:val="20"/>
          <w:lang w:eastAsia="en-US" w:bidi="ar-SA"/>
        </w:rPr>
        <w:br w:type="page"/>
      </w:r>
    </w:p>
    <w:p w14:paraId="34124B4C" w14:textId="72872664" w:rsidR="008D5305" w:rsidRDefault="008D5305" w:rsidP="003218A1">
      <w:pPr>
        <w:widowControl/>
        <w:tabs>
          <w:tab w:val="clear" w:pos="709"/>
        </w:tabs>
        <w:suppressAutoHyphens w:val="0"/>
        <w:ind w:firstLine="288"/>
        <w:rPr>
          <w:rFonts w:cs="Times New Roman"/>
        </w:rPr>
      </w:pPr>
    </w:p>
    <w:p w14:paraId="3CDF7242" w14:textId="3C15B099" w:rsidR="008D5305" w:rsidRPr="00FE75DC" w:rsidRDefault="008D5305" w:rsidP="003218A1">
      <w:pPr>
        <w:spacing w:line="480" w:lineRule="auto"/>
        <w:rPr>
          <w:rFonts w:cs="Times New Roman"/>
        </w:rPr>
      </w:pPr>
    </w:p>
    <w:p w14:paraId="54018CF7" w14:textId="01EB80FA" w:rsidR="00B936D4" w:rsidRPr="00505188" w:rsidRDefault="00A111BE" w:rsidP="00B936D4">
      <w:pPr>
        <w:spacing w:line="480" w:lineRule="auto"/>
        <w:ind w:firstLine="288"/>
        <w:jc w:val="center"/>
        <w:rPr>
          <w:rFonts w:cs="Times New Roman"/>
          <w:b/>
        </w:rPr>
      </w:pPr>
      <w:r>
        <w:rPr>
          <w:rFonts w:cs="Times New Roman"/>
          <w:b/>
          <w:noProof/>
          <w:lang w:eastAsia="en-US" w:bidi="ar-SA"/>
        </w:rPr>
        <w:drawing>
          <wp:inline distT="0" distB="0" distL="0" distR="0" wp14:anchorId="48809CF2" wp14:editId="0064EF55">
            <wp:extent cx="3460228" cy="3473752"/>
            <wp:effectExtent l="0" t="0" r="0" b="6350"/>
            <wp:docPr id="10" name="Picture 10" descr="Macintosh HD:Users:francois:Documents:DATA:SeaFlow:CMOP:CMOP_git:manuscript:manuscript_V3:manuscript_Rcode:Fig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francois:Documents:DATA:SeaFlow:CMOP:CMOP_git:manuscript:manuscript_V3:manuscript_Rcode:Figure2.png"/>
                    <pic:cNvPicPr>
                      <a:picLocks noChangeAspect="1" noChangeArrowheads="1"/>
                    </pic:cNvPicPr>
                  </pic:nvPicPr>
                  <pic:blipFill rotWithShape="1">
                    <a:blip r:embed="rId12">
                      <a:extLst>
                        <a:ext uri="{28A0092B-C50C-407E-A947-70E740481C1C}">
                          <a14:useLocalDpi xmlns:a14="http://schemas.microsoft.com/office/drawing/2010/main" val="0"/>
                        </a:ext>
                      </a:extLst>
                    </a:blip>
                    <a:srcRect l="33382" t="16604" r="29659" b="33971"/>
                    <a:stretch/>
                  </pic:blipFill>
                  <pic:spPr bwMode="auto">
                    <a:xfrm>
                      <a:off x="0" y="0"/>
                      <a:ext cx="3461936" cy="3475466"/>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inline>
        </w:drawing>
      </w:r>
    </w:p>
    <w:p w14:paraId="5A89BF7D" w14:textId="567CD017" w:rsidR="00B936D4" w:rsidRPr="00760EA7" w:rsidRDefault="00B936D4" w:rsidP="00B936D4">
      <w:pPr>
        <w:spacing w:line="480" w:lineRule="auto"/>
        <w:ind w:firstLine="288"/>
        <w:rPr>
          <w:rFonts w:cs="Times New Roman"/>
        </w:rPr>
      </w:pPr>
      <w:r>
        <w:rPr>
          <w:rFonts w:cs="Times New Roman"/>
          <w:b/>
        </w:rPr>
        <w:t>Fig. 2</w:t>
      </w:r>
      <w:r w:rsidRPr="003218A1">
        <w:rPr>
          <w:rFonts w:cs="Times New Roman"/>
          <w:b/>
        </w:rPr>
        <w:t xml:space="preserve"> </w:t>
      </w:r>
      <w:r w:rsidRPr="003218A1">
        <w:rPr>
          <w:rFonts w:cs="Times New Roman"/>
        </w:rPr>
        <w:t xml:space="preserve">Flow cytometric signatures and micrograph of glutaraldehyde-fixed </w:t>
      </w:r>
      <w:r w:rsidRPr="003218A1">
        <w:rPr>
          <w:rFonts w:cs="Times New Roman"/>
          <w:i/>
          <w:iCs/>
        </w:rPr>
        <w:t>Teleaulax</w:t>
      </w:r>
      <w:r w:rsidRPr="003218A1">
        <w:rPr>
          <w:rFonts w:cs="Times New Roman"/>
          <w:iCs/>
        </w:rPr>
        <w:t>-like cryptophytes</w:t>
      </w:r>
      <w:r w:rsidRPr="003218A1">
        <w:rPr>
          <w:rFonts w:cs="Times New Roman"/>
        </w:rPr>
        <w:t>.</w:t>
      </w:r>
      <w:r>
        <w:rPr>
          <w:rFonts w:cs="Times New Roman"/>
        </w:rPr>
        <w:t xml:space="preserve"> A) Red</w:t>
      </w:r>
      <w:r w:rsidRPr="00467801">
        <w:rPr>
          <w:rFonts w:cs="Times New Roman"/>
        </w:rPr>
        <w:t xml:space="preserve"> fluore</w:t>
      </w:r>
      <w:r>
        <w:rPr>
          <w:rFonts w:cs="Times New Roman"/>
        </w:rPr>
        <w:t xml:space="preserve">scence (692 nm wavelength) </w:t>
      </w:r>
      <w:r w:rsidRPr="00467801">
        <w:rPr>
          <w:rFonts w:cs="Times New Roman"/>
        </w:rPr>
        <w:t xml:space="preserve">from chlorophyll </w:t>
      </w:r>
      <w:r>
        <w:rPr>
          <w:rFonts w:cs="Times New Roman"/>
        </w:rPr>
        <w:t xml:space="preserve">versus forward </w:t>
      </w:r>
      <w:r w:rsidRPr="00467801">
        <w:rPr>
          <w:rFonts w:cs="Times New Roman"/>
        </w:rPr>
        <w:t xml:space="preserve">light scatter (related to cell size) </w:t>
      </w:r>
      <w:r>
        <w:rPr>
          <w:rFonts w:cs="Times New Roman"/>
        </w:rPr>
        <w:t>shows phytoplankton community structure, cryptophyte population (red dots</w:t>
      </w:r>
      <w:r w:rsidRPr="00F1350A">
        <w:rPr>
          <w:rFonts w:cs="Times New Roman"/>
        </w:rPr>
        <w:t>, see right panel)</w:t>
      </w:r>
      <w:r>
        <w:rPr>
          <w:rFonts w:cs="Times New Roman"/>
        </w:rPr>
        <w:t xml:space="preserve"> and detritus (low red fluorescence) (left panel).</w:t>
      </w:r>
      <w:r w:rsidRPr="00467801">
        <w:rPr>
          <w:rFonts w:cs="Times New Roman"/>
        </w:rPr>
        <w:t xml:space="preserve"> Red fluorescence (692 nm wavelength) versus</w:t>
      </w:r>
      <w:r>
        <w:rPr>
          <w:rFonts w:cs="Times New Roman"/>
        </w:rPr>
        <w:t xml:space="preserve"> orange fluorescence (527 nm wavelength) from </w:t>
      </w:r>
      <w:proofErr w:type="spellStart"/>
      <w:r>
        <w:rPr>
          <w:rFonts w:cs="Times New Roman"/>
        </w:rPr>
        <w:t>phycoerythrin</w:t>
      </w:r>
      <w:proofErr w:type="spellEnd"/>
      <w:r>
        <w:rPr>
          <w:rFonts w:cs="Times New Roman"/>
        </w:rPr>
        <w:t xml:space="preserve"> </w:t>
      </w:r>
      <w:r w:rsidRPr="00467801">
        <w:rPr>
          <w:rFonts w:cs="Times New Roman"/>
        </w:rPr>
        <w:t xml:space="preserve">uniquely identified a population of </w:t>
      </w:r>
      <w:r w:rsidRPr="00F31AB3">
        <w:rPr>
          <w:rFonts w:cs="Times New Roman"/>
        </w:rPr>
        <w:t>cryptophyte</w:t>
      </w:r>
      <w:r>
        <w:rPr>
          <w:rFonts w:cs="Times New Roman"/>
        </w:rPr>
        <w:t xml:space="preserve"> (red dots)</w:t>
      </w:r>
      <w:r w:rsidRPr="00467801">
        <w:rPr>
          <w:rFonts w:cs="Times New Roman"/>
        </w:rPr>
        <w:t>, and a tight peak of uniform fluorescent microspheres (</w:t>
      </w:r>
      <w:r w:rsidR="00A111BE">
        <w:rPr>
          <w:rFonts w:cs="Times New Roman"/>
        </w:rPr>
        <w:t>grey</w:t>
      </w:r>
      <w:r>
        <w:rPr>
          <w:rFonts w:cs="Times New Roman"/>
        </w:rPr>
        <w:t xml:space="preserve"> circle</w:t>
      </w:r>
      <w:r w:rsidRPr="00467801">
        <w:rPr>
          <w:rFonts w:cs="Times New Roman"/>
        </w:rPr>
        <w:t>) added as an internal standard</w:t>
      </w:r>
      <w:r>
        <w:rPr>
          <w:rFonts w:cs="Times New Roman"/>
        </w:rPr>
        <w:t xml:space="preserve"> (right panel)</w:t>
      </w:r>
      <w:r w:rsidRPr="00467801">
        <w:rPr>
          <w:rFonts w:cs="Times New Roman"/>
        </w:rPr>
        <w:t xml:space="preserve">. Cells with low orange fluorescence are the phytoplankton populations </w:t>
      </w:r>
      <w:r w:rsidR="00F1350A">
        <w:rPr>
          <w:rFonts w:cs="Times New Roman"/>
        </w:rPr>
        <w:t xml:space="preserve">and detritus </w:t>
      </w:r>
      <w:r w:rsidRPr="00467801">
        <w:rPr>
          <w:rFonts w:cs="Times New Roman"/>
        </w:rPr>
        <w:t xml:space="preserve">shown </w:t>
      </w:r>
      <w:r>
        <w:rPr>
          <w:rFonts w:cs="Times New Roman"/>
        </w:rPr>
        <w:t>o</w:t>
      </w:r>
      <w:r w:rsidRPr="00467801">
        <w:rPr>
          <w:rFonts w:cs="Times New Roman"/>
        </w:rPr>
        <w:t>n</w:t>
      </w:r>
      <w:r>
        <w:rPr>
          <w:rFonts w:cs="Times New Roman"/>
        </w:rPr>
        <w:t xml:space="preserve"> the left panel</w:t>
      </w:r>
      <w:r w:rsidRPr="00467801">
        <w:rPr>
          <w:rFonts w:cs="Times New Roman"/>
        </w:rPr>
        <w:t xml:space="preserve">. </w:t>
      </w:r>
      <w:r w:rsidRPr="00AB7DD9">
        <w:rPr>
          <w:rFonts w:cs="Times New Roman"/>
        </w:rPr>
        <w:t>B)</w:t>
      </w:r>
      <w:r w:rsidRPr="00467801">
        <w:rPr>
          <w:rFonts w:cs="Times New Roman"/>
        </w:rPr>
        <w:t xml:space="preserve"> </w:t>
      </w:r>
      <w:r>
        <w:rPr>
          <w:rFonts w:cs="Times New Roman"/>
        </w:rPr>
        <w:t>M</w:t>
      </w:r>
      <w:r w:rsidRPr="00760EA7">
        <w:rPr>
          <w:rFonts w:cs="Times New Roman"/>
        </w:rPr>
        <w:t>icrograph</w:t>
      </w:r>
      <w:r>
        <w:rPr>
          <w:rFonts w:cs="Times New Roman"/>
        </w:rPr>
        <w:t>s</w:t>
      </w:r>
      <w:r w:rsidRPr="00467801">
        <w:rPr>
          <w:rFonts w:cs="Times New Roman"/>
        </w:rPr>
        <w:t xml:space="preserve"> </w:t>
      </w:r>
      <w:r>
        <w:rPr>
          <w:rFonts w:cs="Times New Roman"/>
        </w:rPr>
        <w:t>using transmitted-light (</w:t>
      </w:r>
      <w:r w:rsidR="00F1350A">
        <w:rPr>
          <w:rFonts w:cs="Times New Roman"/>
        </w:rPr>
        <w:t xml:space="preserve">left) </w:t>
      </w:r>
      <w:r>
        <w:rPr>
          <w:rFonts w:cs="Times New Roman"/>
        </w:rPr>
        <w:t>and epifluorescence (</w:t>
      </w:r>
      <w:r w:rsidR="00F1350A">
        <w:rPr>
          <w:rFonts w:cs="Times New Roman"/>
        </w:rPr>
        <w:t>right)</w:t>
      </w:r>
      <w:r>
        <w:rPr>
          <w:rFonts w:cs="Times New Roman"/>
        </w:rPr>
        <w:t xml:space="preserve"> microscopy after cell sorting by flow cytometry</w:t>
      </w:r>
      <w:r w:rsidRPr="00F31AB3">
        <w:rPr>
          <w:rFonts w:cs="Times New Roman"/>
        </w:rPr>
        <w:t xml:space="preserve"> </w:t>
      </w:r>
      <w:r>
        <w:rPr>
          <w:rFonts w:cs="Times New Roman"/>
        </w:rPr>
        <w:t xml:space="preserve">of the cryptophyte population (red dots shown in </w:t>
      </w:r>
      <w:r w:rsidR="00F1350A">
        <w:rPr>
          <w:rFonts w:cs="Times New Roman"/>
        </w:rPr>
        <w:t>pane</w:t>
      </w:r>
      <w:r>
        <w:rPr>
          <w:rFonts w:cs="Times New Roman"/>
        </w:rPr>
        <w:t>l A). Scale bar is 5 µm.</w:t>
      </w:r>
    </w:p>
    <w:p w14:paraId="632F2B09" w14:textId="4DF25A45" w:rsidR="008D5305" w:rsidRDefault="00B936D4" w:rsidP="003218A1">
      <w:pPr>
        <w:spacing w:line="480" w:lineRule="auto"/>
        <w:ind w:firstLine="288"/>
        <w:rPr>
          <w:rFonts w:cs="Times New Roman"/>
        </w:rPr>
      </w:pPr>
      <w:r>
        <w:rPr>
          <w:rFonts w:cs="Times New Roman"/>
          <w:noProof/>
          <w:lang w:eastAsia="en-US" w:bidi="ar-SA"/>
        </w:rPr>
        <w:lastRenderedPageBreak/>
        <w:drawing>
          <wp:inline distT="0" distB="0" distL="0" distR="0" wp14:anchorId="465B5EE1" wp14:editId="1FAF6E3E">
            <wp:extent cx="6327140" cy="4743133"/>
            <wp:effectExtent l="0" t="0" r="0" b="6985"/>
            <wp:docPr id="3" name="Picture 3" descr="Macintosh HD:Users:francois:Desktop:Fig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francois:Desktop:Figure3.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327140" cy="4743133"/>
                    </a:xfrm>
                    <a:prstGeom prst="rect">
                      <a:avLst/>
                    </a:prstGeom>
                    <a:noFill/>
                    <a:ln>
                      <a:noFill/>
                    </a:ln>
                  </pic:spPr>
                </pic:pic>
              </a:graphicData>
            </a:graphic>
          </wp:inline>
        </w:drawing>
      </w:r>
      <w:r w:rsidR="008D5305" w:rsidRPr="00FC5E5F">
        <w:rPr>
          <w:rFonts w:cs="Times New Roman"/>
          <w:b/>
          <w:bCs/>
        </w:rPr>
        <w:t xml:space="preserve">Fig. </w:t>
      </w:r>
      <w:r>
        <w:rPr>
          <w:rFonts w:cs="Times New Roman"/>
          <w:b/>
          <w:bCs/>
        </w:rPr>
        <w:t>3</w:t>
      </w:r>
      <w:r w:rsidR="008D5305" w:rsidRPr="00FC5E5F">
        <w:rPr>
          <w:rFonts w:cs="Times New Roman"/>
        </w:rPr>
        <w:t xml:space="preserve"> </w:t>
      </w:r>
      <w:r w:rsidR="008D5305">
        <w:rPr>
          <w:rFonts w:cs="Times New Roman"/>
        </w:rPr>
        <w:t xml:space="preserve">Hourly-averaged cell abundances of </w:t>
      </w:r>
      <w:r w:rsidR="005B459F" w:rsidRPr="005B459F">
        <w:rPr>
          <w:rFonts w:cs="Times New Roman"/>
          <w:i/>
        </w:rPr>
        <w:t>T</w:t>
      </w:r>
      <w:r w:rsidR="00DA6191">
        <w:rPr>
          <w:rFonts w:cs="Times New Roman"/>
          <w:i/>
        </w:rPr>
        <w:t>eleaulax</w:t>
      </w:r>
      <w:r w:rsidR="005B459F">
        <w:rPr>
          <w:rFonts w:cs="Times New Roman"/>
        </w:rPr>
        <w:t xml:space="preserve">-like </w:t>
      </w:r>
      <w:r w:rsidR="00B113BF" w:rsidRPr="00B113BF">
        <w:rPr>
          <w:rFonts w:cs="Times New Roman"/>
          <w:iCs/>
        </w:rPr>
        <w:t>cryptophyte</w:t>
      </w:r>
      <w:r w:rsidR="00B113BF">
        <w:rPr>
          <w:rFonts w:cs="Times New Roman"/>
          <w:iCs/>
        </w:rPr>
        <w:t>s</w:t>
      </w:r>
      <w:r w:rsidR="00280AF2">
        <w:rPr>
          <w:rFonts w:cs="Times New Roman"/>
          <w:i/>
          <w:iCs/>
        </w:rPr>
        <w:t xml:space="preserve"> </w:t>
      </w:r>
      <w:r w:rsidR="008D5305">
        <w:rPr>
          <w:rFonts w:cs="Times New Roman"/>
        </w:rPr>
        <w:t>(</w:t>
      </w:r>
      <w:r w:rsidR="00760EA7">
        <w:rPr>
          <w:rFonts w:cs="Times New Roman"/>
        </w:rPr>
        <w:t xml:space="preserve">grey circles and </w:t>
      </w:r>
      <w:r w:rsidR="00663DA2">
        <w:rPr>
          <w:rFonts w:cs="Times New Roman"/>
        </w:rPr>
        <w:t>black line,</w:t>
      </w:r>
      <w:r w:rsidR="008D5305">
        <w:rPr>
          <w:rFonts w:cs="Times New Roman"/>
        </w:rPr>
        <w:t xml:space="preserve"> 10</w:t>
      </w:r>
      <w:r w:rsidR="008D5305" w:rsidRPr="00FC5E5F">
        <w:rPr>
          <w:rFonts w:cs="Times New Roman"/>
          <w:vertAlign w:val="superscript"/>
        </w:rPr>
        <w:t>6</w:t>
      </w:r>
      <w:r w:rsidR="008D5305">
        <w:rPr>
          <w:rFonts w:cs="Times New Roman"/>
        </w:rPr>
        <w:t xml:space="preserve"> cells L</w:t>
      </w:r>
      <w:r w:rsidR="008D5305" w:rsidRPr="00FC5E5F">
        <w:rPr>
          <w:rFonts w:cs="Times New Roman"/>
          <w:vertAlign w:val="superscript"/>
        </w:rPr>
        <w:t>-1</w:t>
      </w:r>
      <w:r w:rsidR="008D5305">
        <w:rPr>
          <w:rFonts w:cs="Times New Roman"/>
        </w:rPr>
        <w:t xml:space="preserve">) </w:t>
      </w:r>
      <w:r w:rsidR="00402A36">
        <w:rPr>
          <w:rFonts w:cs="Times New Roman"/>
        </w:rPr>
        <w:t xml:space="preserve">determined by continuous flow cytometry </w:t>
      </w:r>
      <w:r w:rsidR="008D5305">
        <w:rPr>
          <w:rFonts w:cs="Times New Roman"/>
        </w:rPr>
        <w:t xml:space="preserve">and abundance of </w:t>
      </w:r>
      <w:r w:rsidR="008D5305" w:rsidRPr="00FC5E5F">
        <w:rPr>
          <w:rFonts w:cs="Times New Roman"/>
          <w:i/>
        </w:rPr>
        <w:t>Mesodinium major</w:t>
      </w:r>
      <w:r w:rsidR="008D5305">
        <w:rPr>
          <w:rFonts w:cs="Times New Roman"/>
        </w:rPr>
        <w:t xml:space="preserve"> (</w:t>
      </w:r>
      <w:r w:rsidR="006F2BC3">
        <w:rPr>
          <w:rFonts w:cs="Times New Roman"/>
        </w:rPr>
        <w:t xml:space="preserve">black circles, </w:t>
      </w:r>
      <w:r w:rsidR="008D5305">
        <w:rPr>
          <w:rFonts w:cs="Times New Roman"/>
        </w:rPr>
        <w:t>10</w:t>
      </w:r>
      <w:r w:rsidR="008D5305" w:rsidRPr="008A0DAC">
        <w:rPr>
          <w:rFonts w:cs="Times New Roman"/>
          <w:vertAlign w:val="superscript"/>
        </w:rPr>
        <w:t>6</w:t>
      </w:r>
      <w:r w:rsidR="008D5305">
        <w:rPr>
          <w:rFonts w:cs="Times New Roman"/>
        </w:rPr>
        <w:t xml:space="preserve"> cells L</w:t>
      </w:r>
      <w:r w:rsidR="008D5305" w:rsidRPr="008A0DAC">
        <w:rPr>
          <w:rFonts w:cs="Times New Roman"/>
          <w:vertAlign w:val="superscript"/>
        </w:rPr>
        <w:t>-1</w:t>
      </w:r>
      <w:r w:rsidR="00760EA7">
        <w:rPr>
          <w:rFonts w:cs="Times New Roman"/>
        </w:rPr>
        <w:t xml:space="preserve">) </w:t>
      </w:r>
      <w:proofErr w:type="gramStart"/>
      <w:r w:rsidR="00402A36">
        <w:rPr>
          <w:rFonts w:cs="Times New Roman"/>
        </w:rPr>
        <w:t xml:space="preserve">determined </w:t>
      </w:r>
      <w:r w:rsidR="00AB7DD9">
        <w:rPr>
          <w:rFonts w:cs="Times New Roman"/>
        </w:rPr>
        <w:t xml:space="preserve"> by</w:t>
      </w:r>
      <w:proofErr w:type="gramEnd"/>
      <w:r w:rsidR="00AB7DD9">
        <w:rPr>
          <w:rFonts w:cs="Times New Roman"/>
        </w:rPr>
        <w:t xml:space="preserve"> automated microscopy </w:t>
      </w:r>
      <w:r w:rsidR="00402A36">
        <w:rPr>
          <w:rFonts w:cs="Times New Roman"/>
        </w:rPr>
        <w:t xml:space="preserve">from discrete samples taken </w:t>
      </w:r>
      <w:r w:rsidR="00760EA7">
        <w:rPr>
          <w:rFonts w:cs="Times New Roman"/>
        </w:rPr>
        <w:t>during the 4-week</w:t>
      </w:r>
      <w:r w:rsidR="008D5305">
        <w:rPr>
          <w:rFonts w:cs="Times New Roman"/>
        </w:rPr>
        <w:t xml:space="preserve"> survey </w:t>
      </w:r>
      <w:r w:rsidR="00760EA7">
        <w:rPr>
          <w:rFonts w:cs="Times New Roman"/>
        </w:rPr>
        <w:t>(A-D</w:t>
      </w:r>
      <w:r w:rsidR="00AB7DD9">
        <w:rPr>
          <w:rFonts w:cs="Times New Roman"/>
        </w:rPr>
        <w:t>, week 1-4</w:t>
      </w:r>
      <w:r w:rsidR="00760EA7">
        <w:rPr>
          <w:rFonts w:cs="Times New Roman"/>
        </w:rPr>
        <w:t>)</w:t>
      </w:r>
      <w:r w:rsidR="008D5305">
        <w:rPr>
          <w:rFonts w:cs="Times New Roman"/>
        </w:rPr>
        <w:t xml:space="preserve">. Vertical bars represent the standard deviation of the hourly-mean cell abundance </w:t>
      </w:r>
      <w:r w:rsidR="00D959C7">
        <w:rPr>
          <w:rFonts w:cs="Times New Roman"/>
        </w:rPr>
        <w:t xml:space="preserve">of </w:t>
      </w:r>
      <w:r w:rsidR="00D959C7" w:rsidRPr="005B459F">
        <w:rPr>
          <w:rFonts w:cs="Times New Roman"/>
          <w:i/>
        </w:rPr>
        <w:t>T</w:t>
      </w:r>
      <w:r w:rsidR="00D959C7">
        <w:rPr>
          <w:rFonts w:cs="Times New Roman"/>
          <w:i/>
        </w:rPr>
        <w:t>eleaulax</w:t>
      </w:r>
      <w:r w:rsidR="00D959C7">
        <w:rPr>
          <w:rFonts w:cs="Times New Roman"/>
        </w:rPr>
        <w:t xml:space="preserve">-like </w:t>
      </w:r>
      <w:r w:rsidR="00D959C7" w:rsidRPr="00B113BF">
        <w:rPr>
          <w:rFonts w:cs="Times New Roman"/>
          <w:iCs/>
        </w:rPr>
        <w:t>cryptophyte</w:t>
      </w:r>
      <w:r w:rsidR="00D959C7">
        <w:rPr>
          <w:rFonts w:cs="Times New Roman"/>
          <w:iCs/>
        </w:rPr>
        <w:t>s</w:t>
      </w:r>
      <w:r w:rsidR="00D959C7">
        <w:rPr>
          <w:rFonts w:cs="Times New Roman"/>
          <w:i/>
          <w:iCs/>
        </w:rPr>
        <w:t xml:space="preserve"> </w:t>
      </w:r>
      <w:r w:rsidR="008D5305">
        <w:rPr>
          <w:rFonts w:cs="Times New Roman"/>
        </w:rPr>
        <w:t>(n=20)</w:t>
      </w:r>
      <w:r w:rsidR="008D5305" w:rsidRPr="00FC5E5F">
        <w:rPr>
          <w:rFonts w:cs="Times New Roman"/>
        </w:rPr>
        <w:t xml:space="preserve">. </w:t>
      </w:r>
      <w:r w:rsidR="008D5305">
        <w:rPr>
          <w:rFonts w:cs="Times New Roman"/>
        </w:rPr>
        <w:t xml:space="preserve">Grey regions represent flood tide. </w:t>
      </w:r>
    </w:p>
    <w:p w14:paraId="13CA4C83" w14:textId="47A42C72" w:rsidR="009D3EE8" w:rsidRDefault="009004BF" w:rsidP="003218A1">
      <w:pPr>
        <w:spacing w:line="480" w:lineRule="auto"/>
        <w:ind w:firstLine="288"/>
        <w:jc w:val="center"/>
        <w:rPr>
          <w:rFonts w:cs="Times New Roman"/>
          <w:b/>
          <w:bCs/>
        </w:rPr>
      </w:pPr>
      <w:r>
        <w:rPr>
          <w:rFonts w:cs="Times New Roman"/>
          <w:b/>
          <w:bCs/>
          <w:noProof/>
          <w:lang w:eastAsia="en-US" w:bidi="ar-SA"/>
        </w:rPr>
        <w:lastRenderedPageBreak/>
        <w:drawing>
          <wp:inline distT="0" distB="0" distL="0" distR="0" wp14:anchorId="404828D9" wp14:editId="2145F623">
            <wp:extent cx="3589183" cy="3589183"/>
            <wp:effectExtent l="0" t="0" r="0" b="0"/>
            <wp:docPr id="7" name="Picture 7" descr="Macintosh HD:Users:francois:Desktop:Fig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francois:Desktop:Figure3.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589183" cy="3589183"/>
                    </a:xfrm>
                    <a:prstGeom prst="rect">
                      <a:avLst/>
                    </a:prstGeom>
                    <a:noFill/>
                    <a:ln>
                      <a:noFill/>
                    </a:ln>
                  </pic:spPr>
                </pic:pic>
              </a:graphicData>
            </a:graphic>
          </wp:inline>
        </w:drawing>
      </w:r>
    </w:p>
    <w:p w14:paraId="52E608AB" w14:textId="34EB509F" w:rsidR="009D3EE8" w:rsidRPr="00FE75DC" w:rsidRDefault="009D3EE8" w:rsidP="003218A1">
      <w:pPr>
        <w:spacing w:line="480" w:lineRule="auto"/>
        <w:ind w:firstLine="288"/>
        <w:rPr>
          <w:rFonts w:cs="Times New Roman"/>
        </w:rPr>
      </w:pPr>
      <w:r>
        <w:rPr>
          <w:rFonts w:cs="Times New Roman"/>
          <w:b/>
          <w:bCs/>
        </w:rPr>
        <w:t xml:space="preserve">Fig. </w:t>
      </w:r>
      <w:r w:rsidR="00B936D4">
        <w:rPr>
          <w:rFonts w:cs="Times New Roman"/>
          <w:b/>
          <w:bCs/>
        </w:rPr>
        <w:t>4</w:t>
      </w:r>
      <w:r>
        <w:rPr>
          <w:rFonts w:cs="Times New Roman"/>
          <w:b/>
          <w:bCs/>
        </w:rPr>
        <w:t>.</w:t>
      </w:r>
      <w:r w:rsidRPr="0079574E">
        <w:rPr>
          <w:rFonts w:cs="Times New Roman"/>
        </w:rPr>
        <w:t xml:space="preserve"> </w:t>
      </w:r>
      <w:r>
        <w:rPr>
          <w:rFonts w:cs="Times New Roman"/>
        </w:rPr>
        <w:t xml:space="preserve">Relationship between hourly-average cell </w:t>
      </w:r>
      <w:r w:rsidRPr="00C20035">
        <w:rPr>
          <w:rFonts w:cs="Times New Roman"/>
        </w:rPr>
        <w:t xml:space="preserve">abundances of </w:t>
      </w:r>
      <w:r w:rsidR="00DA6191" w:rsidRPr="005B459F">
        <w:rPr>
          <w:rFonts w:cs="Times New Roman"/>
          <w:i/>
        </w:rPr>
        <w:t>T</w:t>
      </w:r>
      <w:r w:rsidR="00DA6191">
        <w:rPr>
          <w:rFonts w:cs="Times New Roman"/>
          <w:i/>
        </w:rPr>
        <w:t>eleaulax</w:t>
      </w:r>
      <w:r w:rsidR="00DA6191">
        <w:rPr>
          <w:rFonts w:cs="Times New Roman"/>
        </w:rPr>
        <w:t xml:space="preserve">-like </w:t>
      </w:r>
      <w:r w:rsidR="00B113BF" w:rsidRPr="00B113BF">
        <w:rPr>
          <w:rFonts w:cs="Times New Roman"/>
          <w:iCs/>
        </w:rPr>
        <w:t>cryptophyte</w:t>
      </w:r>
      <w:r w:rsidR="00B113BF">
        <w:rPr>
          <w:rFonts w:cs="Times New Roman"/>
          <w:iCs/>
        </w:rPr>
        <w:t>s</w:t>
      </w:r>
      <w:r w:rsidR="00B113BF">
        <w:rPr>
          <w:rFonts w:cs="Times New Roman"/>
        </w:rPr>
        <w:t xml:space="preserve"> </w:t>
      </w:r>
      <w:r>
        <w:rPr>
          <w:rFonts w:cs="Times New Roman"/>
        </w:rPr>
        <w:t>(</w:t>
      </w:r>
      <w:r w:rsidRPr="00C20035">
        <w:rPr>
          <w:rFonts w:cs="Times New Roman"/>
        </w:rPr>
        <w:t>10</w:t>
      </w:r>
      <w:r w:rsidRPr="00C20035">
        <w:rPr>
          <w:rFonts w:cs="Times New Roman"/>
          <w:vertAlign w:val="superscript"/>
        </w:rPr>
        <w:t>6</w:t>
      </w:r>
      <w:r w:rsidRPr="00C20035">
        <w:rPr>
          <w:rFonts w:cs="Times New Roman"/>
        </w:rPr>
        <w:t xml:space="preserve"> cells L</w:t>
      </w:r>
      <w:r w:rsidRPr="00C20035">
        <w:rPr>
          <w:rFonts w:cs="Times New Roman"/>
          <w:vertAlign w:val="superscript"/>
        </w:rPr>
        <w:t>-1</w:t>
      </w:r>
      <w:r w:rsidRPr="00C20035">
        <w:rPr>
          <w:rFonts w:cs="Times New Roman"/>
        </w:rPr>
        <w:t>)</w:t>
      </w:r>
      <w:r w:rsidRPr="00C20035">
        <w:rPr>
          <w:rFonts w:cs="Times New Roman"/>
          <w:vertAlign w:val="superscript"/>
        </w:rPr>
        <w:t xml:space="preserve"> </w:t>
      </w:r>
      <w:r w:rsidRPr="00C20035">
        <w:rPr>
          <w:rFonts w:cs="Times New Roman"/>
        </w:rPr>
        <w:t xml:space="preserve">and </w:t>
      </w:r>
      <w:r w:rsidRPr="00FC5E5F">
        <w:rPr>
          <w:rFonts w:cs="Times New Roman"/>
          <w:i/>
        </w:rPr>
        <w:t>Mesodinium major</w:t>
      </w:r>
      <w:r w:rsidRPr="00C20035">
        <w:rPr>
          <w:rFonts w:cs="Times New Roman"/>
        </w:rPr>
        <w:t xml:space="preserve"> (</w:t>
      </w:r>
      <w:r>
        <w:rPr>
          <w:rFonts w:cs="Times New Roman"/>
        </w:rPr>
        <w:t>10</w:t>
      </w:r>
      <w:r w:rsidRPr="008A0DAC">
        <w:rPr>
          <w:rFonts w:cs="Times New Roman"/>
          <w:vertAlign w:val="superscript"/>
        </w:rPr>
        <w:t>6</w:t>
      </w:r>
      <w:r>
        <w:rPr>
          <w:rFonts w:cs="Times New Roman"/>
        </w:rPr>
        <w:t xml:space="preserve"> cells L</w:t>
      </w:r>
      <w:r w:rsidRPr="008A0DAC">
        <w:rPr>
          <w:rFonts w:cs="Times New Roman"/>
          <w:vertAlign w:val="superscript"/>
        </w:rPr>
        <w:t>-1</w:t>
      </w:r>
      <w:r w:rsidRPr="008A0DAC">
        <w:rPr>
          <w:rFonts w:cs="Times New Roman"/>
        </w:rPr>
        <w:t>)</w:t>
      </w:r>
      <w:r w:rsidRPr="0079574E">
        <w:rPr>
          <w:rFonts w:cs="Times New Roman"/>
        </w:rPr>
        <w:t xml:space="preserve"> </w:t>
      </w:r>
      <w:r>
        <w:rPr>
          <w:rFonts w:cs="Times New Roman"/>
        </w:rPr>
        <w:t>during the survey in the C</w:t>
      </w:r>
      <w:r w:rsidR="00B113BF">
        <w:rPr>
          <w:rFonts w:cs="Times New Roman"/>
        </w:rPr>
        <w:t>olumbia River estuary.</w:t>
      </w:r>
      <w:r w:rsidRPr="00783B9A">
        <w:rPr>
          <w:rFonts w:cs="Times New Roman"/>
        </w:rPr>
        <w:t xml:space="preserve"> </w:t>
      </w:r>
      <w:r w:rsidRPr="00946A19">
        <w:rPr>
          <w:rFonts w:cs="Times New Roman"/>
        </w:rPr>
        <w:t>Dashed lines represent model II li</w:t>
      </w:r>
      <w:r w:rsidR="00DA6191">
        <w:rPr>
          <w:rFonts w:cs="Times New Roman"/>
        </w:rPr>
        <w:t>near regression of plotted data</w:t>
      </w:r>
      <w:r w:rsidR="009004BF">
        <w:rPr>
          <w:rFonts w:cs="Times New Roman"/>
        </w:rPr>
        <w:t xml:space="preserve"> and</w:t>
      </w:r>
      <w:r w:rsidR="009004BF" w:rsidRPr="009004BF">
        <w:rPr>
          <w:rFonts w:cs="Times New Roman"/>
        </w:rPr>
        <w:t xml:space="preserve"> </w:t>
      </w:r>
      <w:r w:rsidR="009004BF" w:rsidRPr="00946A19">
        <w:rPr>
          <w:rFonts w:cs="Times New Roman"/>
        </w:rPr>
        <w:t>R</w:t>
      </w:r>
      <w:r w:rsidR="009004BF" w:rsidRPr="009004BF">
        <w:rPr>
          <w:rFonts w:cs="Times New Roman"/>
          <w:vertAlign w:val="superscript"/>
        </w:rPr>
        <w:t>2</w:t>
      </w:r>
      <w:r w:rsidR="009004BF" w:rsidRPr="00946A19">
        <w:rPr>
          <w:rFonts w:cs="Times New Roman"/>
        </w:rPr>
        <w:t xml:space="preserve"> represents </w:t>
      </w:r>
      <w:r w:rsidR="009004BF">
        <w:rPr>
          <w:rFonts w:cs="Times New Roman"/>
        </w:rPr>
        <w:t>the coefficient of determination.</w:t>
      </w:r>
    </w:p>
    <w:p w14:paraId="6EB710E9" w14:textId="77777777" w:rsidR="009D3EE8" w:rsidRPr="00FE75DC" w:rsidRDefault="009D3EE8" w:rsidP="003218A1">
      <w:pPr>
        <w:spacing w:line="480" w:lineRule="auto"/>
        <w:ind w:firstLine="288"/>
        <w:rPr>
          <w:rFonts w:cs="Times New Roman"/>
        </w:rPr>
      </w:pPr>
    </w:p>
    <w:p w14:paraId="48AF7989" w14:textId="1B9AC0BF" w:rsidR="008D77E7" w:rsidRDefault="008E00D6" w:rsidP="003218A1">
      <w:pPr>
        <w:spacing w:line="480" w:lineRule="auto"/>
        <w:rPr>
          <w:rFonts w:cs="Times New Roman"/>
          <w:b/>
        </w:rPr>
      </w:pPr>
      <w:r>
        <w:rPr>
          <w:rFonts w:cs="Times New Roman"/>
          <w:b/>
          <w:noProof/>
          <w:lang w:eastAsia="en-US" w:bidi="ar-SA"/>
        </w:rPr>
        <w:lastRenderedPageBreak/>
        <w:drawing>
          <wp:inline distT="0" distB="0" distL="0" distR="0" wp14:anchorId="06E0067A" wp14:editId="46506E2A">
            <wp:extent cx="6329045" cy="4345969"/>
            <wp:effectExtent l="0" t="0" r="0" b="0"/>
            <wp:docPr id="6" name="Picture 6" descr="Macintosh HD:Users:francois:Desktop:Figur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francois:Desktop:Figure4.png"/>
                    <pic:cNvPicPr>
                      <a:picLocks noChangeAspect="1" noChangeArrowheads="1"/>
                    </pic:cNvPicPr>
                  </pic:nvPicPr>
                  <pic:blipFill rotWithShape="1">
                    <a:blip r:embed="rId15">
                      <a:extLst>
                        <a:ext uri="{28A0092B-C50C-407E-A947-70E740481C1C}">
                          <a14:useLocalDpi xmlns:a14="http://schemas.microsoft.com/office/drawing/2010/main" val="0"/>
                        </a:ext>
                      </a:extLst>
                    </a:blip>
                    <a:srcRect b="31333"/>
                    <a:stretch/>
                  </pic:blipFill>
                  <pic:spPr bwMode="auto">
                    <a:xfrm>
                      <a:off x="0" y="0"/>
                      <a:ext cx="6329045" cy="4345969"/>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inline>
        </w:drawing>
      </w:r>
    </w:p>
    <w:p w14:paraId="0ED665AC" w14:textId="40002A75" w:rsidR="008D77E7" w:rsidRPr="00F2360F" w:rsidRDefault="008D77E7" w:rsidP="003218A1">
      <w:pPr>
        <w:spacing w:line="480" w:lineRule="auto"/>
        <w:ind w:firstLine="288"/>
        <w:rPr>
          <w:rFonts w:cs="Times New Roman"/>
        </w:rPr>
      </w:pPr>
      <w:r w:rsidRPr="00F2360F">
        <w:rPr>
          <w:rFonts w:cs="Times New Roman"/>
          <w:b/>
        </w:rPr>
        <w:t xml:space="preserve">Fig. </w:t>
      </w:r>
      <w:r w:rsidR="00B936D4">
        <w:rPr>
          <w:rFonts w:cs="Times New Roman"/>
          <w:b/>
        </w:rPr>
        <w:t>5</w:t>
      </w:r>
      <w:r w:rsidRPr="00F2360F">
        <w:rPr>
          <w:rFonts w:cs="Times New Roman"/>
          <w:b/>
        </w:rPr>
        <w:t>.</w:t>
      </w:r>
      <w:r>
        <w:rPr>
          <w:rFonts w:cs="Times New Roman"/>
        </w:rPr>
        <w:t xml:space="preserve"> </w:t>
      </w:r>
      <w:r w:rsidR="00F72E73">
        <w:rPr>
          <w:rFonts w:cs="Times New Roman"/>
        </w:rPr>
        <w:t>Comparison</w:t>
      </w:r>
      <w:r w:rsidRPr="00F2360F">
        <w:rPr>
          <w:rFonts w:cs="Times New Roman"/>
          <w:bCs/>
        </w:rPr>
        <w:t xml:space="preserve"> of the size-based </w:t>
      </w:r>
      <w:r w:rsidR="00A656B8">
        <w:rPr>
          <w:rFonts w:cs="Times New Roman"/>
          <w:bCs/>
        </w:rPr>
        <w:t xml:space="preserve">and cell-cycle based estimates of division rates for </w:t>
      </w:r>
      <w:r>
        <w:rPr>
          <w:rFonts w:cs="Times New Roman"/>
          <w:bCs/>
        </w:rPr>
        <w:t xml:space="preserve">a </w:t>
      </w:r>
      <w:r w:rsidRPr="00F2360F">
        <w:rPr>
          <w:rFonts w:cs="Times New Roman"/>
          <w:bCs/>
        </w:rPr>
        <w:t xml:space="preserve">cultured </w:t>
      </w:r>
      <w:r w:rsidR="00491A27">
        <w:rPr>
          <w:rFonts w:cs="Times New Roman"/>
          <w:bCs/>
        </w:rPr>
        <w:t xml:space="preserve">cryptophyte </w:t>
      </w:r>
      <w:r w:rsidRPr="00F2360F">
        <w:rPr>
          <w:rFonts w:cs="Times New Roman"/>
          <w:bCs/>
        </w:rPr>
        <w:t>isolate</w:t>
      </w:r>
      <w:r w:rsidRPr="00090513">
        <w:rPr>
          <w:rFonts w:cs="Times New Roman"/>
          <w:bCs/>
        </w:rPr>
        <w:t xml:space="preserve"> </w:t>
      </w:r>
      <w:r>
        <w:rPr>
          <w:rFonts w:cs="Times New Roman"/>
          <w:bCs/>
        </w:rPr>
        <w:t>during a 28-hr experiment</w:t>
      </w:r>
      <w:r w:rsidRPr="00F2360F">
        <w:rPr>
          <w:rFonts w:cs="Times New Roman"/>
          <w:bCs/>
        </w:rPr>
        <w:t>.</w:t>
      </w:r>
      <w:r w:rsidRPr="00F2360F">
        <w:rPr>
          <w:rFonts w:cs="Times New Roman"/>
          <w:b/>
          <w:bCs/>
        </w:rPr>
        <w:t xml:space="preserve"> </w:t>
      </w:r>
      <w:r w:rsidRPr="00F2360F">
        <w:rPr>
          <w:rFonts w:cs="Times New Roman"/>
        </w:rPr>
        <w:t xml:space="preserve">A) Hourly- averaged cell </w:t>
      </w:r>
      <w:r w:rsidR="00E30123">
        <w:rPr>
          <w:rFonts w:cs="Times New Roman"/>
        </w:rPr>
        <w:t>volume</w:t>
      </w:r>
      <w:r w:rsidRPr="00F2360F">
        <w:rPr>
          <w:rFonts w:cs="Times New Roman"/>
        </w:rPr>
        <w:t xml:space="preserve"> </w:t>
      </w:r>
      <w:r>
        <w:rPr>
          <w:rFonts w:cs="Times New Roman"/>
        </w:rPr>
        <w:t xml:space="preserve">of </w:t>
      </w:r>
      <w:r w:rsidRPr="00F2360F">
        <w:rPr>
          <w:rFonts w:cs="Times New Roman"/>
          <w:i/>
        </w:rPr>
        <w:t>Rhodomonas sp.</w:t>
      </w:r>
      <w:r>
        <w:rPr>
          <w:rFonts w:cs="Times New Roman"/>
        </w:rPr>
        <w:t xml:space="preserve"> </w:t>
      </w:r>
      <w:r w:rsidRPr="00F2360F">
        <w:rPr>
          <w:rFonts w:cs="Times New Roman"/>
        </w:rPr>
        <w:t>(</w:t>
      </w:r>
      <w:r w:rsidR="00E30123">
        <w:rPr>
          <w:rFonts w:cs="Times New Roman"/>
        </w:rPr>
        <w:t>µm</w:t>
      </w:r>
      <w:r w:rsidR="00E30123" w:rsidRPr="00E30123">
        <w:rPr>
          <w:rFonts w:cs="Times New Roman"/>
          <w:vertAlign w:val="superscript"/>
        </w:rPr>
        <w:t>3</w:t>
      </w:r>
      <w:r>
        <w:rPr>
          <w:rFonts w:cs="Times New Roman"/>
        </w:rPr>
        <w:t>,</w:t>
      </w:r>
      <w:r w:rsidRPr="00F2360F">
        <w:rPr>
          <w:rFonts w:cs="Times New Roman"/>
        </w:rPr>
        <w:t xml:space="preserve"> black line)</w:t>
      </w:r>
      <w:r>
        <w:rPr>
          <w:rFonts w:cs="Times New Roman"/>
        </w:rPr>
        <w:t xml:space="preserve"> and </w:t>
      </w:r>
      <w:r w:rsidRPr="00F2360F">
        <w:rPr>
          <w:rFonts w:cs="Times New Roman"/>
        </w:rPr>
        <w:t>percentage of cells in G1 (</w:t>
      </w:r>
      <w:r w:rsidR="008E00D6">
        <w:rPr>
          <w:rFonts w:cs="Times New Roman"/>
        </w:rPr>
        <w:t>close circles</w:t>
      </w:r>
      <w:r w:rsidRPr="00F2360F">
        <w:rPr>
          <w:rFonts w:cs="Times New Roman"/>
        </w:rPr>
        <w:t xml:space="preserve">), and </w:t>
      </w:r>
      <w:r>
        <w:rPr>
          <w:rFonts w:cs="Times New Roman"/>
        </w:rPr>
        <w:t>S+</w:t>
      </w:r>
      <w:r w:rsidRPr="00F2360F">
        <w:rPr>
          <w:rFonts w:cs="Times New Roman"/>
        </w:rPr>
        <w:t>G2</w:t>
      </w:r>
      <w:r>
        <w:rPr>
          <w:rFonts w:cs="Times New Roman"/>
        </w:rPr>
        <w:t xml:space="preserve"> </w:t>
      </w:r>
      <w:r w:rsidRPr="00F2360F">
        <w:rPr>
          <w:rFonts w:cs="Times New Roman"/>
        </w:rPr>
        <w:t>(</w:t>
      </w:r>
      <w:r w:rsidR="008E00D6">
        <w:rPr>
          <w:rFonts w:cs="Times New Roman"/>
        </w:rPr>
        <w:t>open circles</w:t>
      </w:r>
      <w:r w:rsidR="00AB7DD9">
        <w:rPr>
          <w:rFonts w:cs="Times New Roman"/>
        </w:rPr>
        <w:t>)</w:t>
      </w:r>
      <w:r w:rsidRPr="00F2360F">
        <w:rPr>
          <w:rFonts w:cs="Times New Roman"/>
        </w:rPr>
        <w:t xml:space="preserve"> phases. </w:t>
      </w:r>
      <w:r>
        <w:rPr>
          <w:rFonts w:cs="Times New Roman"/>
        </w:rPr>
        <w:t xml:space="preserve">B) </w:t>
      </w:r>
      <w:r w:rsidRPr="00F2360F">
        <w:rPr>
          <w:rFonts w:cs="Times New Roman"/>
        </w:rPr>
        <w:t>Hourly division rates (h</w:t>
      </w:r>
      <w:r w:rsidRPr="00F2360F">
        <w:rPr>
          <w:rFonts w:cs="Times New Roman"/>
          <w:vertAlign w:val="superscript"/>
        </w:rPr>
        <w:t>-1</w:t>
      </w:r>
      <w:r>
        <w:rPr>
          <w:rFonts w:cs="Times New Roman"/>
        </w:rPr>
        <w:t xml:space="preserve">) based </w:t>
      </w:r>
      <w:r w:rsidR="008E00D6" w:rsidRPr="00F2360F">
        <w:rPr>
          <w:rFonts w:cs="Times New Roman"/>
        </w:rPr>
        <w:t>on the size distribution (</w:t>
      </w:r>
      <w:r w:rsidR="008E00D6">
        <w:rPr>
          <w:rFonts w:cs="Times New Roman"/>
        </w:rPr>
        <w:t>black</w:t>
      </w:r>
      <w:r w:rsidR="008E00D6" w:rsidRPr="00F2360F">
        <w:rPr>
          <w:rFonts w:cs="Times New Roman"/>
        </w:rPr>
        <w:t xml:space="preserve"> line)</w:t>
      </w:r>
      <w:r w:rsidR="008E00D6">
        <w:rPr>
          <w:rFonts w:cs="Times New Roman"/>
        </w:rPr>
        <w:t xml:space="preserve"> and </w:t>
      </w:r>
      <w:r>
        <w:rPr>
          <w:rFonts w:cs="Times New Roman"/>
        </w:rPr>
        <w:t xml:space="preserve">on </w:t>
      </w:r>
      <w:r w:rsidR="00A656B8">
        <w:rPr>
          <w:rFonts w:cs="Times New Roman"/>
        </w:rPr>
        <w:t>cell cycle analyses</w:t>
      </w:r>
      <w:r w:rsidR="008E00D6">
        <w:rPr>
          <w:rFonts w:cs="Times New Roman"/>
        </w:rPr>
        <w:t xml:space="preserve"> (open circles)</w:t>
      </w:r>
      <w:r w:rsidRPr="00F2360F">
        <w:rPr>
          <w:rFonts w:cs="Times New Roman"/>
        </w:rPr>
        <w:t xml:space="preserve">. The grey regions indicate night. Vertical bars represent standard </w:t>
      </w:r>
      <w:r w:rsidR="00A656B8">
        <w:rPr>
          <w:rFonts w:cs="Times New Roman"/>
        </w:rPr>
        <w:t>error</w:t>
      </w:r>
      <w:r w:rsidRPr="00F2360F">
        <w:rPr>
          <w:rFonts w:cs="Times New Roman"/>
        </w:rPr>
        <w:t xml:space="preserve"> (n=20 for </w:t>
      </w:r>
      <w:r w:rsidR="00E30123">
        <w:rPr>
          <w:rFonts w:cs="Times New Roman"/>
        </w:rPr>
        <w:t>cell volume</w:t>
      </w:r>
      <w:r w:rsidRPr="00F2360F">
        <w:rPr>
          <w:rFonts w:cs="Times New Roman"/>
        </w:rPr>
        <w:t>, n=3 for the percent of cells in G1</w:t>
      </w:r>
      <w:r>
        <w:rPr>
          <w:rFonts w:cs="Times New Roman"/>
        </w:rPr>
        <w:t xml:space="preserve"> and S+</w:t>
      </w:r>
      <w:r w:rsidRPr="00F2360F">
        <w:rPr>
          <w:rFonts w:cs="Times New Roman"/>
        </w:rPr>
        <w:t xml:space="preserve">G2 phases, n=24 for the size-based division rates). </w:t>
      </w:r>
    </w:p>
    <w:p w14:paraId="2392E90A" w14:textId="77777777" w:rsidR="008D5305" w:rsidRDefault="008D5305" w:rsidP="003218A1">
      <w:pPr>
        <w:widowControl/>
        <w:tabs>
          <w:tab w:val="clear" w:pos="709"/>
        </w:tabs>
        <w:suppressAutoHyphens w:val="0"/>
        <w:ind w:firstLine="288"/>
        <w:rPr>
          <w:rFonts w:cs="Times New Roman"/>
          <w:b/>
          <w:bCs/>
        </w:rPr>
      </w:pPr>
      <w:r>
        <w:rPr>
          <w:rFonts w:cs="Times New Roman"/>
          <w:b/>
          <w:bCs/>
        </w:rPr>
        <w:br w:type="page"/>
      </w:r>
    </w:p>
    <w:p w14:paraId="1B7C8A79" w14:textId="77777777" w:rsidR="008D5305" w:rsidRPr="00FE75DC" w:rsidRDefault="008D5305" w:rsidP="003218A1">
      <w:pPr>
        <w:spacing w:line="480" w:lineRule="auto"/>
        <w:ind w:firstLine="288"/>
        <w:rPr>
          <w:rFonts w:cs="Times New Roman"/>
        </w:rPr>
      </w:pPr>
    </w:p>
    <w:p w14:paraId="13D9024D" w14:textId="43582C41" w:rsidR="008D5305" w:rsidRPr="00FE75DC" w:rsidRDefault="00CC4C34" w:rsidP="003218A1">
      <w:pPr>
        <w:spacing w:line="480" w:lineRule="auto"/>
        <w:rPr>
          <w:rFonts w:cs="Times New Roman"/>
        </w:rPr>
      </w:pPr>
      <w:r>
        <w:rPr>
          <w:rFonts w:cs="Times New Roman"/>
          <w:noProof/>
          <w:lang w:eastAsia="en-US" w:bidi="ar-SA"/>
        </w:rPr>
        <w:drawing>
          <wp:inline distT="0" distB="0" distL="0" distR="0" wp14:anchorId="310E1F7F" wp14:editId="5F8463CB">
            <wp:extent cx="6329045" cy="4417888"/>
            <wp:effectExtent l="0" t="0" r="0" b="1905"/>
            <wp:docPr id="1" name="Picture 1" descr="Macintosh HD:Users:francois:Desktop:Figur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francois:Desktop:Figure5.png"/>
                    <pic:cNvPicPr>
                      <a:picLocks noChangeAspect="1" noChangeArrowheads="1"/>
                    </pic:cNvPicPr>
                  </pic:nvPicPr>
                  <pic:blipFill rotWithShape="1">
                    <a:blip r:embed="rId16">
                      <a:extLst>
                        <a:ext uri="{28A0092B-C50C-407E-A947-70E740481C1C}">
                          <a14:useLocalDpi xmlns:a14="http://schemas.microsoft.com/office/drawing/2010/main" val="0"/>
                        </a:ext>
                      </a:extLst>
                    </a:blip>
                    <a:srcRect b="30197"/>
                    <a:stretch/>
                  </pic:blipFill>
                  <pic:spPr bwMode="auto">
                    <a:xfrm>
                      <a:off x="0" y="0"/>
                      <a:ext cx="6329045" cy="4417888"/>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inline>
        </w:drawing>
      </w:r>
    </w:p>
    <w:p w14:paraId="1C79388F" w14:textId="71052662" w:rsidR="008D5305" w:rsidRDefault="00563AD1" w:rsidP="003218A1">
      <w:pPr>
        <w:spacing w:line="480" w:lineRule="auto"/>
        <w:ind w:firstLine="288"/>
        <w:rPr>
          <w:rFonts w:cs="Times New Roman"/>
        </w:rPr>
      </w:pPr>
      <w:r w:rsidRPr="007D1E2D">
        <w:rPr>
          <w:rFonts w:cs="Times New Roman"/>
          <w:b/>
        </w:rPr>
        <w:t xml:space="preserve">Fig. </w:t>
      </w:r>
      <w:r w:rsidR="00B936D4">
        <w:rPr>
          <w:rFonts w:cs="Times New Roman"/>
          <w:b/>
        </w:rPr>
        <w:t>6</w:t>
      </w:r>
      <w:r w:rsidRPr="007D1E2D">
        <w:rPr>
          <w:rFonts w:cs="Times New Roman"/>
          <w:b/>
        </w:rPr>
        <w:t>.</w:t>
      </w:r>
      <w:r>
        <w:rPr>
          <w:rFonts w:cs="Times New Roman"/>
        </w:rPr>
        <w:t xml:space="preserve"> A) Hourly-averaged cell volumes of </w:t>
      </w:r>
      <w:r w:rsidR="00B3016B">
        <w:rPr>
          <w:rFonts w:cs="Times New Roman"/>
          <w:i/>
          <w:iCs/>
        </w:rPr>
        <w:t>Teleaulax</w:t>
      </w:r>
      <w:r w:rsidR="00261B51">
        <w:rPr>
          <w:rFonts w:cs="Times New Roman"/>
        </w:rPr>
        <w:t xml:space="preserve">-like cryptophytes </w:t>
      </w:r>
      <w:r>
        <w:rPr>
          <w:rFonts w:cs="Times New Roman"/>
        </w:rPr>
        <w:t>(µm</w:t>
      </w:r>
      <w:r w:rsidRPr="00090513">
        <w:rPr>
          <w:rFonts w:cs="Times New Roman"/>
          <w:vertAlign w:val="superscript"/>
        </w:rPr>
        <w:t>3</w:t>
      </w:r>
      <w:r>
        <w:rPr>
          <w:rFonts w:cs="Times New Roman"/>
        </w:rPr>
        <w:t xml:space="preserve">) estimated by </w:t>
      </w:r>
      <w:r w:rsidR="00AB7DD9">
        <w:rPr>
          <w:rFonts w:cs="Times New Roman"/>
        </w:rPr>
        <w:t>flow cytometry</w:t>
      </w:r>
      <w:r>
        <w:rPr>
          <w:rFonts w:cs="Times New Roman"/>
        </w:rPr>
        <w:t xml:space="preserve"> during the survey. </w:t>
      </w:r>
      <w:r w:rsidRPr="00090513">
        <w:rPr>
          <w:rFonts w:cs="Times New Roman"/>
        </w:rPr>
        <w:t xml:space="preserve">Vertical grey bars represent the standard deviation </w:t>
      </w:r>
      <w:r>
        <w:rPr>
          <w:rFonts w:cs="Times New Roman"/>
        </w:rPr>
        <w:t xml:space="preserve">of the </w:t>
      </w:r>
      <w:r w:rsidR="000C1147">
        <w:rPr>
          <w:rFonts w:cs="Times New Roman"/>
        </w:rPr>
        <w:t>hourly-mean cell volume</w:t>
      </w:r>
      <w:r>
        <w:rPr>
          <w:rFonts w:cs="Times New Roman"/>
        </w:rPr>
        <w:t>.</w:t>
      </w:r>
      <w:r w:rsidRPr="00090513">
        <w:rPr>
          <w:rFonts w:cs="Times New Roman"/>
        </w:rPr>
        <w:t xml:space="preserve"> </w:t>
      </w:r>
      <w:r w:rsidRPr="00F2360F">
        <w:rPr>
          <w:rFonts w:cs="Times New Roman"/>
        </w:rPr>
        <w:t>The grey regions indicate night.</w:t>
      </w:r>
      <w:r>
        <w:rPr>
          <w:rFonts w:cs="Times New Roman"/>
        </w:rPr>
        <w:t xml:space="preserve"> B)</w:t>
      </w:r>
      <w:r w:rsidRPr="00563AD1">
        <w:rPr>
          <w:rFonts w:cs="Times New Roman"/>
        </w:rPr>
        <w:t xml:space="preserve"> </w:t>
      </w:r>
      <w:r>
        <w:rPr>
          <w:rFonts w:cs="Times New Roman"/>
        </w:rPr>
        <w:t>Daily rates of cell division (d</w:t>
      </w:r>
      <w:r w:rsidRPr="00FC5E5F">
        <w:rPr>
          <w:rFonts w:cs="Times New Roman"/>
          <w:vertAlign w:val="superscript"/>
        </w:rPr>
        <w:t>-1</w:t>
      </w:r>
      <w:r>
        <w:rPr>
          <w:rFonts w:cs="Times New Roman"/>
        </w:rPr>
        <w:t xml:space="preserve">) of </w:t>
      </w:r>
      <w:r w:rsidR="00B3016B">
        <w:rPr>
          <w:rFonts w:cs="Times New Roman"/>
          <w:i/>
          <w:iCs/>
        </w:rPr>
        <w:t>Teleaulax</w:t>
      </w:r>
      <w:r w:rsidR="00B3016B">
        <w:rPr>
          <w:rFonts w:cs="Times New Roman"/>
        </w:rPr>
        <w:t>-like cryptophytes</w:t>
      </w:r>
      <w:r>
        <w:rPr>
          <w:rFonts w:cs="Times New Roman"/>
          <w:i/>
          <w:iCs/>
        </w:rPr>
        <w:t xml:space="preserve"> </w:t>
      </w:r>
      <w:r>
        <w:rPr>
          <w:rFonts w:cs="Times New Roman"/>
        </w:rPr>
        <w:t>during the survey</w:t>
      </w:r>
      <w:r w:rsidRPr="00FC5E5F">
        <w:rPr>
          <w:rFonts w:cs="Times New Roman"/>
        </w:rPr>
        <w:t xml:space="preserve">. Vertical bars represent the </w:t>
      </w:r>
      <w:r>
        <w:rPr>
          <w:rFonts w:cs="Times New Roman"/>
        </w:rPr>
        <w:t xml:space="preserve">propagated </w:t>
      </w:r>
      <w:r w:rsidRPr="00FC5E5F">
        <w:rPr>
          <w:rFonts w:cs="Times New Roman"/>
        </w:rPr>
        <w:t xml:space="preserve">standard </w:t>
      </w:r>
      <w:r>
        <w:rPr>
          <w:rFonts w:cs="Times New Roman"/>
        </w:rPr>
        <w:t>error</w:t>
      </w:r>
      <w:r w:rsidRPr="00FC5E5F">
        <w:rPr>
          <w:rFonts w:cs="Times New Roman"/>
        </w:rPr>
        <w:t xml:space="preserve"> of the </w:t>
      </w:r>
      <w:r>
        <w:rPr>
          <w:rFonts w:cs="Times New Roman"/>
        </w:rPr>
        <w:t>sum of hourly division rate estimates during each of the ten 24 h-period</w:t>
      </w:r>
      <w:r w:rsidRPr="00FC5E5F">
        <w:rPr>
          <w:rFonts w:cs="Times New Roman"/>
        </w:rPr>
        <w:t>.</w:t>
      </w:r>
    </w:p>
    <w:p w14:paraId="41F7973F" w14:textId="77777777" w:rsidR="00940EFD" w:rsidRPr="00FE75DC" w:rsidRDefault="00491A27" w:rsidP="00940EFD">
      <w:pPr>
        <w:spacing w:line="480" w:lineRule="auto"/>
        <w:jc w:val="both"/>
        <w:rPr>
          <w:rFonts w:cs="Times New Roman"/>
        </w:rPr>
      </w:pPr>
      <w:r>
        <w:rPr>
          <w:rFonts w:cs="Times New Roman"/>
          <w:i/>
        </w:rPr>
        <w:br w:type="page"/>
      </w:r>
      <w:r w:rsidR="00940EFD">
        <w:rPr>
          <w:rFonts w:cs="Times New Roman"/>
          <w:noProof/>
          <w:lang w:eastAsia="en-US" w:bidi="ar-SA"/>
        </w:rPr>
        <w:lastRenderedPageBreak/>
        <w:drawing>
          <wp:inline distT="0" distB="0" distL="0" distR="0" wp14:anchorId="7FE334ED" wp14:editId="4A727317">
            <wp:extent cx="6328410" cy="3159760"/>
            <wp:effectExtent l="0" t="0" r="0" b="0"/>
            <wp:docPr id="4" name="Picture 4" descr="Macintosh HD:Users:francois:Desktop:FigureS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francois:Desktop:FigureS5.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328410" cy="3159760"/>
                    </a:xfrm>
                    <a:prstGeom prst="rect">
                      <a:avLst/>
                    </a:prstGeom>
                    <a:noFill/>
                    <a:ln>
                      <a:noFill/>
                    </a:ln>
                  </pic:spPr>
                </pic:pic>
              </a:graphicData>
            </a:graphic>
          </wp:inline>
        </w:drawing>
      </w:r>
    </w:p>
    <w:p w14:paraId="52722430" w14:textId="3E0FB93C" w:rsidR="00940EFD" w:rsidRDefault="00940EFD" w:rsidP="00940EFD">
      <w:pPr>
        <w:spacing w:line="480" w:lineRule="auto"/>
        <w:ind w:firstLine="288"/>
      </w:pPr>
      <w:r w:rsidRPr="00FC5E5F">
        <w:rPr>
          <w:rFonts w:cs="Times New Roman"/>
          <w:b/>
          <w:bCs/>
        </w:rPr>
        <w:t xml:space="preserve">Fig. </w:t>
      </w:r>
      <w:r>
        <w:rPr>
          <w:rFonts w:cs="Times New Roman"/>
          <w:b/>
          <w:bCs/>
        </w:rPr>
        <w:t>7.</w:t>
      </w:r>
      <w:r w:rsidRPr="00FC5E5F">
        <w:rPr>
          <w:rFonts w:cs="Times New Roman"/>
        </w:rPr>
        <w:t xml:space="preserve"> </w:t>
      </w:r>
      <w:r>
        <w:rPr>
          <w:rFonts w:cs="Times New Roman"/>
        </w:rPr>
        <w:t>Relationship between division rates (</w:t>
      </w:r>
      <w:r w:rsidRPr="008A0DAC">
        <w:rPr>
          <w:rFonts w:cs="Times New Roman"/>
        </w:rPr>
        <w:t>d</w:t>
      </w:r>
      <w:r>
        <w:rPr>
          <w:rFonts w:cs="Times New Roman"/>
          <w:vertAlign w:val="superscript"/>
        </w:rPr>
        <w:t>-1</w:t>
      </w:r>
      <w:r>
        <w:rPr>
          <w:rFonts w:cs="Times New Roman"/>
        </w:rPr>
        <w:t>)</w:t>
      </w:r>
      <w:r w:rsidRPr="00B6644D">
        <w:rPr>
          <w:rFonts w:cs="Times New Roman"/>
        </w:rPr>
        <w:t xml:space="preserve"> </w:t>
      </w:r>
      <w:r>
        <w:rPr>
          <w:rFonts w:cs="Times New Roman"/>
        </w:rPr>
        <w:t xml:space="preserve">of </w:t>
      </w:r>
      <w:r>
        <w:rPr>
          <w:rFonts w:cs="Times New Roman"/>
          <w:i/>
          <w:iCs/>
        </w:rPr>
        <w:t>Teleaulax</w:t>
      </w:r>
      <w:r>
        <w:rPr>
          <w:rFonts w:cs="Times New Roman"/>
        </w:rPr>
        <w:t>-like cryptophytes with daily-averaged concentrations of A) dissolved inorganic phosphate (DIP, µM) and B) dissolved inorganic nitrate (DIN, µM) during the survey.</w:t>
      </w:r>
      <w:r w:rsidRPr="009004BF">
        <w:rPr>
          <w:rFonts w:cs="Times New Roman"/>
        </w:rPr>
        <w:t xml:space="preserve"> </w:t>
      </w:r>
      <w:r w:rsidRPr="00946A19">
        <w:rPr>
          <w:rFonts w:cs="Times New Roman"/>
        </w:rPr>
        <w:t>Dashed lines represent model II linear regress</w:t>
      </w:r>
      <w:r>
        <w:rPr>
          <w:rFonts w:cs="Times New Roman"/>
        </w:rPr>
        <w:t xml:space="preserve">ion of plotted data and </w:t>
      </w:r>
      <w:r w:rsidRPr="00946A19">
        <w:rPr>
          <w:rFonts w:cs="Times New Roman"/>
        </w:rPr>
        <w:t>R</w:t>
      </w:r>
      <w:r>
        <w:rPr>
          <w:rFonts w:cs="Times New Roman"/>
          <w:vertAlign w:val="superscript"/>
        </w:rPr>
        <w:t>2</w:t>
      </w:r>
      <w:r w:rsidRPr="00946A19">
        <w:rPr>
          <w:rFonts w:cs="Times New Roman"/>
        </w:rPr>
        <w:t xml:space="preserve"> represents </w:t>
      </w:r>
      <w:r>
        <w:rPr>
          <w:rFonts w:cs="Times New Roman"/>
        </w:rPr>
        <w:t>the coefficient of determination.</w:t>
      </w:r>
    </w:p>
    <w:p w14:paraId="6A39F137" w14:textId="3F455A82" w:rsidR="00940EFD" w:rsidRDefault="00940EFD">
      <w:pPr>
        <w:widowControl/>
        <w:tabs>
          <w:tab w:val="clear" w:pos="709"/>
        </w:tabs>
        <w:suppressAutoHyphens w:val="0"/>
        <w:rPr>
          <w:rFonts w:cs="Times New Roman"/>
          <w:i/>
        </w:rPr>
      </w:pPr>
      <w:r>
        <w:rPr>
          <w:rFonts w:cs="Times New Roman"/>
          <w:i/>
        </w:rPr>
        <w:br w:type="page"/>
      </w:r>
    </w:p>
    <w:p w14:paraId="62ADF1B6" w14:textId="77777777" w:rsidR="00491A27" w:rsidRDefault="00491A27" w:rsidP="003218A1">
      <w:pPr>
        <w:widowControl/>
        <w:tabs>
          <w:tab w:val="clear" w:pos="709"/>
        </w:tabs>
        <w:suppressAutoHyphens w:val="0"/>
        <w:rPr>
          <w:rFonts w:cs="Times New Roman"/>
          <w:i/>
        </w:rPr>
      </w:pPr>
    </w:p>
    <w:p w14:paraId="20A72EEB" w14:textId="3409777E" w:rsidR="00BC5B00" w:rsidRDefault="00BC5B00" w:rsidP="000B5375">
      <w:pPr>
        <w:spacing w:line="480" w:lineRule="auto"/>
        <w:ind w:firstLine="288"/>
        <w:jc w:val="both"/>
        <w:outlineLvl w:val="0"/>
        <w:rPr>
          <w:rFonts w:cs="Times New Roman"/>
          <w:i/>
        </w:rPr>
      </w:pPr>
      <w:r w:rsidRPr="00C30CC1">
        <w:rPr>
          <w:rFonts w:cs="Times New Roman"/>
          <w:i/>
        </w:rPr>
        <w:t>The following supplement accompanies the article</w:t>
      </w:r>
    </w:p>
    <w:p w14:paraId="1AAE0EFA" w14:textId="77777777" w:rsidR="00C30CC1" w:rsidRDefault="00C30CC1" w:rsidP="004B52B9">
      <w:pPr>
        <w:spacing w:line="360" w:lineRule="auto"/>
        <w:ind w:firstLine="288"/>
        <w:jc w:val="both"/>
        <w:rPr>
          <w:rFonts w:cs="Times New Roman"/>
          <w:i/>
        </w:rPr>
      </w:pPr>
    </w:p>
    <w:p w14:paraId="44E1C402" w14:textId="77777777" w:rsidR="000B3F78" w:rsidRDefault="000B3F78" w:rsidP="000B3F78">
      <w:pPr>
        <w:spacing w:line="480" w:lineRule="auto"/>
        <w:ind w:firstLine="288"/>
        <w:jc w:val="center"/>
        <w:outlineLvl w:val="0"/>
        <w:rPr>
          <w:rFonts w:cs="Times New Roman"/>
          <w:b/>
          <w:sz w:val="28"/>
          <w:szCs w:val="28"/>
        </w:rPr>
      </w:pPr>
      <w:r w:rsidRPr="00412412">
        <w:rPr>
          <w:rFonts w:cs="Times New Roman"/>
          <w:b/>
          <w:sz w:val="28"/>
          <w:szCs w:val="28"/>
        </w:rPr>
        <w:t xml:space="preserve">Dynamics of </w:t>
      </w:r>
      <w:r w:rsidRPr="00412412">
        <w:rPr>
          <w:rFonts w:cs="Times New Roman"/>
          <w:b/>
          <w:i/>
          <w:sz w:val="28"/>
          <w:szCs w:val="28"/>
        </w:rPr>
        <w:t>Teleaulax</w:t>
      </w:r>
      <w:r w:rsidRPr="00412412">
        <w:rPr>
          <w:rFonts w:cs="Times New Roman"/>
          <w:b/>
          <w:sz w:val="28"/>
          <w:szCs w:val="28"/>
        </w:rPr>
        <w:t xml:space="preserve"> cryptophyte</w:t>
      </w:r>
      <w:r>
        <w:rPr>
          <w:rFonts w:cs="Times New Roman"/>
          <w:b/>
          <w:sz w:val="28"/>
          <w:szCs w:val="28"/>
        </w:rPr>
        <w:t xml:space="preserve"> prey</w:t>
      </w:r>
      <w:r w:rsidRPr="00412412">
        <w:rPr>
          <w:rFonts w:cs="Times New Roman"/>
          <w:b/>
          <w:sz w:val="28"/>
          <w:szCs w:val="28"/>
        </w:rPr>
        <w:t xml:space="preserve"> during </w:t>
      </w:r>
      <w:r>
        <w:rPr>
          <w:rFonts w:cs="Times New Roman"/>
          <w:b/>
          <w:sz w:val="28"/>
          <w:szCs w:val="28"/>
        </w:rPr>
        <w:t xml:space="preserve">the decline of </w:t>
      </w:r>
      <w:r w:rsidRPr="00412412">
        <w:rPr>
          <w:rFonts w:cs="Times New Roman"/>
          <w:b/>
          <w:sz w:val="28"/>
          <w:szCs w:val="28"/>
        </w:rPr>
        <w:t>red water bloom</w:t>
      </w:r>
      <w:r>
        <w:rPr>
          <w:rFonts w:cs="Times New Roman"/>
          <w:b/>
          <w:sz w:val="28"/>
          <w:szCs w:val="28"/>
        </w:rPr>
        <w:t>s</w:t>
      </w:r>
    </w:p>
    <w:p w14:paraId="24296CDA" w14:textId="77777777" w:rsidR="000B3F78" w:rsidRPr="00412412" w:rsidRDefault="000B3F78" w:rsidP="000B3F78">
      <w:pPr>
        <w:spacing w:line="480" w:lineRule="auto"/>
        <w:ind w:firstLine="288"/>
        <w:jc w:val="center"/>
        <w:rPr>
          <w:rFonts w:cs="Times New Roman"/>
          <w:b/>
          <w:sz w:val="28"/>
          <w:szCs w:val="28"/>
        </w:rPr>
      </w:pPr>
      <w:r>
        <w:rPr>
          <w:rFonts w:cs="Times New Roman"/>
          <w:b/>
          <w:sz w:val="28"/>
          <w:szCs w:val="28"/>
        </w:rPr>
        <w:t xml:space="preserve"> in the Columbia River Estuary</w:t>
      </w:r>
    </w:p>
    <w:p w14:paraId="7A17AD9F" w14:textId="77777777" w:rsidR="00B00F1E" w:rsidRPr="00C30CC1" w:rsidRDefault="00B00F1E" w:rsidP="004B52B9">
      <w:pPr>
        <w:spacing w:line="360" w:lineRule="auto"/>
        <w:ind w:firstLine="288"/>
        <w:jc w:val="both"/>
        <w:rPr>
          <w:rFonts w:cs="Times New Roman"/>
          <w:b/>
          <w:sz w:val="32"/>
          <w:szCs w:val="32"/>
        </w:rPr>
      </w:pPr>
    </w:p>
    <w:p w14:paraId="0B96B491" w14:textId="63C8D609" w:rsidR="00C30CC1" w:rsidRPr="000B3F78" w:rsidRDefault="00C30CC1" w:rsidP="004B52B9">
      <w:pPr>
        <w:spacing w:line="360" w:lineRule="auto"/>
        <w:ind w:firstLine="288"/>
        <w:jc w:val="both"/>
        <w:rPr>
          <w:rFonts w:cs="Times New Roman"/>
          <w:bCs/>
        </w:rPr>
      </w:pPr>
      <w:r w:rsidRPr="000B3F78">
        <w:rPr>
          <w:rFonts w:cs="Times New Roman"/>
          <w:bCs/>
        </w:rPr>
        <w:t xml:space="preserve">Maria Hamilton, </w:t>
      </w:r>
      <w:r w:rsidR="00A656B8" w:rsidRPr="000B3F78">
        <w:rPr>
          <w:rFonts w:cs="Times New Roman"/>
          <w:bCs/>
        </w:rPr>
        <w:t xml:space="preserve">Gwenn M. </w:t>
      </w:r>
      <w:proofErr w:type="spellStart"/>
      <w:r w:rsidR="00A656B8" w:rsidRPr="000B3F78">
        <w:rPr>
          <w:rFonts w:cs="Times New Roman"/>
          <w:bCs/>
        </w:rPr>
        <w:t>Hennon</w:t>
      </w:r>
      <w:proofErr w:type="spellEnd"/>
      <w:r w:rsidR="00A656B8" w:rsidRPr="000B3F78">
        <w:rPr>
          <w:rFonts w:cs="Times New Roman"/>
          <w:bCs/>
        </w:rPr>
        <w:t xml:space="preserve">, </w:t>
      </w:r>
      <w:r w:rsidRPr="000B3F78">
        <w:rPr>
          <w:rFonts w:cs="Times New Roman"/>
          <w:bCs/>
        </w:rPr>
        <w:t xml:space="preserve">Joseph </w:t>
      </w:r>
      <w:proofErr w:type="spellStart"/>
      <w:r w:rsidRPr="000B3F78">
        <w:rPr>
          <w:rFonts w:cs="Times New Roman"/>
          <w:bCs/>
        </w:rPr>
        <w:t>N</w:t>
      </w:r>
      <w:r w:rsidR="000B3F78" w:rsidRPr="000B3F78">
        <w:rPr>
          <w:rFonts w:cs="Times New Roman"/>
          <w:bCs/>
        </w:rPr>
        <w:t>e</w:t>
      </w:r>
      <w:r w:rsidRPr="000B3F78">
        <w:rPr>
          <w:rFonts w:cs="Times New Roman"/>
          <w:bCs/>
        </w:rPr>
        <w:t>edoba</w:t>
      </w:r>
      <w:proofErr w:type="spellEnd"/>
      <w:r w:rsidRPr="000B3F78">
        <w:rPr>
          <w:rFonts w:cs="Times New Roman"/>
          <w:bCs/>
        </w:rPr>
        <w:t xml:space="preserve">, Katie Maxey, Rhonda Morales, </w:t>
      </w:r>
      <w:proofErr w:type="spellStart"/>
      <w:r w:rsidRPr="000B3F78">
        <w:rPr>
          <w:rFonts w:cs="Times New Roman"/>
          <w:bCs/>
        </w:rPr>
        <w:t>Tawnya</w:t>
      </w:r>
      <w:proofErr w:type="spellEnd"/>
      <w:r w:rsidRPr="000B3F78">
        <w:rPr>
          <w:rFonts w:cs="Times New Roman"/>
          <w:bCs/>
        </w:rPr>
        <w:t xml:space="preserve"> Peterson, Megan Schatz, Jarred Swalwell, Peter Zuber, E. Virginia </w:t>
      </w:r>
      <w:proofErr w:type="spellStart"/>
      <w:r w:rsidRPr="000B3F78">
        <w:rPr>
          <w:rFonts w:cs="Times New Roman"/>
          <w:bCs/>
        </w:rPr>
        <w:t>Armbrust</w:t>
      </w:r>
      <w:proofErr w:type="spellEnd"/>
      <w:r w:rsidRPr="000B3F78">
        <w:rPr>
          <w:rFonts w:cs="Times New Roman"/>
          <w:bCs/>
        </w:rPr>
        <w:t xml:space="preserve">, Francois Ribalet </w:t>
      </w:r>
      <w:r w:rsidRPr="000B3F78">
        <w:rPr>
          <w:rFonts w:cs="Times New Roman"/>
          <w:bCs/>
          <w:vertAlign w:val="superscript"/>
        </w:rPr>
        <w:t>*</w:t>
      </w:r>
    </w:p>
    <w:p w14:paraId="28D80B09" w14:textId="77777777" w:rsidR="00C30CC1" w:rsidRPr="00FC5E5F" w:rsidRDefault="00C30CC1" w:rsidP="004B52B9">
      <w:pPr>
        <w:widowControl/>
        <w:tabs>
          <w:tab w:val="clear" w:pos="709"/>
        </w:tabs>
        <w:suppressAutoHyphens w:val="0"/>
        <w:spacing w:line="360" w:lineRule="auto"/>
        <w:ind w:firstLine="288"/>
        <w:jc w:val="both"/>
        <w:rPr>
          <w:rFonts w:cs="Times New Roman"/>
          <w:bCs/>
          <w:vertAlign w:val="superscript"/>
        </w:rPr>
      </w:pPr>
    </w:p>
    <w:p w14:paraId="16C9A192" w14:textId="256A2169" w:rsidR="00C30CC1" w:rsidRDefault="00C30CC1" w:rsidP="004B52B9">
      <w:pPr>
        <w:widowControl/>
        <w:tabs>
          <w:tab w:val="clear" w:pos="709"/>
        </w:tabs>
        <w:suppressAutoHyphens w:val="0"/>
        <w:spacing w:line="360" w:lineRule="auto"/>
        <w:ind w:firstLine="288"/>
        <w:jc w:val="both"/>
        <w:rPr>
          <w:rFonts w:cs="Times New Roman"/>
          <w:bCs/>
        </w:rPr>
      </w:pPr>
      <w:r>
        <w:rPr>
          <w:rFonts w:cs="Times New Roman"/>
          <w:bCs/>
        </w:rPr>
        <w:t>* Corresponding author</w:t>
      </w:r>
      <w:r w:rsidRPr="00FC5E5F">
        <w:rPr>
          <w:rFonts w:cs="Times New Roman"/>
          <w:bCs/>
        </w:rPr>
        <w:t xml:space="preserve">: </w:t>
      </w:r>
      <w:hyperlink r:id="rId18" w:history="1">
        <w:r w:rsidRPr="000F480B">
          <w:rPr>
            <w:rStyle w:val="Hyperlink"/>
            <w:rFonts w:cs="Times New Roman"/>
            <w:bCs/>
          </w:rPr>
          <w:t>ribalet@uw.edu</w:t>
        </w:r>
      </w:hyperlink>
    </w:p>
    <w:p w14:paraId="1C9CC963" w14:textId="401019EA" w:rsidR="00C30CC1" w:rsidRDefault="00C30CC1" w:rsidP="004B52B9">
      <w:pPr>
        <w:pStyle w:val="NormalWeb"/>
        <w:pBdr>
          <w:bottom w:val="single" w:sz="4" w:space="1" w:color="auto"/>
        </w:pBdr>
        <w:spacing w:line="360" w:lineRule="auto"/>
        <w:ind w:firstLine="288"/>
        <w:jc w:val="both"/>
        <w:rPr>
          <w:bCs/>
        </w:rPr>
      </w:pPr>
      <w:r w:rsidRPr="00C30CC1">
        <w:rPr>
          <w:i/>
          <w:iCs/>
        </w:rPr>
        <w:t xml:space="preserve">Marine Ecology Progress Series </w:t>
      </w:r>
      <w:r>
        <w:rPr>
          <w:i/>
          <w:iCs/>
        </w:rPr>
        <w:t>XXX</w:t>
      </w:r>
      <w:r w:rsidRPr="00C30CC1">
        <w:rPr>
          <w:i/>
          <w:iCs/>
        </w:rPr>
        <w:t xml:space="preserve">: </w:t>
      </w:r>
      <w:r>
        <w:rPr>
          <w:i/>
          <w:iCs/>
        </w:rPr>
        <w:t>XX–XX</w:t>
      </w:r>
      <w:r w:rsidRPr="00C30CC1">
        <w:rPr>
          <w:i/>
          <w:iCs/>
        </w:rPr>
        <w:t xml:space="preserve"> (201</w:t>
      </w:r>
      <w:r>
        <w:rPr>
          <w:i/>
          <w:iCs/>
        </w:rPr>
        <w:t>X</w:t>
      </w:r>
      <w:r w:rsidRPr="00C30CC1">
        <w:rPr>
          <w:i/>
          <w:iCs/>
        </w:rPr>
        <w:t>)</w:t>
      </w:r>
    </w:p>
    <w:p w14:paraId="717B8C4E" w14:textId="6C6229D1" w:rsidR="00FF63AC" w:rsidRDefault="00C30CC1" w:rsidP="000B5375">
      <w:pPr>
        <w:spacing w:line="480" w:lineRule="auto"/>
        <w:ind w:firstLine="288"/>
        <w:jc w:val="both"/>
        <w:outlineLvl w:val="0"/>
        <w:rPr>
          <w:rFonts w:cs="Times New Roman"/>
          <w:b/>
        </w:rPr>
      </w:pPr>
      <w:r>
        <w:rPr>
          <w:rFonts w:cs="Times New Roman"/>
          <w:b/>
        </w:rPr>
        <w:t>Supplement.</w:t>
      </w:r>
    </w:p>
    <w:p w14:paraId="4B8D1235" w14:textId="77777777" w:rsidR="007F7D3F" w:rsidRPr="0015514D" w:rsidRDefault="00FF63AC" w:rsidP="007F7D3F">
      <w:pPr>
        <w:widowControl/>
        <w:tabs>
          <w:tab w:val="clear" w:pos="709"/>
        </w:tabs>
        <w:suppressAutoHyphens w:val="0"/>
        <w:spacing w:line="480" w:lineRule="auto"/>
        <w:ind w:firstLine="288"/>
        <w:jc w:val="both"/>
        <w:outlineLvl w:val="0"/>
        <w:rPr>
          <w:rFonts w:cs="Times New Roman"/>
          <w:b/>
          <w:bCs/>
        </w:rPr>
      </w:pPr>
      <w:r>
        <w:rPr>
          <w:rFonts w:cs="Times New Roman"/>
          <w:b/>
        </w:rPr>
        <w:br w:type="page"/>
      </w:r>
      <w:r w:rsidR="007F7D3F" w:rsidRPr="0015514D">
        <w:rPr>
          <w:rFonts w:cs="Times New Roman"/>
          <w:b/>
          <w:bCs/>
        </w:rPr>
        <w:lastRenderedPageBreak/>
        <w:t>Table</w:t>
      </w:r>
    </w:p>
    <w:p w14:paraId="7E005457" w14:textId="77777777" w:rsidR="007F7D3F" w:rsidRDefault="007F7D3F" w:rsidP="007F7D3F">
      <w:pPr>
        <w:widowControl/>
        <w:tabs>
          <w:tab w:val="clear" w:pos="709"/>
        </w:tabs>
        <w:suppressAutoHyphens w:val="0"/>
        <w:spacing w:line="480" w:lineRule="auto"/>
        <w:ind w:firstLine="288"/>
        <w:jc w:val="both"/>
        <w:rPr>
          <w:rFonts w:cs="Times New Roman"/>
          <w:bCs/>
        </w:rPr>
      </w:pPr>
    </w:p>
    <w:p w14:paraId="6DB08CAE" w14:textId="77777777" w:rsidR="007F7D3F" w:rsidRPr="00280AF2" w:rsidRDefault="007F7D3F" w:rsidP="007F7D3F">
      <w:pPr>
        <w:widowControl/>
        <w:tabs>
          <w:tab w:val="clear" w:pos="709"/>
        </w:tabs>
        <w:suppressAutoHyphens w:val="0"/>
        <w:spacing w:line="480" w:lineRule="auto"/>
        <w:ind w:firstLine="288"/>
        <w:jc w:val="both"/>
        <w:rPr>
          <w:rFonts w:cs="Times New Roman"/>
          <w:bCs/>
        </w:rPr>
      </w:pPr>
      <w:r w:rsidRPr="00685834">
        <w:rPr>
          <w:rFonts w:cs="Times New Roman"/>
          <w:b/>
        </w:rPr>
        <w:t xml:space="preserve">Table </w:t>
      </w:r>
      <w:r>
        <w:rPr>
          <w:rFonts w:cs="Times New Roman"/>
          <w:b/>
        </w:rPr>
        <w:t>S</w:t>
      </w:r>
      <w:r w:rsidRPr="00685834">
        <w:rPr>
          <w:rFonts w:cs="Times New Roman"/>
          <w:b/>
        </w:rPr>
        <w:t>1.</w:t>
      </w:r>
      <w:r>
        <w:rPr>
          <w:rFonts w:cs="Times New Roman"/>
        </w:rPr>
        <w:t xml:space="preserve"> Percent of </w:t>
      </w:r>
      <w:r>
        <w:rPr>
          <w:rFonts w:cs="Times New Roman"/>
          <w:i/>
          <w:iCs/>
        </w:rPr>
        <w:t xml:space="preserve">Teleaulax amphioxeia </w:t>
      </w:r>
      <w:r>
        <w:rPr>
          <w:rFonts w:cs="Times New Roman"/>
        </w:rPr>
        <w:t xml:space="preserve">to the total cryptophytes during the survey, determined </w:t>
      </w:r>
      <w:proofErr w:type="gramStart"/>
      <w:r>
        <w:rPr>
          <w:rFonts w:cs="Times New Roman"/>
        </w:rPr>
        <w:t xml:space="preserve">from  </w:t>
      </w:r>
      <w:r w:rsidRPr="008C5550">
        <w:rPr>
          <w:rFonts w:cs="Times New Roman"/>
        </w:rPr>
        <w:t>the</w:t>
      </w:r>
      <w:proofErr w:type="gramEnd"/>
      <w:r w:rsidRPr="008C5550">
        <w:rPr>
          <w:rFonts w:cs="Times New Roman"/>
        </w:rPr>
        <w:t xml:space="preserve"> comparison of amplicons from the LSU D2 region (USE) (see Materials &amp; Methods)</w:t>
      </w:r>
    </w:p>
    <w:p w14:paraId="2911F1D0" w14:textId="77777777" w:rsidR="007F7D3F" w:rsidRDefault="007F7D3F" w:rsidP="007F7D3F">
      <w:pPr>
        <w:widowControl/>
        <w:tabs>
          <w:tab w:val="clear" w:pos="709"/>
        </w:tabs>
        <w:suppressAutoHyphens w:val="0"/>
        <w:spacing w:line="480" w:lineRule="auto"/>
        <w:ind w:firstLine="288"/>
        <w:jc w:val="both"/>
        <w:rPr>
          <w:rFonts w:cs="Times New Roman"/>
          <w:b/>
          <w:bCs/>
        </w:rPr>
      </w:pPr>
    </w:p>
    <w:tbl>
      <w:tblPr>
        <w:tblStyle w:val="TableGrid"/>
        <w:tblW w:w="0" w:type="auto"/>
        <w:jc w:val="center"/>
        <w:tblBorders>
          <w:left w:val="none" w:sz="0" w:space="0" w:color="auto"/>
          <w:right w:val="none" w:sz="0" w:space="0" w:color="auto"/>
          <w:insideH w:val="none" w:sz="0" w:space="0" w:color="auto"/>
          <w:insideV w:val="none" w:sz="0" w:space="0" w:color="auto"/>
        </w:tblBorders>
        <w:tblLook w:val="0000" w:firstRow="0" w:lastRow="0" w:firstColumn="0" w:lastColumn="0" w:noHBand="0" w:noVBand="0"/>
      </w:tblPr>
      <w:tblGrid>
        <w:gridCol w:w="1298"/>
        <w:gridCol w:w="2448"/>
      </w:tblGrid>
      <w:tr w:rsidR="007F7D3F" w:rsidRPr="007C081D" w14:paraId="4AC0290D" w14:textId="77777777" w:rsidTr="007F7D3F">
        <w:trPr>
          <w:jc w:val="center"/>
        </w:trPr>
        <w:tc>
          <w:tcPr>
            <w:tcW w:w="1298" w:type="dxa"/>
          </w:tcPr>
          <w:p w14:paraId="3076831E" w14:textId="77777777" w:rsidR="007F7D3F" w:rsidRPr="007C081D" w:rsidRDefault="007F7D3F" w:rsidP="00816599">
            <w:pPr>
              <w:pStyle w:val="TableContents"/>
              <w:ind w:firstLine="288"/>
              <w:jc w:val="both"/>
              <w:rPr>
                <w:rFonts w:cs="Times New Roman"/>
              </w:rPr>
            </w:pPr>
            <w:commentRangeStart w:id="195"/>
            <w:r w:rsidRPr="007C081D">
              <w:rPr>
                <w:rFonts w:cs="Times New Roman"/>
              </w:rPr>
              <w:t>Date</w:t>
            </w:r>
            <w:commentRangeEnd w:id="195"/>
            <w:r w:rsidR="005858B6">
              <w:rPr>
                <w:rStyle w:val="CommentReference"/>
              </w:rPr>
              <w:commentReference w:id="195"/>
            </w:r>
          </w:p>
        </w:tc>
        <w:tc>
          <w:tcPr>
            <w:tcW w:w="2448" w:type="dxa"/>
          </w:tcPr>
          <w:p w14:paraId="4D90E579" w14:textId="4948B9F6" w:rsidR="007F7D3F" w:rsidRPr="007C081D" w:rsidRDefault="007F7D3F" w:rsidP="007F7D3F">
            <w:pPr>
              <w:pStyle w:val="TableContents"/>
              <w:jc w:val="center"/>
              <w:rPr>
                <w:rFonts w:cs="Times New Roman"/>
              </w:rPr>
            </w:pPr>
            <w:r w:rsidRPr="007C081D">
              <w:rPr>
                <w:rFonts w:cs="Times New Roman"/>
              </w:rPr>
              <w:t xml:space="preserve">%  </w:t>
            </w:r>
            <w:r w:rsidRPr="007C081D">
              <w:rPr>
                <w:rFonts w:cs="Times New Roman"/>
                <w:i/>
                <w:iCs/>
              </w:rPr>
              <w:t>T. amphioxeia</w:t>
            </w:r>
            <w:r w:rsidRPr="007C081D">
              <w:rPr>
                <w:rFonts w:cs="Times New Roman"/>
              </w:rPr>
              <w:t xml:space="preserve"> to total cryptophytes</w:t>
            </w:r>
          </w:p>
        </w:tc>
      </w:tr>
      <w:tr w:rsidR="007F7D3F" w:rsidRPr="007C081D" w14:paraId="4629D172" w14:textId="77777777" w:rsidTr="007F7D3F">
        <w:trPr>
          <w:jc w:val="center"/>
        </w:trPr>
        <w:tc>
          <w:tcPr>
            <w:tcW w:w="1298" w:type="dxa"/>
          </w:tcPr>
          <w:p w14:paraId="48F3A63F" w14:textId="77777777" w:rsidR="007F7D3F" w:rsidRPr="007C081D" w:rsidRDefault="007F7D3F" w:rsidP="00816599">
            <w:pPr>
              <w:pStyle w:val="TableContents"/>
              <w:ind w:firstLine="288"/>
              <w:jc w:val="both"/>
              <w:rPr>
                <w:rFonts w:cs="Times New Roman"/>
              </w:rPr>
            </w:pPr>
            <w:r w:rsidRPr="007C081D">
              <w:rPr>
                <w:rFonts w:cs="Times New Roman"/>
              </w:rPr>
              <w:t>9/11/13</w:t>
            </w:r>
          </w:p>
        </w:tc>
        <w:tc>
          <w:tcPr>
            <w:tcW w:w="2448" w:type="dxa"/>
          </w:tcPr>
          <w:p w14:paraId="463DA683" w14:textId="77777777" w:rsidR="007F7D3F" w:rsidRPr="007C081D" w:rsidRDefault="007F7D3F" w:rsidP="007F7D3F">
            <w:pPr>
              <w:pStyle w:val="TableContents"/>
              <w:ind w:firstLine="288"/>
              <w:jc w:val="center"/>
              <w:rPr>
                <w:rFonts w:cs="Times New Roman"/>
              </w:rPr>
            </w:pPr>
            <w:r w:rsidRPr="007C081D">
              <w:rPr>
                <w:rFonts w:cs="Times New Roman"/>
              </w:rPr>
              <w:t>0.40</w:t>
            </w:r>
          </w:p>
        </w:tc>
      </w:tr>
      <w:tr w:rsidR="007F7D3F" w:rsidRPr="007C081D" w14:paraId="68EBA071" w14:textId="77777777" w:rsidTr="007F7D3F">
        <w:trPr>
          <w:jc w:val="center"/>
        </w:trPr>
        <w:tc>
          <w:tcPr>
            <w:tcW w:w="1298" w:type="dxa"/>
          </w:tcPr>
          <w:p w14:paraId="4D54E4CB" w14:textId="77777777" w:rsidR="007F7D3F" w:rsidRPr="007C081D" w:rsidRDefault="007F7D3F" w:rsidP="00816599">
            <w:pPr>
              <w:pStyle w:val="TableContents"/>
              <w:ind w:firstLine="288"/>
              <w:jc w:val="both"/>
              <w:rPr>
                <w:rFonts w:cs="Times New Roman"/>
              </w:rPr>
            </w:pPr>
            <w:r w:rsidRPr="007C081D">
              <w:rPr>
                <w:rFonts w:cs="Times New Roman"/>
              </w:rPr>
              <w:t>9/13/13</w:t>
            </w:r>
          </w:p>
        </w:tc>
        <w:tc>
          <w:tcPr>
            <w:tcW w:w="2448" w:type="dxa"/>
          </w:tcPr>
          <w:p w14:paraId="4CDA2C8B" w14:textId="77777777" w:rsidR="007F7D3F" w:rsidRPr="007C081D" w:rsidRDefault="007F7D3F" w:rsidP="007F7D3F">
            <w:pPr>
              <w:pStyle w:val="TableContents"/>
              <w:ind w:firstLine="288"/>
              <w:jc w:val="center"/>
              <w:rPr>
                <w:rFonts w:cs="Times New Roman"/>
              </w:rPr>
            </w:pPr>
            <w:r w:rsidRPr="007C081D">
              <w:rPr>
                <w:rFonts w:cs="Times New Roman"/>
              </w:rPr>
              <w:t>0.18</w:t>
            </w:r>
          </w:p>
        </w:tc>
      </w:tr>
      <w:tr w:rsidR="007F7D3F" w:rsidRPr="007C081D" w14:paraId="39636484" w14:textId="77777777" w:rsidTr="007F7D3F">
        <w:trPr>
          <w:jc w:val="center"/>
        </w:trPr>
        <w:tc>
          <w:tcPr>
            <w:tcW w:w="1298" w:type="dxa"/>
          </w:tcPr>
          <w:p w14:paraId="327707FC" w14:textId="77777777" w:rsidR="007F7D3F" w:rsidRPr="007C081D" w:rsidRDefault="007F7D3F" w:rsidP="00816599">
            <w:pPr>
              <w:pStyle w:val="TableContents"/>
              <w:ind w:firstLine="288"/>
              <w:jc w:val="both"/>
              <w:rPr>
                <w:rFonts w:cs="Times New Roman"/>
              </w:rPr>
            </w:pPr>
            <w:r w:rsidRPr="007C081D">
              <w:rPr>
                <w:rFonts w:cs="Times New Roman"/>
              </w:rPr>
              <w:t>9/20/13</w:t>
            </w:r>
          </w:p>
        </w:tc>
        <w:tc>
          <w:tcPr>
            <w:tcW w:w="2448" w:type="dxa"/>
          </w:tcPr>
          <w:p w14:paraId="1B7A2ED5" w14:textId="77777777" w:rsidR="007F7D3F" w:rsidRPr="007C081D" w:rsidRDefault="007F7D3F" w:rsidP="007F7D3F">
            <w:pPr>
              <w:pStyle w:val="TableContents"/>
              <w:ind w:firstLine="288"/>
              <w:jc w:val="center"/>
              <w:rPr>
                <w:rFonts w:cs="Times New Roman"/>
              </w:rPr>
            </w:pPr>
            <w:r w:rsidRPr="007C081D">
              <w:rPr>
                <w:rFonts w:cs="Times New Roman"/>
              </w:rPr>
              <w:t>0.06</w:t>
            </w:r>
          </w:p>
        </w:tc>
      </w:tr>
      <w:tr w:rsidR="007F7D3F" w:rsidRPr="007C081D" w14:paraId="75377641" w14:textId="77777777" w:rsidTr="007F7D3F">
        <w:trPr>
          <w:jc w:val="center"/>
        </w:trPr>
        <w:tc>
          <w:tcPr>
            <w:tcW w:w="1298" w:type="dxa"/>
          </w:tcPr>
          <w:p w14:paraId="3513EC34" w14:textId="77777777" w:rsidR="007F7D3F" w:rsidRPr="007C081D" w:rsidRDefault="007F7D3F" w:rsidP="00816599">
            <w:pPr>
              <w:pStyle w:val="TableContents"/>
              <w:ind w:firstLine="288"/>
              <w:jc w:val="both"/>
              <w:rPr>
                <w:rFonts w:cs="Times New Roman"/>
              </w:rPr>
            </w:pPr>
            <w:r w:rsidRPr="007C081D">
              <w:rPr>
                <w:rFonts w:cs="Times New Roman"/>
              </w:rPr>
              <w:t>9/24/13</w:t>
            </w:r>
          </w:p>
        </w:tc>
        <w:tc>
          <w:tcPr>
            <w:tcW w:w="2448" w:type="dxa"/>
          </w:tcPr>
          <w:p w14:paraId="58594EF8" w14:textId="77777777" w:rsidR="007F7D3F" w:rsidRPr="007C081D" w:rsidRDefault="007F7D3F" w:rsidP="007F7D3F">
            <w:pPr>
              <w:pStyle w:val="TableContents"/>
              <w:ind w:firstLine="288"/>
              <w:jc w:val="center"/>
              <w:rPr>
                <w:rFonts w:cs="Times New Roman"/>
              </w:rPr>
            </w:pPr>
            <w:r w:rsidRPr="007C081D">
              <w:rPr>
                <w:rFonts w:cs="Times New Roman"/>
              </w:rPr>
              <w:t>0.08</w:t>
            </w:r>
          </w:p>
        </w:tc>
      </w:tr>
      <w:tr w:rsidR="007F7D3F" w:rsidRPr="007C081D" w14:paraId="113021FE" w14:textId="77777777" w:rsidTr="007F7D3F">
        <w:trPr>
          <w:jc w:val="center"/>
        </w:trPr>
        <w:tc>
          <w:tcPr>
            <w:tcW w:w="1298" w:type="dxa"/>
          </w:tcPr>
          <w:p w14:paraId="6BC0869C" w14:textId="77777777" w:rsidR="007F7D3F" w:rsidRPr="007C081D" w:rsidRDefault="007F7D3F" w:rsidP="00816599">
            <w:pPr>
              <w:pStyle w:val="TableContents"/>
              <w:ind w:firstLine="288"/>
              <w:jc w:val="both"/>
              <w:rPr>
                <w:rFonts w:cs="Times New Roman"/>
              </w:rPr>
            </w:pPr>
            <w:r w:rsidRPr="007C081D">
              <w:rPr>
                <w:rFonts w:cs="Times New Roman"/>
              </w:rPr>
              <w:t>10/1/13</w:t>
            </w:r>
          </w:p>
        </w:tc>
        <w:tc>
          <w:tcPr>
            <w:tcW w:w="2448" w:type="dxa"/>
          </w:tcPr>
          <w:p w14:paraId="53F8F732" w14:textId="77777777" w:rsidR="007F7D3F" w:rsidRPr="007C081D" w:rsidRDefault="007F7D3F" w:rsidP="007F7D3F">
            <w:pPr>
              <w:pStyle w:val="TableContents"/>
              <w:ind w:firstLine="288"/>
              <w:jc w:val="center"/>
              <w:rPr>
                <w:rFonts w:cs="Times New Roman"/>
              </w:rPr>
            </w:pPr>
            <w:r w:rsidRPr="007C081D">
              <w:rPr>
                <w:rFonts w:cs="Times New Roman"/>
              </w:rPr>
              <w:t>0.23</w:t>
            </w:r>
          </w:p>
        </w:tc>
      </w:tr>
    </w:tbl>
    <w:p w14:paraId="7E94C52B" w14:textId="77777777" w:rsidR="007F7D3F" w:rsidRDefault="007F7D3F" w:rsidP="007F7D3F">
      <w:pPr>
        <w:widowControl/>
        <w:tabs>
          <w:tab w:val="clear" w:pos="709"/>
        </w:tabs>
        <w:suppressAutoHyphens w:val="0"/>
        <w:ind w:firstLine="288"/>
        <w:jc w:val="both"/>
        <w:rPr>
          <w:rFonts w:cs="Times New Roman"/>
          <w:b/>
          <w:bCs/>
        </w:rPr>
      </w:pPr>
    </w:p>
    <w:p w14:paraId="2C5CEFCB" w14:textId="77777777" w:rsidR="007F7D3F" w:rsidRDefault="007F7D3F" w:rsidP="007F7D3F">
      <w:pPr>
        <w:widowControl/>
        <w:tabs>
          <w:tab w:val="clear" w:pos="709"/>
        </w:tabs>
        <w:suppressAutoHyphens w:val="0"/>
        <w:ind w:firstLine="288"/>
        <w:jc w:val="both"/>
        <w:rPr>
          <w:rFonts w:cs="Times New Roman"/>
          <w:b/>
          <w:bCs/>
        </w:rPr>
      </w:pPr>
    </w:p>
    <w:p w14:paraId="0CEB206E" w14:textId="462CC9FE" w:rsidR="007F7D3F" w:rsidRDefault="007F7D3F">
      <w:pPr>
        <w:widowControl/>
        <w:tabs>
          <w:tab w:val="clear" w:pos="709"/>
        </w:tabs>
        <w:suppressAutoHyphens w:val="0"/>
        <w:rPr>
          <w:rFonts w:cs="Times New Roman"/>
          <w:b/>
        </w:rPr>
      </w:pPr>
      <w:r>
        <w:rPr>
          <w:rFonts w:cs="Times New Roman"/>
          <w:b/>
        </w:rPr>
        <w:br w:type="page"/>
      </w:r>
    </w:p>
    <w:p w14:paraId="0383A51E" w14:textId="77777777" w:rsidR="008D5305" w:rsidRDefault="008D5305" w:rsidP="000B5375">
      <w:pPr>
        <w:spacing w:line="480" w:lineRule="auto"/>
        <w:ind w:firstLine="288"/>
        <w:jc w:val="both"/>
        <w:outlineLvl w:val="0"/>
        <w:rPr>
          <w:rFonts w:cs="Times New Roman"/>
          <w:b/>
        </w:rPr>
      </w:pPr>
    </w:p>
    <w:p w14:paraId="513189DF" w14:textId="1225C190" w:rsidR="00563AD1" w:rsidRPr="00FE75DC" w:rsidRDefault="007C081D" w:rsidP="00FF63AC">
      <w:pPr>
        <w:spacing w:line="480" w:lineRule="auto"/>
        <w:ind w:firstLine="288"/>
        <w:jc w:val="center"/>
        <w:rPr>
          <w:rFonts w:cs="Times New Roman"/>
        </w:rPr>
      </w:pPr>
      <w:r>
        <w:rPr>
          <w:rFonts w:cs="Times New Roman"/>
          <w:noProof/>
          <w:lang w:eastAsia="en-US" w:bidi="ar-SA"/>
        </w:rPr>
        <w:drawing>
          <wp:inline distT="0" distB="0" distL="0" distR="0" wp14:anchorId="3EA97842" wp14:editId="151BC75E">
            <wp:extent cx="3074268" cy="3074268"/>
            <wp:effectExtent l="0" t="0" r="0" b="0"/>
            <wp:docPr id="5" name="Picture 5" descr="Macintosh HD:Users:francois:Documents:DATA:SeaFlow:CMOP:CMOP_git:manuscript:manuscript_V3:manuscript_Rcode:Figure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francois:Documents:DATA:SeaFlow:CMOP:CMOP_git:manuscript:manuscript_V3:manuscript_Rcode:FigureS1.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074392" cy="3074392"/>
                    </a:xfrm>
                    <a:prstGeom prst="rect">
                      <a:avLst/>
                    </a:prstGeom>
                    <a:noFill/>
                    <a:ln>
                      <a:noFill/>
                    </a:ln>
                  </pic:spPr>
                </pic:pic>
              </a:graphicData>
            </a:graphic>
          </wp:inline>
        </w:drawing>
      </w:r>
    </w:p>
    <w:p w14:paraId="748311A4" w14:textId="686A6760" w:rsidR="00563AD1" w:rsidRPr="00FE75DC" w:rsidRDefault="00563AD1" w:rsidP="003218A1">
      <w:pPr>
        <w:spacing w:line="480" w:lineRule="auto"/>
        <w:ind w:firstLine="288"/>
        <w:outlineLvl w:val="0"/>
        <w:rPr>
          <w:rFonts w:cs="Times New Roman"/>
        </w:rPr>
      </w:pPr>
      <w:r w:rsidRPr="00FC5E5F">
        <w:rPr>
          <w:rFonts w:cs="Times New Roman"/>
          <w:b/>
          <w:bCs/>
        </w:rPr>
        <w:t xml:space="preserve">Fig. </w:t>
      </w:r>
      <w:r>
        <w:rPr>
          <w:rFonts w:cs="Times New Roman"/>
          <w:b/>
          <w:bCs/>
        </w:rPr>
        <w:t>S</w:t>
      </w:r>
      <w:r w:rsidRPr="00FC5E5F">
        <w:rPr>
          <w:rFonts w:cs="Times New Roman"/>
          <w:b/>
          <w:bCs/>
        </w:rPr>
        <w:t>1</w:t>
      </w:r>
      <w:r w:rsidRPr="00FC5E5F">
        <w:rPr>
          <w:rFonts w:cs="Times New Roman"/>
        </w:rPr>
        <w:t xml:space="preserve"> Map of the Columbia River </w:t>
      </w:r>
      <w:r>
        <w:rPr>
          <w:rFonts w:cs="Times New Roman"/>
        </w:rPr>
        <w:t>E</w:t>
      </w:r>
      <w:r w:rsidRPr="00FC5E5F">
        <w:rPr>
          <w:rFonts w:cs="Times New Roman"/>
        </w:rPr>
        <w:t xml:space="preserve">stuary with the </w:t>
      </w:r>
      <w:r w:rsidR="00B448C5">
        <w:rPr>
          <w:rFonts w:cs="Times New Roman"/>
        </w:rPr>
        <w:t>station SATURN-03</w:t>
      </w:r>
      <w:r w:rsidRPr="00FC5E5F">
        <w:rPr>
          <w:rFonts w:cs="Times New Roman"/>
        </w:rPr>
        <w:t xml:space="preserve"> location </w:t>
      </w:r>
      <w:r w:rsidR="00B448C5">
        <w:rPr>
          <w:rFonts w:cs="Times New Roman"/>
        </w:rPr>
        <w:t>(</w:t>
      </w:r>
      <w:r>
        <w:rPr>
          <w:rFonts w:cs="Times New Roman"/>
        </w:rPr>
        <w:t>black dot</w:t>
      </w:r>
      <w:r w:rsidR="00B448C5">
        <w:rPr>
          <w:rFonts w:cs="Times New Roman"/>
        </w:rPr>
        <w:t>)</w:t>
      </w:r>
      <w:r w:rsidRPr="00FC5E5F">
        <w:rPr>
          <w:rFonts w:cs="Times New Roman"/>
        </w:rPr>
        <w:t xml:space="preserve">. </w:t>
      </w:r>
    </w:p>
    <w:p w14:paraId="588E261A" w14:textId="4909AA02" w:rsidR="006852D0" w:rsidRPr="005735C1" w:rsidRDefault="002506F0" w:rsidP="005735C1">
      <w:pPr>
        <w:widowControl/>
        <w:tabs>
          <w:tab w:val="clear" w:pos="709"/>
        </w:tabs>
        <w:suppressAutoHyphens w:val="0"/>
        <w:rPr>
          <w:rFonts w:cs="Times New Roman"/>
          <w:b/>
        </w:rPr>
      </w:pPr>
      <w:r>
        <w:rPr>
          <w:rFonts w:cs="Times New Roman"/>
          <w:b/>
        </w:rPr>
        <w:br w:type="page"/>
      </w:r>
    </w:p>
    <w:p w14:paraId="4E1F972B" w14:textId="2D264AB2" w:rsidR="000B08CC" w:rsidRDefault="00205CE2" w:rsidP="00E51027">
      <w:pPr>
        <w:spacing w:line="480" w:lineRule="auto"/>
        <w:ind w:firstLine="288"/>
        <w:jc w:val="center"/>
        <w:rPr>
          <w:rFonts w:cs="Times New Roman"/>
        </w:rPr>
      </w:pPr>
      <w:r>
        <w:rPr>
          <w:rFonts w:cs="Times New Roman"/>
          <w:noProof/>
          <w:lang w:eastAsia="en-US" w:bidi="ar-SA"/>
        </w:rPr>
        <w:lastRenderedPageBreak/>
        <w:drawing>
          <wp:inline distT="0" distB="0" distL="0" distR="0" wp14:anchorId="1A10541D" wp14:editId="2BCB3112">
            <wp:extent cx="6328410" cy="6328410"/>
            <wp:effectExtent l="0" t="0" r="0" b="0"/>
            <wp:docPr id="19" name="Picture 19" descr="Macintosh HD:Users:francois:Documents:DATA:SeaFlow:CMOP:CMOP_git:manuscript:manuscript_V3:manuscript_Rcode:Figure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francois:Documents:DATA:SeaFlow:CMOP:CMOP_git:manuscript:manuscript_V3:manuscript_Rcode:FigureS4.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328410" cy="6328410"/>
                    </a:xfrm>
                    <a:prstGeom prst="rect">
                      <a:avLst/>
                    </a:prstGeom>
                    <a:noFill/>
                    <a:ln>
                      <a:noFill/>
                    </a:ln>
                  </pic:spPr>
                </pic:pic>
              </a:graphicData>
            </a:graphic>
          </wp:inline>
        </w:drawing>
      </w:r>
    </w:p>
    <w:p w14:paraId="518DCE8B" w14:textId="363700C4" w:rsidR="008D5305" w:rsidRDefault="000B08CC" w:rsidP="003218A1">
      <w:pPr>
        <w:spacing w:line="480" w:lineRule="auto"/>
        <w:ind w:firstLine="288"/>
        <w:rPr>
          <w:rFonts w:cs="Times New Roman"/>
        </w:rPr>
      </w:pPr>
      <w:r w:rsidRPr="007A2CF9">
        <w:rPr>
          <w:rFonts w:cs="Times New Roman"/>
          <w:b/>
        </w:rPr>
        <w:t>Fig. S</w:t>
      </w:r>
      <w:r w:rsidR="00B936D4">
        <w:rPr>
          <w:rFonts w:cs="Times New Roman"/>
          <w:b/>
        </w:rPr>
        <w:t>2</w:t>
      </w:r>
      <w:r w:rsidRPr="007A2CF9">
        <w:rPr>
          <w:rFonts w:cs="Times New Roman"/>
          <w:b/>
        </w:rPr>
        <w:t>.</w:t>
      </w:r>
      <w:r>
        <w:rPr>
          <w:rFonts w:cs="Times New Roman"/>
        </w:rPr>
        <w:t xml:space="preserve"> </w:t>
      </w:r>
      <w:r w:rsidRPr="003218A1">
        <w:rPr>
          <w:rFonts w:cs="Times New Roman"/>
        </w:rPr>
        <w:t>Comparison of cell counts</w:t>
      </w:r>
      <w:r w:rsidR="00AB7DD9">
        <w:rPr>
          <w:rFonts w:cs="Times New Roman"/>
        </w:rPr>
        <w:t xml:space="preserve"> obtained with different methods</w:t>
      </w:r>
      <w:r w:rsidRPr="003218A1">
        <w:rPr>
          <w:rFonts w:cs="Times New Roman"/>
        </w:rPr>
        <w:t>.</w:t>
      </w:r>
      <w:r>
        <w:rPr>
          <w:rFonts w:cs="Times New Roman"/>
        </w:rPr>
        <w:t xml:space="preserve"> A) Cell abundances of </w:t>
      </w:r>
      <w:r w:rsidR="00B3016B">
        <w:rPr>
          <w:rFonts w:cs="Times New Roman"/>
          <w:i/>
          <w:iCs/>
        </w:rPr>
        <w:t>Teleaulax-</w:t>
      </w:r>
      <w:r w:rsidR="00261B51" w:rsidRPr="00261B51">
        <w:rPr>
          <w:rFonts w:cs="Times New Roman"/>
          <w:iCs/>
        </w:rPr>
        <w:t>like cryptophytes</w:t>
      </w:r>
      <w:r w:rsidR="00213FD4" w:rsidRPr="008A0DAC">
        <w:rPr>
          <w:rFonts w:cs="Times New Roman"/>
        </w:rPr>
        <w:t xml:space="preserve"> </w:t>
      </w:r>
      <w:r>
        <w:rPr>
          <w:rFonts w:cs="Times New Roman"/>
        </w:rPr>
        <w:t>(</w:t>
      </w:r>
      <w:r w:rsidRPr="00C20035">
        <w:rPr>
          <w:rFonts w:cs="Times New Roman"/>
        </w:rPr>
        <w:t>10</w:t>
      </w:r>
      <w:r w:rsidRPr="00C20035">
        <w:rPr>
          <w:rFonts w:cs="Times New Roman"/>
          <w:vertAlign w:val="superscript"/>
        </w:rPr>
        <w:t>6</w:t>
      </w:r>
      <w:r w:rsidRPr="00C20035">
        <w:rPr>
          <w:rFonts w:cs="Times New Roman"/>
        </w:rPr>
        <w:t xml:space="preserve"> cells L</w:t>
      </w:r>
      <w:r w:rsidRPr="00C20035">
        <w:rPr>
          <w:rFonts w:cs="Times New Roman"/>
          <w:vertAlign w:val="superscript"/>
        </w:rPr>
        <w:t>-1</w:t>
      </w:r>
      <w:r>
        <w:rPr>
          <w:rFonts w:cs="Times New Roman"/>
        </w:rPr>
        <w:t>) during the survey measured with the SeaFlow instrument (black line) and measured with a BD Influx cell sorter (</w:t>
      </w:r>
      <w:r w:rsidR="00557C3B">
        <w:rPr>
          <w:rFonts w:cs="Times New Roman"/>
        </w:rPr>
        <w:t>black</w:t>
      </w:r>
      <w:r>
        <w:rPr>
          <w:rFonts w:cs="Times New Roman"/>
        </w:rPr>
        <w:t xml:space="preserve"> circles). B) Correlation of cell abundances measured by the two instruments. </w:t>
      </w:r>
      <w:r w:rsidR="009004BF" w:rsidRPr="00946A19">
        <w:rPr>
          <w:rFonts w:cs="Times New Roman"/>
        </w:rPr>
        <w:t>Dashed lines represent model II linear regress</w:t>
      </w:r>
      <w:r w:rsidR="009004BF">
        <w:rPr>
          <w:rFonts w:cs="Times New Roman"/>
        </w:rPr>
        <w:t xml:space="preserve">ion of plotted data and </w:t>
      </w:r>
      <w:r w:rsidR="009004BF" w:rsidRPr="00946A19">
        <w:rPr>
          <w:rFonts w:cs="Times New Roman"/>
        </w:rPr>
        <w:t>R</w:t>
      </w:r>
      <w:r w:rsidR="009004BF">
        <w:rPr>
          <w:rFonts w:cs="Times New Roman"/>
          <w:vertAlign w:val="superscript"/>
        </w:rPr>
        <w:t>2</w:t>
      </w:r>
      <w:r w:rsidR="009004BF" w:rsidRPr="00946A19">
        <w:rPr>
          <w:rFonts w:cs="Times New Roman"/>
        </w:rPr>
        <w:t xml:space="preserve"> represents </w:t>
      </w:r>
      <w:r w:rsidR="009004BF">
        <w:rPr>
          <w:rFonts w:cs="Times New Roman"/>
        </w:rPr>
        <w:t>the coefficient of determination</w:t>
      </w:r>
      <w:r w:rsidR="009F4F8A">
        <w:rPr>
          <w:rFonts w:cs="Times New Roman"/>
        </w:rPr>
        <w:t>.</w:t>
      </w:r>
    </w:p>
    <w:p w14:paraId="4839896E" w14:textId="58E5F158" w:rsidR="008D5305" w:rsidRPr="00F2360F" w:rsidRDefault="008D5305" w:rsidP="00402A36">
      <w:pPr>
        <w:spacing w:line="480" w:lineRule="auto"/>
        <w:ind w:firstLine="288"/>
        <w:jc w:val="center"/>
        <w:rPr>
          <w:rFonts w:cs="Times New Roman"/>
        </w:rPr>
      </w:pPr>
    </w:p>
    <w:p w14:paraId="6DC1DD32" w14:textId="77777777" w:rsidR="00F5705B" w:rsidRDefault="00F5705B" w:rsidP="00F5705B">
      <w:pPr>
        <w:spacing w:line="480" w:lineRule="auto"/>
        <w:ind w:firstLine="288"/>
        <w:jc w:val="center"/>
        <w:rPr>
          <w:rFonts w:cs="Times New Roman"/>
          <w:b/>
        </w:rPr>
      </w:pPr>
      <w:r>
        <w:rPr>
          <w:rFonts w:cs="Times New Roman"/>
          <w:b/>
          <w:noProof/>
          <w:lang w:eastAsia="en-US" w:bidi="ar-SA"/>
        </w:rPr>
        <w:lastRenderedPageBreak/>
        <w:drawing>
          <wp:inline distT="0" distB="0" distL="0" distR="0" wp14:anchorId="1201D73E" wp14:editId="127CA4A5">
            <wp:extent cx="3604002" cy="3604002"/>
            <wp:effectExtent l="0" t="0" r="3175" b="3175"/>
            <wp:docPr id="9" name="Picture 9" descr="Macintosh HD:Users:francois:Documents:DATA:SeaFlow:CMOP:CMOP_git:manuscript:manuscript_V3:manuscript_Rcode:Figure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francois:Documents:DATA:SeaFlow:CMOP:CMOP_git:manuscript:manuscript_V3:manuscript_Rcode:FigureS3.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604658" cy="3604658"/>
                    </a:xfrm>
                    <a:prstGeom prst="rect">
                      <a:avLst/>
                    </a:prstGeom>
                    <a:noFill/>
                    <a:ln>
                      <a:noFill/>
                    </a:ln>
                  </pic:spPr>
                </pic:pic>
              </a:graphicData>
            </a:graphic>
          </wp:inline>
        </w:drawing>
      </w:r>
    </w:p>
    <w:p w14:paraId="60A6AB63" w14:textId="414FAB58" w:rsidR="00090513" w:rsidRPr="00940EFD" w:rsidRDefault="008D5305" w:rsidP="00940EFD">
      <w:pPr>
        <w:spacing w:line="480" w:lineRule="auto"/>
        <w:ind w:firstLine="288"/>
        <w:rPr>
          <w:rFonts w:cs="Times New Roman"/>
        </w:rPr>
      </w:pPr>
      <w:r w:rsidRPr="00F2360F">
        <w:rPr>
          <w:rFonts w:cs="Times New Roman"/>
          <w:b/>
        </w:rPr>
        <w:t>Fig. S</w:t>
      </w:r>
      <w:r w:rsidR="00B936D4">
        <w:rPr>
          <w:rFonts w:cs="Times New Roman"/>
          <w:b/>
        </w:rPr>
        <w:t>3</w:t>
      </w:r>
      <w:r w:rsidRPr="00F2360F">
        <w:rPr>
          <w:rFonts w:cs="Times New Roman"/>
          <w:b/>
        </w:rPr>
        <w:t>.</w:t>
      </w:r>
      <w:r>
        <w:rPr>
          <w:rFonts w:cs="Times New Roman"/>
        </w:rPr>
        <w:t xml:space="preserve"> </w:t>
      </w:r>
      <w:r w:rsidRPr="00F2360F">
        <w:rPr>
          <w:rFonts w:cs="Times New Roman"/>
          <w:bCs/>
        </w:rPr>
        <w:t xml:space="preserve">Comparison of </w:t>
      </w:r>
      <w:r>
        <w:rPr>
          <w:rFonts w:cs="Times New Roman"/>
          <w:bCs/>
        </w:rPr>
        <w:t xml:space="preserve">size-based </w:t>
      </w:r>
      <w:r w:rsidRPr="00F2360F">
        <w:rPr>
          <w:rFonts w:cs="Times New Roman"/>
          <w:bCs/>
        </w:rPr>
        <w:t xml:space="preserve">division rate estimates </w:t>
      </w:r>
      <w:r w:rsidRPr="00F2360F">
        <w:rPr>
          <w:rFonts w:cs="Times New Roman"/>
        </w:rPr>
        <w:t>(h</w:t>
      </w:r>
      <w:r w:rsidRPr="00090513">
        <w:rPr>
          <w:rFonts w:cs="Times New Roman"/>
          <w:vertAlign w:val="superscript"/>
        </w:rPr>
        <w:t>-1</w:t>
      </w:r>
      <w:r w:rsidRPr="00F2360F">
        <w:rPr>
          <w:rFonts w:cs="Times New Roman"/>
        </w:rPr>
        <w:t xml:space="preserve">) </w:t>
      </w:r>
      <w:r w:rsidRPr="00F2360F">
        <w:rPr>
          <w:rFonts w:cs="Times New Roman"/>
          <w:bCs/>
        </w:rPr>
        <w:t xml:space="preserve">with </w:t>
      </w:r>
      <w:r>
        <w:rPr>
          <w:rFonts w:cs="Times New Roman"/>
        </w:rPr>
        <w:t xml:space="preserve">DNA-based estimates of division rates </w:t>
      </w:r>
      <w:r w:rsidRPr="00F2360F">
        <w:rPr>
          <w:rFonts w:cs="Times New Roman"/>
        </w:rPr>
        <w:t>(h</w:t>
      </w:r>
      <w:r w:rsidRPr="00090513">
        <w:rPr>
          <w:rFonts w:cs="Times New Roman"/>
          <w:vertAlign w:val="superscript"/>
        </w:rPr>
        <w:t>-1</w:t>
      </w:r>
      <w:r w:rsidRPr="00F2360F">
        <w:rPr>
          <w:rFonts w:cs="Times New Roman"/>
        </w:rPr>
        <w:t>)</w:t>
      </w:r>
      <w:r w:rsidRPr="00090513">
        <w:rPr>
          <w:rFonts w:cs="Times New Roman"/>
          <w:bCs/>
        </w:rPr>
        <w:t xml:space="preserve"> </w:t>
      </w:r>
      <w:r>
        <w:rPr>
          <w:rFonts w:cs="Times New Roman"/>
          <w:bCs/>
        </w:rPr>
        <w:t xml:space="preserve">of </w:t>
      </w:r>
      <w:r w:rsidRPr="00090513">
        <w:rPr>
          <w:rFonts w:cs="Times New Roman"/>
          <w:bCs/>
          <w:i/>
        </w:rPr>
        <w:t xml:space="preserve">Rhodomonas </w:t>
      </w:r>
      <w:r w:rsidRPr="00213FD4">
        <w:rPr>
          <w:rFonts w:cs="Times New Roman"/>
          <w:bCs/>
        </w:rPr>
        <w:t>sp</w:t>
      </w:r>
      <w:r w:rsidR="00213FD4" w:rsidRPr="00213FD4">
        <w:rPr>
          <w:rFonts w:cs="Times New Roman"/>
          <w:bCs/>
        </w:rPr>
        <w:t>.</w:t>
      </w:r>
      <w:r>
        <w:rPr>
          <w:rFonts w:cs="Times New Roman"/>
          <w:bCs/>
        </w:rPr>
        <w:t xml:space="preserve"> in cultures over the </w:t>
      </w:r>
      <w:r w:rsidR="007A04D5">
        <w:rPr>
          <w:rFonts w:cs="Times New Roman"/>
          <w:bCs/>
        </w:rPr>
        <w:t xml:space="preserve">28-hr time </w:t>
      </w:r>
      <w:r>
        <w:rPr>
          <w:rFonts w:cs="Times New Roman"/>
          <w:bCs/>
        </w:rPr>
        <w:t xml:space="preserve">course </w:t>
      </w:r>
      <w:r w:rsidR="007A04D5">
        <w:rPr>
          <w:rFonts w:cs="Times New Roman"/>
          <w:bCs/>
        </w:rPr>
        <w:t>experiment</w:t>
      </w:r>
      <w:r>
        <w:rPr>
          <w:rFonts w:cs="Times New Roman"/>
          <w:bCs/>
        </w:rPr>
        <w:t>.</w:t>
      </w:r>
      <w:r w:rsidRPr="00F2360F">
        <w:rPr>
          <w:rFonts w:cs="Times New Roman"/>
        </w:rPr>
        <w:t xml:space="preserve"> </w:t>
      </w:r>
      <w:r w:rsidR="009004BF" w:rsidRPr="00946A19">
        <w:rPr>
          <w:rFonts w:cs="Times New Roman"/>
        </w:rPr>
        <w:t>Dashed lines represent model II linear regress</w:t>
      </w:r>
      <w:r w:rsidR="009004BF">
        <w:rPr>
          <w:rFonts w:cs="Times New Roman"/>
        </w:rPr>
        <w:t xml:space="preserve">ion of plotted data and </w:t>
      </w:r>
      <w:r w:rsidR="009004BF" w:rsidRPr="00946A19">
        <w:rPr>
          <w:rFonts w:cs="Times New Roman"/>
        </w:rPr>
        <w:t>R</w:t>
      </w:r>
      <w:r w:rsidR="009004BF">
        <w:rPr>
          <w:rFonts w:cs="Times New Roman"/>
          <w:vertAlign w:val="superscript"/>
        </w:rPr>
        <w:t>2</w:t>
      </w:r>
      <w:r w:rsidR="009004BF" w:rsidRPr="00946A19">
        <w:rPr>
          <w:rFonts w:cs="Times New Roman"/>
        </w:rPr>
        <w:t xml:space="preserve"> represents </w:t>
      </w:r>
      <w:r w:rsidR="009004BF">
        <w:rPr>
          <w:rFonts w:cs="Times New Roman"/>
        </w:rPr>
        <w:t>the coefficient of determination.</w:t>
      </w:r>
    </w:p>
    <w:sectPr w:rsidR="00090513" w:rsidRPr="00940EFD" w:rsidSect="00FC5E5F">
      <w:headerReference w:type="default" r:id="rId22"/>
      <w:footerReference w:type="even" r:id="rId23"/>
      <w:footerReference w:type="default" r:id="rId24"/>
      <w:pgSz w:w="12240" w:h="15840"/>
      <w:pgMar w:top="1138" w:right="1138" w:bottom="1138" w:left="1138" w:header="0" w:footer="0" w:gutter="0"/>
      <w:lnNumType w:countBy="1" w:restart="continuous"/>
      <w:cols w:space="720"/>
      <w:formProt w:val="0"/>
      <w:titlePg/>
      <w:docGrid w:linePitch="24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8" w:author="Author" w:initials="A">
    <w:p w14:paraId="156A5154" w14:textId="1E2DCE4C" w:rsidR="006813D4" w:rsidRDefault="006813D4">
      <w:pPr>
        <w:pStyle w:val="CommentText"/>
      </w:pPr>
      <w:r>
        <w:rPr>
          <w:rStyle w:val="CommentReference"/>
        </w:rPr>
        <w:annotationRef/>
      </w:r>
      <w:r>
        <w:t xml:space="preserve">Reviewer </w:t>
      </w:r>
      <w:r w:rsidR="000D0503">
        <w:t>4 points out that we actually show higher cell concentrations in fig 3- would the value we used here maybe have come from a past version of the paper/figures where we used some kind of average?</w:t>
      </w:r>
    </w:p>
  </w:comment>
  <w:comment w:id="12" w:author="Author" w:initials="A">
    <w:p w14:paraId="36ADE955" w14:textId="1E80FCE2" w:rsidR="000D0503" w:rsidRDefault="000D0503">
      <w:pPr>
        <w:pStyle w:val="CommentText"/>
      </w:pPr>
      <w:r>
        <w:rPr>
          <w:rStyle w:val="CommentReference"/>
        </w:rPr>
        <w:annotationRef/>
      </w:r>
      <w:r>
        <w:t>We alternate between Teleaulax-like and T. amphioxeia throughout the paper- reviewer 4 thinks we should pick one and stick with it</w:t>
      </w:r>
    </w:p>
  </w:comment>
  <w:comment w:id="17" w:author="Author" w:initials="A">
    <w:p w14:paraId="3FA155AB" w14:textId="1A95C731" w:rsidR="006813D4" w:rsidRDefault="006813D4">
      <w:pPr>
        <w:pStyle w:val="CommentText"/>
      </w:pPr>
      <w:r>
        <w:rPr>
          <w:rStyle w:val="CommentReference"/>
        </w:rPr>
        <w:annotationRef/>
      </w:r>
      <w:r>
        <w:t xml:space="preserve">Why are you calling this </w:t>
      </w:r>
      <w:r w:rsidR="00D87D65">
        <w:t>Mesodinium</w:t>
      </w:r>
      <w:r>
        <w:t xml:space="preserve">? The </w:t>
      </w:r>
      <w:proofErr w:type="spellStart"/>
      <w:r>
        <w:t>Herfort</w:t>
      </w:r>
      <w:proofErr w:type="spellEnd"/>
      <w:r>
        <w:t xml:space="preserve"> et al. (2012) paper revealed that the blooms are associated with clade B. </w:t>
      </w:r>
      <w:r w:rsidR="00D87D65">
        <w:t>Mesodinium</w:t>
      </w:r>
      <w:r>
        <w:t xml:space="preserve"> is clade D, as described in Garcia-</w:t>
      </w:r>
      <w:proofErr w:type="spellStart"/>
      <w:r>
        <w:t>Cuetos</w:t>
      </w:r>
      <w:proofErr w:type="spellEnd"/>
      <w:r>
        <w:t xml:space="preserve"> et al. (2012). While clades B, C, D, and </w:t>
      </w:r>
      <w:proofErr w:type="spellStart"/>
      <w:r>
        <w:t>E</w:t>
      </w:r>
      <w:proofErr w:type="spellEnd"/>
      <w:r>
        <w:t xml:space="preserve"> are all in a subclade together and distinct from to clades A and F, they are also distinct from each other (with strong bootstrap support). Also, strains of clade B Mesodinium that I have observed (from Don Anderson) are not all large like </w:t>
      </w:r>
      <w:r w:rsidR="00D87D65">
        <w:t>Mesodinium</w:t>
      </w:r>
      <w:r>
        <w:t xml:space="preserve">. I think the rubrum/major story still needs a lot of attention. Using </w:t>
      </w:r>
      <w:r w:rsidR="00D87D65">
        <w:t>Mesodinium</w:t>
      </w:r>
      <w:r>
        <w:t xml:space="preserve"> here is confusing and there is not good reason to do so. Please change it to M. rubrum. </w:t>
      </w:r>
    </w:p>
  </w:comment>
  <w:comment w:id="18" w:author="Author" w:initials="A">
    <w:p w14:paraId="20320B9E" w14:textId="77777777" w:rsidR="00D87D65" w:rsidRDefault="00D87D65">
      <w:pPr>
        <w:pStyle w:val="CommentText"/>
        <w:rPr>
          <w:rFonts w:eastAsia="Times New Roman" w:cs="Times New Roman"/>
        </w:rPr>
      </w:pPr>
      <w:r>
        <w:rPr>
          <w:rStyle w:val="CommentReference"/>
        </w:rPr>
        <w:annotationRef/>
      </w:r>
      <w:r>
        <w:rPr>
          <w:rFonts w:eastAsia="Times New Roman" w:cs="Times New Roman"/>
        </w:rPr>
        <w:t xml:space="preserve">Explanation from </w:t>
      </w:r>
      <w:proofErr w:type="spellStart"/>
      <w:r>
        <w:rPr>
          <w:rFonts w:eastAsia="Times New Roman" w:cs="Times New Roman"/>
        </w:rPr>
        <w:t>Lydie</w:t>
      </w:r>
      <w:proofErr w:type="spellEnd"/>
      <w:r>
        <w:rPr>
          <w:rFonts w:eastAsia="Times New Roman" w:cs="Times New Roman"/>
        </w:rPr>
        <w:t xml:space="preserve"> regarding M. major / M/ rubrum…</w:t>
      </w:r>
    </w:p>
    <w:p w14:paraId="0645BB75" w14:textId="77777777" w:rsidR="00D87D65" w:rsidRDefault="00D87D65">
      <w:pPr>
        <w:pStyle w:val="CommentText"/>
        <w:rPr>
          <w:rFonts w:eastAsia="Times New Roman" w:cs="Times New Roman"/>
        </w:rPr>
      </w:pPr>
    </w:p>
    <w:p w14:paraId="613CD223" w14:textId="3AF477B4" w:rsidR="00D87D65" w:rsidRDefault="00D87D65">
      <w:pPr>
        <w:pStyle w:val="CommentText"/>
      </w:pPr>
      <w:r w:rsidRPr="00CE7840">
        <w:rPr>
          <w:rFonts w:eastAsia="Times New Roman" w:cs="Times New Roman"/>
        </w:rPr>
        <w:t xml:space="preserve">Based on analysis of partial ‘18S-28S’ rDNA sequences retrieved from 2007-2009, our early work had established that the same variant of </w:t>
      </w:r>
      <w:r w:rsidRPr="00CE7840">
        <w:rPr>
          <w:rFonts w:eastAsia="Times New Roman" w:cs="Times New Roman"/>
          <w:i/>
        </w:rPr>
        <w:t>M. rubrum</w:t>
      </w:r>
      <w:r w:rsidRPr="00CE7840">
        <w:rPr>
          <w:rFonts w:eastAsia="Times New Roman" w:cs="Times New Roman"/>
        </w:rPr>
        <w:t>, variant B, blooms each year whilst 4 other non-blooming variants exist in the Columbia River coastal margin (</w:t>
      </w:r>
      <w:proofErr w:type="spellStart"/>
      <w:r w:rsidRPr="00CE7840">
        <w:rPr>
          <w:rFonts w:eastAsia="Times New Roman" w:cs="Times New Roman"/>
        </w:rPr>
        <w:t>Herfort</w:t>
      </w:r>
      <w:proofErr w:type="spellEnd"/>
      <w:r w:rsidRPr="00CE7840">
        <w:rPr>
          <w:rFonts w:eastAsia="Times New Roman" w:cs="Times New Roman"/>
        </w:rPr>
        <w:t xml:space="preserve"> et al. 2011b). The discovery of these different variants prompted Garcia-</w:t>
      </w:r>
      <w:proofErr w:type="spellStart"/>
      <w:r w:rsidRPr="00CE7840">
        <w:rPr>
          <w:rFonts w:eastAsia="Times New Roman" w:cs="Times New Roman"/>
        </w:rPr>
        <w:t>Cuetos</w:t>
      </w:r>
      <w:proofErr w:type="spellEnd"/>
      <w:r w:rsidRPr="00CE7840">
        <w:rPr>
          <w:rFonts w:eastAsia="Times New Roman" w:cs="Times New Roman"/>
        </w:rPr>
        <w:t xml:space="preserve"> et al. (2012) to question the taxonomic identification of published cultured and wild </w:t>
      </w:r>
      <w:r w:rsidRPr="00CE7840">
        <w:rPr>
          <w:rFonts w:eastAsia="Times New Roman" w:cs="Times New Roman"/>
          <w:i/>
        </w:rPr>
        <w:t>M. rubrum</w:t>
      </w:r>
      <w:r w:rsidRPr="00CE7840">
        <w:rPr>
          <w:rFonts w:eastAsia="Times New Roman" w:cs="Times New Roman"/>
        </w:rPr>
        <w:t xml:space="preserve"> and to ask if in fact they were the same species, or if they formed a species complex, or were distinct species. This led to the description of a novel species: </w:t>
      </w:r>
      <w:r w:rsidRPr="00CE7840">
        <w:rPr>
          <w:rFonts w:eastAsia="Times New Roman" w:cs="Times New Roman"/>
          <w:i/>
        </w:rPr>
        <w:t xml:space="preserve">M. major </w:t>
      </w:r>
      <w:r w:rsidRPr="00CE7840">
        <w:rPr>
          <w:rFonts w:eastAsia="Times New Roman" w:cs="Times New Roman"/>
        </w:rPr>
        <w:t>(Garcia-</w:t>
      </w:r>
      <w:proofErr w:type="spellStart"/>
      <w:r w:rsidRPr="00CE7840">
        <w:rPr>
          <w:rFonts w:eastAsia="Times New Roman" w:cs="Times New Roman"/>
        </w:rPr>
        <w:t>Cuetos</w:t>
      </w:r>
      <w:proofErr w:type="spellEnd"/>
      <w:r w:rsidRPr="00CE7840">
        <w:rPr>
          <w:rFonts w:eastAsia="Times New Roman" w:cs="Times New Roman"/>
        </w:rPr>
        <w:t xml:space="preserve"> et al. 2012). </w:t>
      </w:r>
      <w:r>
        <w:rPr>
          <w:rFonts w:eastAsia="Times New Roman" w:cs="Times New Roman"/>
        </w:rPr>
        <w:t>Two</w:t>
      </w:r>
      <w:r w:rsidRPr="00CE7840">
        <w:rPr>
          <w:rFonts w:eastAsia="Times New Roman" w:cs="Times New Roman"/>
        </w:rPr>
        <w:t xml:space="preserve"> lines of evidence suggest that the </w:t>
      </w:r>
      <w:r w:rsidRPr="00CE7840">
        <w:rPr>
          <w:rFonts w:eastAsia="Times New Roman" w:cs="Times New Roman"/>
          <w:i/>
        </w:rPr>
        <w:t>Mesodinium</w:t>
      </w:r>
      <w:r w:rsidRPr="00CE7840">
        <w:rPr>
          <w:rFonts w:eastAsia="Times New Roman" w:cs="Times New Roman"/>
        </w:rPr>
        <w:t xml:space="preserve"> species that blooms in the CRE is in fact </w:t>
      </w:r>
      <w:r w:rsidRPr="00CE7840">
        <w:rPr>
          <w:rFonts w:eastAsia="Times New Roman" w:cs="Times New Roman"/>
          <w:i/>
        </w:rPr>
        <w:t>M. major</w:t>
      </w:r>
      <w:r w:rsidRPr="00CE7840">
        <w:rPr>
          <w:rFonts w:eastAsia="Times New Roman" w:cs="Times New Roman"/>
        </w:rPr>
        <w:t xml:space="preserve"> (Peterson., </w:t>
      </w:r>
      <w:proofErr w:type="spellStart"/>
      <w:r w:rsidRPr="00CE7840">
        <w:rPr>
          <w:rFonts w:eastAsia="Times New Roman" w:cs="Times New Roman"/>
        </w:rPr>
        <w:t>unpubl</w:t>
      </w:r>
      <w:proofErr w:type="spellEnd"/>
      <w:r w:rsidRPr="00CE7840">
        <w:rPr>
          <w:rFonts w:eastAsia="Times New Roman" w:cs="Times New Roman"/>
        </w:rPr>
        <w:t>. data) given that (</w:t>
      </w:r>
      <w:proofErr w:type="spellStart"/>
      <w:r w:rsidRPr="00CE7840">
        <w:rPr>
          <w:rFonts w:eastAsia="Times New Roman" w:cs="Times New Roman"/>
        </w:rPr>
        <w:t>i</w:t>
      </w:r>
      <w:proofErr w:type="spellEnd"/>
      <w:r w:rsidRPr="00CE7840">
        <w:rPr>
          <w:rFonts w:eastAsia="Times New Roman" w:cs="Times New Roman"/>
        </w:rPr>
        <w:t xml:space="preserve">) it has a distinctive morphological feature only found in </w:t>
      </w:r>
      <w:r w:rsidRPr="00CE7840">
        <w:rPr>
          <w:rFonts w:eastAsia="Times New Roman" w:cs="Times New Roman"/>
          <w:i/>
        </w:rPr>
        <w:t>M. major</w:t>
      </w:r>
      <w:r w:rsidRPr="00CE7840">
        <w:rPr>
          <w:rFonts w:eastAsia="Times New Roman" w:cs="Times New Roman"/>
        </w:rPr>
        <w:t>: the medusa form (i.e. oral end of the organism appears to collapse leaving behind cellular flaps) (Garcia-</w:t>
      </w:r>
      <w:proofErr w:type="spellStart"/>
      <w:r w:rsidRPr="00CE7840">
        <w:rPr>
          <w:rFonts w:eastAsia="Times New Roman" w:cs="Times New Roman"/>
        </w:rPr>
        <w:t>Cuetos</w:t>
      </w:r>
      <w:proofErr w:type="spellEnd"/>
      <w:r w:rsidRPr="00CE7840">
        <w:rPr>
          <w:rFonts w:eastAsia="Times New Roman" w:cs="Times New Roman"/>
        </w:rPr>
        <w:t xml:space="preserve"> et al. 2012) </w:t>
      </w:r>
      <w:proofErr w:type="spellStart"/>
      <w:r w:rsidRPr="00CE7840">
        <w:rPr>
          <w:rFonts w:eastAsia="Times New Roman" w:cs="Times New Roman"/>
        </w:rPr>
        <w:t>as</w:t>
      </w:r>
      <w:proofErr w:type="spellEnd"/>
      <w:r w:rsidRPr="00CE7840">
        <w:rPr>
          <w:rFonts w:eastAsia="Times New Roman" w:cs="Times New Roman"/>
        </w:rPr>
        <w:t xml:space="preserve"> seen clearly on 3</w:t>
      </w:r>
      <w:r w:rsidRPr="00CE7840">
        <w:rPr>
          <w:rFonts w:eastAsia="Times New Roman" w:cs="Times New Roman"/>
          <w:vertAlign w:val="superscript"/>
        </w:rPr>
        <w:t>rd</w:t>
      </w:r>
      <w:r w:rsidRPr="00CE7840">
        <w:rPr>
          <w:rFonts w:eastAsia="Times New Roman" w:cs="Times New Roman"/>
        </w:rPr>
        <w:t xml:space="preserve"> top image in Fig. 5 of Peterson et al. (2012); </w:t>
      </w:r>
      <w:r>
        <w:rPr>
          <w:rFonts w:eastAsia="Times New Roman" w:cs="Times New Roman"/>
        </w:rPr>
        <w:t>and (ii</w:t>
      </w:r>
      <w:r w:rsidRPr="00CE7840">
        <w:rPr>
          <w:rFonts w:eastAsia="Times New Roman" w:cs="Times New Roman"/>
        </w:rPr>
        <w:t xml:space="preserve">) recent analysis of partial ‘18S-28S’ rDNA sequences showed that it has close taxonomic affiliation with </w:t>
      </w:r>
      <w:r w:rsidRPr="00CE7840">
        <w:rPr>
          <w:rFonts w:eastAsia="Times New Roman" w:cs="Times New Roman"/>
          <w:i/>
        </w:rPr>
        <w:t>M. major</w:t>
      </w:r>
      <w:r w:rsidRPr="00CE7840">
        <w:rPr>
          <w:rFonts w:eastAsia="Times New Roman" w:cs="Times New Roman"/>
        </w:rPr>
        <w:t xml:space="preserve"> from Danish and Namibian coastal waters (Peterson., </w:t>
      </w:r>
      <w:proofErr w:type="spellStart"/>
      <w:r w:rsidRPr="00CE7840">
        <w:rPr>
          <w:rFonts w:eastAsia="Times New Roman" w:cs="Times New Roman"/>
        </w:rPr>
        <w:t>unpubl</w:t>
      </w:r>
      <w:proofErr w:type="spellEnd"/>
      <w:r w:rsidRPr="00CE7840">
        <w:rPr>
          <w:rFonts w:eastAsia="Times New Roman" w:cs="Times New Roman"/>
        </w:rPr>
        <w:t>. data).</w:t>
      </w:r>
    </w:p>
  </w:comment>
  <w:comment w:id="19" w:author="Author" w:initials="A">
    <w:p w14:paraId="48B883DA" w14:textId="5B9EE442" w:rsidR="006813D4" w:rsidRDefault="006813D4">
      <w:pPr>
        <w:pStyle w:val="CommentText"/>
      </w:pPr>
      <w:r>
        <w:rPr>
          <w:rStyle w:val="CommentReference"/>
        </w:rPr>
        <w:annotationRef/>
      </w:r>
      <w:r>
        <w:t xml:space="preserve">So, if we are going to call it </w:t>
      </w:r>
      <w:r w:rsidR="00D87D65">
        <w:t>Mesodinium</w:t>
      </w:r>
      <w:r>
        <w:t xml:space="preserve">, we definitely need to explain the name change more carefully and include a version of Peter’s tree and the medusa form micrographs in the supplemental material. Would this stay in the introduction or would it have to be further touched on in the methods/results? Are there any future CMOP papers that are planning on also using the tree and micrographs? </w:t>
      </w:r>
    </w:p>
    <w:p w14:paraId="006D8C8F" w14:textId="77777777" w:rsidR="006813D4" w:rsidRDefault="006813D4">
      <w:pPr>
        <w:pStyle w:val="CommentText"/>
      </w:pPr>
    </w:p>
    <w:p w14:paraId="2BEA3517" w14:textId="51A31A25" w:rsidR="006813D4" w:rsidRDefault="006813D4">
      <w:pPr>
        <w:pStyle w:val="CommentText"/>
      </w:pPr>
      <w:r>
        <w:t>Also, since numerous past publications on this bug in the CRE have referred to it as M. rubrum, and we are changing that, is it something worth also mentioning in the abstract (i.e. should we emphasize the change)? Especially if future papers will be citing this one about the change?</w:t>
      </w:r>
    </w:p>
  </w:comment>
  <w:comment w:id="29" w:author="Author" w:initials="A">
    <w:p w14:paraId="47A85FD8" w14:textId="32B01D3B" w:rsidR="000D0503" w:rsidRDefault="000D0503">
      <w:pPr>
        <w:pStyle w:val="CommentText"/>
      </w:pPr>
      <w:r>
        <w:rPr>
          <w:rStyle w:val="CommentReference"/>
        </w:rPr>
        <w:annotationRef/>
      </w:r>
      <w:r>
        <w:t>Add citation here</w:t>
      </w:r>
    </w:p>
  </w:comment>
  <w:comment w:id="38" w:author="Author" w:initials="A">
    <w:p w14:paraId="6DB094A5" w14:textId="1A74C154" w:rsidR="006813D4" w:rsidRDefault="006813D4">
      <w:pPr>
        <w:pStyle w:val="CommentText"/>
      </w:pPr>
      <w:r>
        <w:rPr>
          <w:rStyle w:val="CommentReference"/>
        </w:rPr>
        <w:annotationRef/>
      </w:r>
      <w:r>
        <w:t>This was also shown in Johnson et al. 2013 in Chesapeake Bay (</w:t>
      </w:r>
      <w:proofErr w:type="spellStart"/>
      <w:r>
        <w:t>Choptank</w:t>
      </w:r>
      <w:proofErr w:type="spellEnd"/>
      <w:r>
        <w:t xml:space="preserve"> River) and by Kim et al. (2007) and </w:t>
      </w:r>
      <w:proofErr w:type="spellStart"/>
      <w:r>
        <w:t>Yih</w:t>
      </w:r>
      <w:proofErr w:type="spellEnd"/>
      <w:r>
        <w:t xml:space="preserve"> et al. in Korea.</w:t>
      </w:r>
    </w:p>
    <w:p w14:paraId="3A488A5A" w14:textId="77777777" w:rsidR="006813D4" w:rsidRDefault="006813D4">
      <w:pPr>
        <w:pStyle w:val="CommentText"/>
      </w:pPr>
    </w:p>
    <w:p w14:paraId="39853426" w14:textId="77777777" w:rsidR="006813D4" w:rsidRDefault="006813D4" w:rsidP="00363D68">
      <w:pPr>
        <w:tabs>
          <w:tab w:val="clear" w:pos="709"/>
        </w:tabs>
        <w:suppressAutoHyphens w:val="0"/>
        <w:autoSpaceDE w:val="0"/>
        <w:autoSpaceDN w:val="0"/>
        <w:adjustRightInd w:val="0"/>
        <w:rPr>
          <w:rFonts w:ascii="Helvetica" w:eastAsiaTheme="minorEastAsia" w:hAnsi="Helvetica" w:cs="Helvetica"/>
          <w:color w:val="auto"/>
          <w:lang w:eastAsia="en-US" w:bidi="ar-SA"/>
        </w:rPr>
      </w:pPr>
      <w:r>
        <w:rPr>
          <w:rFonts w:ascii="Helvetica" w:eastAsiaTheme="minorEastAsia" w:hAnsi="Helvetica" w:cs="Helvetica"/>
          <w:color w:val="auto"/>
          <w:lang w:eastAsia="en-US" w:bidi="ar-SA"/>
        </w:rPr>
        <w:t xml:space="preserve">Kim S, Park MG, Moon C, Shin K, Chang M (2007). Seasonal variations in phytoplankton growth and microzooplankton grazing in a temperate coastal embayment, Korea. </w:t>
      </w:r>
      <w:proofErr w:type="spellStart"/>
      <w:r>
        <w:rPr>
          <w:rFonts w:ascii="Helvetica" w:eastAsiaTheme="minorEastAsia" w:hAnsi="Helvetica" w:cs="Helvetica"/>
          <w:i/>
          <w:iCs/>
          <w:color w:val="auto"/>
          <w:lang w:eastAsia="en-US" w:bidi="ar-SA"/>
        </w:rPr>
        <w:t>Estuar</w:t>
      </w:r>
      <w:proofErr w:type="spellEnd"/>
      <w:r>
        <w:rPr>
          <w:rFonts w:ascii="Helvetica" w:eastAsiaTheme="minorEastAsia" w:hAnsi="Helvetica" w:cs="Helvetica"/>
          <w:i/>
          <w:iCs/>
          <w:color w:val="auto"/>
          <w:lang w:eastAsia="en-US" w:bidi="ar-SA"/>
        </w:rPr>
        <w:t xml:space="preserve"> Coast Shelf </w:t>
      </w:r>
      <w:proofErr w:type="spellStart"/>
      <w:r>
        <w:rPr>
          <w:rFonts w:ascii="Helvetica" w:eastAsiaTheme="minorEastAsia" w:hAnsi="Helvetica" w:cs="Helvetica"/>
          <w:i/>
          <w:iCs/>
          <w:color w:val="auto"/>
          <w:lang w:eastAsia="en-US" w:bidi="ar-SA"/>
        </w:rPr>
        <w:t>Sci</w:t>
      </w:r>
      <w:proofErr w:type="spellEnd"/>
      <w:r>
        <w:rPr>
          <w:rFonts w:ascii="Helvetica" w:eastAsiaTheme="minorEastAsia" w:hAnsi="Helvetica" w:cs="Helvetica"/>
          <w:color w:val="auto"/>
          <w:lang w:eastAsia="en-US" w:bidi="ar-SA"/>
        </w:rPr>
        <w:t xml:space="preserve"> </w:t>
      </w:r>
      <w:r>
        <w:rPr>
          <w:rFonts w:ascii="Helvetica" w:eastAsiaTheme="minorEastAsia" w:hAnsi="Helvetica" w:cs="Helvetica"/>
          <w:b/>
          <w:bCs/>
          <w:color w:val="auto"/>
          <w:lang w:eastAsia="en-US" w:bidi="ar-SA"/>
        </w:rPr>
        <w:t>71:</w:t>
      </w:r>
      <w:r>
        <w:rPr>
          <w:rFonts w:ascii="Helvetica" w:eastAsiaTheme="minorEastAsia" w:hAnsi="Helvetica" w:cs="Helvetica"/>
          <w:color w:val="auto"/>
          <w:lang w:eastAsia="en-US" w:bidi="ar-SA"/>
        </w:rPr>
        <w:t xml:space="preserve"> 159-169.</w:t>
      </w:r>
    </w:p>
    <w:p w14:paraId="1E172EB5" w14:textId="77777777" w:rsidR="006813D4" w:rsidRDefault="006813D4" w:rsidP="00363D68">
      <w:pPr>
        <w:tabs>
          <w:tab w:val="clear" w:pos="709"/>
        </w:tabs>
        <w:suppressAutoHyphens w:val="0"/>
        <w:autoSpaceDE w:val="0"/>
        <w:autoSpaceDN w:val="0"/>
        <w:adjustRightInd w:val="0"/>
        <w:rPr>
          <w:rFonts w:ascii="Helvetica" w:eastAsiaTheme="minorEastAsia" w:hAnsi="Helvetica" w:cs="Helvetica"/>
          <w:color w:val="auto"/>
          <w:lang w:eastAsia="en-US" w:bidi="ar-SA"/>
        </w:rPr>
      </w:pPr>
    </w:p>
    <w:p w14:paraId="7B5B845D" w14:textId="77777777" w:rsidR="006813D4" w:rsidRDefault="006813D4" w:rsidP="00363D68">
      <w:pPr>
        <w:tabs>
          <w:tab w:val="clear" w:pos="709"/>
        </w:tabs>
        <w:suppressAutoHyphens w:val="0"/>
        <w:autoSpaceDE w:val="0"/>
        <w:autoSpaceDN w:val="0"/>
        <w:adjustRightInd w:val="0"/>
        <w:rPr>
          <w:rFonts w:ascii="Helvetica" w:eastAsiaTheme="minorEastAsia" w:hAnsi="Helvetica" w:cs="Helvetica"/>
          <w:color w:val="auto"/>
          <w:lang w:eastAsia="en-US" w:bidi="ar-SA"/>
        </w:rPr>
      </w:pPr>
      <w:r>
        <w:rPr>
          <w:rFonts w:ascii="Helvetica" w:eastAsiaTheme="minorEastAsia" w:hAnsi="Helvetica" w:cs="Helvetica"/>
          <w:color w:val="auto"/>
          <w:lang w:eastAsia="en-US" w:bidi="ar-SA"/>
        </w:rPr>
        <w:t xml:space="preserve">Johnson MD, </w:t>
      </w:r>
      <w:proofErr w:type="spellStart"/>
      <w:r>
        <w:rPr>
          <w:rFonts w:ascii="Helvetica" w:eastAsiaTheme="minorEastAsia" w:hAnsi="Helvetica" w:cs="Helvetica"/>
          <w:color w:val="auto"/>
          <w:lang w:eastAsia="en-US" w:bidi="ar-SA"/>
        </w:rPr>
        <w:t>Stoecker</w:t>
      </w:r>
      <w:proofErr w:type="spellEnd"/>
      <w:r>
        <w:rPr>
          <w:rFonts w:ascii="Helvetica" w:eastAsiaTheme="minorEastAsia" w:hAnsi="Helvetica" w:cs="Helvetica"/>
          <w:color w:val="auto"/>
          <w:lang w:eastAsia="en-US" w:bidi="ar-SA"/>
        </w:rPr>
        <w:t xml:space="preserve"> DK, Marshall HG (2013). Seasonal dynamics of </w:t>
      </w:r>
      <w:r>
        <w:rPr>
          <w:rFonts w:ascii="Helvetica" w:eastAsiaTheme="minorEastAsia" w:hAnsi="Helvetica" w:cs="Helvetica"/>
          <w:i/>
          <w:iCs/>
          <w:color w:val="auto"/>
          <w:lang w:eastAsia="en-US" w:bidi="ar-SA"/>
        </w:rPr>
        <w:t>Mesodinium rubrum</w:t>
      </w:r>
      <w:r>
        <w:rPr>
          <w:rFonts w:ascii="Helvetica" w:eastAsiaTheme="minorEastAsia" w:hAnsi="Helvetica" w:cs="Helvetica"/>
          <w:color w:val="auto"/>
          <w:lang w:eastAsia="en-US" w:bidi="ar-SA"/>
        </w:rPr>
        <w:t xml:space="preserve"> in Chesapeake Bay. </w:t>
      </w:r>
      <w:r>
        <w:rPr>
          <w:rFonts w:ascii="Helvetica" w:eastAsiaTheme="minorEastAsia" w:hAnsi="Helvetica" w:cs="Helvetica"/>
          <w:i/>
          <w:iCs/>
          <w:color w:val="auto"/>
          <w:lang w:eastAsia="en-US" w:bidi="ar-SA"/>
        </w:rPr>
        <w:t>J Plankton Res</w:t>
      </w:r>
      <w:r>
        <w:rPr>
          <w:rFonts w:ascii="Helvetica" w:eastAsiaTheme="minorEastAsia" w:hAnsi="Helvetica" w:cs="Helvetica"/>
          <w:color w:val="auto"/>
          <w:lang w:eastAsia="en-US" w:bidi="ar-SA"/>
        </w:rPr>
        <w:t xml:space="preserve"> </w:t>
      </w:r>
      <w:r>
        <w:rPr>
          <w:rFonts w:ascii="Helvetica" w:eastAsiaTheme="minorEastAsia" w:hAnsi="Helvetica" w:cs="Helvetica"/>
          <w:b/>
          <w:bCs/>
          <w:color w:val="auto"/>
          <w:lang w:eastAsia="en-US" w:bidi="ar-SA"/>
        </w:rPr>
        <w:t>35:</w:t>
      </w:r>
      <w:r>
        <w:rPr>
          <w:rFonts w:ascii="Helvetica" w:eastAsiaTheme="minorEastAsia" w:hAnsi="Helvetica" w:cs="Helvetica"/>
          <w:color w:val="auto"/>
          <w:lang w:eastAsia="en-US" w:bidi="ar-SA"/>
        </w:rPr>
        <w:t xml:space="preserve"> 877-893.</w:t>
      </w:r>
    </w:p>
    <w:p w14:paraId="25B41ECB" w14:textId="77777777" w:rsidR="006813D4" w:rsidRDefault="006813D4" w:rsidP="00363D68">
      <w:pPr>
        <w:tabs>
          <w:tab w:val="clear" w:pos="709"/>
        </w:tabs>
        <w:suppressAutoHyphens w:val="0"/>
        <w:autoSpaceDE w:val="0"/>
        <w:autoSpaceDN w:val="0"/>
        <w:adjustRightInd w:val="0"/>
        <w:rPr>
          <w:rFonts w:ascii="Helvetica" w:eastAsiaTheme="minorEastAsia" w:hAnsi="Helvetica" w:cs="Helvetica"/>
          <w:color w:val="auto"/>
          <w:lang w:eastAsia="en-US" w:bidi="ar-SA"/>
        </w:rPr>
      </w:pPr>
    </w:p>
    <w:p w14:paraId="7C4288FF" w14:textId="77777777" w:rsidR="006813D4" w:rsidRDefault="006813D4" w:rsidP="00363D68">
      <w:pPr>
        <w:tabs>
          <w:tab w:val="clear" w:pos="709"/>
        </w:tabs>
        <w:suppressAutoHyphens w:val="0"/>
        <w:autoSpaceDE w:val="0"/>
        <w:autoSpaceDN w:val="0"/>
        <w:adjustRightInd w:val="0"/>
        <w:rPr>
          <w:rFonts w:ascii="Helvetica" w:eastAsiaTheme="minorEastAsia" w:hAnsi="Helvetica" w:cs="Helvetica"/>
          <w:color w:val="auto"/>
          <w:lang w:eastAsia="en-US" w:bidi="ar-SA"/>
        </w:rPr>
      </w:pPr>
      <w:proofErr w:type="spellStart"/>
      <w:r>
        <w:rPr>
          <w:rFonts w:ascii="Helvetica" w:eastAsiaTheme="minorEastAsia" w:hAnsi="Helvetica" w:cs="Helvetica"/>
          <w:color w:val="auto"/>
          <w:lang w:eastAsia="en-US" w:bidi="ar-SA"/>
        </w:rPr>
        <w:t>Yih</w:t>
      </w:r>
      <w:proofErr w:type="spellEnd"/>
      <w:r>
        <w:rPr>
          <w:rFonts w:ascii="Helvetica" w:eastAsiaTheme="minorEastAsia" w:hAnsi="Helvetica" w:cs="Helvetica"/>
          <w:color w:val="auto"/>
          <w:lang w:eastAsia="en-US" w:bidi="ar-SA"/>
        </w:rPr>
        <w:t xml:space="preserve"> W, Kim HS, Myung G, Park JW, Du </w:t>
      </w:r>
      <w:proofErr w:type="spellStart"/>
      <w:r>
        <w:rPr>
          <w:rFonts w:ascii="Helvetica" w:eastAsiaTheme="minorEastAsia" w:hAnsi="Helvetica" w:cs="Helvetica"/>
          <w:color w:val="auto"/>
          <w:lang w:eastAsia="en-US" w:bidi="ar-SA"/>
        </w:rPr>
        <w:t>Yoo</w:t>
      </w:r>
      <w:proofErr w:type="spellEnd"/>
      <w:r>
        <w:rPr>
          <w:rFonts w:ascii="Helvetica" w:eastAsiaTheme="minorEastAsia" w:hAnsi="Helvetica" w:cs="Helvetica"/>
          <w:color w:val="auto"/>
          <w:lang w:eastAsia="en-US" w:bidi="ar-SA"/>
        </w:rPr>
        <w:t xml:space="preserve"> Y, </w:t>
      </w:r>
      <w:proofErr w:type="spellStart"/>
      <w:r>
        <w:rPr>
          <w:rFonts w:ascii="Helvetica" w:eastAsiaTheme="minorEastAsia" w:hAnsi="Helvetica" w:cs="Helvetica"/>
          <w:color w:val="auto"/>
          <w:lang w:eastAsia="en-US" w:bidi="ar-SA"/>
        </w:rPr>
        <w:t>Jeong</w:t>
      </w:r>
      <w:proofErr w:type="spellEnd"/>
      <w:r>
        <w:rPr>
          <w:rFonts w:ascii="Helvetica" w:eastAsiaTheme="minorEastAsia" w:hAnsi="Helvetica" w:cs="Helvetica"/>
          <w:color w:val="auto"/>
          <w:lang w:eastAsia="en-US" w:bidi="ar-SA"/>
        </w:rPr>
        <w:t xml:space="preserve"> HJ (2013). The red-tide ciliate</w:t>
      </w:r>
      <w:r>
        <w:rPr>
          <w:rFonts w:ascii="Helvetica" w:eastAsiaTheme="minorEastAsia" w:hAnsi="Helvetica" w:cs="Helvetica"/>
          <w:i/>
          <w:iCs/>
          <w:color w:val="auto"/>
          <w:lang w:eastAsia="en-US" w:bidi="ar-SA"/>
        </w:rPr>
        <w:t xml:space="preserve"> Mesodinium rubrum</w:t>
      </w:r>
      <w:r>
        <w:rPr>
          <w:rFonts w:ascii="Helvetica" w:eastAsiaTheme="minorEastAsia" w:hAnsi="Helvetica" w:cs="Helvetica"/>
          <w:color w:val="auto"/>
          <w:lang w:eastAsia="en-US" w:bidi="ar-SA"/>
        </w:rPr>
        <w:t xml:space="preserve"> in Korean coastal waters. </w:t>
      </w:r>
      <w:r>
        <w:rPr>
          <w:rFonts w:ascii="Helvetica" w:eastAsiaTheme="minorEastAsia" w:hAnsi="Helvetica" w:cs="Helvetica"/>
          <w:i/>
          <w:iCs/>
          <w:color w:val="auto"/>
          <w:lang w:eastAsia="en-US" w:bidi="ar-SA"/>
        </w:rPr>
        <w:t>Harmful Algae</w:t>
      </w:r>
      <w:r>
        <w:rPr>
          <w:rFonts w:ascii="Helvetica" w:eastAsiaTheme="minorEastAsia" w:hAnsi="Helvetica" w:cs="Helvetica"/>
          <w:color w:val="auto"/>
          <w:lang w:eastAsia="en-US" w:bidi="ar-SA"/>
        </w:rPr>
        <w:t xml:space="preserve"> </w:t>
      </w:r>
      <w:r>
        <w:rPr>
          <w:rFonts w:ascii="Helvetica" w:eastAsiaTheme="minorEastAsia" w:hAnsi="Helvetica" w:cs="Helvetica"/>
          <w:b/>
          <w:bCs/>
          <w:color w:val="auto"/>
          <w:lang w:eastAsia="en-US" w:bidi="ar-SA"/>
        </w:rPr>
        <w:t>30:</w:t>
      </w:r>
      <w:r>
        <w:rPr>
          <w:rFonts w:ascii="Helvetica" w:eastAsiaTheme="minorEastAsia" w:hAnsi="Helvetica" w:cs="Helvetica"/>
          <w:color w:val="auto"/>
          <w:lang w:eastAsia="en-US" w:bidi="ar-SA"/>
        </w:rPr>
        <w:t xml:space="preserve"> S53-S61.</w:t>
      </w:r>
    </w:p>
    <w:p w14:paraId="4B10AB0C" w14:textId="77777777" w:rsidR="006813D4" w:rsidRDefault="006813D4" w:rsidP="00363D68">
      <w:pPr>
        <w:tabs>
          <w:tab w:val="clear" w:pos="709"/>
        </w:tabs>
        <w:suppressAutoHyphens w:val="0"/>
        <w:autoSpaceDE w:val="0"/>
        <w:autoSpaceDN w:val="0"/>
        <w:adjustRightInd w:val="0"/>
        <w:rPr>
          <w:rFonts w:ascii="Helvetica" w:eastAsiaTheme="minorEastAsia" w:hAnsi="Helvetica" w:cs="Helvetica"/>
          <w:color w:val="auto"/>
          <w:lang w:eastAsia="en-US" w:bidi="ar-SA"/>
        </w:rPr>
      </w:pPr>
    </w:p>
    <w:p w14:paraId="2595DA0C" w14:textId="77777777" w:rsidR="006813D4" w:rsidRDefault="006813D4" w:rsidP="00363D68">
      <w:pPr>
        <w:tabs>
          <w:tab w:val="clear" w:pos="709"/>
        </w:tabs>
        <w:suppressAutoHyphens w:val="0"/>
        <w:autoSpaceDE w:val="0"/>
        <w:autoSpaceDN w:val="0"/>
        <w:adjustRightInd w:val="0"/>
        <w:rPr>
          <w:rFonts w:ascii="Helvetica" w:eastAsiaTheme="minorEastAsia" w:hAnsi="Helvetica" w:cs="Helvetica"/>
          <w:color w:val="auto"/>
          <w:lang w:eastAsia="en-US" w:bidi="ar-SA"/>
        </w:rPr>
      </w:pPr>
    </w:p>
    <w:p w14:paraId="3BA94A40" w14:textId="77777777" w:rsidR="006813D4" w:rsidRDefault="006813D4">
      <w:pPr>
        <w:pStyle w:val="CommentText"/>
      </w:pPr>
    </w:p>
  </w:comment>
  <w:comment w:id="39" w:author="Author" w:initials="A">
    <w:p w14:paraId="167EE077" w14:textId="3B6BCBE1" w:rsidR="006813D4" w:rsidRDefault="006813D4">
      <w:pPr>
        <w:pStyle w:val="CommentText"/>
      </w:pPr>
      <w:r>
        <w:rPr>
          <w:rStyle w:val="CommentReference"/>
        </w:rPr>
        <w:annotationRef/>
      </w:r>
      <w:r>
        <w:t xml:space="preserve">Relationship between </w:t>
      </w:r>
      <w:proofErr w:type="spellStart"/>
      <w:r>
        <w:t>cryptos</w:t>
      </w:r>
      <w:proofErr w:type="spellEnd"/>
      <w:r>
        <w:t xml:space="preserve"> and m. rubrum in </w:t>
      </w:r>
      <w:proofErr w:type="spellStart"/>
      <w:r>
        <w:t>Yih</w:t>
      </w:r>
      <w:proofErr w:type="spellEnd"/>
      <w:r>
        <w:t xml:space="preserve"> et al paper is actually not very clear if you look at the data- not going to include that ref…. </w:t>
      </w:r>
    </w:p>
  </w:comment>
  <w:comment w:id="44" w:author="Author" w:initials="A">
    <w:p w14:paraId="5A170E84" w14:textId="2E8A72CD" w:rsidR="006813D4" w:rsidRDefault="006813D4">
      <w:pPr>
        <w:pStyle w:val="CommentText"/>
      </w:pPr>
      <w:r>
        <w:rPr>
          <w:rStyle w:val="CommentReference"/>
        </w:rPr>
        <w:annotationRef/>
      </w:r>
      <w:r>
        <w:t xml:space="preserve">Do we need to include </w:t>
      </w:r>
      <w:proofErr w:type="spellStart"/>
      <w:r>
        <w:t>Sosik</w:t>
      </w:r>
      <w:proofErr w:type="spellEnd"/>
      <w:r>
        <w:t xml:space="preserve"> and Hunter-</w:t>
      </w:r>
      <w:proofErr w:type="spellStart"/>
      <w:r>
        <w:t>Cevera</w:t>
      </w:r>
      <w:proofErr w:type="spellEnd"/>
      <w:r>
        <w:t xml:space="preserve"> citations here again too?</w:t>
      </w:r>
    </w:p>
  </w:comment>
  <w:comment w:id="49" w:author="Author" w:initials="A">
    <w:p w14:paraId="78294B63" w14:textId="1A041081" w:rsidR="00CB598E" w:rsidRDefault="00CB598E">
      <w:pPr>
        <w:pStyle w:val="CommentText"/>
      </w:pPr>
      <w:r>
        <w:rPr>
          <w:rStyle w:val="CommentReference"/>
        </w:rPr>
        <w:annotationRef/>
      </w:r>
      <w:r>
        <w:t>Reviewer 4 wants a website</w:t>
      </w:r>
    </w:p>
  </w:comment>
  <w:comment w:id="60" w:author="Author" w:initials="A">
    <w:p w14:paraId="1EADF5F5" w14:textId="454824B5" w:rsidR="006813D4" w:rsidRDefault="006813D4">
      <w:pPr>
        <w:pStyle w:val="CommentText"/>
      </w:pPr>
      <w:r>
        <w:rPr>
          <w:rStyle w:val="CommentReference"/>
        </w:rPr>
        <w:annotationRef/>
      </w:r>
      <w:r>
        <w:t>Was this done by gravity or pump?</w:t>
      </w:r>
    </w:p>
  </w:comment>
  <w:comment w:id="80" w:author="Author" w:initials="A">
    <w:p w14:paraId="0DEA91C2" w14:textId="0B63C467" w:rsidR="00CB598E" w:rsidRDefault="00CB598E">
      <w:pPr>
        <w:pStyle w:val="CommentText"/>
      </w:pPr>
      <w:r>
        <w:rPr>
          <w:rStyle w:val="CommentReference"/>
        </w:rPr>
        <w:annotationRef/>
      </w:r>
      <w:r>
        <w:t>“</w:t>
      </w:r>
      <w:proofErr w:type="spellStart"/>
      <w:r w:rsidRPr="00B10F12">
        <w:rPr>
          <w:rFonts w:cs="Arial"/>
          <w:color w:val="000000"/>
          <w:lang w:val="de-DE"/>
        </w:rPr>
        <w:t>during</w:t>
      </w:r>
      <w:proofErr w:type="spellEnd"/>
      <w:r w:rsidRPr="00B10F12">
        <w:rPr>
          <w:rFonts w:cs="Arial"/>
          <w:color w:val="000000"/>
          <w:lang w:val="de-DE"/>
        </w:rPr>
        <w:t xml:space="preserve"> </w:t>
      </w:r>
      <w:proofErr w:type="spellStart"/>
      <w:r w:rsidRPr="00B10F12">
        <w:rPr>
          <w:rFonts w:cs="Arial"/>
          <w:color w:val="000000"/>
          <w:lang w:val="de-DE"/>
        </w:rPr>
        <w:t>neap</w:t>
      </w:r>
      <w:proofErr w:type="spellEnd"/>
      <w:r w:rsidRPr="00B10F12">
        <w:rPr>
          <w:rFonts w:cs="Arial"/>
          <w:color w:val="000000"/>
          <w:lang w:val="de-DE"/>
        </w:rPr>
        <w:t xml:space="preserve"> </w:t>
      </w:r>
      <w:proofErr w:type="spellStart"/>
      <w:r w:rsidRPr="00B10F12">
        <w:rPr>
          <w:rFonts w:cs="Arial"/>
          <w:color w:val="000000"/>
          <w:lang w:val="de-DE"/>
        </w:rPr>
        <w:t>tide</w:t>
      </w:r>
      <w:proofErr w:type="spellEnd"/>
      <w:r w:rsidRPr="00B10F12">
        <w:rPr>
          <w:rFonts w:cs="Arial"/>
          <w:color w:val="000000"/>
          <w:lang w:val="de-DE"/>
        </w:rPr>
        <w:t xml:space="preserve"> </w:t>
      </w:r>
      <w:proofErr w:type="spellStart"/>
      <w:r w:rsidRPr="00B10F12">
        <w:rPr>
          <w:rFonts w:cs="Arial"/>
          <w:color w:val="000000"/>
          <w:lang w:val="de-DE"/>
        </w:rPr>
        <w:t>it</w:t>
      </w:r>
      <w:proofErr w:type="spellEnd"/>
      <w:r w:rsidRPr="00B10F12">
        <w:rPr>
          <w:rFonts w:cs="Arial"/>
          <w:color w:val="000000"/>
          <w:lang w:val="de-DE"/>
        </w:rPr>
        <w:t xml:space="preserve"> </w:t>
      </w:r>
      <w:proofErr w:type="spellStart"/>
      <w:r w:rsidRPr="00B10F12">
        <w:rPr>
          <w:rFonts w:cs="Arial"/>
          <w:color w:val="000000"/>
          <w:lang w:val="de-DE"/>
        </w:rPr>
        <w:t>looks</w:t>
      </w:r>
      <w:proofErr w:type="spellEnd"/>
      <w:r w:rsidRPr="00B10F12">
        <w:rPr>
          <w:rFonts w:cs="Arial"/>
          <w:color w:val="000000"/>
          <w:lang w:val="de-DE"/>
        </w:rPr>
        <w:t xml:space="preserve"> </w:t>
      </w:r>
      <w:proofErr w:type="spellStart"/>
      <w:r w:rsidRPr="00B10F12">
        <w:rPr>
          <w:rFonts w:cs="Arial"/>
          <w:color w:val="000000"/>
          <w:lang w:val="de-DE"/>
        </w:rPr>
        <w:t>that</w:t>
      </w:r>
      <w:proofErr w:type="spellEnd"/>
      <w:r w:rsidRPr="00B10F12">
        <w:rPr>
          <w:rFonts w:cs="Arial"/>
          <w:color w:val="000000"/>
          <w:lang w:val="de-DE"/>
        </w:rPr>
        <w:t xml:space="preserve"> </w:t>
      </w:r>
      <w:proofErr w:type="spellStart"/>
      <w:r w:rsidRPr="00B10F12">
        <w:rPr>
          <w:rFonts w:cs="Arial"/>
          <w:color w:val="000000"/>
          <w:lang w:val="de-DE"/>
        </w:rPr>
        <w:t>chlorophyll</w:t>
      </w:r>
      <w:proofErr w:type="spellEnd"/>
      <w:r w:rsidRPr="00B10F12">
        <w:rPr>
          <w:rFonts w:cs="Arial"/>
          <w:color w:val="000000"/>
          <w:lang w:val="de-DE"/>
        </w:rPr>
        <w:t xml:space="preserve"> </w:t>
      </w:r>
      <w:proofErr w:type="spellStart"/>
      <w:r w:rsidRPr="00B10F12">
        <w:rPr>
          <w:rFonts w:cs="Arial"/>
          <w:color w:val="000000"/>
          <w:lang w:val="de-DE"/>
        </w:rPr>
        <w:t>is</w:t>
      </w:r>
      <w:proofErr w:type="spellEnd"/>
      <w:r w:rsidRPr="00B10F12">
        <w:rPr>
          <w:rFonts w:cs="Arial"/>
          <w:color w:val="000000"/>
          <w:lang w:val="de-DE"/>
        </w:rPr>
        <w:t xml:space="preserve"> </w:t>
      </w:r>
      <w:proofErr w:type="spellStart"/>
      <w:r w:rsidRPr="00B10F12">
        <w:rPr>
          <w:rFonts w:cs="Arial"/>
          <w:color w:val="000000"/>
          <w:lang w:val="de-DE"/>
        </w:rPr>
        <w:t>more</w:t>
      </w:r>
      <w:proofErr w:type="spellEnd"/>
      <w:r w:rsidRPr="00B10F12">
        <w:rPr>
          <w:rFonts w:cs="Arial"/>
          <w:color w:val="000000"/>
          <w:lang w:val="de-DE"/>
        </w:rPr>
        <w:t xml:space="preserve"> </w:t>
      </w:r>
      <w:proofErr w:type="spellStart"/>
      <w:r w:rsidRPr="00B10F12">
        <w:rPr>
          <w:rFonts w:cs="Arial"/>
          <w:color w:val="000000"/>
          <w:lang w:val="de-DE"/>
        </w:rPr>
        <w:t>influenced</w:t>
      </w:r>
      <w:proofErr w:type="spellEnd"/>
      <w:r w:rsidRPr="00B10F12">
        <w:rPr>
          <w:rFonts w:cs="Arial"/>
          <w:color w:val="000000"/>
          <w:lang w:val="de-DE"/>
        </w:rPr>
        <w:t xml:space="preserve"> </w:t>
      </w:r>
      <w:proofErr w:type="spellStart"/>
      <w:r w:rsidRPr="00B10F12">
        <w:rPr>
          <w:rFonts w:cs="Arial"/>
          <w:color w:val="000000"/>
          <w:lang w:val="de-DE"/>
        </w:rPr>
        <w:t>by</w:t>
      </w:r>
      <w:proofErr w:type="spellEnd"/>
      <w:r w:rsidRPr="00B10F12">
        <w:rPr>
          <w:rFonts w:cs="Arial"/>
          <w:color w:val="000000"/>
          <w:lang w:val="de-DE"/>
        </w:rPr>
        <w:t xml:space="preserve"> diel </w:t>
      </w:r>
      <w:proofErr w:type="spellStart"/>
      <w:r w:rsidRPr="00B10F12">
        <w:rPr>
          <w:rFonts w:cs="Arial"/>
          <w:color w:val="000000"/>
          <w:lang w:val="de-DE"/>
        </w:rPr>
        <w:t>patterns</w:t>
      </w:r>
      <w:proofErr w:type="spellEnd"/>
      <w:r w:rsidRPr="00B10F12">
        <w:rPr>
          <w:rFonts w:cs="Arial"/>
          <w:color w:val="000000"/>
          <w:lang w:val="de-DE"/>
        </w:rPr>
        <w:t xml:space="preserve"> </w:t>
      </w:r>
      <w:proofErr w:type="spellStart"/>
      <w:r w:rsidRPr="00B10F12">
        <w:rPr>
          <w:rFonts w:cs="Arial"/>
          <w:color w:val="000000"/>
          <w:lang w:val="de-DE"/>
        </w:rPr>
        <w:t>than</w:t>
      </w:r>
      <w:proofErr w:type="spellEnd"/>
      <w:r w:rsidRPr="00B10F12">
        <w:rPr>
          <w:rFonts w:cs="Arial"/>
          <w:color w:val="000000"/>
          <w:lang w:val="de-DE"/>
        </w:rPr>
        <w:t xml:space="preserve"> </w:t>
      </w:r>
      <w:proofErr w:type="spellStart"/>
      <w:r w:rsidRPr="00B10F12">
        <w:rPr>
          <w:rFonts w:cs="Arial"/>
          <w:color w:val="000000"/>
          <w:lang w:val="de-DE"/>
        </w:rPr>
        <w:t>by</w:t>
      </w:r>
      <w:proofErr w:type="spellEnd"/>
      <w:r w:rsidRPr="00B10F12">
        <w:rPr>
          <w:rFonts w:cs="Arial"/>
          <w:color w:val="000000"/>
          <w:lang w:val="de-DE"/>
        </w:rPr>
        <w:t xml:space="preserve"> </w:t>
      </w:r>
      <w:proofErr w:type="spellStart"/>
      <w:r w:rsidRPr="00B10F12">
        <w:rPr>
          <w:rFonts w:cs="Arial"/>
          <w:color w:val="000000"/>
          <w:lang w:val="de-DE"/>
        </w:rPr>
        <w:t>tides</w:t>
      </w:r>
      <w:proofErr w:type="spellEnd"/>
      <w:r w:rsidRPr="00B10F12">
        <w:rPr>
          <w:rFonts w:cs="Arial"/>
          <w:color w:val="000000"/>
          <w:lang w:val="de-DE"/>
        </w:rPr>
        <w:t xml:space="preserve">. </w:t>
      </w:r>
      <w:proofErr w:type="spellStart"/>
      <w:r w:rsidRPr="00B10F12">
        <w:rPr>
          <w:rFonts w:cs="Arial"/>
          <w:color w:val="000000"/>
          <w:lang w:val="de-DE"/>
        </w:rPr>
        <w:t>During</w:t>
      </w:r>
      <w:proofErr w:type="spellEnd"/>
      <w:r w:rsidRPr="00B10F12">
        <w:rPr>
          <w:rFonts w:cs="Arial"/>
          <w:color w:val="000000"/>
          <w:lang w:val="de-DE"/>
        </w:rPr>
        <w:t xml:space="preserve"> </w:t>
      </w:r>
      <w:proofErr w:type="spellStart"/>
      <w:r w:rsidRPr="00B10F12">
        <w:rPr>
          <w:rFonts w:cs="Arial"/>
          <w:color w:val="000000"/>
          <w:lang w:val="de-DE"/>
        </w:rPr>
        <w:t>the</w:t>
      </w:r>
      <w:proofErr w:type="spellEnd"/>
      <w:r w:rsidRPr="00B10F12">
        <w:rPr>
          <w:rFonts w:cs="Arial"/>
          <w:color w:val="000000"/>
          <w:lang w:val="de-DE"/>
        </w:rPr>
        <w:t xml:space="preserve"> spring </w:t>
      </w:r>
      <w:proofErr w:type="spellStart"/>
      <w:r w:rsidRPr="00B10F12">
        <w:rPr>
          <w:rFonts w:cs="Arial"/>
          <w:color w:val="000000"/>
          <w:lang w:val="de-DE"/>
        </w:rPr>
        <w:t>tides</w:t>
      </w:r>
      <w:proofErr w:type="spellEnd"/>
      <w:r w:rsidRPr="00B10F12">
        <w:rPr>
          <w:rFonts w:cs="Arial"/>
          <w:color w:val="000000"/>
          <w:lang w:val="de-DE"/>
        </w:rPr>
        <w:t xml:space="preserve">, </w:t>
      </w:r>
      <w:proofErr w:type="spellStart"/>
      <w:r w:rsidRPr="00B10F12">
        <w:rPr>
          <w:rFonts w:cs="Arial"/>
          <w:color w:val="000000"/>
          <w:lang w:val="de-DE"/>
        </w:rPr>
        <w:t>variations</w:t>
      </w:r>
      <w:proofErr w:type="spellEnd"/>
      <w:r w:rsidRPr="00B10F12">
        <w:rPr>
          <w:rFonts w:cs="Arial"/>
          <w:color w:val="000000"/>
          <w:lang w:val="de-DE"/>
        </w:rPr>
        <w:t xml:space="preserve"> </w:t>
      </w:r>
      <w:proofErr w:type="spellStart"/>
      <w:r w:rsidRPr="00B10F12">
        <w:rPr>
          <w:rFonts w:cs="Arial"/>
          <w:color w:val="000000"/>
          <w:lang w:val="de-DE"/>
        </w:rPr>
        <w:t>of</w:t>
      </w:r>
      <w:proofErr w:type="spellEnd"/>
      <w:r w:rsidRPr="00B10F12">
        <w:rPr>
          <w:rFonts w:cs="Arial"/>
          <w:color w:val="000000"/>
          <w:lang w:val="de-DE"/>
        </w:rPr>
        <w:t xml:space="preserve"> </w:t>
      </w:r>
      <w:proofErr w:type="spellStart"/>
      <w:r w:rsidRPr="00B10F12">
        <w:rPr>
          <w:rFonts w:cs="Arial"/>
          <w:color w:val="000000"/>
          <w:lang w:val="de-DE"/>
        </w:rPr>
        <w:t>chlorophyll</w:t>
      </w:r>
      <w:proofErr w:type="spellEnd"/>
      <w:r w:rsidRPr="00B10F12">
        <w:rPr>
          <w:rFonts w:cs="Arial"/>
          <w:color w:val="000000"/>
          <w:lang w:val="de-DE"/>
        </w:rPr>
        <w:t xml:space="preserve"> a </w:t>
      </w:r>
      <w:proofErr w:type="spellStart"/>
      <w:r w:rsidRPr="00B10F12">
        <w:rPr>
          <w:rFonts w:cs="Arial"/>
          <w:color w:val="000000"/>
          <w:lang w:val="de-DE"/>
        </w:rPr>
        <w:t>are</w:t>
      </w:r>
      <w:proofErr w:type="spellEnd"/>
      <w:r w:rsidRPr="00B10F12">
        <w:rPr>
          <w:rFonts w:cs="Arial"/>
          <w:color w:val="000000"/>
          <w:lang w:val="de-DE"/>
        </w:rPr>
        <w:t xml:space="preserve"> </w:t>
      </w:r>
      <w:proofErr w:type="spellStart"/>
      <w:r w:rsidRPr="00B10F12">
        <w:rPr>
          <w:rFonts w:cs="Arial"/>
          <w:color w:val="000000"/>
          <w:lang w:val="de-DE"/>
        </w:rPr>
        <w:t>more</w:t>
      </w:r>
      <w:proofErr w:type="spellEnd"/>
      <w:r w:rsidRPr="00B10F12">
        <w:rPr>
          <w:rFonts w:cs="Arial"/>
          <w:color w:val="000000"/>
          <w:lang w:val="de-DE"/>
        </w:rPr>
        <w:t xml:space="preserve"> </w:t>
      </w:r>
      <w:proofErr w:type="spellStart"/>
      <w:r w:rsidRPr="00B10F12">
        <w:rPr>
          <w:rFonts w:cs="Arial"/>
          <w:color w:val="000000"/>
          <w:lang w:val="de-DE"/>
        </w:rPr>
        <w:t>pronounced</w:t>
      </w:r>
      <w:proofErr w:type="spellEnd"/>
      <w:r w:rsidRPr="00B10F12">
        <w:rPr>
          <w:rFonts w:cs="Arial"/>
          <w:color w:val="000000"/>
          <w:lang w:val="de-DE"/>
        </w:rPr>
        <w:t xml:space="preserve"> </w:t>
      </w:r>
      <w:proofErr w:type="spellStart"/>
      <w:r w:rsidRPr="00B10F12">
        <w:rPr>
          <w:rFonts w:cs="Arial"/>
          <w:color w:val="000000"/>
          <w:lang w:val="de-DE"/>
        </w:rPr>
        <w:t>with</w:t>
      </w:r>
      <w:proofErr w:type="spellEnd"/>
      <w:r w:rsidRPr="00B10F12">
        <w:rPr>
          <w:rFonts w:cs="Arial"/>
          <w:color w:val="000000"/>
          <w:lang w:val="de-DE"/>
        </w:rPr>
        <w:t xml:space="preserve"> </w:t>
      </w:r>
      <w:proofErr w:type="spellStart"/>
      <w:r w:rsidRPr="00B10F12">
        <w:rPr>
          <w:rFonts w:cs="Arial"/>
          <w:color w:val="000000"/>
          <w:lang w:val="de-DE"/>
        </w:rPr>
        <w:t>tides</w:t>
      </w:r>
      <w:proofErr w:type="spellEnd"/>
      <w:r w:rsidRPr="00B10F12">
        <w:rPr>
          <w:rFonts w:cs="Arial"/>
          <w:color w:val="000000"/>
          <w:lang w:val="de-DE"/>
        </w:rPr>
        <w:t xml:space="preserve"> </w:t>
      </w:r>
      <w:proofErr w:type="spellStart"/>
      <w:proofErr w:type="gramStart"/>
      <w:r w:rsidRPr="00B10F12">
        <w:rPr>
          <w:rFonts w:cs="Arial"/>
          <w:color w:val="000000"/>
          <w:lang w:val="de-DE"/>
        </w:rPr>
        <w:t>frequency</w:t>
      </w:r>
      <w:proofErr w:type="spellEnd"/>
      <w:r w:rsidRPr="00B10F12">
        <w:rPr>
          <w:rFonts w:cs="Arial"/>
          <w:color w:val="000000"/>
          <w:lang w:val="de-DE"/>
        </w:rPr>
        <w:t xml:space="preserve"> ?</w:t>
      </w:r>
      <w:proofErr w:type="gramEnd"/>
      <w:r>
        <w:rPr>
          <w:rFonts w:cs="Arial"/>
          <w:color w:val="000000"/>
          <w:lang w:val="de-DE"/>
        </w:rPr>
        <w:t xml:space="preserve">“ – </w:t>
      </w:r>
      <w:proofErr w:type="spellStart"/>
      <w:r>
        <w:rPr>
          <w:rFonts w:cs="Arial"/>
          <w:color w:val="000000"/>
          <w:lang w:val="de-DE"/>
        </w:rPr>
        <w:t>reviewer</w:t>
      </w:r>
      <w:proofErr w:type="spellEnd"/>
      <w:r>
        <w:rPr>
          <w:rFonts w:cs="Arial"/>
          <w:color w:val="000000"/>
          <w:lang w:val="de-DE"/>
        </w:rPr>
        <w:t xml:space="preserve"> 4</w:t>
      </w:r>
    </w:p>
  </w:comment>
  <w:comment w:id="81" w:author="Author" w:initials="A">
    <w:p w14:paraId="3E7E130E" w14:textId="466B3A6D" w:rsidR="004B7D5B" w:rsidRDefault="004B7D5B">
      <w:pPr>
        <w:pStyle w:val="CommentText"/>
      </w:pPr>
      <w:r>
        <w:rPr>
          <w:rStyle w:val="CommentReference"/>
        </w:rPr>
        <w:annotationRef/>
      </w:r>
      <w:r>
        <w:t>That’s a good comment. Can you look into it?</w:t>
      </w:r>
    </w:p>
  </w:comment>
  <w:comment w:id="83" w:author="Author" w:initials="A">
    <w:p w14:paraId="4F48329E" w14:textId="3745C6E8" w:rsidR="006813D4" w:rsidRDefault="006813D4">
      <w:pPr>
        <w:pStyle w:val="CommentText"/>
      </w:pPr>
      <w:r>
        <w:rPr>
          <w:rStyle w:val="CommentReference"/>
        </w:rPr>
        <w:annotationRef/>
      </w:r>
      <w:r>
        <w:t xml:space="preserve">This is rather small for T. amphioxeia. I wonder if they were haploid. </w:t>
      </w:r>
    </w:p>
  </w:comment>
  <w:comment w:id="89" w:author="Author" w:initials="A">
    <w:p w14:paraId="36FAC43D" w14:textId="429436AC" w:rsidR="006813D4" w:rsidRDefault="006813D4">
      <w:pPr>
        <w:pStyle w:val="CommentText"/>
      </w:pPr>
      <w:r>
        <w:rPr>
          <w:rStyle w:val="CommentReference"/>
        </w:rPr>
        <w:annotationRef/>
      </w:r>
      <w:r>
        <w:t xml:space="preserve">This is surprising. I’ve been seeing much higher percentages in cryptophyte populations from Chesapeake Bay (using different methods). </w:t>
      </w:r>
    </w:p>
  </w:comment>
  <w:comment w:id="90" w:author="Author" w:initials="A">
    <w:p w14:paraId="08F99582" w14:textId="2D4A030E" w:rsidR="006813D4" w:rsidRDefault="006813D4">
      <w:pPr>
        <w:pStyle w:val="CommentText"/>
      </w:pPr>
      <w:r>
        <w:rPr>
          <w:rStyle w:val="CommentReference"/>
        </w:rPr>
        <w:annotationRef/>
      </w:r>
      <w:r>
        <w:t xml:space="preserve">So if we just eliminate the qPCR data and get rid of the whole “why are basically none of the </w:t>
      </w:r>
      <w:proofErr w:type="spellStart"/>
      <w:r>
        <w:t>cryptos</w:t>
      </w:r>
      <w:proofErr w:type="spellEnd"/>
      <w:r>
        <w:t xml:space="preserve"> actually the prey species?” story, would that strengthen the arguments that we have or would it leave a hole (and cause future reviewers to ask about any molecular data on the </w:t>
      </w:r>
      <w:proofErr w:type="spellStart"/>
      <w:r>
        <w:t>cryptos</w:t>
      </w:r>
      <w:proofErr w:type="spellEnd"/>
      <w:r>
        <w:t>)? Is it “sketchy” to not include data because we can’t explain it?</w:t>
      </w:r>
    </w:p>
  </w:comment>
  <w:comment w:id="91" w:author="Author" w:initials="A">
    <w:p w14:paraId="207EBFB3" w14:textId="0C1F48BB" w:rsidR="006813D4" w:rsidRDefault="006813D4">
      <w:pPr>
        <w:pStyle w:val="CommentText"/>
      </w:pPr>
      <w:r>
        <w:rPr>
          <w:rStyle w:val="CommentReference"/>
        </w:rPr>
        <w:annotationRef/>
      </w:r>
      <w:r>
        <w:t>It would be nice to include data on diversity of the entire cryptophyte community. Do you have this or at least data on which species dominated the populations (Perhaps from clone libraries)?</w:t>
      </w:r>
    </w:p>
  </w:comment>
  <w:comment w:id="92" w:author="Author" w:initials="A">
    <w:p w14:paraId="160E75BA" w14:textId="062CC7FC" w:rsidR="006813D4" w:rsidRDefault="006813D4">
      <w:pPr>
        <w:pStyle w:val="CommentText"/>
      </w:pPr>
      <w:r>
        <w:rPr>
          <w:rStyle w:val="CommentReference"/>
        </w:rPr>
        <w:annotationRef/>
      </w:r>
      <w:r>
        <w:t xml:space="preserve">Maybe, but most cryptophytes tend to be smaller than 15um. Do you have data on the raw size spectrum of the entire cryptophyte population in addition to your sorted (putative) Teleaulax population? </w:t>
      </w:r>
    </w:p>
  </w:comment>
  <w:comment w:id="94" w:author="Author" w:initials="A">
    <w:p w14:paraId="682B63F6" w14:textId="159D3E19" w:rsidR="006813D4" w:rsidRDefault="006813D4">
      <w:pPr>
        <w:pStyle w:val="CommentText"/>
      </w:pPr>
      <w:r>
        <w:rPr>
          <w:rStyle w:val="CommentReference"/>
        </w:rPr>
        <w:annotationRef/>
      </w:r>
      <w:r>
        <w:t xml:space="preserve">Can you also include a total community cryptophyte counts from </w:t>
      </w:r>
      <w:proofErr w:type="spellStart"/>
      <w:r>
        <w:t>gluteraldehyde</w:t>
      </w:r>
      <w:proofErr w:type="spellEnd"/>
      <w:r>
        <w:t xml:space="preserve"> fixed samples (microscopy or flow cytometry)?</w:t>
      </w:r>
    </w:p>
  </w:comment>
  <w:comment w:id="95" w:author="Author" w:initials="A">
    <w:p w14:paraId="02F5BC94" w14:textId="68CAFF84" w:rsidR="004B7D5B" w:rsidRDefault="004B7D5B">
      <w:pPr>
        <w:pStyle w:val="CommentText"/>
      </w:pPr>
      <w:r>
        <w:rPr>
          <w:rStyle w:val="CommentReference"/>
        </w:rPr>
        <w:annotationRef/>
      </w:r>
      <w:r>
        <w:t>I like to keep Fig S2 in SI</w:t>
      </w:r>
    </w:p>
  </w:comment>
  <w:comment w:id="96" w:author="Author" w:initials="A">
    <w:p w14:paraId="3C69F7BC" w14:textId="1EB86661" w:rsidR="006813D4" w:rsidRDefault="006813D4">
      <w:pPr>
        <w:pStyle w:val="CommentText"/>
      </w:pPr>
      <w:r>
        <w:rPr>
          <w:rStyle w:val="CommentReference"/>
        </w:rPr>
        <w:annotationRef/>
      </w:r>
      <w:r>
        <w:t xml:space="preserve">I think that this addresses the above comment (unless they were talking about the “mystery </w:t>
      </w:r>
      <w:proofErr w:type="spellStart"/>
      <w:r>
        <w:t>cryptos</w:t>
      </w:r>
      <w:proofErr w:type="spellEnd"/>
      <w:r>
        <w:t xml:space="preserve">”)? </w:t>
      </w:r>
    </w:p>
  </w:comment>
  <w:comment w:id="98" w:author="Author" w:initials="A">
    <w:p w14:paraId="090385FB" w14:textId="7BDAFCE6" w:rsidR="00CB598E" w:rsidRDefault="00CB598E">
      <w:pPr>
        <w:pStyle w:val="CommentText"/>
      </w:pPr>
      <w:r>
        <w:rPr>
          <w:rStyle w:val="CommentReference"/>
        </w:rPr>
        <w:annotationRef/>
      </w:r>
      <w:r>
        <w:rPr>
          <w:rFonts w:cs="Arial"/>
          <w:color w:val="000000"/>
          <w:lang w:val="de-DE"/>
        </w:rPr>
        <w:t>„</w:t>
      </w:r>
      <w:r w:rsidRPr="00B10F12">
        <w:rPr>
          <w:rFonts w:cs="Arial"/>
          <w:color w:val="000000"/>
          <w:lang w:val="de-DE"/>
        </w:rPr>
        <w:t xml:space="preserve">I </w:t>
      </w:r>
      <w:proofErr w:type="spellStart"/>
      <w:r w:rsidRPr="00B10F12">
        <w:rPr>
          <w:rFonts w:cs="Arial"/>
          <w:color w:val="000000"/>
          <w:lang w:val="de-DE"/>
        </w:rPr>
        <w:t>would</w:t>
      </w:r>
      <w:proofErr w:type="spellEnd"/>
      <w:r w:rsidRPr="00B10F12">
        <w:rPr>
          <w:rFonts w:cs="Arial"/>
          <w:color w:val="000000"/>
          <w:lang w:val="de-DE"/>
        </w:rPr>
        <w:t xml:space="preserve"> </w:t>
      </w:r>
      <w:proofErr w:type="spellStart"/>
      <w:r w:rsidRPr="00B10F12">
        <w:rPr>
          <w:rFonts w:cs="Arial"/>
          <w:color w:val="000000"/>
          <w:lang w:val="de-DE"/>
        </w:rPr>
        <w:t>understand</w:t>
      </w:r>
      <w:proofErr w:type="spellEnd"/>
      <w:r w:rsidRPr="00B10F12">
        <w:rPr>
          <w:rFonts w:cs="Arial"/>
          <w:color w:val="000000"/>
          <w:lang w:val="de-DE"/>
        </w:rPr>
        <w:t xml:space="preserve"> </w:t>
      </w:r>
      <w:proofErr w:type="spellStart"/>
      <w:r w:rsidRPr="00B10F12">
        <w:rPr>
          <w:rFonts w:cs="Arial"/>
          <w:color w:val="000000"/>
          <w:lang w:val="de-DE"/>
        </w:rPr>
        <w:t>that</w:t>
      </w:r>
      <w:proofErr w:type="spellEnd"/>
      <w:r w:rsidRPr="00B10F12">
        <w:rPr>
          <w:rFonts w:cs="Arial"/>
          <w:color w:val="000000"/>
          <w:lang w:val="de-DE"/>
        </w:rPr>
        <w:t xml:space="preserve"> M Major </w:t>
      </w:r>
      <w:proofErr w:type="spellStart"/>
      <w:r w:rsidRPr="00B10F12">
        <w:rPr>
          <w:rFonts w:cs="Arial"/>
          <w:color w:val="000000"/>
          <w:lang w:val="de-DE"/>
        </w:rPr>
        <w:t>responds</w:t>
      </w:r>
      <w:proofErr w:type="spellEnd"/>
      <w:r w:rsidRPr="00B10F12">
        <w:rPr>
          <w:rFonts w:cs="Arial"/>
          <w:color w:val="000000"/>
          <w:lang w:val="de-DE"/>
        </w:rPr>
        <w:t xml:space="preserve"> </w:t>
      </w:r>
      <w:proofErr w:type="spellStart"/>
      <w:r w:rsidRPr="00B10F12">
        <w:rPr>
          <w:rFonts w:cs="Arial"/>
          <w:color w:val="000000"/>
          <w:lang w:val="de-DE"/>
        </w:rPr>
        <w:t>to</w:t>
      </w:r>
      <w:proofErr w:type="spellEnd"/>
      <w:r w:rsidRPr="00B10F12">
        <w:rPr>
          <w:rFonts w:cs="Arial"/>
          <w:color w:val="000000"/>
          <w:lang w:val="de-DE"/>
        </w:rPr>
        <w:t xml:space="preserve"> </w:t>
      </w:r>
      <w:proofErr w:type="spellStart"/>
      <w:r w:rsidRPr="00B10F12">
        <w:rPr>
          <w:rFonts w:cs="Arial"/>
          <w:color w:val="000000"/>
          <w:lang w:val="de-DE"/>
        </w:rPr>
        <w:t>teleaulax</w:t>
      </w:r>
      <w:proofErr w:type="spellEnd"/>
      <w:r w:rsidRPr="00B10F12">
        <w:rPr>
          <w:rFonts w:cs="Arial"/>
          <w:color w:val="000000"/>
          <w:lang w:val="de-DE"/>
        </w:rPr>
        <w:t xml:space="preserve"> </w:t>
      </w:r>
      <w:proofErr w:type="spellStart"/>
      <w:r w:rsidRPr="00B10F12">
        <w:rPr>
          <w:rFonts w:cs="Arial"/>
          <w:color w:val="000000"/>
          <w:lang w:val="de-DE"/>
        </w:rPr>
        <w:t>abundances</w:t>
      </w:r>
      <w:proofErr w:type="spellEnd"/>
      <w:r w:rsidRPr="00B10F12">
        <w:rPr>
          <w:rFonts w:cs="Arial"/>
          <w:color w:val="000000"/>
          <w:lang w:val="de-DE"/>
        </w:rPr>
        <w:t xml:space="preserve"> </w:t>
      </w:r>
      <w:proofErr w:type="spellStart"/>
      <w:r w:rsidRPr="00B10F12">
        <w:rPr>
          <w:rFonts w:cs="Arial"/>
          <w:color w:val="000000"/>
          <w:lang w:val="de-DE"/>
        </w:rPr>
        <w:t>and</w:t>
      </w:r>
      <w:proofErr w:type="spellEnd"/>
      <w:r w:rsidRPr="00B10F12">
        <w:rPr>
          <w:rFonts w:cs="Arial"/>
          <w:color w:val="000000"/>
          <w:lang w:val="de-DE"/>
        </w:rPr>
        <w:t xml:space="preserve"> </w:t>
      </w:r>
      <w:proofErr w:type="spellStart"/>
      <w:r w:rsidRPr="00B10F12">
        <w:rPr>
          <w:rFonts w:cs="Arial"/>
          <w:color w:val="000000"/>
          <w:lang w:val="de-DE"/>
        </w:rPr>
        <w:t>that</w:t>
      </w:r>
      <w:proofErr w:type="spellEnd"/>
      <w:r w:rsidRPr="00B10F12">
        <w:rPr>
          <w:rFonts w:cs="Arial"/>
          <w:color w:val="000000"/>
          <w:lang w:val="de-DE"/>
        </w:rPr>
        <w:t xml:space="preserve"> </w:t>
      </w:r>
      <w:proofErr w:type="spellStart"/>
      <w:r w:rsidRPr="00B10F12">
        <w:rPr>
          <w:rFonts w:cs="Arial"/>
          <w:color w:val="000000"/>
          <w:lang w:val="de-DE"/>
        </w:rPr>
        <w:t>the</w:t>
      </w:r>
      <w:proofErr w:type="spellEnd"/>
      <w:r w:rsidRPr="00B10F12">
        <w:rPr>
          <w:rFonts w:cs="Arial"/>
          <w:color w:val="000000"/>
          <w:lang w:val="de-DE"/>
        </w:rPr>
        <w:t xml:space="preserve"> </w:t>
      </w:r>
      <w:proofErr w:type="spellStart"/>
      <w:r w:rsidRPr="00B10F12">
        <w:rPr>
          <w:rFonts w:cs="Arial"/>
          <w:color w:val="000000"/>
          <w:lang w:val="de-DE"/>
        </w:rPr>
        <w:t>relation</w:t>
      </w:r>
      <w:proofErr w:type="spellEnd"/>
      <w:r w:rsidRPr="00B10F12">
        <w:rPr>
          <w:rFonts w:cs="Arial"/>
          <w:color w:val="000000"/>
          <w:lang w:val="de-DE"/>
        </w:rPr>
        <w:t xml:space="preserve"> </w:t>
      </w:r>
      <w:proofErr w:type="spellStart"/>
      <w:r w:rsidRPr="00B10F12">
        <w:rPr>
          <w:rFonts w:cs="Arial"/>
          <w:color w:val="000000"/>
          <w:lang w:val="de-DE"/>
        </w:rPr>
        <w:t>is</w:t>
      </w:r>
      <w:proofErr w:type="spellEnd"/>
      <w:r w:rsidRPr="00B10F12">
        <w:rPr>
          <w:rFonts w:cs="Arial"/>
          <w:color w:val="000000"/>
          <w:lang w:val="de-DE"/>
        </w:rPr>
        <w:t xml:space="preserve"> not </w:t>
      </w:r>
      <w:proofErr w:type="spellStart"/>
      <w:r w:rsidRPr="00B10F12">
        <w:rPr>
          <w:rFonts w:cs="Arial"/>
          <w:color w:val="000000"/>
          <w:lang w:val="de-DE"/>
        </w:rPr>
        <w:t>coinciding</w:t>
      </w:r>
      <w:proofErr w:type="spellEnd"/>
      <w:r w:rsidRPr="00B10F12">
        <w:rPr>
          <w:rFonts w:cs="Arial"/>
          <w:color w:val="000000"/>
          <w:lang w:val="de-DE"/>
        </w:rPr>
        <w:t xml:space="preserve"> in time so </w:t>
      </w:r>
      <w:proofErr w:type="spellStart"/>
      <w:r w:rsidRPr="00B10F12">
        <w:rPr>
          <w:rFonts w:cs="Arial"/>
          <w:color w:val="000000"/>
          <w:lang w:val="de-DE"/>
        </w:rPr>
        <w:t>that</w:t>
      </w:r>
      <w:proofErr w:type="spellEnd"/>
      <w:r w:rsidRPr="00B10F12">
        <w:rPr>
          <w:rFonts w:cs="Arial"/>
          <w:color w:val="000000"/>
          <w:lang w:val="de-DE"/>
        </w:rPr>
        <w:t xml:space="preserve"> </w:t>
      </w:r>
      <w:proofErr w:type="spellStart"/>
      <w:r w:rsidRPr="00B10F12">
        <w:rPr>
          <w:rFonts w:cs="Arial"/>
          <w:color w:val="000000"/>
          <w:lang w:val="de-DE"/>
        </w:rPr>
        <w:t>the</w:t>
      </w:r>
      <w:proofErr w:type="spellEnd"/>
      <w:r w:rsidRPr="00B10F12">
        <w:rPr>
          <w:rFonts w:cs="Arial"/>
          <w:color w:val="000000"/>
          <w:lang w:val="de-DE"/>
        </w:rPr>
        <w:t xml:space="preserve"> </w:t>
      </w:r>
      <w:proofErr w:type="spellStart"/>
      <w:r w:rsidRPr="00B10F12">
        <w:rPr>
          <w:rFonts w:cs="Arial"/>
          <w:color w:val="000000"/>
          <w:lang w:val="de-DE"/>
        </w:rPr>
        <w:t>correlation</w:t>
      </w:r>
      <w:proofErr w:type="spellEnd"/>
      <w:r w:rsidRPr="00B10F12">
        <w:rPr>
          <w:rFonts w:cs="Arial"/>
          <w:color w:val="000000"/>
          <w:lang w:val="de-DE"/>
        </w:rPr>
        <w:t xml:space="preserve"> </w:t>
      </w:r>
      <w:proofErr w:type="spellStart"/>
      <w:r w:rsidRPr="00B10F12">
        <w:rPr>
          <w:rFonts w:cs="Arial"/>
          <w:color w:val="000000"/>
          <w:lang w:val="de-DE"/>
        </w:rPr>
        <w:t>should</w:t>
      </w:r>
      <w:proofErr w:type="spellEnd"/>
      <w:r w:rsidRPr="00B10F12">
        <w:rPr>
          <w:rFonts w:cs="Arial"/>
          <w:color w:val="000000"/>
          <w:lang w:val="de-DE"/>
        </w:rPr>
        <w:t xml:space="preserve"> not </w:t>
      </w:r>
      <w:proofErr w:type="spellStart"/>
      <w:proofErr w:type="gramStart"/>
      <w:r w:rsidRPr="00B10F12">
        <w:rPr>
          <w:rFonts w:cs="Arial"/>
          <w:color w:val="000000"/>
          <w:lang w:val="de-DE"/>
        </w:rPr>
        <w:t>work</w:t>
      </w:r>
      <w:proofErr w:type="spellEnd"/>
      <w:r w:rsidRPr="00B10F12">
        <w:rPr>
          <w:rFonts w:cs="Arial"/>
          <w:color w:val="000000"/>
          <w:lang w:val="de-DE"/>
        </w:rPr>
        <w:t xml:space="preserve"> ?</w:t>
      </w:r>
      <w:proofErr w:type="gramEnd"/>
      <w:r w:rsidRPr="00B10F12">
        <w:rPr>
          <w:rFonts w:cs="Arial"/>
          <w:color w:val="000000"/>
          <w:lang w:val="de-DE"/>
        </w:rPr>
        <w:t xml:space="preserve"> </w:t>
      </w:r>
      <w:proofErr w:type="spellStart"/>
      <w:r w:rsidRPr="00B10F12">
        <w:rPr>
          <w:rFonts w:cs="Arial"/>
          <w:color w:val="000000"/>
          <w:lang w:val="de-DE"/>
        </w:rPr>
        <w:t>Furthermore</w:t>
      </w:r>
      <w:proofErr w:type="spellEnd"/>
      <w:r w:rsidRPr="00B10F12">
        <w:rPr>
          <w:rFonts w:cs="Arial"/>
          <w:color w:val="000000"/>
          <w:lang w:val="de-DE"/>
        </w:rPr>
        <w:t xml:space="preserve">, </w:t>
      </w:r>
      <w:proofErr w:type="spellStart"/>
      <w:r w:rsidRPr="00B10F12">
        <w:rPr>
          <w:rFonts w:cs="Arial"/>
          <w:color w:val="000000"/>
          <w:lang w:val="de-DE"/>
        </w:rPr>
        <w:t>since</w:t>
      </w:r>
      <w:proofErr w:type="spellEnd"/>
      <w:r w:rsidRPr="00B10F12">
        <w:rPr>
          <w:rFonts w:cs="Arial"/>
          <w:color w:val="000000"/>
          <w:lang w:val="de-DE"/>
        </w:rPr>
        <w:t xml:space="preserve"> M Major </w:t>
      </w:r>
      <w:proofErr w:type="spellStart"/>
      <w:r w:rsidRPr="00B10F12">
        <w:rPr>
          <w:rFonts w:cs="Arial"/>
          <w:color w:val="000000"/>
          <w:lang w:val="de-DE"/>
        </w:rPr>
        <w:t>is</w:t>
      </w:r>
      <w:proofErr w:type="spellEnd"/>
      <w:r w:rsidRPr="00B10F12">
        <w:rPr>
          <w:rFonts w:cs="Arial"/>
          <w:color w:val="000000"/>
          <w:lang w:val="de-DE"/>
        </w:rPr>
        <w:t xml:space="preserve"> </w:t>
      </w:r>
      <w:proofErr w:type="spellStart"/>
      <w:r w:rsidRPr="00B10F12">
        <w:rPr>
          <w:rFonts w:cs="Arial"/>
          <w:color w:val="000000"/>
          <w:lang w:val="de-DE"/>
        </w:rPr>
        <w:t>able</w:t>
      </w:r>
      <w:proofErr w:type="spellEnd"/>
      <w:r w:rsidRPr="00B10F12">
        <w:rPr>
          <w:rFonts w:cs="Arial"/>
          <w:color w:val="000000"/>
          <w:lang w:val="de-DE"/>
        </w:rPr>
        <w:t xml:space="preserve"> </w:t>
      </w:r>
      <w:proofErr w:type="spellStart"/>
      <w:r w:rsidRPr="00B10F12">
        <w:rPr>
          <w:rFonts w:cs="Arial"/>
          <w:color w:val="000000"/>
          <w:lang w:val="de-DE"/>
        </w:rPr>
        <w:t>to</w:t>
      </w:r>
      <w:proofErr w:type="spellEnd"/>
      <w:r w:rsidRPr="00B10F12">
        <w:rPr>
          <w:rFonts w:cs="Arial"/>
          <w:color w:val="000000"/>
          <w:lang w:val="de-DE"/>
        </w:rPr>
        <w:t xml:space="preserve"> </w:t>
      </w:r>
      <w:proofErr w:type="spellStart"/>
      <w:r w:rsidRPr="00B10F12">
        <w:rPr>
          <w:rFonts w:cs="Arial"/>
          <w:color w:val="000000"/>
          <w:lang w:val="de-DE"/>
        </w:rPr>
        <w:t>swim</w:t>
      </w:r>
      <w:proofErr w:type="spellEnd"/>
      <w:r w:rsidRPr="00B10F12">
        <w:rPr>
          <w:rFonts w:cs="Arial"/>
          <w:color w:val="000000"/>
          <w:lang w:val="de-DE"/>
        </w:rPr>
        <w:t xml:space="preserve">, </w:t>
      </w:r>
      <w:proofErr w:type="spellStart"/>
      <w:r w:rsidRPr="00B10F12">
        <w:rPr>
          <w:rFonts w:cs="Arial"/>
          <w:color w:val="000000"/>
          <w:lang w:val="de-DE"/>
        </w:rPr>
        <w:t>would</w:t>
      </w:r>
      <w:proofErr w:type="spellEnd"/>
      <w:r w:rsidRPr="00B10F12">
        <w:rPr>
          <w:rFonts w:cs="Arial"/>
          <w:color w:val="000000"/>
          <w:lang w:val="de-DE"/>
        </w:rPr>
        <w:t xml:space="preserve"> </w:t>
      </w:r>
      <w:proofErr w:type="spellStart"/>
      <w:r w:rsidRPr="00B10F12">
        <w:rPr>
          <w:rFonts w:cs="Arial"/>
          <w:color w:val="000000"/>
          <w:lang w:val="de-DE"/>
        </w:rPr>
        <w:t>it</w:t>
      </w:r>
      <w:proofErr w:type="spellEnd"/>
      <w:r w:rsidRPr="00B10F12">
        <w:rPr>
          <w:rFonts w:cs="Arial"/>
          <w:color w:val="000000"/>
          <w:lang w:val="de-DE"/>
        </w:rPr>
        <w:t xml:space="preserve"> not </w:t>
      </w:r>
      <w:proofErr w:type="spellStart"/>
      <w:r w:rsidRPr="00B10F12">
        <w:rPr>
          <w:rFonts w:cs="Arial"/>
          <w:color w:val="000000"/>
          <w:lang w:val="de-DE"/>
        </w:rPr>
        <w:t>reach</w:t>
      </w:r>
      <w:proofErr w:type="spellEnd"/>
      <w:r w:rsidRPr="00B10F12">
        <w:rPr>
          <w:rFonts w:cs="Arial"/>
          <w:color w:val="000000"/>
          <w:lang w:val="de-DE"/>
        </w:rPr>
        <w:t xml:space="preserve"> </w:t>
      </w:r>
      <w:proofErr w:type="spellStart"/>
      <w:r w:rsidRPr="00B10F12">
        <w:rPr>
          <w:rFonts w:cs="Arial"/>
          <w:color w:val="000000"/>
          <w:lang w:val="de-DE"/>
        </w:rPr>
        <w:t>highest</w:t>
      </w:r>
      <w:proofErr w:type="spellEnd"/>
      <w:r w:rsidRPr="00B10F12">
        <w:rPr>
          <w:rFonts w:cs="Arial"/>
          <w:color w:val="000000"/>
          <w:lang w:val="de-DE"/>
        </w:rPr>
        <w:t xml:space="preserve"> </w:t>
      </w:r>
      <w:proofErr w:type="spellStart"/>
      <w:r w:rsidRPr="00B10F12">
        <w:rPr>
          <w:rFonts w:cs="Arial"/>
          <w:color w:val="000000"/>
          <w:lang w:val="de-DE"/>
        </w:rPr>
        <w:t>abundances</w:t>
      </w:r>
      <w:proofErr w:type="spellEnd"/>
      <w:r w:rsidRPr="00B10F12">
        <w:rPr>
          <w:rFonts w:cs="Arial"/>
          <w:color w:val="000000"/>
          <w:lang w:val="de-DE"/>
        </w:rPr>
        <w:t xml:space="preserve"> </w:t>
      </w:r>
      <w:proofErr w:type="spellStart"/>
      <w:proofErr w:type="gramStart"/>
      <w:r w:rsidRPr="00B10F12">
        <w:rPr>
          <w:rFonts w:cs="Arial"/>
          <w:color w:val="000000"/>
          <w:lang w:val="de-DE"/>
        </w:rPr>
        <w:t>patches</w:t>
      </w:r>
      <w:proofErr w:type="spellEnd"/>
      <w:r w:rsidRPr="00B10F12">
        <w:rPr>
          <w:rFonts w:cs="Arial"/>
          <w:color w:val="000000"/>
          <w:lang w:val="de-DE"/>
        </w:rPr>
        <w:t xml:space="preserve"> ?</w:t>
      </w:r>
      <w:proofErr w:type="gramEnd"/>
      <w:r w:rsidRPr="00B10F12">
        <w:rPr>
          <w:rFonts w:cs="Arial"/>
          <w:color w:val="000000"/>
          <w:lang w:val="de-DE"/>
        </w:rPr>
        <w:t xml:space="preserve"> </w:t>
      </w:r>
      <w:proofErr w:type="spellStart"/>
      <w:r w:rsidRPr="00B10F12">
        <w:rPr>
          <w:rFonts w:cs="Arial"/>
          <w:color w:val="000000"/>
          <w:lang w:val="de-DE"/>
        </w:rPr>
        <w:t>please</w:t>
      </w:r>
      <w:proofErr w:type="spellEnd"/>
      <w:r w:rsidRPr="00B10F12">
        <w:rPr>
          <w:rFonts w:cs="Arial"/>
          <w:color w:val="000000"/>
          <w:lang w:val="de-DE"/>
        </w:rPr>
        <w:t xml:space="preserve"> </w:t>
      </w:r>
      <w:proofErr w:type="spellStart"/>
      <w:r w:rsidRPr="00B10F12">
        <w:rPr>
          <w:rFonts w:cs="Arial"/>
          <w:color w:val="000000"/>
          <w:lang w:val="de-DE"/>
        </w:rPr>
        <w:t>comment</w:t>
      </w:r>
      <w:proofErr w:type="spellEnd"/>
      <w:r w:rsidRPr="00B10F12">
        <w:rPr>
          <w:rFonts w:cs="Arial"/>
          <w:color w:val="000000"/>
          <w:lang w:val="de-DE"/>
        </w:rPr>
        <w:t xml:space="preserve"> on </w:t>
      </w:r>
      <w:proofErr w:type="spellStart"/>
      <w:r w:rsidRPr="00B10F12">
        <w:rPr>
          <w:rFonts w:cs="Arial"/>
          <w:color w:val="000000"/>
          <w:lang w:val="de-DE"/>
        </w:rPr>
        <w:t>this</w:t>
      </w:r>
      <w:proofErr w:type="spellEnd"/>
      <w:r w:rsidRPr="00B10F12">
        <w:rPr>
          <w:rFonts w:cs="Arial"/>
          <w:color w:val="000000"/>
          <w:lang w:val="de-DE"/>
        </w:rPr>
        <w:t>.</w:t>
      </w:r>
      <w:r>
        <w:rPr>
          <w:rFonts w:cs="Arial"/>
          <w:color w:val="000000"/>
          <w:lang w:val="de-DE"/>
        </w:rPr>
        <w:t xml:space="preserve">“ – </w:t>
      </w:r>
      <w:proofErr w:type="spellStart"/>
      <w:r>
        <w:rPr>
          <w:rFonts w:cs="Arial"/>
          <w:color w:val="000000"/>
          <w:lang w:val="de-DE"/>
        </w:rPr>
        <w:t>reviewer</w:t>
      </w:r>
      <w:proofErr w:type="spellEnd"/>
      <w:r>
        <w:rPr>
          <w:rFonts w:cs="Arial"/>
          <w:color w:val="000000"/>
          <w:lang w:val="de-DE"/>
        </w:rPr>
        <w:t xml:space="preserve"> 4</w:t>
      </w:r>
    </w:p>
  </w:comment>
  <w:comment w:id="99" w:author="Author" w:initials="A">
    <w:p w14:paraId="05690690" w14:textId="026CFE94" w:rsidR="004B7D5B" w:rsidRDefault="004B7D5B">
      <w:pPr>
        <w:pStyle w:val="CommentText"/>
      </w:pPr>
      <w:r>
        <w:rPr>
          <w:rStyle w:val="CommentReference"/>
        </w:rPr>
        <w:annotationRef/>
      </w:r>
      <w:proofErr w:type="gramStart"/>
      <w:r>
        <w:t>Don’t</w:t>
      </w:r>
      <w:proofErr w:type="gramEnd"/>
      <w:r>
        <w:t xml:space="preserve"> this comment refer to the relationship found in Fig. 4?</w:t>
      </w:r>
    </w:p>
  </w:comment>
  <w:comment w:id="110" w:author="Author" w:initials="A">
    <w:p w14:paraId="22385F6F" w14:textId="310F9CDE" w:rsidR="00DE4DBA" w:rsidRDefault="00DE4DBA">
      <w:pPr>
        <w:pStyle w:val="CommentText"/>
      </w:pPr>
      <w:r>
        <w:rPr>
          <w:rStyle w:val="CommentReference"/>
        </w:rPr>
        <w:annotationRef/>
      </w:r>
      <w:r>
        <w:t xml:space="preserve">I don’t remember if we did this comparison or not (perhaps in previous drafts), but we don’t compare the division rates of the </w:t>
      </w:r>
      <w:proofErr w:type="spellStart"/>
      <w:r>
        <w:t>cryptos</w:t>
      </w:r>
      <w:proofErr w:type="spellEnd"/>
      <w:r>
        <w:t xml:space="preserve"> to the abundances of </w:t>
      </w:r>
      <w:r w:rsidR="00D87D65">
        <w:t>Mesodinium</w:t>
      </w:r>
      <w:r>
        <w:t xml:space="preserve"> (even though this is an important part of the hypothesis). </w:t>
      </w:r>
    </w:p>
  </w:comment>
  <w:comment w:id="111" w:author="Author" w:initials="A">
    <w:p w14:paraId="14ECCC1A" w14:textId="757D6D49" w:rsidR="00136FF4" w:rsidRDefault="00136FF4">
      <w:pPr>
        <w:pStyle w:val="CommentText"/>
      </w:pPr>
      <w:r>
        <w:rPr>
          <w:rStyle w:val="CommentReference"/>
        </w:rPr>
        <w:annotationRef/>
      </w:r>
      <w:r w:rsidR="004B7D5B">
        <w:t>Agreed.</w:t>
      </w:r>
      <w:r w:rsidR="009977B7">
        <w:t xml:space="preserve"> There is no correlation between the two. See line 198 in the </w:t>
      </w:r>
      <w:proofErr w:type="spellStart"/>
      <w:proofErr w:type="gramStart"/>
      <w:r w:rsidR="009977B7">
        <w:t>main.R</w:t>
      </w:r>
      <w:proofErr w:type="spellEnd"/>
      <w:proofErr w:type="gramEnd"/>
      <w:r w:rsidR="009977B7">
        <w:t xml:space="preserve"> file</w:t>
      </w:r>
    </w:p>
    <w:p w14:paraId="30FC7AF1" w14:textId="77777777" w:rsidR="009977B7" w:rsidRDefault="009977B7">
      <w:pPr>
        <w:pStyle w:val="CommentText"/>
      </w:pPr>
    </w:p>
    <w:p w14:paraId="6045EC0C" w14:textId="740E3A71" w:rsidR="009977B7" w:rsidRDefault="009977B7">
      <w:pPr>
        <w:pStyle w:val="CommentText"/>
      </w:pPr>
      <w:r w:rsidRPr="009977B7">
        <w:t>plot(data</w:t>
      </w:r>
      <w:proofErr w:type="gramStart"/>
      <w:r w:rsidRPr="009977B7">
        <w:t>[,c</w:t>
      </w:r>
      <w:proofErr w:type="gramEnd"/>
      <w:r w:rsidRPr="009977B7">
        <w:t>(14,9)])</w:t>
      </w:r>
    </w:p>
    <w:p w14:paraId="08EC11A5" w14:textId="77777777" w:rsidR="004B7D5B" w:rsidRDefault="004B7D5B">
      <w:pPr>
        <w:pStyle w:val="CommentText"/>
      </w:pPr>
    </w:p>
  </w:comment>
  <w:comment w:id="116" w:author="Author" w:initials="A">
    <w:p w14:paraId="3DA65C17" w14:textId="77777777" w:rsidR="00DE4DBA" w:rsidRPr="00B10F12" w:rsidRDefault="00DE4DBA" w:rsidP="00DE4DBA">
      <w:pPr>
        <w:autoSpaceDE w:val="0"/>
        <w:autoSpaceDN w:val="0"/>
        <w:adjustRightInd w:val="0"/>
        <w:rPr>
          <w:rFonts w:cs="Arial"/>
          <w:color w:val="000000"/>
          <w:lang w:val="de-DE"/>
        </w:rPr>
      </w:pPr>
      <w:r>
        <w:rPr>
          <w:rStyle w:val="CommentReference"/>
        </w:rPr>
        <w:annotationRef/>
      </w:r>
      <w:r>
        <w:t>“</w:t>
      </w:r>
      <w:r w:rsidRPr="00B10F12">
        <w:rPr>
          <w:rFonts w:cs="Arial"/>
          <w:color w:val="000000"/>
          <w:lang w:val="de-DE"/>
        </w:rPr>
        <w:t xml:space="preserve">I am not </w:t>
      </w:r>
      <w:proofErr w:type="spellStart"/>
      <w:r w:rsidRPr="00B10F12">
        <w:rPr>
          <w:rFonts w:cs="Arial"/>
          <w:color w:val="000000"/>
          <w:lang w:val="de-DE"/>
        </w:rPr>
        <w:t>convinced</w:t>
      </w:r>
      <w:proofErr w:type="spellEnd"/>
      <w:r w:rsidRPr="00B10F12">
        <w:rPr>
          <w:rFonts w:cs="Arial"/>
          <w:color w:val="000000"/>
          <w:lang w:val="de-DE"/>
        </w:rPr>
        <w:t xml:space="preserve"> </w:t>
      </w:r>
      <w:proofErr w:type="spellStart"/>
      <w:r w:rsidRPr="00B10F12">
        <w:rPr>
          <w:rFonts w:cs="Arial"/>
          <w:color w:val="000000"/>
          <w:lang w:val="de-DE"/>
        </w:rPr>
        <w:t>nutrients</w:t>
      </w:r>
      <w:proofErr w:type="spellEnd"/>
      <w:r w:rsidRPr="00B10F12">
        <w:rPr>
          <w:rFonts w:cs="Arial"/>
          <w:color w:val="000000"/>
          <w:lang w:val="de-DE"/>
        </w:rPr>
        <w:t xml:space="preserve"> </w:t>
      </w:r>
      <w:proofErr w:type="spellStart"/>
      <w:r w:rsidRPr="00B10F12">
        <w:rPr>
          <w:rFonts w:cs="Arial"/>
          <w:color w:val="000000"/>
          <w:lang w:val="de-DE"/>
        </w:rPr>
        <w:t>are</w:t>
      </w:r>
      <w:proofErr w:type="spellEnd"/>
      <w:r w:rsidRPr="00B10F12">
        <w:rPr>
          <w:rFonts w:cs="Arial"/>
          <w:color w:val="000000"/>
          <w:lang w:val="de-DE"/>
        </w:rPr>
        <w:t xml:space="preserve"> </w:t>
      </w:r>
      <w:proofErr w:type="spellStart"/>
      <w:r w:rsidRPr="00B10F12">
        <w:rPr>
          <w:rFonts w:cs="Arial"/>
          <w:color w:val="000000"/>
          <w:lang w:val="de-DE"/>
        </w:rPr>
        <w:t>controlling</w:t>
      </w:r>
      <w:proofErr w:type="spellEnd"/>
      <w:r w:rsidRPr="00B10F12">
        <w:rPr>
          <w:rFonts w:cs="Arial"/>
          <w:color w:val="000000"/>
          <w:lang w:val="de-DE"/>
        </w:rPr>
        <w:t xml:space="preserve"> </w:t>
      </w:r>
      <w:proofErr w:type="spellStart"/>
      <w:r w:rsidRPr="00B10F12">
        <w:rPr>
          <w:rFonts w:cs="Arial"/>
          <w:color w:val="000000"/>
          <w:lang w:val="de-DE"/>
        </w:rPr>
        <w:t>division</w:t>
      </w:r>
      <w:proofErr w:type="spellEnd"/>
      <w:r w:rsidRPr="00B10F12">
        <w:rPr>
          <w:rFonts w:cs="Arial"/>
          <w:color w:val="000000"/>
          <w:lang w:val="de-DE"/>
        </w:rPr>
        <w:t xml:space="preserve"> rate. </w:t>
      </w:r>
      <w:proofErr w:type="spellStart"/>
      <w:r w:rsidRPr="00B10F12">
        <w:rPr>
          <w:rFonts w:cs="Arial"/>
          <w:color w:val="000000"/>
          <w:lang w:val="de-DE"/>
        </w:rPr>
        <w:t>Figure</w:t>
      </w:r>
      <w:proofErr w:type="spellEnd"/>
      <w:r w:rsidRPr="00B10F12">
        <w:rPr>
          <w:rFonts w:cs="Arial"/>
          <w:color w:val="000000"/>
          <w:lang w:val="de-DE"/>
        </w:rPr>
        <w:t xml:space="preserve"> 6 </w:t>
      </w:r>
      <w:proofErr w:type="spellStart"/>
      <w:r w:rsidRPr="00B10F12">
        <w:rPr>
          <w:rFonts w:cs="Arial"/>
          <w:color w:val="000000"/>
          <w:lang w:val="de-DE"/>
        </w:rPr>
        <w:t>day</w:t>
      </w:r>
      <w:proofErr w:type="spellEnd"/>
      <w:r w:rsidRPr="00B10F12">
        <w:rPr>
          <w:rFonts w:cs="Arial"/>
          <w:color w:val="000000"/>
          <w:lang w:val="de-DE"/>
        </w:rPr>
        <w:t xml:space="preserve"> 1, </w:t>
      </w:r>
      <w:proofErr w:type="spellStart"/>
      <w:r w:rsidRPr="00B10F12">
        <w:rPr>
          <w:rFonts w:cs="Arial"/>
          <w:color w:val="000000"/>
          <w:lang w:val="de-DE"/>
        </w:rPr>
        <w:t>division</w:t>
      </w:r>
      <w:proofErr w:type="spellEnd"/>
      <w:r w:rsidRPr="00B10F12">
        <w:rPr>
          <w:rFonts w:cs="Arial"/>
          <w:color w:val="000000"/>
          <w:lang w:val="de-DE"/>
        </w:rPr>
        <w:t xml:space="preserve"> </w:t>
      </w:r>
      <w:proofErr w:type="spellStart"/>
      <w:r w:rsidRPr="00B10F12">
        <w:rPr>
          <w:rFonts w:cs="Arial"/>
          <w:color w:val="000000"/>
          <w:lang w:val="de-DE"/>
        </w:rPr>
        <w:t>is</w:t>
      </w:r>
      <w:proofErr w:type="spellEnd"/>
      <w:r w:rsidRPr="00B10F12">
        <w:rPr>
          <w:rFonts w:cs="Arial"/>
          <w:color w:val="000000"/>
          <w:lang w:val="de-DE"/>
        </w:rPr>
        <w:t xml:space="preserve"> ~0.5 d-1, </w:t>
      </w:r>
      <w:proofErr w:type="spellStart"/>
      <w:r w:rsidRPr="00B10F12">
        <w:rPr>
          <w:rFonts w:cs="Arial"/>
          <w:color w:val="000000"/>
          <w:lang w:val="de-DE"/>
        </w:rPr>
        <w:t>day</w:t>
      </w:r>
      <w:proofErr w:type="spellEnd"/>
      <w:r w:rsidRPr="00B10F12">
        <w:rPr>
          <w:rFonts w:cs="Arial"/>
          <w:color w:val="000000"/>
          <w:lang w:val="de-DE"/>
        </w:rPr>
        <w:t xml:space="preserve"> 3 </w:t>
      </w:r>
      <w:proofErr w:type="spellStart"/>
      <w:r w:rsidRPr="00B10F12">
        <w:rPr>
          <w:rFonts w:cs="Arial"/>
          <w:color w:val="000000"/>
          <w:lang w:val="de-DE"/>
        </w:rPr>
        <w:t>it</w:t>
      </w:r>
      <w:proofErr w:type="spellEnd"/>
      <w:r w:rsidRPr="00B10F12">
        <w:rPr>
          <w:rFonts w:cs="Arial"/>
          <w:color w:val="000000"/>
          <w:lang w:val="de-DE"/>
        </w:rPr>
        <w:t xml:space="preserve"> </w:t>
      </w:r>
      <w:proofErr w:type="spellStart"/>
      <w:r w:rsidRPr="00B10F12">
        <w:rPr>
          <w:rFonts w:cs="Arial"/>
          <w:color w:val="000000"/>
          <w:lang w:val="de-DE"/>
        </w:rPr>
        <w:t>reaches</w:t>
      </w:r>
      <w:proofErr w:type="spellEnd"/>
      <w:r w:rsidRPr="00B10F12">
        <w:rPr>
          <w:rFonts w:cs="Arial"/>
          <w:color w:val="000000"/>
          <w:lang w:val="de-DE"/>
        </w:rPr>
        <w:t xml:space="preserve"> 1.5 d-1 </w:t>
      </w:r>
      <w:proofErr w:type="spellStart"/>
      <w:r w:rsidRPr="00B10F12">
        <w:rPr>
          <w:rFonts w:cs="Arial"/>
          <w:color w:val="000000"/>
          <w:lang w:val="de-DE"/>
        </w:rPr>
        <w:t>and</w:t>
      </w:r>
      <w:proofErr w:type="spellEnd"/>
      <w:r w:rsidRPr="00B10F12">
        <w:rPr>
          <w:rFonts w:cs="Arial"/>
          <w:color w:val="000000"/>
          <w:lang w:val="de-DE"/>
        </w:rPr>
        <w:t xml:space="preserve"> </w:t>
      </w:r>
      <w:proofErr w:type="spellStart"/>
      <w:r w:rsidRPr="00B10F12">
        <w:rPr>
          <w:rFonts w:cs="Arial"/>
          <w:color w:val="000000"/>
          <w:lang w:val="de-DE"/>
        </w:rPr>
        <w:t>nutrients</w:t>
      </w:r>
      <w:proofErr w:type="spellEnd"/>
      <w:r w:rsidRPr="00B10F12">
        <w:rPr>
          <w:rFonts w:cs="Arial"/>
          <w:color w:val="000000"/>
          <w:lang w:val="de-DE"/>
        </w:rPr>
        <w:t xml:space="preserve"> </w:t>
      </w:r>
      <w:proofErr w:type="spellStart"/>
      <w:r w:rsidRPr="00B10F12">
        <w:rPr>
          <w:rFonts w:cs="Arial"/>
          <w:color w:val="000000"/>
          <w:lang w:val="de-DE"/>
        </w:rPr>
        <w:t>increase</w:t>
      </w:r>
      <w:proofErr w:type="spellEnd"/>
      <w:r w:rsidRPr="00B10F12">
        <w:rPr>
          <w:rFonts w:cs="Arial"/>
          <w:color w:val="000000"/>
          <w:lang w:val="de-DE"/>
        </w:rPr>
        <w:t xml:space="preserve"> </w:t>
      </w:r>
      <w:proofErr w:type="spellStart"/>
      <w:r w:rsidRPr="00B10F12">
        <w:rPr>
          <w:rFonts w:cs="Arial"/>
          <w:color w:val="000000"/>
          <w:lang w:val="de-DE"/>
        </w:rPr>
        <w:t>are</w:t>
      </w:r>
      <w:proofErr w:type="spellEnd"/>
      <w:r w:rsidRPr="00B10F12">
        <w:rPr>
          <w:rFonts w:cs="Arial"/>
          <w:color w:val="000000"/>
          <w:lang w:val="de-DE"/>
        </w:rPr>
        <w:t xml:space="preserve"> </w:t>
      </w:r>
      <w:proofErr w:type="spellStart"/>
      <w:r w:rsidRPr="00B10F12">
        <w:rPr>
          <w:rFonts w:cs="Arial"/>
          <w:color w:val="000000"/>
          <w:lang w:val="de-DE"/>
        </w:rPr>
        <w:t>higher</w:t>
      </w:r>
      <w:proofErr w:type="spellEnd"/>
      <w:r w:rsidRPr="00B10F12">
        <w:rPr>
          <w:rFonts w:cs="Arial"/>
          <w:color w:val="000000"/>
          <w:lang w:val="de-DE"/>
        </w:rPr>
        <w:t xml:space="preserve"> </w:t>
      </w:r>
      <w:proofErr w:type="spellStart"/>
      <w:r w:rsidRPr="00B10F12">
        <w:rPr>
          <w:rFonts w:cs="Arial"/>
          <w:color w:val="000000"/>
          <w:lang w:val="de-DE"/>
        </w:rPr>
        <w:t>than</w:t>
      </w:r>
      <w:proofErr w:type="spellEnd"/>
      <w:r w:rsidRPr="00B10F12">
        <w:rPr>
          <w:rFonts w:cs="Arial"/>
          <w:color w:val="000000"/>
          <w:lang w:val="de-DE"/>
        </w:rPr>
        <w:t xml:space="preserve"> </w:t>
      </w:r>
      <w:proofErr w:type="spellStart"/>
      <w:r w:rsidRPr="00B10F12">
        <w:rPr>
          <w:rFonts w:cs="Arial"/>
          <w:color w:val="000000"/>
          <w:lang w:val="de-DE"/>
        </w:rPr>
        <w:t>day</w:t>
      </w:r>
      <w:proofErr w:type="spellEnd"/>
      <w:r w:rsidRPr="00B10F12">
        <w:rPr>
          <w:rFonts w:cs="Arial"/>
          <w:color w:val="000000"/>
          <w:lang w:val="de-DE"/>
        </w:rPr>
        <w:t xml:space="preserve"> 15 </w:t>
      </w:r>
      <w:proofErr w:type="spellStart"/>
      <w:r w:rsidRPr="00B10F12">
        <w:rPr>
          <w:rFonts w:cs="Arial"/>
          <w:color w:val="000000"/>
          <w:lang w:val="de-DE"/>
        </w:rPr>
        <w:t>where</w:t>
      </w:r>
      <w:proofErr w:type="spellEnd"/>
      <w:r w:rsidRPr="00B10F12">
        <w:rPr>
          <w:rFonts w:cs="Arial"/>
          <w:color w:val="000000"/>
          <w:lang w:val="de-DE"/>
        </w:rPr>
        <w:t xml:space="preserve"> </w:t>
      </w:r>
      <w:proofErr w:type="spellStart"/>
      <w:r w:rsidRPr="00B10F12">
        <w:rPr>
          <w:rFonts w:cs="Arial"/>
          <w:color w:val="000000"/>
          <w:lang w:val="de-DE"/>
        </w:rPr>
        <w:t>division</w:t>
      </w:r>
      <w:proofErr w:type="spellEnd"/>
      <w:r w:rsidRPr="00B10F12">
        <w:rPr>
          <w:rFonts w:cs="Arial"/>
          <w:color w:val="000000"/>
          <w:lang w:val="de-DE"/>
        </w:rPr>
        <w:t xml:space="preserve"> </w:t>
      </w:r>
      <w:proofErr w:type="spellStart"/>
      <w:r w:rsidRPr="00B10F12">
        <w:rPr>
          <w:rFonts w:cs="Arial"/>
          <w:color w:val="000000"/>
          <w:lang w:val="de-DE"/>
        </w:rPr>
        <w:t>is</w:t>
      </w:r>
      <w:proofErr w:type="spellEnd"/>
      <w:r w:rsidRPr="00B10F12">
        <w:rPr>
          <w:rFonts w:cs="Arial"/>
          <w:color w:val="000000"/>
          <w:lang w:val="de-DE"/>
        </w:rPr>
        <w:t xml:space="preserve"> </w:t>
      </w:r>
      <w:proofErr w:type="spellStart"/>
      <w:r w:rsidRPr="00B10F12">
        <w:rPr>
          <w:rFonts w:cs="Arial"/>
          <w:color w:val="000000"/>
          <w:lang w:val="de-DE"/>
        </w:rPr>
        <w:t>bellow</w:t>
      </w:r>
      <w:proofErr w:type="spellEnd"/>
      <w:r w:rsidRPr="00B10F12">
        <w:rPr>
          <w:rFonts w:cs="Arial"/>
          <w:color w:val="000000"/>
          <w:lang w:val="de-DE"/>
        </w:rPr>
        <w:t xml:space="preserve">, </w:t>
      </w:r>
      <w:proofErr w:type="spellStart"/>
      <w:r w:rsidRPr="00B10F12">
        <w:rPr>
          <w:rFonts w:cs="Arial"/>
          <w:color w:val="000000"/>
          <w:lang w:val="de-DE"/>
        </w:rPr>
        <w:t>and</w:t>
      </w:r>
      <w:proofErr w:type="spellEnd"/>
      <w:r w:rsidRPr="00B10F12">
        <w:rPr>
          <w:rFonts w:cs="Arial"/>
          <w:color w:val="000000"/>
          <w:lang w:val="de-DE"/>
        </w:rPr>
        <w:t xml:space="preserve"> after </w:t>
      </w:r>
      <w:proofErr w:type="spellStart"/>
      <w:r w:rsidRPr="00B10F12">
        <w:rPr>
          <w:rFonts w:cs="Arial"/>
          <w:color w:val="000000"/>
          <w:lang w:val="de-DE"/>
        </w:rPr>
        <w:t>day</w:t>
      </w:r>
      <w:proofErr w:type="spellEnd"/>
      <w:r w:rsidRPr="00B10F12">
        <w:rPr>
          <w:rFonts w:cs="Arial"/>
          <w:color w:val="000000"/>
          <w:lang w:val="de-DE"/>
        </w:rPr>
        <w:t xml:space="preserve"> 14, </w:t>
      </w:r>
      <w:proofErr w:type="spellStart"/>
      <w:r w:rsidRPr="00B10F12">
        <w:rPr>
          <w:rFonts w:cs="Arial"/>
          <w:color w:val="000000"/>
          <w:lang w:val="de-DE"/>
        </w:rPr>
        <w:t>division</w:t>
      </w:r>
      <w:proofErr w:type="spellEnd"/>
      <w:r w:rsidRPr="00B10F12">
        <w:rPr>
          <w:rFonts w:cs="Arial"/>
          <w:color w:val="000000"/>
          <w:lang w:val="de-DE"/>
        </w:rPr>
        <w:t xml:space="preserve"> </w:t>
      </w:r>
      <w:proofErr w:type="spellStart"/>
      <w:r w:rsidRPr="00B10F12">
        <w:rPr>
          <w:rFonts w:cs="Arial"/>
          <w:color w:val="000000"/>
          <w:lang w:val="de-DE"/>
        </w:rPr>
        <w:t>is</w:t>
      </w:r>
      <w:proofErr w:type="spellEnd"/>
      <w:r w:rsidRPr="00B10F12">
        <w:rPr>
          <w:rFonts w:cs="Arial"/>
          <w:color w:val="000000"/>
          <w:lang w:val="de-DE"/>
        </w:rPr>
        <w:t xml:space="preserve"> &lt; 0.5 </w:t>
      </w:r>
      <w:proofErr w:type="spellStart"/>
      <w:r w:rsidRPr="00B10F12">
        <w:rPr>
          <w:rFonts w:cs="Arial"/>
          <w:color w:val="000000"/>
          <w:lang w:val="de-DE"/>
        </w:rPr>
        <w:t>while</w:t>
      </w:r>
      <w:proofErr w:type="spellEnd"/>
      <w:r w:rsidRPr="00B10F12">
        <w:rPr>
          <w:rFonts w:cs="Arial"/>
          <w:color w:val="000000"/>
          <w:lang w:val="de-DE"/>
        </w:rPr>
        <w:t xml:space="preserve"> </w:t>
      </w:r>
      <w:proofErr w:type="spellStart"/>
      <w:r w:rsidRPr="00B10F12">
        <w:rPr>
          <w:rFonts w:cs="Arial"/>
          <w:color w:val="000000"/>
          <w:lang w:val="de-DE"/>
        </w:rPr>
        <w:t>nutrients</w:t>
      </w:r>
      <w:proofErr w:type="spellEnd"/>
      <w:r w:rsidRPr="00B10F12">
        <w:rPr>
          <w:rFonts w:cs="Arial"/>
          <w:color w:val="000000"/>
          <w:lang w:val="de-DE"/>
        </w:rPr>
        <w:t xml:space="preserve"> </w:t>
      </w:r>
      <w:proofErr w:type="spellStart"/>
      <w:r w:rsidRPr="00B10F12">
        <w:rPr>
          <w:rFonts w:cs="Arial"/>
          <w:color w:val="000000"/>
          <w:lang w:val="de-DE"/>
        </w:rPr>
        <w:t>are</w:t>
      </w:r>
      <w:proofErr w:type="spellEnd"/>
      <w:r w:rsidRPr="00B10F12">
        <w:rPr>
          <w:rFonts w:cs="Arial"/>
          <w:color w:val="000000"/>
          <w:lang w:val="de-DE"/>
        </w:rPr>
        <w:t xml:space="preserve"> </w:t>
      </w:r>
      <w:proofErr w:type="spellStart"/>
      <w:r w:rsidRPr="00B10F12">
        <w:rPr>
          <w:rFonts w:cs="Arial"/>
          <w:color w:val="000000"/>
          <w:lang w:val="de-DE"/>
        </w:rPr>
        <w:t>similar</w:t>
      </w:r>
      <w:proofErr w:type="spellEnd"/>
      <w:r w:rsidRPr="00B10F12">
        <w:rPr>
          <w:rFonts w:cs="Arial"/>
          <w:color w:val="000000"/>
          <w:lang w:val="de-DE"/>
        </w:rPr>
        <w:t xml:space="preserve"> </w:t>
      </w:r>
      <w:proofErr w:type="spellStart"/>
      <w:r w:rsidRPr="00B10F12">
        <w:rPr>
          <w:rFonts w:cs="Arial"/>
          <w:color w:val="000000"/>
          <w:lang w:val="de-DE"/>
        </w:rPr>
        <w:t>to</w:t>
      </w:r>
      <w:proofErr w:type="spellEnd"/>
      <w:r w:rsidRPr="00B10F12">
        <w:rPr>
          <w:rFonts w:cs="Arial"/>
          <w:color w:val="000000"/>
          <w:lang w:val="de-DE"/>
        </w:rPr>
        <w:t xml:space="preserve"> </w:t>
      </w:r>
      <w:proofErr w:type="spellStart"/>
      <w:r w:rsidRPr="00B10F12">
        <w:rPr>
          <w:rFonts w:cs="Arial"/>
          <w:color w:val="000000"/>
          <w:lang w:val="de-DE"/>
        </w:rPr>
        <w:t>day</w:t>
      </w:r>
      <w:proofErr w:type="spellEnd"/>
      <w:r w:rsidRPr="00B10F12">
        <w:rPr>
          <w:rFonts w:cs="Arial"/>
          <w:color w:val="000000"/>
          <w:lang w:val="de-DE"/>
        </w:rPr>
        <w:t xml:space="preserve"> 1. </w:t>
      </w:r>
    </w:p>
    <w:p w14:paraId="6E7784E2" w14:textId="5AE8FCAA" w:rsidR="00DE4DBA" w:rsidRPr="00DE4DBA" w:rsidRDefault="00DE4DBA" w:rsidP="00DE4DBA">
      <w:pPr>
        <w:autoSpaceDE w:val="0"/>
        <w:autoSpaceDN w:val="0"/>
        <w:adjustRightInd w:val="0"/>
        <w:rPr>
          <w:rFonts w:cs="Arial"/>
          <w:color w:val="000000"/>
          <w:lang w:val="de-DE"/>
        </w:rPr>
      </w:pPr>
      <w:proofErr w:type="spellStart"/>
      <w:r w:rsidRPr="00B10F12">
        <w:rPr>
          <w:rFonts w:cs="Arial"/>
          <w:color w:val="000000"/>
          <w:lang w:val="de-DE"/>
        </w:rPr>
        <w:t>Furthermore</w:t>
      </w:r>
      <w:proofErr w:type="spellEnd"/>
      <w:r w:rsidRPr="00B10F12">
        <w:rPr>
          <w:rFonts w:cs="Arial"/>
          <w:color w:val="000000"/>
          <w:lang w:val="de-DE"/>
        </w:rPr>
        <w:t xml:space="preserve">, </w:t>
      </w:r>
      <w:proofErr w:type="spellStart"/>
      <w:r w:rsidRPr="00B10F12">
        <w:rPr>
          <w:rFonts w:cs="Arial"/>
          <w:color w:val="000000"/>
          <w:lang w:val="de-DE"/>
        </w:rPr>
        <w:t>what</w:t>
      </w:r>
      <w:proofErr w:type="spellEnd"/>
      <w:r w:rsidRPr="00B10F12">
        <w:rPr>
          <w:rFonts w:cs="Arial"/>
          <w:color w:val="000000"/>
          <w:lang w:val="de-DE"/>
        </w:rPr>
        <w:t xml:space="preserve"> </w:t>
      </w:r>
      <w:proofErr w:type="spellStart"/>
      <w:r w:rsidRPr="00B10F12">
        <w:rPr>
          <w:rFonts w:cs="Arial"/>
          <w:color w:val="000000"/>
          <w:lang w:val="de-DE"/>
        </w:rPr>
        <w:t>is</w:t>
      </w:r>
      <w:proofErr w:type="spellEnd"/>
      <w:r w:rsidRPr="00B10F12">
        <w:rPr>
          <w:rFonts w:cs="Arial"/>
          <w:color w:val="000000"/>
          <w:lang w:val="de-DE"/>
        </w:rPr>
        <w:t xml:space="preserve"> </w:t>
      </w:r>
      <w:proofErr w:type="spellStart"/>
      <w:r w:rsidRPr="00B10F12">
        <w:rPr>
          <w:rFonts w:cs="Arial"/>
          <w:color w:val="000000"/>
          <w:lang w:val="de-DE"/>
        </w:rPr>
        <w:t>controllin</w:t>
      </w:r>
      <w:r>
        <w:rPr>
          <w:rFonts w:cs="Arial"/>
          <w:color w:val="000000"/>
          <w:lang w:val="de-DE"/>
        </w:rPr>
        <w:t>g</w:t>
      </w:r>
      <w:proofErr w:type="spellEnd"/>
      <w:r>
        <w:rPr>
          <w:rFonts w:cs="Arial"/>
          <w:color w:val="000000"/>
          <w:lang w:val="de-DE"/>
        </w:rPr>
        <w:t xml:space="preserve"> </w:t>
      </w:r>
      <w:proofErr w:type="spellStart"/>
      <w:r>
        <w:rPr>
          <w:rFonts w:cs="Arial"/>
          <w:color w:val="000000"/>
          <w:lang w:val="de-DE"/>
        </w:rPr>
        <w:t>nutrient</w:t>
      </w:r>
      <w:proofErr w:type="spellEnd"/>
      <w:r>
        <w:rPr>
          <w:rFonts w:cs="Arial"/>
          <w:color w:val="000000"/>
          <w:lang w:val="de-DE"/>
        </w:rPr>
        <w:t xml:space="preserve"> </w:t>
      </w:r>
      <w:proofErr w:type="spellStart"/>
      <w:r>
        <w:rPr>
          <w:rFonts w:cs="Arial"/>
          <w:color w:val="000000"/>
          <w:lang w:val="de-DE"/>
        </w:rPr>
        <w:t>supply</w:t>
      </w:r>
      <w:proofErr w:type="spellEnd"/>
      <w:r>
        <w:rPr>
          <w:rFonts w:cs="Arial"/>
          <w:color w:val="000000"/>
          <w:lang w:val="de-DE"/>
        </w:rPr>
        <w:t xml:space="preserve"> in </w:t>
      </w:r>
      <w:proofErr w:type="spellStart"/>
      <w:r>
        <w:rPr>
          <w:rFonts w:cs="Arial"/>
          <w:color w:val="000000"/>
          <w:lang w:val="de-DE"/>
        </w:rPr>
        <w:t>the</w:t>
      </w:r>
      <w:proofErr w:type="spellEnd"/>
      <w:r>
        <w:rPr>
          <w:rFonts w:cs="Arial"/>
          <w:color w:val="000000"/>
          <w:lang w:val="de-DE"/>
        </w:rPr>
        <w:t xml:space="preserve"> </w:t>
      </w:r>
      <w:proofErr w:type="spellStart"/>
      <w:proofErr w:type="gramStart"/>
      <w:r>
        <w:rPr>
          <w:rFonts w:cs="Arial"/>
          <w:color w:val="000000"/>
          <w:lang w:val="de-DE"/>
        </w:rPr>
        <w:t>area</w:t>
      </w:r>
      <w:proofErr w:type="spellEnd"/>
      <w:r>
        <w:rPr>
          <w:rFonts w:cs="Arial"/>
          <w:color w:val="000000"/>
          <w:lang w:val="de-DE"/>
        </w:rPr>
        <w:t xml:space="preserve"> ?</w:t>
      </w:r>
      <w:proofErr w:type="gramEnd"/>
      <w:r>
        <w:rPr>
          <w:rFonts w:cs="Arial"/>
          <w:color w:val="000000"/>
          <w:lang w:val="de-DE"/>
        </w:rPr>
        <w:t xml:space="preserve">“ – </w:t>
      </w:r>
      <w:proofErr w:type="spellStart"/>
      <w:r>
        <w:rPr>
          <w:rFonts w:cs="Arial"/>
          <w:color w:val="000000"/>
          <w:lang w:val="de-DE"/>
        </w:rPr>
        <w:t>reviewer</w:t>
      </w:r>
      <w:proofErr w:type="spellEnd"/>
      <w:r>
        <w:rPr>
          <w:rFonts w:cs="Arial"/>
          <w:color w:val="000000"/>
          <w:lang w:val="de-DE"/>
        </w:rPr>
        <w:t xml:space="preserve"> 4</w:t>
      </w:r>
    </w:p>
  </w:comment>
  <w:comment w:id="117" w:author="Author" w:initials="A">
    <w:p w14:paraId="15FD0F97" w14:textId="4714FF5B" w:rsidR="009977B7" w:rsidRDefault="009977B7">
      <w:pPr>
        <w:pStyle w:val="CommentText"/>
      </w:pPr>
      <w:r>
        <w:rPr>
          <w:rStyle w:val="CommentReference"/>
        </w:rPr>
        <w:annotationRef/>
      </w:r>
      <w:r w:rsidR="00405224">
        <w:t>We listen to statistic,</w:t>
      </w:r>
      <w:r>
        <w:t xml:space="preserve"> not gut feeling. We say “suggest” not “indicate”.</w:t>
      </w:r>
      <w:r w:rsidR="00405224">
        <w:t xml:space="preserve"> But I agree, correlation is not causation…</w:t>
      </w:r>
    </w:p>
  </w:comment>
  <w:comment w:id="141" w:author="Author" w:initials="A">
    <w:p w14:paraId="6BA99D0B" w14:textId="1D407CF5" w:rsidR="006813D4" w:rsidRDefault="006813D4">
      <w:pPr>
        <w:pStyle w:val="CommentText"/>
      </w:pPr>
      <w:r>
        <w:rPr>
          <w:rStyle w:val="CommentReference"/>
        </w:rPr>
        <w:annotationRef/>
      </w:r>
      <w:r>
        <w:t xml:space="preserve">I think that we may have initially been confusing about the low prey abundance thing- we are saying here that it is causing the decline of the bloom and then in the next paragraph going on about how the ciliate blooms with such low abundances? Rewriting a bit to make more clear…  </w:t>
      </w:r>
    </w:p>
  </w:comment>
  <w:comment w:id="150" w:author="Author" w:initials="A">
    <w:p w14:paraId="47286612" w14:textId="1AD22DD8" w:rsidR="00405224" w:rsidRDefault="00405224">
      <w:pPr>
        <w:pStyle w:val="CommentText"/>
      </w:pPr>
      <w:r>
        <w:rPr>
          <w:rStyle w:val="CommentReference"/>
        </w:rPr>
        <w:annotationRef/>
      </w:r>
      <w:r>
        <w:t xml:space="preserve">But line 468, you said that free-living T. amphioxeia were too low to sustain the growth of Mesodinium… </w:t>
      </w:r>
    </w:p>
  </w:comment>
  <w:comment w:id="158" w:author="Author" w:initials="A">
    <w:p w14:paraId="452134B6" w14:textId="77777777" w:rsidR="006813D4" w:rsidRDefault="006813D4" w:rsidP="0044174A">
      <w:pPr>
        <w:pStyle w:val="CommentText"/>
      </w:pPr>
      <w:r>
        <w:rPr>
          <w:rStyle w:val="CommentReference"/>
        </w:rPr>
        <w:annotationRef/>
      </w:r>
      <w:r>
        <w:t xml:space="preserve"> Johnson and </w:t>
      </w:r>
      <w:proofErr w:type="spellStart"/>
      <w:r>
        <w:t>Stoecker</w:t>
      </w:r>
      <w:proofErr w:type="spellEnd"/>
      <w:r>
        <w:t xml:space="preserve"> (2005) and Johnson et al. (2007) also demonstrated that it can maintain plastids (while growth declines to zero) for &gt;90 days. </w:t>
      </w:r>
    </w:p>
  </w:comment>
  <w:comment w:id="165" w:author="Author" w:initials="A">
    <w:p w14:paraId="0C0E2710" w14:textId="5A2AEA64" w:rsidR="006813D4" w:rsidRDefault="006813D4">
      <w:pPr>
        <w:pStyle w:val="CommentText"/>
      </w:pPr>
      <w:r>
        <w:rPr>
          <w:rStyle w:val="CommentReference"/>
        </w:rPr>
        <w:annotationRef/>
      </w:r>
      <w:r>
        <w:t xml:space="preserve">Any ideas on how to say this more professionally? Drawing a blank here… </w:t>
      </w:r>
    </w:p>
  </w:comment>
  <w:comment w:id="173" w:author="Author" w:initials="A">
    <w:p w14:paraId="008B553C" w14:textId="464E7244" w:rsidR="006813D4" w:rsidRDefault="006813D4">
      <w:pPr>
        <w:pStyle w:val="CommentText"/>
      </w:pPr>
      <w:r>
        <w:rPr>
          <w:rStyle w:val="CommentReference"/>
        </w:rPr>
        <w:annotationRef/>
      </w:r>
      <w:r>
        <w:t>The cryptophyte organelles of M. rubrum are not symbionts, and very few similarities are shared with the true symbiont-bearing ciliates like Paramecium. While previous work has shown M. rubrum can divide its plastids (Johnson et al. 2006, 2007), the stolen nucleus doesn’t appear to divide much. But off course, alternative realities are possible.</w:t>
      </w:r>
    </w:p>
  </w:comment>
  <w:comment w:id="175" w:author="Author" w:initials="A">
    <w:p w14:paraId="7C78177D" w14:textId="69A2F88D" w:rsidR="006813D4" w:rsidRDefault="006813D4">
      <w:pPr>
        <w:pStyle w:val="CommentText"/>
      </w:pPr>
      <w:r>
        <w:rPr>
          <w:rStyle w:val="CommentReference"/>
        </w:rPr>
        <w:annotationRef/>
      </w:r>
      <w:r>
        <w:t xml:space="preserve">See the text above. Also, please read my review in Journal of Eukaryotic Microbiology (Johnson 2011), where I summarize the relationship based on what is known from culture work. </w:t>
      </w:r>
    </w:p>
  </w:comment>
  <w:comment w:id="174" w:author="Author" w:initials="A">
    <w:p w14:paraId="28B6069B" w14:textId="04731A70" w:rsidR="006813D4" w:rsidRDefault="006813D4">
      <w:pPr>
        <w:pStyle w:val="CommentText"/>
      </w:pPr>
      <w:r>
        <w:rPr>
          <w:rStyle w:val="CommentReference"/>
        </w:rPr>
        <w:annotationRef/>
      </w:r>
      <w:r>
        <w:t>Also, this sentence seems to contradict itself. So while it persists as a non-replicating endosymbiont, the ciliate doesn’t grow at all? They only grow during blooms?</w:t>
      </w:r>
    </w:p>
  </w:comment>
  <w:comment w:id="176" w:author="Author" w:initials="A">
    <w:p w14:paraId="248F320C" w14:textId="248ACF59" w:rsidR="006813D4" w:rsidRDefault="006813D4">
      <w:pPr>
        <w:pStyle w:val="CommentText"/>
      </w:pPr>
      <w:r>
        <w:rPr>
          <w:rStyle w:val="CommentReference"/>
        </w:rPr>
        <w:annotationRef/>
      </w:r>
      <w:r>
        <w:t xml:space="preserve"> Johnson and </w:t>
      </w:r>
      <w:proofErr w:type="spellStart"/>
      <w:r>
        <w:t>Stoecker</w:t>
      </w:r>
      <w:proofErr w:type="spellEnd"/>
      <w:r>
        <w:t xml:space="preserve"> (2005) and Johnson et al. (2007) also demonstrated that it can maintain plastids (while growth declines to zero) for &gt;90 days. </w:t>
      </w:r>
    </w:p>
  </w:comment>
  <w:comment w:id="177" w:author="Author" w:initials="A">
    <w:p w14:paraId="633CF87E" w14:textId="6582BDA9" w:rsidR="006813D4" w:rsidRDefault="006813D4">
      <w:pPr>
        <w:pStyle w:val="CommentText"/>
      </w:pPr>
      <w:r>
        <w:rPr>
          <w:rStyle w:val="CommentReference"/>
        </w:rPr>
        <w:annotationRef/>
      </w:r>
      <w:r>
        <w:t xml:space="preserve">This sentence only made sense when we had the FISH pic showing the large amount of </w:t>
      </w:r>
      <w:proofErr w:type="spellStart"/>
      <w:r>
        <w:t>cryptos</w:t>
      </w:r>
      <w:proofErr w:type="spellEnd"/>
      <w:r>
        <w:t xml:space="preserve"> inside</w:t>
      </w:r>
    </w:p>
  </w:comment>
  <w:comment w:id="178" w:author="Author" w:initials="A">
    <w:p w14:paraId="2ED6E07C" w14:textId="42E46D88" w:rsidR="006813D4" w:rsidRDefault="006813D4">
      <w:pPr>
        <w:pStyle w:val="CommentText"/>
      </w:pPr>
      <w:r>
        <w:rPr>
          <w:rStyle w:val="CommentReference"/>
        </w:rPr>
        <w:annotationRef/>
      </w:r>
      <w:r>
        <w:t xml:space="preserve">Again, if </w:t>
      </w:r>
      <w:proofErr w:type="spellStart"/>
      <w:r>
        <w:t>Herfort</w:t>
      </w:r>
      <w:proofErr w:type="spellEnd"/>
      <w:r>
        <w:t xml:space="preserve"> et al. (2012) is correct, this is not </w:t>
      </w:r>
      <w:r w:rsidR="00D87D65">
        <w:t>Mesodinium</w:t>
      </w:r>
      <w:r>
        <w:t xml:space="preserve">. Please remove this. </w:t>
      </w:r>
    </w:p>
  </w:comment>
  <w:comment w:id="194" w:author="Author" w:initials="A">
    <w:p w14:paraId="22ECCBE9" w14:textId="3FFF0E74" w:rsidR="00CB598E" w:rsidRPr="00CB598E" w:rsidRDefault="00CB598E" w:rsidP="00CB598E">
      <w:pPr>
        <w:autoSpaceDE w:val="0"/>
        <w:autoSpaceDN w:val="0"/>
        <w:adjustRightInd w:val="0"/>
        <w:rPr>
          <w:rFonts w:cs="Arial"/>
          <w:color w:val="000000"/>
          <w:lang w:val="de-DE"/>
        </w:rPr>
      </w:pPr>
      <w:r>
        <w:rPr>
          <w:rStyle w:val="CommentReference"/>
        </w:rPr>
        <w:annotationRef/>
      </w:r>
      <w:r>
        <w:t>“</w:t>
      </w:r>
      <w:r w:rsidRPr="00B10F12">
        <w:rPr>
          <w:rFonts w:cs="Arial"/>
          <w:color w:val="000000"/>
          <w:lang w:val="de-DE"/>
        </w:rPr>
        <w:t xml:space="preserve">Chlorophyll in </w:t>
      </w:r>
      <w:proofErr w:type="spellStart"/>
      <w:r w:rsidRPr="00B10F12">
        <w:rPr>
          <w:rFonts w:cs="Arial"/>
          <w:color w:val="000000"/>
          <w:lang w:val="de-DE"/>
        </w:rPr>
        <w:t>the</w:t>
      </w:r>
      <w:proofErr w:type="spellEnd"/>
      <w:r w:rsidRPr="00B10F12">
        <w:rPr>
          <w:rFonts w:cs="Arial"/>
          <w:color w:val="000000"/>
          <w:lang w:val="de-DE"/>
        </w:rPr>
        <w:t xml:space="preserve"> </w:t>
      </w:r>
      <w:proofErr w:type="spellStart"/>
      <w:r w:rsidRPr="00B10F12">
        <w:rPr>
          <w:rFonts w:cs="Arial"/>
          <w:color w:val="000000"/>
          <w:lang w:val="de-DE"/>
        </w:rPr>
        <w:t>caption</w:t>
      </w:r>
      <w:proofErr w:type="spellEnd"/>
      <w:r w:rsidRPr="00B10F12">
        <w:rPr>
          <w:rFonts w:cs="Arial"/>
          <w:color w:val="000000"/>
          <w:lang w:val="de-DE"/>
        </w:rPr>
        <w:t xml:space="preserve"> </w:t>
      </w:r>
      <w:proofErr w:type="spellStart"/>
      <w:r w:rsidRPr="00B10F12">
        <w:rPr>
          <w:rFonts w:cs="Arial"/>
          <w:color w:val="000000"/>
          <w:lang w:val="de-DE"/>
        </w:rPr>
        <w:t>is</w:t>
      </w:r>
      <w:proofErr w:type="spellEnd"/>
      <w:r w:rsidRPr="00B10F12">
        <w:rPr>
          <w:rFonts w:cs="Arial"/>
          <w:color w:val="000000"/>
          <w:lang w:val="de-DE"/>
        </w:rPr>
        <w:t xml:space="preserve"> in </w:t>
      </w:r>
      <w:proofErr w:type="spellStart"/>
      <w:r w:rsidRPr="00B10F12">
        <w:rPr>
          <w:rFonts w:cs="Arial"/>
          <w:color w:val="000000"/>
          <w:lang w:val="de-DE"/>
        </w:rPr>
        <w:t>rfu</w:t>
      </w:r>
      <w:proofErr w:type="spellEnd"/>
      <w:r w:rsidRPr="00B10F12">
        <w:rPr>
          <w:rFonts w:cs="Arial"/>
          <w:color w:val="000000"/>
          <w:lang w:val="de-DE"/>
        </w:rPr>
        <w:t xml:space="preserve"> </w:t>
      </w:r>
      <w:proofErr w:type="spellStart"/>
      <w:r w:rsidRPr="00B10F12">
        <w:rPr>
          <w:rFonts w:cs="Arial"/>
          <w:color w:val="000000"/>
          <w:lang w:val="de-DE"/>
        </w:rPr>
        <w:t>while</w:t>
      </w:r>
      <w:proofErr w:type="spellEnd"/>
      <w:r w:rsidRPr="00B10F12">
        <w:rPr>
          <w:rFonts w:cs="Arial"/>
          <w:color w:val="000000"/>
          <w:lang w:val="de-DE"/>
        </w:rPr>
        <w:t xml:space="preserve"> in </w:t>
      </w:r>
      <w:proofErr w:type="spellStart"/>
      <w:r w:rsidRPr="00B10F12">
        <w:rPr>
          <w:rFonts w:cs="Arial"/>
          <w:color w:val="000000"/>
          <w:lang w:val="de-DE"/>
        </w:rPr>
        <w:t>μg</w:t>
      </w:r>
      <w:proofErr w:type="spellEnd"/>
      <w:r w:rsidRPr="00B10F12">
        <w:rPr>
          <w:rFonts w:cs="Arial"/>
          <w:color w:val="000000"/>
          <w:lang w:val="de-DE"/>
        </w:rPr>
        <w:t>/</w:t>
      </w:r>
      <w:r>
        <w:rPr>
          <w:rFonts w:cs="Arial"/>
          <w:color w:val="000000"/>
          <w:lang w:val="de-DE"/>
        </w:rPr>
        <w:t xml:space="preserve">L in </w:t>
      </w:r>
      <w:proofErr w:type="spellStart"/>
      <w:r>
        <w:rPr>
          <w:rFonts w:cs="Arial"/>
          <w:color w:val="000000"/>
          <w:lang w:val="de-DE"/>
        </w:rPr>
        <w:t>the</w:t>
      </w:r>
      <w:proofErr w:type="spellEnd"/>
      <w:r>
        <w:rPr>
          <w:rFonts w:cs="Arial"/>
          <w:color w:val="000000"/>
          <w:lang w:val="de-DE"/>
        </w:rPr>
        <w:t xml:space="preserve"> legend. </w:t>
      </w:r>
      <w:proofErr w:type="spellStart"/>
      <w:r>
        <w:rPr>
          <w:rFonts w:cs="Arial"/>
          <w:color w:val="000000"/>
          <w:lang w:val="de-DE"/>
        </w:rPr>
        <w:t>Please</w:t>
      </w:r>
      <w:proofErr w:type="spellEnd"/>
      <w:r>
        <w:rPr>
          <w:rFonts w:cs="Arial"/>
          <w:color w:val="000000"/>
          <w:lang w:val="de-DE"/>
        </w:rPr>
        <w:t xml:space="preserve"> </w:t>
      </w:r>
      <w:proofErr w:type="spellStart"/>
      <w:r>
        <w:rPr>
          <w:rFonts w:cs="Arial"/>
          <w:color w:val="000000"/>
          <w:lang w:val="de-DE"/>
        </w:rPr>
        <w:t>modify</w:t>
      </w:r>
      <w:proofErr w:type="spellEnd"/>
      <w:r>
        <w:rPr>
          <w:rFonts w:cs="Arial"/>
          <w:color w:val="000000"/>
          <w:lang w:val="de-DE"/>
        </w:rPr>
        <w:t xml:space="preserve">.“ – </w:t>
      </w:r>
      <w:proofErr w:type="spellStart"/>
      <w:r>
        <w:rPr>
          <w:rFonts w:cs="Arial"/>
          <w:color w:val="000000"/>
          <w:lang w:val="de-DE"/>
        </w:rPr>
        <w:t>reviewer</w:t>
      </w:r>
      <w:proofErr w:type="spellEnd"/>
      <w:r>
        <w:rPr>
          <w:rFonts w:cs="Arial"/>
          <w:color w:val="000000"/>
          <w:lang w:val="de-DE"/>
        </w:rPr>
        <w:t xml:space="preserve"> 4</w:t>
      </w:r>
    </w:p>
  </w:comment>
  <w:comment w:id="195" w:author="Author" w:initials="A">
    <w:p w14:paraId="52D6D4FD" w14:textId="14681CDF" w:rsidR="006813D4" w:rsidRDefault="006813D4">
      <w:pPr>
        <w:pStyle w:val="CommentText"/>
      </w:pPr>
      <w:r>
        <w:rPr>
          <w:rStyle w:val="CommentReference"/>
        </w:rPr>
        <w:annotationRef/>
      </w:r>
      <w:r>
        <w:t xml:space="preserve">You should also include the day (corresponding to Figures 1 and 3) so </w:t>
      </w:r>
      <w:proofErr w:type="spellStart"/>
      <w:r>
        <w:t>its</w:t>
      </w:r>
      <w:proofErr w:type="spellEnd"/>
      <w:r>
        <w:t xml:space="preserve"> easier to make direct comparisons. </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156A5154" w15:done="0"/>
  <w15:commentEx w15:paraId="36ADE955" w15:done="0"/>
  <w15:commentEx w15:paraId="3FA155AB" w15:done="0"/>
  <w15:commentEx w15:paraId="613CD223" w15:done="0"/>
  <w15:commentEx w15:paraId="2BEA3517" w15:done="0"/>
  <w15:commentEx w15:paraId="47A85FD8" w15:done="0"/>
  <w15:commentEx w15:paraId="3BA94A40" w15:done="0"/>
  <w15:commentEx w15:paraId="167EE077" w15:paraIdParent="3BA94A40" w15:done="0"/>
  <w15:commentEx w15:paraId="5A170E84" w15:done="0"/>
  <w15:commentEx w15:paraId="78294B63" w15:done="0"/>
  <w15:commentEx w15:paraId="1EADF5F5" w15:done="0"/>
  <w15:commentEx w15:paraId="0DEA91C2" w15:done="0"/>
  <w15:commentEx w15:paraId="3E7E130E" w15:paraIdParent="0DEA91C2" w15:done="0"/>
  <w15:commentEx w15:paraId="4F48329E" w15:done="0"/>
  <w15:commentEx w15:paraId="36FAC43D" w15:done="0"/>
  <w15:commentEx w15:paraId="08F99582" w15:paraIdParent="36FAC43D" w15:done="0"/>
  <w15:commentEx w15:paraId="207EBFB3" w15:done="0"/>
  <w15:commentEx w15:paraId="160E75BA" w15:done="0"/>
  <w15:commentEx w15:paraId="682B63F6" w15:done="0"/>
  <w15:commentEx w15:paraId="02F5BC94" w15:paraIdParent="682B63F6" w15:done="0"/>
  <w15:commentEx w15:paraId="3C69F7BC" w15:done="0"/>
  <w15:commentEx w15:paraId="090385FB" w15:done="0"/>
  <w15:commentEx w15:paraId="05690690" w15:paraIdParent="090385FB" w15:done="0"/>
  <w15:commentEx w15:paraId="22385F6F" w15:done="0"/>
  <w15:commentEx w15:paraId="08EC11A5" w15:paraIdParent="22385F6F" w15:done="0"/>
  <w15:commentEx w15:paraId="6E7784E2" w15:done="0"/>
  <w15:commentEx w15:paraId="15FD0F97" w15:paraIdParent="6E7784E2" w15:done="0"/>
  <w15:commentEx w15:paraId="6BA99D0B" w15:done="0"/>
  <w15:commentEx w15:paraId="47286612" w15:done="0"/>
  <w15:commentEx w15:paraId="452134B6" w15:done="0"/>
  <w15:commentEx w15:paraId="0C0E2710" w15:done="0"/>
  <w15:commentEx w15:paraId="008B553C" w15:done="0"/>
  <w15:commentEx w15:paraId="7C78177D" w15:done="0"/>
  <w15:commentEx w15:paraId="28B6069B" w15:done="0"/>
  <w15:commentEx w15:paraId="248F320C" w15:done="0"/>
  <w15:commentEx w15:paraId="633CF87E" w15:done="0"/>
  <w15:commentEx w15:paraId="2ED6E07C" w15:done="0"/>
  <w15:commentEx w15:paraId="22ECCBE9" w15:done="0"/>
  <w15:commentEx w15:paraId="52D6D4FD"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365CB8C" w14:textId="77777777" w:rsidR="003A09A6" w:rsidRDefault="003A09A6" w:rsidP="006824CD">
      <w:r>
        <w:separator/>
      </w:r>
    </w:p>
  </w:endnote>
  <w:endnote w:type="continuationSeparator" w:id="0">
    <w:p w14:paraId="73D19EE5" w14:textId="77777777" w:rsidR="003A09A6" w:rsidRDefault="003A09A6" w:rsidP="006824C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SimSun">
    <w:panose1 w:val="02010600030101010101"/>
    <w:charset w:val="86"/>
    <w:family w:val="auto"/>
    <w:pitch w:val="variable"/>
    <w:sig w:usb0="00000003" w:usb1="288F0000" w:usb2="00000016" w:usb3="00000000" w:csb0="00040001"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80"/>
    <w:family w:val="auto"/>
    <w:pitch w:val="variable"/>
    <w:sig w:usb0="E00002FF" w:usb1="6AC7FDFB" w:usb2="08000012" w:usb3="00000000" w:csb0="0002009F" w:csb1="00000000"/>
  </w:font>
  <w:font w:name="Lucida Sans">
    <w:panose1 w:val="020B0602030504020204"/>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 w:name="Mangal">
    <w:panose1 w:val="02040503050203030202"/>
    <w:charset w:val="00"/>
    <w:family w:val="auto"/>
    <w:pitch w:val="variable"/>
    <w:sig w:usb0="00008003" w:usb1="00000000" w:usb2="00000000" w:usb3="00000000" w:csb0="00000001" w:csb1="00000000"/>
  </w:font>
  <w:font w:name="Calibri">
    <w:panose1 w:val="020F0502020204030204"/>
    <w:charset w:val="00"/>
    <w:family w:val="auto"/>
    <w:pitch w:val="variable"/>
    <w:sig w:usb0="E00002FF" w:usb1="4000ACFF" w:usb2="00000001" w:usb3="00000000" w:csb0="0000019F" w:csb1="00000000"/>
  </w:font>
  <w:font w:name="Helvetica">
    <w:panose1 w:val="00000000000000000000"/>
    <w:charset w:val="00"/>
    <w:family w:val="auto"/>
    <w:pitch w:val="variable"/>
    <w:sig w:usb0="E00002FF" w:usb1="5000785B" w:usb2="00000000" w:usb3="00000000" w:csb0="0000019F" w:csb1="00000000"/>
  </w:font>
  <w:font w:name="AdvTT3713a231+22">
    <w:altName w:val="Arial Unicode MS"/>
    <w:panose1 w:val="00000000000000000000"/>
    <w:charset w:val="86"/>
    <w:family w:val="auto"/>
    <w:notTrueType/>
    <w:pitch w:val="default"/>
    <w:sig w:usb0="00000000" w:usb1="080E0000" w:usb2="00000010" w:usb3="00000000" w:csb0="00040000" w:csb1="00000000"/>
  </w:font>
  <w:font w:name="Times">
    <w:panose1 w:val="02000500000000000000"/>
    <w:charset w:val="00"/>
    <w:family w:val="auto"/>
    <w:pitch w:val="variable"/>
    <w:sig w:usb0="00000003" w:usb1="00000000" w:usb2="00000000" w:usb3="00000000" w:csb0="00000001" w:csb1="00000000"/>
  </w:font>
  <w:font w:name="ＭＳ ゴシック">
    <w:charset w:val="80"/>
    <w:family w:val="auto"/>
    <w:pitch w:val="variable"/>
    <w:sig w:usb0="E00002FF" w:usb1="6AC7FDFB" w:usb2="08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C89250A" w14:textId="77777777" w:rsidR="006813D4" w:rsidRDefault="006813D4" w:rsidP="006824CD">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57705C13" w14:textId="77777777" w:rsidR="006813D4" w:rsidRDefault="006813D4">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8839659" w14:textId="77777777" w:rsidR="006813D4" w:rsidRDefault="006813D4" w:rsidP="006824CD">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405224">
      <w:rPr>
        <w:rStyle w:val="PageNumber"/>
        <w:noProof/>
      </w:rPr>
      <w:t>18</w:t>
    </w:r>
    <w:r>
      <w:rPr>
        <w:rStyle w:val="PageNumber"/>
      </w:rPr>
      <w:fldChar w:fldCharType="end"/>
    </w:r>
  </w:p>
  <w:p w14:paraId="3E0CB4DF" w14:textId="77777777" w:rsidR="006813D4" w:rsidRDefault="006813D4">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CF46592" w14:textId="77777777" w:rsidR="003A09A6" w:rsidRDefault="003A09A6" w:rsidP="006824CD">
      <w:r>
        <w:separator/>
      </w:r>
    </w:p>
  </w:footnote>
  <w:footnote w:type="continuationSeparator" w:id="0">
    <w:p w14:paraId="63AB8A9B" w14:textId="77777777" w:rsidR="003A09A6" w:rsidRDefault="003A09A6" w:rsidP="006824CD">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FC48C7" w14:textId="54DDCC9C" w:rsidR="006813D4" w:rsidRDefault="006813D4" w:rsidP="00C52B21">
    <w:pPr>
      <w:pStyle w:val="Header"/>
      <w:jc w:val="right"/>
    </w:pPr>
    <w:r>
      <w:t>Cryptophyte dynamics during red water blooms</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578F4016"/>
    <w:multiLevelType w:val="hybridMultilevel"/>
    <w:tmpl w:val="5204FB8E"/>
    <w:lvl w:ilvl="0" w:tplc="4978E832">
      <w:numFmt w:val="bullet"/>
      <w:lvlText w:val=""/>
      <w:lvlJc w:val="left"/>
      <w:pPr>
        <w:ind w:left="648" w:hanging="360"/>
      </w:pPr>
      <w:rPr>
        <w:rFonts w:ascii="Symbol" w:eastAsia="SimSun" w:hAnsi="Symbol" w:cs="Times New Roman" w:hint="default"/>
      </w:rPr>
    </w:lvl>
    <w:lvl w:ilvl="1" w:tplc="04090003" w:tentative="1">
      <w:start w:val="1"/>
      <w:numFmt w:val="bullet"/>
      <w:lvlText w:val="o"/>
      <w:lvlJc w:val="left"/>
      <w:pPr>
        <w:ind w:left="1368" w:hanging="360"/>
      </w:pPr>
      <w:rPr>
        <w:rFonts w:ascii="Courier New" w:hAnsi="Courier New" w:cs="Courier New" w:hint="default"/>
      </w:rPr>
    </w:lvl>
    <w:lvl w:ilvl="2" w:tplc="04090005" w:tentative="1">
      <w:start w:val="1"/>
      <w:numFmt w:val="bullet"/>
      <w:lvlText w:val=""/>
      <w:lvlJc w:val="left"/>
      <w:pPr>
        <w:ind w:left="2088" w:hanging="360"/>
      </w:pPr>
      <w:rPr>
        <w:rFonts w:ascii="Wingdings" w:hAnsi="Wingdings" w:hint="default"/>
      </w:rPr>
    </w:lvl>
    <w:lvl w:ilvl="3" w:tplc="04090001" w:tentative="1">
      <w:start w:val="1"/>
      <w:numFmt w:val="bullet"/>
      <w:lvlText w:val=""/>
      <w:lvlJc w:val="left"/>
      <w:pPr>
        <w:ind w:left="2808" w:hanging="360"/>
      </w:pPr>
      <w:rPr>
        <w:rFonts w:ascii="Symbol" w:hAnsi="Symbol" w:hint="default"/>
      </w:rPr>
    </w:lvl>
    <w:lvl w:ilvl="4" w:tplc="04090003" w:tentative="1">
      <w:start w:val="1"/>
      <w:numFmt w:val="bullet"/>
      <w:lvlText w:val="o"/>
      <w:lvlJc w:val="left"/>
      <w:pPr>
        <w:ind w:left="3528" w:hanging="360"/>
      </w:pPr>
      <w:rPr>
        <w:rFonts w:ascii="Courier New" w:hAnsi="Courier New" w:cs="Courier New" w:hint="default"/>
      </w:rPr>
    </w:lvl>
    <w:lvl w:ilvl="5" w:tplc="04090005" w:tentative="1">
      <w:start w:val="1"/>
      <w:numFmt w:val="bullet"/>
      <w:lvlText w:val=""/>
      <w:lvlJc w:val="left"/>
      <w:pPr>
        <w:ind w:left="4248" w:hanging="360"/>
      </w:pPr>
      <w:rPr>
        <w:rFonts w:ascii="Wingdings" w:hAnsi="Wingdings" w:hint="default"/>
      </w:rPr>
    </w:lvl>
    <w:lvl w:ilvl="6" w:tplc="04090001" w:tentative="1">
      <w:start w:val="1"/>
      <w:numFmt w:val="bullet"/>
      <w:lvlText w:val=""/>
      <w:lvlJc w:val="left"/>
      <w:pPr>
        <w:ind w:left="4968" w:hanging="360"/>
      </w:pPr>
      <w:rPr>
        <w:rFonts w:ascii="Symbol" w:hAnsi="Symbol" w:hint="default"/>
      </w:rPr>
    </w:lvl>
    <w:lvl w:ilvl="7" w:tplc="04090003" w:tentative="1">
      <w:start w:val="1"/>
      <w:numFmt w:val="bullet"/>
      <w:lvlText w:val="o"/>
      <w:lvlJc w:val="left"/>
      <w:pPr>
        <w:ind w:left="5688" w:hanging="360"/>
      </w:pPr>
      <w:rPr>
        <w:rFonts w:ascii="Courier New" w:hAnsi="Courier New" w:cs="Courier New" w:hint="default"/>
      </w:rPr>
    </w:lvl>
    <w:lvl w:ilvl="8" w:tplc="04090005" w:tentative="1">
      <w:start w:val="1"/>
      <w:numFmt w:val="bullet"/>
      <w:lvlText w:val=""/>
      <w:lvlJc w:val="left"/>
      <w:pPr>
        <w:ind w:left="6408"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removePersonalInformation/>
  <w:removeDateAndTime/>
  <w:activeWritingStyle w:appName="MSWord" w:lang="en-US" w:vendorID="64" w:dllVersion="131078" w:nlCheck="1" w:checkStyle="0"/>
  <w:activeWritingStyle w:appName="MSWord" w:lang="de-DE" w:vendorID="64" w:dllVersion="131078" w:nlCheck="1" w:checkStyle="0"/>
  <w:proofState w:spelling="clean" w:grammar="clean"/>
  <w:trackRevisions/>
  <w:defaultTabStop w:val="720"/>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34B51"/>
    <w:rsid w:val="00001A5C"/>
    <w:rsid w:val="00003838"/>
    <w:rsid w:val="00005C0C"/>
    <w:rsid w:val="00013C98"/>
    <w:rsid w:val="00017CDC"/>
    <w:rsid w:val="000254AD"/>
    <w:rsid w:val="000340F4"/>
    <w:rsid w:val="00035A1F"/>
    <w:rsid w:val="0004504F"/>
    <w:rsid w:val="000463DE"/>
    <w:rsid w:val="00046D1A"/>
    <w:rsid w:val="00053BF6"/>
    <w:rsid w:val="00056A49"/>
    <w:rsid w:val="00057641"/>
    <w:rsid w:val="00057AFB"/>
    <w:rsid w:val="00066A4C"/>
    <w:rsid w:val="00072244"/>
    <w:rsid w:val="00074038"/>
    <w:rsid w:val="00076FFA"/>
    <w:rsid w:val="00080032"/>
    <w:rsid w:val="00080649"/>
    <w:rsid w:val="0008449F"/>
    <w:rsid w:val="00090513"/>
    <w:rsid w:val="0009327B"/>
    <w:rsid w:val="000A4BDE"/>
    <w:rsid w:val="000A6D6E"/>
    <w:rsid w:val="000A74F3"/>
    <w:rsid w:val="000B08CC"/>
    <w:rsid w:val="000B1E7D"/>
    <w:rsid w:val="000B2858"/>
    <w:rsid w:val="000B2881"/>
    <w:rsid w:val="000B2BAB"/>
    <w:rsid w:val="000B3F78"/>
    <w:rsid w:val="000B5375"/>
    <w:rsid w:val="000C0978"/>
    <w:rsid w:val="000C1147"/>
    <w:rsid w:val="000C5FCC"/>
    <w:rsid w:val="000D0503"/>
    <w:rsid w:val="000D2E2F"/>
    <w:rsid w:val="000D458D"/>
    <w:rsid w:val="000E003B"/>
    <w:rsid w:val="000E6568"/>
    <w:rsid w:val="000F0ADB"/>
    <w:rsid w:val="000F0FCD"/>
    <w:rsid w:val="000F2FA3"/>
    <w:rsid w:val="00101237"/>
    <w:rsid w:val="0010331A"/>
    <w:rsid w:val="00103DC5"/>
    <w:rsid w:val="001064E6"/>
    <w:rsid w:val="001113C6"/>
    <w:rsid w:val="00114307"/>
    <w:rsid w:val="00114CA7"/>
    <w:rsid w:val="00115578"/>
    <w:rsid w:val="0011583F"/>
    <w:rsid w:val="001160D3"/>
    <w:rsid w:val="001235F6"/>
    <w:rsid w:val="001238E5"/>
    <w:rsid w:val="0012451E"/>
    <w:rsid w:val="00136ED5"/>
    <w:rsid w:val="00136FF4"/>
    <w:rsid w:val="00137B76"/>
    <w:rsid w:val="00140BF8"/>
    <w:rsid w:val="00143C7A"/>
    <w:rsid w:val="00144B6D"/>
    <w:rsid w:val="001462A4"/>
    <w:rsid w:val="001504F2"/>
    <w:rsid w:val="00151C96"/>
    <w:rsid w:val="0015440D"/>
    <w:rsid w:val="0015514D"/>
    <w:rsid w:val="001629E1"/>
    <w:rsid w:val="00164C6F"/>
    <w:rsid w:val="001651E6"/>
    <w:rsid w:val="00167F52"/>
    <w:rsid w:val="001776A5"/>
    <w:rsid w:val="00177D9D"/>
    <w:rsid w:val="00181BF4"/>
    <w:rsid w:val="001825D7"/>
    <w:rsid w:val="001905FB"/>
    <w:rsid w:val="00194CA4"/>
    <w:rsid w:val="001A3350"/>
    <w:rsid w:val="001A37C8"/>
    <w:rsid w:val="001A6393"/>
    <w:rsid w:val="001A6A78"/>
    <w:rsid w:val="001B6646"/>
    <w:rsid w:val="001C412D"/>
    <w:rsid w:val="001C68B4"/>
    <w:rsid w:val="001E078C"/>
    <w:rsid w:val="001E5066"/>
    <w:rsid w:val="001E6AB1"/>
    <w:rsid w:val="001F02BC"/>
    <w:rsid w:val="001F595D"/>
    <w:rsid w:val="001F5A8D"/>
    <w:rsid w:val="001F71AD"/>
    <w:rsid w:val="0020455B"/>
    <w:rsid w:val="00204E38"/>
    <w:rsid w:val="00205CE2"/>
    <w:rsid w:val="00213FD4"/>
    <w:rsid w:val="00217383"/>
    <w:rsid w:val="002211A8"/>
    <w:rsid w:val="00222090"/>
    <w:rsid w:val="00222506"/>
    <w:rsid w:val="00224B79"/>
    <w:rsid w:val="00226BB9"/>
    <w:rsid w:val="0023289E"/>
    <w:rsid w:val="00240D9B"/>
    <w:rsid w:val="002459C5"/>
    <w:rsid w:val="002506F0"/>
    <w:rsid w:val="002512CF"/>
    <w:rsid w:val="00252B96"/>
    <w:rsid w:val="00252E46"/>
    <w:rsid w:val="00255A18"/>
    <w:rsid w:val="00261B51"/>
    <w:rsid w:val="002621C4"/>
    <w:rsid w:val="00266137"/>
    <w:rsid w:val="00266E8F"/>
    <w:rsid w:val="00271A38"/>
    <w:rsid w:val="00272F6A"/>
    <w:rsid w:val="00280AF2"/>
    <w:rsid w:val="0028101C"/>
    <w:rsid w:val="002821F1"/>
    <w:rsid w:val="00290CCD"/>
    <w:rsid w:val="002919A4"/>
    <w:rsid w:val="00294B07"/>
    <w:rsid w:val="0029761C"/>
    <w:rsid w:val="002B3135"/>
    <w:rsid w:val="002B63F7"/>
    <w:rsid w:val="002C4D0A"/>
    <w:rsid w:val="002D3F6A"/>
    <w:rsid w:val="002D52FC"/>
    <w:rsid w:val="002E792E"/>
    <w:rsid w:val="002F0060"/>
    <w:rsid w:val="002F0279"/>
    <w:rsid w:val="002F0FA7"/>
    <w:rsid w:val="002F3D45"/>
    <w:rsid w:val="002F792D"/>
    <w:rsid w:val="00312AA7"/>
    <w:rsid w:val="003168DB"/>
    <w:rsid w:val="00317CD4"/>
    <w:rsid w:val="0032089F"/>
    <w:rsid w:val="0032147A"/>
    <w:rsid w:val="003218A1"/>
    <w:rsid w:val="0032336D"/>
    <w:rsid w:val="003272AF"/>
    <w:rsid w:val="00330453"/>
    <w:rsid w:val="00331D47"/>
    <w:rsid w:val="003355BA"/>
    <w:rsid w:val="00336F7D"/>
    <w:rsid w:val="003434CD"/>
    <w:rsid w:val="00344BA2"/>
    <w:rsid w:val="003471DD"/>
    <w:rsid w:val="003519E7"/>
    <w:rsid w:val="00355CA5"/>
    <w:rsid w:val="00355EF7"/>
    <w:rsid w:val="00362A4E"/>
    <w:rsid w:val="00363615"/>
    <w:rsid w:val="00363D68"/>
    <w:rsid w:val="00364417"/>
    <w:rsid w:val="003746BA"/>
    <w:rsid w:val="00376216"/>
    <w:rsid w:val="00380EA4"/>
    <w:rsid w:val="00386162"/>
    <w:rsid w:val="00391AA3"/>
    <w:rsid w:val="00391FF9"/>
    <w:rsid w:val="003952E0"/>
    <w:rsid w:val="00395C76"/>
    <w:rsid w:val="003A09A6"/>
    <w:rsid w:val="003A28B3"/>
    <w:rsid w:val="003A3785"/>
    <w:rsid w:val="003A4248"/>
    <w:rsid w:val="003A70CE"/>
    <w:rsid w:val="003B35E5"/>
    <w:rsid w:val="003C064D"/>
    <w:rsid w:val="003C14C1"/>
    <w:rsid w:val="003C2B37"/>
    <w:rsid w:val="003C4127"/>
    <w:rsid w:val="003C54C0"/>
    <w:rsid w:val="003C6127"/>
    <w:rsid w:val="003E3DB1"/>
    <w:rsid w:val="003E5420"/>
    <w:rsid w:val="003E6430"/>
    <w:rsid w:val="003F11CC"/>
    <w:rsid w:val="003F4FD7"/>
    <w:rsid w:val="00402A36"/>
    <w:rsid w:val="00405224"/>
    <w:rsid w:val="00411F45"/>
    <w:rsid w:val="00412412"/>
    <w:rsid w:val="00415AAC"/>
    <w:rsid w:val="00415D58"/>
    <w:rsid w:val="004217B9"/>
    <w:rsid w:val="00422B93"/>
    <w:rsid w:val="00423D54"/>
    <w:rsid w:val="00427A71"/>
    <w:rsid w:val="00427F6A"/>
    <w:rsid w:val="0044174A"/>
    <w:rsid w:val="00442105"/>
    <w:rsid w:val="0044693E"/>
    <w:rsid w:val="00447447"/>
    <w:rsid w:val="004645A0"/>
    <w:rsid w:val="00467801"/>
    <w:rsid w:val="00470709"/>
    <w:rsid w:val="00472585"/>
    <w:rsid w:val="004739AE"/>
    <w:rsid w:val="00477B07"/>
    <w:rsid w:val="00477BCF"/>
    <w:rsid w:val="00484B33"/>
    <w:rsid w:val="00485EA4"/>
    <w:rsid w:val="00491A27"/>
    <w:rsid w:val="00493498"/>
    <w:rsid w:val="004A2F07"/>
    <w:rsid w:val="004A6E09"/>
    <w:rsid w:val="004B3E05"/>
    <w:rsid w:val="004B52B9"/>
    <w:rsid w:val="004B7D5B"/>
    <w:rsid w:val="004D249F"/>
    <w:rsid w:val="004D7399"/>
    <w:rsid w:val="004E3978"/>
    <w:rsid w:val="004E5E1F"/>
    <w:rsid w:val="004E6B15"/>
    <w:rsid w:val="004F035C"/>
    <w:rsid w:val="004F2AEA"/>
    <w:rsid w:val="004F438B"/>
    <w:rsid w:val="00501D7F"/>
    <w:rsid w:val="00505188"/>
    <w:rsid w:val="0050750D"/>
    <w:rsid w:val="005121FB"/>
    <w:rsid w:val="005171A8"/>
    <w:rsid w:val="00521127"/>
    <w:rsid w:val="00521A7C"/>
    <w:rsid w:val="005221E8"/>
    <w:rsid w:val="005228AD"/>
    <w:rsid w:val="00523136"/>
    <w:rsid w:val="00530F17"/>
    <w:rsid w:val="00537FB1"/>
    <w:rsid w:val="005552E4"/>
    <w:rsid w:val="0055687E"/>
    <w:rsid w:val="00556A59"/>
    <w:rsid w:val="00557814"/>
    <w:rsid w:val="00557C3B"/>
    <w:rsid w:val="00563AD1"/>
    <w:rsid w:val="0056760B"/>
    <w:rsid w:val="005735C1"/>
    <w:rsid w:val="005858B6"/>
    <w:rsid w:val="00587F57"/>
    <w:rsid w:val="00592E3B"/>
    <w:rsid w:val="005A2D88"/>
    <w:rsid w:val="005A39A9"/>
    <w:rsid w:val="005B2226"/>
    <w:rsid w:val="005B34BA"/>
    <w:rsid w:val="005B3DC4"/>
    <w:rsid w:val="005B459F"/>
    <w:rsid w:val="005B5926"/>
    <w:rsid w:val="005B7744"/>
    <w:rsid w:val="005C0D5A"/>
    <w:rsid w:val="005C18E0"/>
    <w:rsid w:val="005C5FFF"/>
    <w:rsid w:val="005D1B72"/>
    <w:rsid w:val="005D449D"/>
    <w:rsid w:val="005E2A0B"/>
    <w:rsid w:val="005E3B87"/>
    <w:rsid w:val="005E4016"/>
    <w:rsid w:val="005E46BA"/>
    <w:rsid w:val="005E7931"/>
    <w:rsid w:val="005F094A"/>
    <w:rsid w:val="006015AD"/>
    <w:rsid w:val="00604802"/>
    <w:rsid w:val="0061432B"/>
    <w:rsid w:val="006211C0"/>
    <w:rsid w:val="00622416"/>
    <w:rsid w:val="006227BA"/>
    <w:rsid w:val="00625252"/>
    <w:rsid w:val="00637977"/>
    <w:rsid w:val="006379E7"/>
    <w:rsid w:val="006466E0"/>
    <w:rsid w:val="006475E2"/>
    <w:rsid w:val="00651FD9"/>
    <w:rsid w:val="006525FE"/>
    <w:rsid w:val="0065300B"/>
    <w:rsid w:val="00661A6F"/>
    <w:rsid w:val="00663DA2"/>
    <w:rsid w:val="00667E4C"/>
    <w:rsid w:val="00680A95"/>
    <w:rsid w:val="006813D4"/>
    <w:rsid w:val="006824CD"/>
    <w:rsid w:val="00684ABD"/>
    <w:rsid w:val="006852D0"/>
    <w:rsid w:val="00685834"/>
    <w:rsid w:val="00694E2B"/>
    <w:rsid w:val="00695C2B"/>
    <w:rsid w:val="00696794"/>
    <w:rsid w:val="0069766C"/>
    <w:rsid w:val="006A7E3D"/>
    <w:rsid w:val="006B431A"/>
    <w:rsid w:val="006C1DBB"/>
    <w:rsid w:val="006C479E"/>
    <w:rsid w:val="006C617F"/>
    <w:rsid w:val="006D1BFD"/>
    <w:rsid w:val="006D2932"/>
    <w:rsid w:val="006E26A8"/>
    <w:rsid w:val="006E3D27"/>
    <w:rsid w:val="006E4A33"/>
    <w:rsid w:val="006F19EC"/>
    <w:rsid w:val="006F2BC3"/>
    <w:rsid w:val="006F52B2"/>
    <w:rsid w:val="00705102"/>
    <w:rsid w:val="00705267"/>
    <w:rsid w:val="0071420D"/>
    <w:rsid w:val="007143AB"/>
    <w:rsid w:val="00716206"/>
    <w:rsid w:val="00716A04"/>
    <w:rsid w:val="00721DB8"/>
    <w:rsid w:val="0072758D"/>
    <w:rsid w:val="00730EE3"/>
    <w:rsid w:val="0073136D"/>
    <w:rsid w:val="007425C9"/>
    <w:rsid w:val="0074646E"/>
    <w:rsid w:val="00746CD0"/>
    <w:rsid w:val="00746D5E"/>
    <w:rsid w:val="00754A70"/>
    <w:rsid w:val="00754A9D"/>
    <w:rsid w:val="00756A5E"/>
    <w:rsid w:val="00760EA7"/>
    <w:rsid w:val="00765B34"/>
    <w:rsid w:val="0076721B"/>
    <w:rsid w:val="0077365D"/>
    <w:rsid w:val="0077570D"/>
    <w:rsid w:val="00776EA1"/>
    <w:rsid w:val="00783B9A"/>
    <w:rsid w:val="0079574E"/>
    <w:rsid w:val="00796017"/>
    <w:rsid w:val="00796F1C"/>
    <w:rsid w:val="007A04D5"/>
    <w:rsid w:val="007A0BE7"/>
    <w:rsid w:val="007A2CF9"/>
    <w:rsid w:val="007B314A"/>
    <w:rsid w:val="007B7B5E"/>
    <w:rsid w:val="007C081D"/>
    <w:rsid w:val="007C1CFD"/>
    <w:rsid w:val="007C608D"/>
    <w:rsid w:val="007D1762"/>
    <w:rsid w:val="007D1E2D"/>
    <w:rsid w:val="007D7E9E"/>
    <w:rsid w:val="007F063D"/>
    <w:rsid w:val="007F0CD1"/>
    <w:rsid w:val="007F1BDE"/>
    <w:rsid w:val="007F6CB7"/>
    <w:rsid w:val="007F7D3F"/>
    <w:rsid w:val="00810CB0"/>
    <w:rsid w:val="008136A1"/>
    <w:rsid w:val="008149A1"/>
    <w:rsid w:val="00816599"/>
    <w:rsid w:val="00827B3F"/>
    <w:rsid w:val="00827D29"/>
    <w:rsid w:val="00834FDA"/>
    <w:rsid w:val="0083552D"/>
    <w:rsid w:val="00840E11"/>
    <w:rsid w:val="008427F0"/>
    <w:rsid w:val="008449CB"/>
    <w:rsid w:val="008452B4"/>
    <w:rsid w:val="00847084"/>
    <w:rsid w:val="00850842"/>
    <w:rsid w:val="008509E7"/>
    <w:rsid w:val="0086149A"/>
    <w:rsid w:val="00863AE1"/>
    <w:rsid w:val="00863D09"/>
    <w:rsid w:val="00864BE5"/>
    <w:rsid w:val="00865D87"/>
    <w:rsid w:val="00866479"/>
    <w:rsid w:val="008676B4"/>
    <w:rsid w:val="008713E5"/>
    <w:rsid w:val="00871A04"/>
    <w:rsid w:val="00887726"/>
    <w:rsid w:val="008879DF"/>
    <w:rsid w:val="008951B1"/>
    <w:rsid w:val="008A0282"/>
    <w:rsid w:val="008A238C"/>
    <w:rsid w:val="008A5B24"/>
    <w:rsid w:val="008A7064"/>
    <w:rsid w:val="008B0C65"/>
    <w:rsid w:val="008B3F92"/>
    <w:rsid w:val="008C01DB"/>
    <w:rsid w:val="008C066D"/>
    <w:rsid w:val="008C2912"/>
    <w:rsid w:val="008C5550"/>
    <w:rsid w:val="008C64E5"/>
    <w:rsid w:val="008C7A4F"/>
    <w:rsid w:val="008D2FE4"/>
    <w:rsid w:val="008D4B36"/>
    <w:rsid w:val="008D4BAD"/>
    <w:rsid w:val="008D4DDE"/>
    <w:rsid w:val="008D5305"/>
    <w:rsid w:val="008D77E7"/>
    <w:rsid w:val="008E00D6"/>
    <w:rsid w:val="008E62A6"/>
    <w:rsid w:val="008E6F29"/>
    <w:rsid w:val="008F67AB"/>
    <w:rsid w:val="009004BF"/>
    <w:rsid w:val="00900785"/>
    <w:rsid w:val="00903232"/>
    <w:rsid w:val="00904BEF"/>
    <w:rsid w:val="00905C3B"/>
    <w:rsid w:val="0091553D"/>
    <w:rsid w:val="00915B32"/>
    <w:rsid w:val="00917CA0"/>
    <w:rsid w:val="00922D6A"/>
    <w:rsid w:val="00927820"/>
    <w:rsid w:val="009337D9"/>
    <w:rsid w:val="00933F5B"/>
    <w:rsid w:val="00936B6D"/>
    <w:rsid w:val="00937CFA"/>
    <w:rsid w:val="00940EFD"/>
    <w:rsid w:val="00946A19"/>
    <w:rsid w:val="009561CF"/>
    <w:rsid w:val="009607C1"/>
    <w:rsid w:val="00961AD3"/>
    <w:rsid w:val="00962DC5"/>
    <w:rsid w:val="009705B5"/>
    <w:rsid w:val="009724C9"/>
    <w:rsid w:val="0098043F"/>
    <w:rsid w:val="00981583"/>
    <w:rsid w:val="00983208"/>
    <w:rsid w:val="00984FD1"/>
    <w:rsid w:val="009878ED"/>
    <w:rsid w:val="00992F08"/>
    <w:rsid w:val="00996752"/>
    <w:rsid w:val="00996FCD"/>
    <w:rsid w:val="009977B7"/>
    <w:rsid w:val="009A2BF9"/>
    <w:rsid w:val="009A46E9"/>
    <w:rsid w:val="009A6BC6"/>
    <w:rsid w:val="009C4F24"/>
    <w:rsid w:val="009C5AFA"/>
    <w:rsid w:val="009D3EE8"/>
    <w:rsid w:val="009D61BF"/>
    <w:rsid w:val="009D716C"/>
    <w:rsid w:val="009D7997"/>
    <w:rsid w:val="009E185E"/>
    <w:rsid w:val="009E3066"/>
    <w:rsid w:val="009E30BB"/>
    <w:rsid w:val="009E4498"/>
    <w:rsid w:val="009E4A7F"/>
    <w:rsid w:val="009E6A55"/>
    <w:rsid w:val="009F19E4"/>
    <w:rsid w:val="009F31C4"/>
    <w:rsid w:val="009F4F8A"/>
    <w:rsid w:val="009F551E"/>
    <w:rsid w:val="00A02FD0"/>
    <w:rsid w:val="00A037AF"/>
    <w:rsid w:val="00A0463D"/>
    <w:rsid w:val="00A056BE"/>
    <w:rsid w:val="00A111BE"/>
    <w:rsid w:val="00A11718"/>
    <w:rsid w:val="00A12EEC"/>
    <w:rsid w:val="00A13124"/>
    <w:rsid w:val="00A143EF"/>
    <w:rsid w:val="00A156CD"/>
    <w:rsid w:val="00A208D9"/>
    <w:rsid w:val="00A24569"/>
    <w:rsid w:val="00A316EB"/>
    <w:rsid w:val="00A3269A"/>
    <w:rsid w:val="00A33782"/>
    <w:rsid w:val="00A357F5"/>
    <w:rsid w:val="00A4404F"/>
    <w:rsid w:val="00A45AC4"/>
    <w:rsid w:val="00A4749E"/>
    <w:rsid w:val="00A56CA7"/>
    <w:rsid w:val="00A62B51"/>
    <w:rsid w:val="00A656B8"/>
    <w:rsid w:val="00A65C83"/>
    <w:rsid w:val="00A714F8"/>
    <w:rsid w:val="00A723E8"/>
    <w:rsid w:val="00A72595"/>
    <w:rsid w:val="00A766CD"/>
    <w:rsid w:val="00A76D49"/>
    <w:rsid w:val="00A84615"/>
    <w:rsid w:val="00A918E2"/>
    <w:rsid w:val="00A93101"/>
    <w:rsid w:val="00A96816"/>
    <w:rsid w:val="00A97155"/>
    <w:rsid w:val="00A97293"/>
    <w:rsid w:val="00AB08C3"/>
    <w:rsid w:val="00AB1296"/>
    <w:rsid w:val="00AB7DD9"/>
    <w:rsid w:val="00AC0335"/>
    <w:rsid w:val="00AC3540"/>
    <w:rsid w:val="00AC5751"/>
    <w:rsid w:val="00AC7240"/>
    <w:rsid w:val="00AD46DE"/>
    <w:rsid w:val="00AD70B9"/>
    <w:rsid w:val="00AE182B"/>
    <w:rsid w:val="00AF130B"/>
    <w:rsid w:val="00B00F1E"/>
    <w:rsid w:val="00B0285E"/>
    <w:rsid w:val="00B03CF1"/>
    <w:rsid w:val="00B04482"/>
    <w:rsid w:val="00B0485F"/>
    <w:rsid w:val="00B051A1"/>
    <w:rsid w:val="00B068AD"/>
    <w:rsid w:val="00B076DB"/>
    <w:rsid w:val="00B113BF"/>
    <w:rsid w:val="00B16C07"/>
    <w:rsid w:val="00B3016B"/>
    <w:rsid w:val="00B31A0A"/>
    <w:rsid w:val="00B3249E"/>
    <w:rsid w:val="00B33582"/>
    <w:rsid w:val="00B346EF"/>
    <w:rsid w:val="00B36EBC"/>
    <w:rsid w:val="00B37E0D"/>
    <w:rsid w:val="00B41A62"/>
    <w:rsid w:val="00B4317A"/>
    <w:rsid w:val="00B448C5"/>
    <w:rsid w:val="00B516B5"/>
    <w:rsid w:val="00B52ECF"/>
    <w:rsid w:val="00B55C1F"/>
    <w:rsid w:val="00B56497"/>
    <w:rsid w:val="00B62C2A"/>
    <w:rsid w:val="00B63D44"/>
    <w:rsid w:val="00B63E78"/>
    <w:rsid w:val="00B6644D"/>
    <w:rsid w:val="00B70031"/>
    <w:rsid w:val="00B7274E"/>
    <w:rsid w:val="00B72A56"/>
    <w:rsid w:val="00B73BD9"/>
    <w:rsid w:val="00B81B5B"/>
    <w:rsid w:val="00B8291A"/>
    <w:rsid w:val="00B84008"/>
    <w:rsid w:val="00B862D8"/>
    <w:rsid w:val="00B936D4"/>
    <w:rsid w:val="00B94BFB"/>
    <w:rsid w:val="00BA009A"/>
    <w:rsid w:val="00BA7753"/>
    <w:rsid w:val="00BB3A50"/>
    <w:rsid w:val="00BC345E"/>
    <w:rsid w:val="00BC5B00"/>
    <w:rsid w:val="00BD1F07"/>
    <w:rsid w:val="00BD2C01"/>
    <w:rsid w:val="00BE122B"/>
    <w:rsid w:val="00BF5F93"/>
    <w:rsid w:val="00C01879"/>
    <w:rsid w:val="00C04FD6"/>
    <w:rsid w:val="00C1327B"/>
    <w:rsid w:val="00C20035"/>
    <w:rsid w:val="00C2308E"/>
    <w:rsid w:val="00C27D7F"/>
    <w:rsid w:val="00C300E1"/>
    <w:rsid w:val="00C30CC1"/>
    <w:rsid w:val="00C3227F"/>
    <w:rsid w:val="00C34300"/>
    <w:rsid w:val="00C41434"/>
    <w:rsid w:val="00C4165B"/>
    <w:rsid w:val="00C416E1"/>
    <w:rsid w:val="00C44A8A"/>
    <w:rsid w:val="00C45596"/>
    <w:rsid w:val="00C50A83"/>
    <w:rsid w:val="00C51C18"/>
    <w:rsid w:val="00C52B21"/>
    <w:rsid w:val="00C56B8B"/>
    <w:rsid w:val="00C60A90"/>
    <w:rsid w:val="00C619A6"/>
    <w:rsid w:val="00C62B0D"/>
    <w:rsid w:val="00C67DAC"/>
    <w:rsid w:val="00C80EC9"/>
    <w:rsid w:val="00C82428"/>
    <w:rsid w:val="00C84D8E"/>
    <w:rsid w:val="00C95D59"/>
    <w:rsid w:val="00C9702F"/>
    <w:rsid w:val="00CA2EC6"/>
    <w:rsid w:val="00CA5519"/>
    <w:rsid w:val="00CB2E04"/>
    <w:rsid w:val="00CB598E"/>
    <w:rsid w:val="00CB692E"/>
    <w:rsid w:val="00CC139D"/>
    <w:rsid w:val="00CC13BB"/>
    <w:rsid w:val="00CC43C8"/>
    <w:rsid w:val="00CC4909"/>
    <w:rsid w:val="00CC4C34"/>
    <w:rsid w:val="00CD0181"/>
    <w:rsid w:val="00CD3F55"/>
    <w:rsid w:val="00CD5C61"/>
    <w:rsid w:val="00CE0AD6"/>
    <w:rsid w:val="00CE5585"/>
    <w:rsid w:val="00CE6D1A"/>
    <w:rsid w:val="00CE7585"/>
    <w:rsid w:val="00CF4912"/>
    <w:rsid w:val="00CF6B35"/>
    <w:rsid w:val="00CF78A8"/>
    <w:rsid w:val="00D00863"/>
    <w:rsid w:val="00D009E1"/>
    <w:rsid w:val="00D06AC5"/>
    <w:rsid w:val="00D1190F"/>
    <w:rsid w:val="00D1328A"/>
    <w:rsid w:val="00D1546B"/>
    <w:rsid w:val="00D155A6"/>
    <w:rsid w:val="00D165DD"/>
    <w:rsid w:val="00D20E0E"/>
    <w:rsid w:val="00D26490"/>
    <w:rsid w:val="00D300D1"/>
    <w:rsid w:val="00D30635"/>
    <w:rsid w:val="00D30B11"/>
    <w:rsid w:val="00D319F2"/>
    <w:rsid w:val="00D348BA"/>
    <w:rsid w:val="00D34BDB"/>
    <w:rsid w:val="00D35B3C"/>
    <w:rsid w:val="00D36109"/>
    <w:rsid w:val="00D46BB5"/>
    <w:rsid w:val="00D51DF4"/>
    <w:rsid w:val="00D5290E"/>
    <w:rsid w:val="00D5420F"/>
    <w:rsid w:val="00D56B26"/>
    <w:rsid w:val="00D61688"/>
    <w:rsid w:val="00D64DBC"/>
    <w:rsid w:val="00D71B00"/>
    <w:rsid w:val="00D72125"/>
    <w:rsid w:val="00D75F3A"/>
    <w:rsid w:val="00D81B04"/>
    <w:rsid w:val="00D87D65"/>
    <w:rsid w:val="00D91022"/>
    <w:rsid w:val="00D9146C"/>
    <w:rsid w:val="00D959C7"/>
    <w:rsid w:val="00D96531"/>
    <w:rsid w:val="00DA3657"/>
    <w:rsid w:val="00DA3C76"/>
    <w:rsid w:val="00DA4076"/>
    <w:rsid w:val="00DA6191"/>
    <w:rsid w:val="00DB249C"/>
    <w:rsid w:val="00DB5161"/>
    <w:rsid w:val="00DB5EE7"/>
    <w:rsid w:val="00DC5E98"/>
    <w:rsid w:val="00DD0524"/>
    <w:rsid w:val="00DD3854"/>
    <w:rsid w:val="00DE40E0"/>
    <w:rsid w:val="00DE4DBA"/>
    <w:rsid w:val="00DE6FA7"/>
    <w:rsid w:val="00DF5132"/>
    <w:rsid w:val="00DF5739"/>
    <w:rsid w:val="00E11168"/>
    <w:rsid w:val="00E127C8"/>
    <w:rsid w:val="00E30123"/>
    <w:rsid w:val="00E33748"/>
    <w:rsid w:val="00E42125"/>
    <w:rsid w:val="00E51027"/>
    <w:rsid w:val="00E53A87"/>
    <w:rsid w:val="00E56A24"/>
    <w:rsid w:val="00E61616"/>
    <w:rsid w:val="00E63827"/>
    <w:rsid w:val="00E67049"/>
    <w:rsid w:val="00E73B4B"/>
    <w:rsid w:val="00E8120C"/>
    <w:rsid w:val="00E9004E"/>
    <w:rsid w:val="00E977DA"/>
    <w:rsid w:val="00EA0881"/>
    <w:rsid w:val="00EA1C27"/>
    <w:rsid w:val="00EA66A6"/>
    <w:rsid w:val="00EA6A02"/>
    <w:rsid w:val="00EB03C5"/>
    <w:rsid w:val="00EB518C"/>
    <w:rsid w:val="00EB71FA"/>
    <w:rsid w:val="00EB76CE"/>
    <w:rsid w:val="00EC3BBE"/>
    <w:rsid w:val="00EC4BBC"/>
    <w:rsid w:val="00ED1E71"/>
    <w:rsid w:val="00ED5000"/>
    <w:rsid w:val="00ED6CD6"/>
    <w:rsid w:val="00ED6F43"/>
    <w:rsid w:val="00EE2ABB"/>
    <w:rsid w:val="00EE72F9"/>
    <w:rsid w:val="00EE79F3"/>
    <w:rsid w:val="00EE7A93"/>
    <w:rsid w:val="00EF07EF"/>
    <w:rsid w:val="00EF2A67"/>
    <w:rsid w:val="00F0271A"/>
    <w:rsid w:val="00F1350A"/>
    <w:rsid w:val="00F14310"/>
    <w:rsid w:val="00F2360F"/>
    <w:rsid w:val="00F31AB3"/>
    <w:rsid w:val="00F34B51"/>
    <w:rsid w:val="00F35AB6"/>
    <w:rsid w:val="00F35E55"/>
    <w:rsid w:val="00F36BD8"/>
    <w:rsid w:val="00F51FF4"/>
    <w:rsid w:val="00F526BF"/>
    <w:rsid w:val="00F562D2"/>
    <w:rsid w:val="00F5705B"/>
    <w:rsid w:val="00F65601"/>
    <w:rsid w:val="00F65A6A"/>
    <w:rsid w:val="00F672A2"/>
    <w:rsid w:val="00F67738"/>
    <w:rsid w:val="00F72E73"/>
    <w:rsid w:val="00F869F5"/>
    <w:rsid w:val="00F92CF8"/>
    <w:rsid w:val="00F92F17"/>
    <w:rsid w:val="00F96E6E"/>
    <w:rsid w:val="00FA3E63"/>
    <w:rsid w:val="00FA51C2"/>
    <w:rsid w:val="00FA5582"/>
    <w:rsid w:val="00FB0F11"/>
    <w:rsid w:val="00FB7D9C"/>
    <w:rsid w:val="00FB7F63"/>
    <w:rsid w:val="00FC5E5F"/>
    <w:rsid w:val="00FC6A5D"/>
    <w:rsid w:val="00FC7391"/>
    <w:rsid w:val="00FD170C"/>
    <w:rsid w:val="00FD5257"/>
    <w:rsid w:val="00FE166D"/>
    <w:rsid w:val="00FE305E"/>
    <w:rsid w:val="00FE3ECA"/>
    <w:rsid w:val="00FE4385"/>
    <w:rsid w:val="00FE75DC"/>
    <w:rsid w:val="00FF0B42"/>
    <w:rsid w:val="00FF1B1D"/>
    <w:rsid w:val="00FF1C78"/>
    <w:rsid w:val="00FF2F97"/>
    <w:rsid w:val="00FF63A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761B5C08"/>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8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rsid w:val="00F34B51"/>
    <w:pPr>
      <w:widowControl w:val="0"/>
      <w:tabs>
        <w:tab w:val="left" w:pos="709"/>
      </w:tabs>
      <w:suppressAutoHyphens/>
    </w:pPr>
    <w:rPr>
      <w:rFonts w:ascii="Times New Roman" w:eastAsia="SimSun" w:hAnsi="Times New Roman" w:cs="Lucida Sans"/>
      <w:color w:val="00000A"/>
      <w:lang w:eastAsia="zh-CN" w:bidi="hi-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InternetLink">
    <w:name w:val="Internet Link"/>
    <w:rsid w:val="00F34B51"/>
    <w:rPr>
      <w:color w:val="000080"/>
      <w:u w:val="single"/>
      <w:lang w:val="en-US" w:eastAsia="en-US" w:bidi="en-US"/>
    </w:rPr>
  </w:style>
  <w:style w:type="paragraph" w:styleId="BalloonText">
    <w:name w:val="Balloon Text"/>
    <w:basedOn w:val="Normal"/>
    <w:link w:val="BalloonTextChar"/>
    <w:uiPriority w:val="99"/>
    <w:semiHidden/>
    <w:unhideWhenUsed/>
    <w:rsid w:val="00F34B51"/>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F34B51"/>
    <w:rPr>
      <w:rFonts w:ascii="Lucida Grande" w:eastAsia="SimSun" w:hAnsi="Lucida Grande" w:cs="Lucida Grande"/>
      <w:color w:val="00000A"/>
      <w:sz w:val="18"/>
      <w:szCs w:val="18"/>
      <w:lang w:eastAsia="zh-CN" w:bidi="hi-IN"/>
    </w:rPr>
  </w:style>
  <w:style w:type="character" w:styleId="CommentReference">
    <w:name w:val="annotation reference"/>
    <w:basedOn w:val="DefaultParagraphFont"/>
    <w:uiPriority w:val="99"/>
    <w:semiHidden/>
    <w:unhideWhenUsed/>
    <w:rsid w:val="007F6CB7"/>
    <w:rPr>
      <w:sz w:val="18"/>
      <w:szCs w:val="18"/>
    </w:rPr>
  </w:style>
  <w:style w:type="paragraph" w:styleId="CommentText">
    <w:name w:val="annotation text"/>
    <w:basedOn w:val="Normal"/>
    <w:link w:val="CommentTextChar"/>
    <w:uiPriority w:val="99"/>
    <w:unhideWhenUsed/>
    <w:rsid w:val="007F6CB7"/>
  </w:style>
  <w:style w:type="character" w:customStyle="1" w:styleId="CommentTextChar">
    <w:name w:val="Comment Text Char"/>
    <w:basedOn w:val="DefaultParagraphFont"/>
    <w:link w:val="CommentText"/>
    <w:uiPriority w:val="99"/>
    <w:rsid w:val="007F6CB7"/>
    <w:rPr>
      <w:rFonts w:ascii="Times New Roman" w:eastAsia="SimSun" w:hAnsi="Times New Roman" w:cs="Lucida Sans"/>
      <w:color w:val="00000A"/>
      <w:lang w:eastAsia="zh-CN" w:bidi="hi-IN"/>
    </w:rPr>
  </w:style>
  <w:style w:type="paragraph" w:styleId="CommentSubject">
    <w:name w:val="annotation subject"/>
    <w:basedOn w:val="CommentText"/>
    <w:next w:val="CommentText"/>
    <w:link w:val="CommentSubjectChar"/>
    <w:uiPriority w:val="99"/>
    <w:semiHidden/>
    <w:unhideWhenUsed/>
    <w:rsid w:val="007F6CB7"/>
    <w:rPr>
      <w:b/>
      <w:bCs/>
      <w:sz w:val="20"/>
      <w:szCs w:val="20"/>
    </w:rPr>
  </w:style>
  <w:style w:type="character" w:customStyle="1" w:styleId="CommentSubjectChar">
    <w:name w:val="Comment Subject Char"/>
    <w:basedOn w:val="CommentTextChar"/>
    <w:link w:val="CommentSubject"/>
    <w:uiPriority w:val="99"/>
    <w:semiHidden/>
    <w:rsid w:val="007F6CB7"/>
    <w:rPr>
      <w:rFonts w:ascii="Times New Roman" w:eastAsia="SimSun" w:hAnsi="Times New Roman" w:cs="Lucida Sans"/>
      <w:b/>
      <w:bCs/>
      <w:color w:val="00000A"/>
      <w:sz w:val="20"/>
      <w:szCs w:val="20"/>
      <w:lang w:eastAsia="zh-CN" w:bidi="hi-IN"/>
    </w:rPr>
  </w:style>
  <w:style w:type="paragraph" w:styleId="Revision">
    <w:name w:val="Revision"/>
    <w:hidden/>
    <w:uiPriority w:val="99"/>
    <w:semiHidden/>
    <w:rsid w:val="00796017"/>
    <w:rPr>
      <w:rFonts w:ascii="Times New Roman" w:eastAsia="SimSun" w:hAnsi="Times New Roman" w:cs="Lucida Sans"/>
      <w:color w:val="00000A"/>
      <w:lang w:eastAsia="zh-CN" w:bidi="hi-IN"/>
    </w:rPr>
  </w:style>
  <w:style w:type="paragraph" w:styleId="Footer">
    <w:name w:val="footer"/>
    <w:basedOn w:val="Normal"/>
    <w:link w:val="FooterChar"/>
    <w:uiPriority w:val="99"/>
    <w:unhideWhenUsed/>
    <w:rsid w:val="006824CD"/>
    <w:pPr>
      <w:tabs>
        <w:tab w:val="clear" w:pos="709"/>
        <w:tab w:val="center" w:pos="4320"/>
        <w:tab w:val="right" w:pos="8640"/>
      </w:tabs>
    </w:pPr>
  </w:style>
  <w:style w:type="character" w:customStyle="1" w:styleId="FooterChar">
    <w:name w:val="Footer Char"/>
    <w:basedOn w:val="DefaultParagraphFont"/>
    <w:link w:val="Footer"/>
    <w:uiPriority w:val="99"/>
    <w:rsid w:val="006824CD"/>
    <w:rPr>
      <w:rFonts w:ascii="Times New Roman" w:eastAsia="SimSun" w:hAnsi="Times New Roman" w:cs="Lucida Sans"/>
      <w:color w:val="00000A"/>
      <w:lang w:eastAsia="zh-CN" w:bidi="hi-IN"/>
    </w:rPr>
  </w:style>
  <w:style w:type="character" w:styleId="PageNumber">
    <w:name w:val="page number"/>
    <w:basedOn w:val="DefaultParagraphFont"/>
    <w:uiPriority w:val="99"/>
    <w:semiHidden/>
    <w:unhideWhenUsed/>
    <w:rsid w:val="006824CD"/>
  </w:style>
  <w:style w:type="character" w:styleId="LineNumber">
    <w:name w:val="line number"/>
    <w:basedOn w:val="DefaultParagraphFont"/>
    <w:uiPriority w:val="99"/>
    <w:semiHidden/>
    <w:unhideWhenUsed/>
    <w:rsid w:val="006824CD"/>
  </w:style>
  <w:style w:type="paragraph" w:customStyle="1" w:styleId="TableContents">
    <w:name w:val="Table Contents"/>
    <w:basedOn w:val="Normal"/>
    <w:rsid w:val="00FE305E"/>
    <w:pPr>
      <w:suppressLineNumbers/>
    </w:pPr>
  </w:style>
  <w:style w:type="table" w:styleId="LightShading">
    <w:name w:val="Light Shading"/>
    <w:basedOn w:val="TableNormal"/>
    <w:uiPriority w:val="60"/>
    <w:rsid w:val="00FE305E"/>
    <w:rPr>
      <w:color w:val="000000" w:themeColor="text1" w:themeShade="BF"/>
      <w:lang w:eastAsia="ja-JP"/>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HTMLPreformatted">
    <w:name w:val="HTML Preformatted"/>
    <w:basedOn w:val="Normal"/>
    <w:link w:val="HTMLPreformattedChar"/>
    <w:uiPriority w:val="99"/>
    <w:unhideWhenUsed/>
    <w:rsid w:val="0008449F"/>
    <w:pPr>
      <w:widowControl/>
      <w:tabs>
        <w:tab w:val="clear" w:pos="70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pPr>
    <w:rPr>
      <w:rFonts w:ascii="Courier New" w:eastAsia="Times New Roman" w:hAnsi="Courier New" w:cs="Courier New"/>
      <w:color w:val="auto"/>
      <w:sz w:val="20"/>
      <w:szCs w:val="20"/>
      <w:lang w:eastAsia="en-US" w:bidi="ar-SA"/>
    </w:rPr>
  </w:style>
  <w:style w:type="character" w:customStyle="1" w:styleId="HTMLPreformattedChar">
    <w:name w:val="HTML Preformatted Char"/>
    <w:basedOn w:val="DefaultParagraphFont"/>
    <w:link w:val="HTMLPreformatted"/>
    <w:uiPriority w:val="99"/>
    <w:rsid w:val="0008449F"/>
    <w:rPr>
      <w:rFonts w:ascii="Courier New" w:eastAsia="Times New Roman" w:hAnsi="Courier New" w:cs="Courier New"/>
      <w:sz w:val="20"/>
      <w:szCs w:val="20"/>
    </w:rPr>
  </w:style>
  <w:style w:type="character" w:styleId="Hyperlink">
    <w:name w:val="Hyperlink"/>
    <w:basedOn w:val="DefaultParagraphFont"/>
    <w:uiPriority w:val="99"/>
    <w:unhideWhenUsed/>
    <w:rsid w:val="00C30CC1"/>
    <w:rPr>
      <w:color w:val="0000FF" w:themeColor="hyperlink"/>
      <w:u w:val="single"/>
    </w:rPr>
  </w:style>
  <w:style w:type="paragraph" w:styleId="NormalWeb">
    <w:name w:val="Normal (Web)"/>
    <w:basedOn w:val="Normal"/>
    <w:uiPriority w:val="99"/>
    <w:unhideWhenUsed/>
    <w:rsid w:val="00C30CC1"/>
    <w:pPr>
      <w:widowControl/>
      <w:tabs>
        <w:tab w:val="clear" w:pos="709"/>
      </w:tabs>
      <w:suppressAutoHyphens w:val="0"/>
      <w:spacing w:before="100" w:beforeAutospacing="1" w:after="100" w:afterAutospacing="1"/>
    </w:pPr>
    <w:rPr>
      <w:rFonts w:eastAsiaTheme="minorEastAsia" w:cs="Times New Roman"/>
      <w:color w:val="auto"/>
      <w:lang w:eastAsia="en-US" w:bidi="ar-SA"/>
    </w:rPr>
  </w:style>
  <w:style w:type="character" w:customStyle="1" w:styleId="apple-converted-space">
    <w:name w:val="apple-converted-space"/>
    <w:basedOn w:val="DefaultParagraphFont"/>
    <w:rsid w:val="006D1BFD"/>
  </w:style>
  <w:style w:type="character" w:customStyle="1" w:styleId="xbe">
    <w:name w:val="_xbe"/>
    <w:basedOn w:val="DefaultParagraphFont"/>
    <w:rsid w:val="00402A36"/>
  </w:style>
  <w:style w:type="character" w:styleId="PlaceholderText">
    <w:name w:val="Placeholder Text"/>
    <w:basedOn w:val="DefaultParagraphFont"/>
    <w:uiPriority w:val="99"/>
    <w:semiHidden/>
    <w:rsid w:val="001F595D"/>
    <w:rPr>
      <w:color w:val="808080"/>
    </w:rPr>
  </w:style>
  <w:style w:type="paragraph" w:customStyle="1" w:styleId="MTDisplayEquation">
    <w:name w:val="MTDisplayEquation"/>
    <w:basedOn w:val="Normal"/>
    <w:next w:val="Normal"/>
    <w:rsid w:val="00840E11"/>
    <w:pPr>
      <w:tabs>
        <w:tab w:val="clear" w:pos="709"/>
        <w:tab w:val="center" w:pos="4980"/>
        <w:tab w:val="right" w:pos="9960"/>
      </w:tabs>
      <w:spacing w:line="480" w:lineRule="auto"/>
      <w:ind w:firstLine="288"/>
      <w:jc w:val="both"/>
    </w:pPr>
    <w:rPr>
      <w:rFonts w:cs="Arial"/>
      <w:color w:val="auto"/>
    </w:rPr>
  </w:style>
  <w:style w:type="table" w:styleId="TableGrid">
    <w:name w:val="Table Grid"/>
    <w:basedOn w:val="TableNormal"/>
    <w:uiPriority w:val="59"/>
    <w:rsid w:val="007F7D3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F67738"/>
    <w:pPr>
      <w:ind w:left="720"/>
      <w:contextualSpacing/>
    </w:pPr>
  </w:style>
  <w:style w:type="paragraph" w:styleId="Header">
    <w:name w:val="header"/>
    <w:basedOn w:val="Normal"/>
    <w:link w:val="HeaderChar"/>
    <w:uiPriority w:val="99"/>
    <w:unhideWhenUsed/>
    <w:rsid w:val="00C52B21"/>
    <w:pPr>
      <w:tabs>
        <w:tab w:val="clear" w:pos="709"/>
        <w:tab w:val="center" w:pos="4320"/>
        <w:tab w:val="right" w:pos="8640"/>
      </w:tabs>
    </w:pPr>
  </w:style>
  <w:style w:type="character" w:customStyle="1" w:styleId="HeaderChar">
    <w:name w:val="Header Char"/>
    <w:basedOn w:val="DefaultParagraphFont"/>
    <w:link w:val="Header"/>
    <w:uiPriority w:val="99"/>
    <w:rsid w:val="00C52B21"/>
    <w:rPr>
      <w:rFonts w:ascii="Times New Roman" w:eastAsia="SimSun" w:hAnsi="Times New Roman" w:cs="Lucida Sans"/>
      <w:color w:val="00000A"/>
      <w:lang w:eastAsia="zh-CN" w:bidi="hi-IN"/>
    </w:rPr>
  </w:style>
  <w:style w:type="paragraph" w:styleId="DocumentMap">
    <w:name w:val="Document Map"/>
    <w:basedOn w:val="Normal"/>
    <w:link w:val="DocumentMapChar"/>
    <w:uiPriority w:val="99"/>
    <w:semiHidden/>
    <w:unhideWhenUsed/>
    <w:rsid w:val="00D87D65"/>
    <w:rPr>
      <w:rFonts w:cs="Mangal"/>
      <w:szCs w:val="21"/>
    </w:rPr>
  </w:style>
  <w:style w:type="character" w:customStyle="1" w:styleId="DocumentMapChar">
    <w:name w:val="Document Map Char"/>
    <w:basedOn w:val="DefaultParagraphFont"/>
    <w:link w:val="DocumentMap"/>
    <w:uiPriority w:val="99"/>
    <w:semiHidden/>
    <w:rsid w:val="00D87D65"/>
    <w:rPr>
      <w:rFonts w:ascii="Times New Roman" w:eastAsia="SimSun" w:hAnsi="Times New Roman" w:cs="Mangal"/>
      <w:color w:val="00000A"/>
      <w:szCs w:val="21"/>
      <w:lang w:eastAsia="zh-CN"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3507394">
      <w:bodyDiv w:val="1"/>
      <w:marLeft w:val="0"/>
      <w:marRight w:val="0"/>
      <w:marTop w:val="0"/>
      <w:marBottom w:val="0"/>
      <w:divBdr>
        <w:top w:val="none" w:sz="0" w:space="0" w:color="auto"/>
        <w:left w:val="none" w:sz="0" w:space="0" w:color="auto"/>
        <w:bottom w:val="none" w:sz="0" w:space="0" w:color="auto"/>
        <w:right w:val="none" w:sz="0" w:space="0" w:color="auto"/>
      </w:divBdr>
    </w:div>
    <w:div w:id="119417734">
      <w:bodyDiv w:val="1"/>
      <w:marLeft w:val="0"/>
      <w:marRight w:val="0"/>
      <w:marTop w:val="0"/>
      <w:marBottom w:val="0"/>
      <w:divBdr>
        <w:top w:val="none" w:sz="0" w:space="0" w:color="auto"/>
        <w:left w:val="none" w:sz="0" w:space="0" w:color="auto"/>
        <w:bottom w:val="none" w:sz="0" w:space="0" w:color="auto"/>
        <w:right w:val="none" w:sz="0" w:space="0" w:color="auto"/>
      </w:divBdr>
    </w:div>
    <w:div w:id="148137553">
      <w:bodyDiv w:val="1"/>
      <w:marLeft w:val="0"/>
      <w:marRight w:val="0"/>
      <w:marTop w:val="0"/>
      <w:marBottom w:val="0"/>
      <w:divBdr>
        <w:top w:val="none" w:sz="0" w:space="0" w:color="auto"/>
        <w:left w:val="none" w:sz="0" w:space="0" w:color="auto"/>
        <w:bottom w:val="none" w:sz="0" w:space="0" w:color="auto"/>
        <w:right w:val="none" w:sz="0" w:space="0" w:color="auto"/>
      </w:divBdr>
    </w:div>
    <w:div w:id="213197975">
      <w:bodyDiv w:val="1"/>
      <w:marLeft w:val="0"/>
      <w:marRight w:val="0"/>
      <w:marTop w:val="0"/>
      <w:marBottom w:val="0"/>
      <w:divBdr>
        <w:top w:val="none" w:sz="0" w:space="0" w:color="auto"/>
        <w:left w:val="none" w:sz="0" w:space="0" w:color="auto"/>
        <w:bottom w:val="none" w:sz="0" w:space="0" w:color="auto"/>
        <w:right w:val="none" w:sz="0" w:space="0" w:color="auto"/>
      </w:divBdr>
    </w:div>
    <w:div w:id="239558303">
      <w:bodyDiv w:val="1"/>
      <w:marLeft w:val="0"/>
      <w:marRight w:val="0"/>
      <w:marTop w:val="0"/>
      <w:marBottom w:val="0"/>
      <w:divBdr>
        <w:top w:val="none" w:sz="0" w:space="0" w:color="auto"/>
        <w:left w:val="none" w:sz="0" w:space="0" w:color="auto"/>
        <w:bottom w:val="none" w:sz="0" w:space="0" w:color="auto"/>
        <w:right w:val="none" w:sz="0" w:space="0" w:color="auto"/>
      </w:divBdr>
    </w:div>
    <w:div w:id="356390073">
      <w:bodyDiv w:val="1"/>
      <w:marLeft w:val="0"/>
      <w:marRight w:val="0"/>
      <w:marTop w:val="0"/>
      <w:marBottom w:val="0"/>
      <w:divBdr>
        <w:top w:val="none" w:sz="0" w:space="0" w:color="auto"/>
        <w:left w:val="none" w:sz="0" w:space="0" w:color="auto"/>
        <w:bottom w:val="none" w:sz="0" w:space="0" w:color="auto"/>
        <w:right w:val="none" w:sz="0" w:space="0" w:color="auto"/>
      </w:divBdr>
    </w:div>
    <w:div w:id="395209141">
      <w:bodyDiv w:val="1"/>
      <w:marLeft w:val="0"/>
      <w:marRight w:val="0"/>
      <w:marTop w:val="0"/>
      <w:marBottom w:val="0"/>
      <w:divBdr>
        <w:top w:val="none" w:sz="0" w:space="0" w:color="auto"/>
        <w:left w:val="none" w:sz="0" w:space="0" w:color="auto"/>
        <w:bottom w:val="none" w:sz="0" w:space="0" w:color="auto"/>
        <w:right w:val="none" w:sz="0" w:space="0" w:color="auto"/>
      </w:divBdr>
    </w:div>
    <w:div w:id="511454073">
      <w:bodyDiv w:val="1"/>
      <w:marLeft w:val="0"/>
      <w:marRight w:val="0"/>
      <w:marTop w:val="0"/>
      <w:marBottom w:val="0"/>
      <w:divBdr>
        <w:top w:val="none" w:sz="0" w:space="0" w:color="auto"/>
        <w:left w:val="none" w:sz="0" w:space="0" w:color="auto"/>
        <w:bottom w:val="none" w:sz="0" w:space="0" w:color="auto"/>
        <w:right w:val="none" w:sz="0" w:space="0" w:color="auto"/>
      </w:divBdr>
    </w:div>
    <w:div w:id="548877833">
      <w:bodyDiv w:val="1"/>
      <w:marLeft w:val="0"/>
      <w:marRight w:val="0"/>
      <w:marTop w:val="0"/>
      <w:marBottom w:val="0"/>
      <w:divBdr>
        <w:top w:val="none" w:sz="0" w:space="0" w:color="auto"/>
        <w:left w:val="none" w:sz="0" w:space="0" w:color="auto"/>
        <w:bottom w:val="none" w:sz="0" w:space="0" w:color="auto"/>
        <w:right w:val="none" w:sz="0" w:space="0" w:color="auto"/>
      </w:divBdr>
    </w:div>
    <w:div w:id="560143279">
      <w:bodyDiv w:val="1"/>
      <w:marLeft w:val="0"/>
      <w:marRight w:val="0"/>
      <w:marTop w:val="0"/>
      <w:marBottom w:val="0"/>
      <w:divBdr>
        <w:top w:val="none" w:sz="0" w:space="0" w:color="auto"/>
        <w:left w:val="none" w:sz="0" w:space="0" w:color="auto"/>
        <w:bottom w:val="none" w:sz="0" w:space="0" w:color="auto"/>
        <w:right w:val="none" w:sz="0" w:space="0" w:color="auto"/>
      </w:divBdr>
    </w:div>
    <w:div w:id="577978987">
      <w:bodyDiv w:val="1"/>
      <w:marLeft w:val="0"/>
      <w:marRight w:val="0"/>
      <w:marTop w:val="0"/>
      <w:marBottom w:val="0"/>
      <w:divBdr>
        <w:top w:val="none" w:sz="0" w:space="0" w:color="auto"/>
        <w:left w:val="none" w:sz="0" w:space="0" w:color="auto"/>
        <w:bottom w:val="none" w:sz="0" w:space="0" w:color="auto"/>
        <w:right w:val="none" w:sz="0" w:space="0" w:color="auto"/>
      </w:divBdr>
    </w:div>
    <w:div w:id="691878106">
      <w:bodyDiv w:val="1"/>
      <w:marLeft w:val="0"/>
      <w:marRight w:val="0"/>
      <w:marTop w:val="0"/>
      <w:marBottom w:val="0"/>
      <w:divBdr>
        <w:top w:val="none" w:sz="0" w:space="0" w:color="auto"/>
        <w:left w:val="none" w:sz="0" w:space="0" w:color="auto"/>
        <w:bottom w:val="none" w:sz="0" w:space="0" w:color="auto"/>
        <w:right w:val="none" w:sz="0" w:space="0" w:color="auto"/>
      </w:divBdr>
    </w:div>
    <w:div w:id="715742579">
      <w:bodyDiv w:val="1"/>
      <w:marLeft w:val="0"/>
      <w:marRight w:val="0"/>
      <w:marTop w:val="0"/>
      <w:marBottom w:val="0"/>
      <w:divBdr>
        <w:top w:val="none" w:sz="0" w:space="0" w:color="auto"/>
        <w:left w:val="none" w:sz="0" w:space="0" w:color="auto"/>
        <w:bottom w:val="none" w:sz="0" w:space="0" w:color="auto"/>
        <w:right w:val="none" w:sz="0" w:space="0" w:color="auto"/>
      </w:divBdr>
    </w:div>
    <w:div w:id="771978724">
      <w:bodyDiv w:val="1"/>
      <w:marLeft w:val="0"/>
      <w:marRight w:val="0"/>
      <w:marTop w:val="0"/>
      <w:marBottom w:val="0"/>
      <w:divBdr>
        <w:top w:val="none" w:sz="0" w:space="0" w:color="auto"/>
        <w:left w:val="none" w:sz="0" w:space="0" w:color="auto"/>
        <w:bottom w:val="none" w:sz="0" w:space="0" w:color="auto"/>
        <w:right w:val="none" w:sz="0" w:space="0" w:color="auto"/>
      </w:divBdr>
    </w:div>
    <w:div w:id="788472138">
      <w:bodyDiv w:val="1"/>
      <w:marLeft w:val="0"/>
      <w:marRight w:val="0"/>
      <w:marTop w:val="0"/>
      <w:marBottom w:val="0"/>
      <w:divBdr>
        <w:top w:val="none" w:sz="0" w:space="0" w:color="auto"/>
        <w:left w:val="none" w:sz="0" w:space="0" w:color="auto"/>
        <w:bottom w:val="none" w:sz="0" w:space="0" w:color="auto"/>
        <w:right w:val="none" w:sz="0" w:space="0" w:color="auto"/>
      </w:divBdr>
      <w:divsChild>
        <w:div w:id="496113743">
          <w:marLeft w:val="0"/>
          <w:marRight w:val="0"/>
          <w:marTop w:val="0"/>
          <w:marBottom w:val="0"/>
          <w:divBdr>
            <w:top w:val="none" w:sz="0" w:space="0" w:color="auto"/>
            <w:left w:val="none" w:sz="0" w:space="0" w:color="auto"/>
            <w:bottom w:val="none" w:sz="0" w:space="0" w:color="auto"/>
            <w:right w:val="none" w:sz="0" w:space="0" w:color="auto"/>
          </w:divBdr>
          <w:divsChild>
            <w:div w:id="11077570">
              <w:marLeft w:val="0"/>
              <w:marRight w:val="0"/>
              <w:marTop w:val="0"/>
              <w:marBottom w:val="0"/>
              <w:divBdr>
                <w:top w:val="none" w:sz="0" w:space="0" w:color="auto"/>
                <w:left w:val="none" w:sz="0" w:space="0" w:color="auto"/>
                <w:bottom w:val="none" w:sz="0" w:space="0" w:color="auto"/>
                <w:right w:val="none" w:sz="0" w:space="0" w:color="auto"/>
              </w:divBdr>
              <w:divsChild>
                <w:div w:id="513613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0774794">
      <w:bodyDiv w:val="1"/>
      <w:marLeft w:val="0"/>
      <w:marRight w:val="0"/>
      <w:marTop w:val="0"/>
      <w:marBottom w:val="0"/>
      <w:divBdr>
        <w:top w:val="none" w:sz="0" w:space="0" w:color="auto"/>
        <w:left w:val="none" w:sz="0" w:space="0" w:color="auto"/>
        <w:bottom w:val="none" w:sz="0" w:space="0" w:color="auto"/>
        <w:right w:val="none" w:sz="0" w:space="0" w:color="auto"/>
      </w:divBdr>
    </w:div>
    <w:div w:id="848636768">
      <w:bodyDiv w:val="1"/>
      <w:marLeft w:val="0"/>
      <w:marRight w:val="0"/>
      <w:marTop w:val="0"/>
      <w:marBottom w:val="0"/>
      <w:divBdr>
        <w:top w:val="none" w:sz="0" w:space="0" w:color="auto"/>
        <w:left w:val="none" w:sz="0" w:space="0" w:color="auto"/>
        <w:bottom w:val="none" w:sz="0" w:space="0" w:color="auto"/>
        <w:right w:val="none" w:sz="0" w:space="0" w:color="auto"/>
      </w:divBdr>
    </w:div>
    <w:div w:id="918368273">
      <w:bodyDiv w:val="1"/>
      <w:marLeft w:val="0"/>
      <w:marRight w:val="0"/>
      <w:marTop w:val="0"/>
      <w:marBottom w:val="0"/>
      <w:divBdr>
        <w:top w:val="none" w:sz="0" w:space="0" w:color="auto"/>
        <w:left w:val="none" w:sz="0" w:space="0" w:color="auto"/>
        <w:bottom w:val="none" w:sz="0" w:space="0" w:color="auto"/>
        <w:right w:val="none" w:sz="0" w:space="0" w:color="auto"/>
      </w:divBdr>
    </w:div>
    <w:div w:id="937640692">
      <w:bodyDiv w:val="1"/>
      <w:marLeft w:val="0"/>
      <w:marRight w:val="0"/>
      <w:marTop w:val="0"/>
      <w:marBottom w:val="0"/>
      <w:divBdr>
        <w:top w:val="none" w:sz="0" w:space="0" w:color="auto"/>
        <w:left w:val="none" w:sz="0" w:space="0" w:color="auto"/>
        <w:bottom w:val="none" w:sz="0" w:space="0" w:color="auto"/>
        <w:right w:val="none" w:sz="0" w:space="0" w:color="auto"/>
      </w:divBdr>
    </w:div>
    <w:div w:id="1044207751">
      <w:bodyDiv w:val="1"/>
      <w:marLeft w:val="0"/>
      <w:marRight w:val="0"/>
      <w:marTop w:val="0"/>
      <w:marBottom w:val="0"/>
      <w:divBdr>
        <w:top w:val="none" w:sz="0" w:space="0" w:color="auto"/>
        <w:left w:val="none" w:sz="0" w:space="0" w:color="auto"/>
        <w:bottom w:val="none" w:sz="0" w:space="0" w:color="auto"/>
        <w:right w:val="none" w:sz="0" w:space="0" w:color="auto"/>
      </w:divBdr>
    </w:div>
    <w:div w:id="1110009590">
      <w:bodyDiv w:val="1"/>
      <w:marLeft w:val="0"/>
      <w:marRight w:val="0"/>
      <w:marTop w:val="0"/>
      <w:marBottom w:val="0"/>
      <w:divBdr>
        <w:top w:val="none" w:sz="0" w:space="0" w:color="auto"/>
        <w:left w:val="none" w:sz="0" w:space="0" w:color="auto"/>
        <w:bottom w:val="none" w:sz="0" w:space="0" w:color="auto"/>
        <w:right w:val="none" w:sz="0" w:space="0" w:color="auto"/>
      </w:divBdr>
    </w:div>
    <w:div w:id="1177110152">
      <w:bodyDiv w:val="1"/>
      <w:marLeft w:val="0"/>
      <w:marRight w:val="0"/>
      <w:marTop w:val="0"/>
      <w:marBottom w:val="0"/>
      <w:divBdr>
        <w:top w:val="none" w:sz="0" w:space="0" w:color="auto"/>
        <w:left w:val="none" w:sz="0" w:space="0" w:color="auto"/>
        <w:bottom w:val="none" w:sz="0" w:space="0" w:color="auto"/>
        <w:right w:val="none" w:sz="0" w:space="0" w:color="auto"/>
      </w:divBdr>
    </w:div>
    <w:div w:id="1241057540">
      <w:bodyDiv w:val="1"/>
      <w:marLeft w:val="0"/>
      <w:marRight w:val="0"/>
      <w:marTop w:val="0"/>
      <w:marBottom w:val="0"/>
      <w:divBdr>
        <w:top w:val="none" w:sz="0" w:space="0" w:color="auto"/>
        <w:left w:val="none" w:sz="0" w:space="0" w:color="auto"/>
        <w:bottom w:val="none" w:sz="0" w:space="0" w:color="auto"/>
        <w:right w:val="none" w:sz="0" w:space="0" w:color="auto"/>
      </w:divBdr>
    </w:div>
    <w:div w:id="1284577829">
      <w:bodyDiv w:val="1"/>
      <w:marLeft w:val="0"/>
      <w:marRight w:val="0"/>
      <w:marTop w:val="0"/>
      <w:marBottom w:val="0"/>
      <w:divBdr>
        <w:top w:val="none" w:sz="0" w:space="0" w:color="auto"/>
        <w:left w:val="none" w:sz="0" w:space="0" w:color="auto"/>
        <w:bottom w:val="none" w:sz="0" w:space="0" w:color="auto"/>
        <w:right w:val="none" w:sz="0" w:space="0" w:color="auto"/>
      </w:divBdr>
    </w:div>
    <w:div w:id="1298874294">
      <w:bodyDiv w:val="1"/>
      <w:marLeft w:val="0"/>
      <w:marRight w:val="0"/>
      <w:marTop w:val="0"/>
      <w:marBottom w:val="0"/>
      <w:divBdr>
        <w:top w:val="none" w:sz="0" w:space="0" w:color="auto"/>
        <w:left w:val="none" w:sz="0" w:space="0" w:color="auto"/>
        <w:bottom w:val="none" w:sz="0" w:space="0" w:color="auto"/>
        <w:right w:val="none" w:sz="0" w:space="0" w:color="auto"/>
      </w:divBdr>
    </w:div>
    <w:div w:id="1329209981">
      <w:bodyDiv w:val="1"/>
      <w:marLeft w:val="0"/>
      <w:marRight w:val="0"/>
      <w:marTop w:val="0"/>
      <w:marBottom w:val="0"/>
      <w:divBdr>
        <w:top w:val="none" w:sz="0" w:space="0" w:color="auto"/>
        <w:left w:val="none" w:sz="0" w:space="0" w:color="auto"/>
        <w:bottom w:val="none" w:sz="0" w:space="0" w:color="auto"/>
        <w:right w:val="none" w:sz="0" w:space="0" w:color="auto"/>
      </w:divBdr>
    </w:div>
    <w:div w:id="1381588275">
      <w:bodyDiv w:val="1"/>
      <w:marLeft w:val="0"/>
      <w:marRight w:val="0"/>
      <w:marTop w:val="0"/>
      <w:marBottom w:val="0"/>
      <w:divBdr>
        <w:top w:val="none" w:sz="0" w:space="0" w:color="auto"/>
        <w:left w:val="none" w:sz="0" w:space="0" w:color="auto"/>
        <w:bottom w:val="none" w:sz="0" w:space="0" w:color="auto"/>
        <w:right w:val="none" w:sz="0" w:space="0" w:color="auto"/>
      </w:divBdr>
    </w:div>
    <w:div w:id="1410811399">
      <w:bodyDiv w:val="1"/>
      <w:marLeft w:val="0"/>
      <w:marRight w:val="0"/>
      <w:marTop w:val="0"/>
      <w:marBottom w:val="0"/>
      <w:divBdr>
        <w:top w:val="none" w:sz="0" w:space="0" w:color="auto"/>
        <w:left w:val="none" w:sz="0" w:space="0" w:color="auto"/>
        <w:bottom w:val="none" w:sz="0" w:space="0" w:color="auto"/>
        <w:right w:val="none" w:sz="0" w:space="0" w:color="auto"/>
      </w:divBdr>
    </w:div>
    <w:div w:id="1430925352">
      <w:bodyDiv w:val="1"/>
      <w:marLeft w:val="0"/>
      <w:marRight w:val="0"/>
      <w:marTop w:val="0"/>
      <w:marBottom w:val="0"/>
      <w:divBdr>
        <w:top w:val="none" w:sz="0" w:space="0" w:color="auto"/>
        <w:left w:val="none" w:sz="0" w:space="0" w:color="auto"/>
        <w:bottom w:val="none" w:sz="0" w:space="0" w:color="auto"/>
        <w:right w:val="none" w:sz="0" w:space="0" w:color="auto"/>
      </w:divBdr>
    </w:div>
    <w:div w:id="1503011278">
      <w:bodyDiv w:val="1"/>
      <w:marLeft w:val="0"/>
      <w:marRight w:val="0"/>
      <w:marTop w:val="0"/>
      <w:marBottom w:val="0"/>
      <w:divBdr>
        <w:top w:val="none" w:sz="0" w:space="0" w:color="auto"/>
        <w:left w:val="none" w:sz="0" w:space="0" w:color="auto"/>
        <w:bottom w:val="none" w:sz="0" w:space="0" w:color="auto"/>
        <w:right w:val="none" w:sz="0" w:space="0" w:color="auto"/>
      </w:divBdr>
    </w:div>
    <w:div w:id="1513371416">
      <w:bodyDiv w:val="1"/>
      <w:marLeft w:val="0"/>
      <w:marRight w:val="0"/>
      <w:marTop w:val="0"/>
      <w:marBottom w:val="0"/>
      <w:divBdr>
        <w:top w:val="none" w:sz="0" w:space="0" w:color="auto"/>
        <w:left w:val="none" w:sz="0" w:space="0" w:color="auto"/>
        <w:bottom w:val="none" w:sz="0" w:space="0" w:color="auto"/>
        <w:right w:val="none" w:sz="0" w:space="0" w:color="auto"/>
      </w:divBdr>
    </w:div>
    <w:div w:id="1598171095">
      <w:bodyDiv w:val="1"/>
      <w:marLeft w:val="0"/>
      <w:marRight w:val="0"/>
      <w:marTop w:val="0"/>
      <w:marBottom w:val="0"/>
      <w:divBdr>
        <w:top w:val="none" w:sz="0" w:space="0" w:color="auto"/>
        <w:left w:val="none" w:sz="0" w:space="0" w:color="auto"/>
        <w:bottom w:val="none" w:sz="0" w:space="0" w:color="auto"/>
        <w:right w:val="none" w:sz="0" w:space="0" w:color="auto"/>
      </w:divBdr>
    </w:div>
    <w:div w:id="1677338966">
      <w:bodyDiv w:val="1"/>
      <w:marLeft w:val="0"/>
      <w:marRight w:val="0"/>
      <w:marTop w:val="0"/>
      <w:marBottom w:val="0"/>
      <w:divBdr>
        <w:top w:val="none" w:sz="0" w:space="0" w:color="auto"/>
        <w:left w:val="none" w:sz="0" w:space="0" w:color="auto"/>
        <w:bottom w:val="none" w:sz="0" w:space="0" w:color="auto"/>
        <w:right w:val="none" w:sz="0" w:space="0" w:color="auto"/>
      </w:divBdr>
    </w:div>
    <w:div w:id="1724064744">
      <w:bodyDiv w:val="1"/>
      <w:marLeft w:val="0"/>
      <w:marRight w:val="0"/>
      <w:marTop w:val="0"/>
      <w:marBottom w:val="0"/>
      <w:divBdr>
        <w:top w:val="none" w:sz="0" w:space="0" w:color="auto"/>
        <w:left w:val="none" w:sz="0" w:space="0" w:color="auto"/>
        <w:bottom w:val="none" w:sz="0" w:space="0" w:color="auto"/>
        <w:right w:val="none" w:sz="0" w:space="0" w:color="auto"/>
      </w:divBdr>
    </w:div>
    <w:div w:id="1796410087">
      <w:bodyDiv w:val="1"/>
      <w:marLeft w:val="0"/>
      <w:marRight w:val="0"/>
      <w:marTop w:val="0"/>
      <w:marBottom w:val="0"/>
      <w:divBdr>
        <w:top w:val="none" w:sz="0" w:space="0" w:color="auto"/>
        <w:left w:val="none" w:sz="0" w:space="0" w:color="auto"/>
        <w:bottom w:val="none" w:sz="0" w:space="0" w:color="auto"/>
        <w:right w:val="none" w:sz="0" w:space="0" w:color="auto"/>
      </w:divBdr>
    </w:div>
    <w:div w:id="1811481650">
      <w:bodyDiv w:val="1"/>
      <w:marLeft w:val="0"/>
      <w:marRight w:val="0"/>
      <w:marTop w:val="0"/>
      <w:marBottom w:val="0"/>
      <w:divBdr>
        <w:top w:val="none" w:sz="0" w:space="0" w:color="auto"/>
        <w:left w:val="none" w:sz="0" w:space="0" w:color="auto"/>
        <w:bottom w:val="none" w:sz="0" w:space="0" w:color="auto"/>
        <w:right w:val="none" w:sz="0" w:space="0" w:color="auto"/>
      </w:divBdr>
    </w:div>
    <w:div w:id="1947345338">
      <w:bodyDiv w:val="1"/>
      <w:marLeft w:val="0"/>
      <w:marRight w:val="0"/>
      <w:marTop w:val="0"/>
      <w:marBottom w:val="0"/>
      <w:divBdr>
        <w:top w:val="none" w:sz="0" w:space="0" w:color="auto"/>
        <w:left w:val="none" w:sz="0" w:space="0" w:color="auto"/>
        <w:bottom w:val="none" w:sz="0" w:space="0" w:color="auto"/>
        <w:right w:val="none" w:sz="0" w:space="0" w:color="auto"/>
      </w:divBdr>
    </w:div>
    <w:div w:id="2054428603">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comments" Target="comments.xml"/><Relationship Id="rId20" Type="http://schemas.openxmlformats.org/officeDocument/2006/relationships/image" Target="media/image9.png"/><Relationship Id="rId21" Type="http://schemas.openxmlformats.org/officeDocument/2006/relationships/image" Target="media/image10.png"/><Relationship Id="rId22" Type="http://schemas.openxmlformats.org/officeDocument/2006/relationships/header" Target="header1.xml"/><Relationship Id="rId23" Type="http://schemas.openxmlformats.org/officeDocument/2006/relationships/footer" Target="footer1.xml"/><Relationship Id="rId24" Type="http://schemas.openxmlformats.org/officeDocument/2006/relationships/footer" Target="footer2.xml"/><Relationship Id="rId25" Type="http://schemas.openxmlformats.org/officeDocument/2006/relationships/fontTable" Target="fontTable.xml"/><Relationship Id="rId26" Type="http://schemas.openxmlformats.org/officeDocument/2006/relationships/theme" Target="theme/theme1.xml"/><Relationship Id="rId10" Type="http://schemas.microsoft.com/office/2011/relationships/commentsExtended" Target="commentsExtended.xml"/><Relationship Id="rId11" Type="http://schemas.openxmlformats.org/officeDocument/2006/relationships/image" Target="media/image1.png"/><Relationship Id="rId12" Type="http://schemas.openxmlformats.org/officeDocument/2006/relationships/image" Target="media/image2.png"/><Relationship Id="rId13" Type="http://schemas.openxmlformats.org/officeDocument/2006/relationships/image" Target="media/image3.png"/><Relationship Id="rId14" Type="http://schemas.openxmlformats.org/officeDocument/2006/relationships/image" Target="media/image4.png"/><Relationship Id="rId15" Type="http://schemas.openxmlformats.org/officeDocument/2006/relationships/image" Target="media/image5.png"/><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hyperlink" Target="mailto:ribalet@uw.edu" TargetMode="External"/><Relationship Id="rId19" Type="http://schemas.openxmlformats.org/officeDocument/2006/relationships/image" Target="media/image8.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yperlink" Target="mailto:ribalet@uw.edu"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566CD8B-7404-314D-ACC5-2AFA04E58C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32</Pages>
  <Words>15861</Words>
  <Characters>90413</Characters>
  <Application>Microsoft Macintosh Word</Application>
  <DocSecurity>0</DocSecurity>
  <Lines>753</Lines>
  <Paragraphs>212</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106062</CharactersWithSpaces>
  <SharedDoc>false</SharedDoc>
  <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2016-08-19T16:59:00Z</dcterms:created>
  <dcterms:modified xsi:type="dcterms:W3CDTF">2016-09-29T23:07:00Z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APERS2_INFO_01">
    <vt:lpwstr>&lt;info&gt;&lt;style id="http://www.zotero.org/styles/marine-ecology-progress-series"/&gt;&lt;hasBiblio/&gt;&lt;format class="21"/&gt;&lt;count citations="36" publications="33"/&gt;&lt;/info&gt;PAPERS2_INFO_END</vt:lpwstr>
  </property>
  <property fmtid="{D5CDD505-2E9C-101B-9397-08002B2CF9AE}" pid="3" name="MTMacEqns">
    <vt:bool>true</vt:bool>
  </property>
</Properties>
</file>