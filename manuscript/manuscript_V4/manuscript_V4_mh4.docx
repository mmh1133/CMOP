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1E3AA139"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w:t>
      </w:r>
      <w:del w:id="0" w:author="Author">
        <w:r w:rsidDel="00005878">
          <w:rPr>
            <w:rFonts w:cs="Times New Roman"/>
            <w:bCs/>
          </w:rPr>
          <w:delText xml:space="preserve">Katie Maxey </w:delText>
        </w:r>
        <w:r w:rsidDel="00005878">
          <w:rPr>
            <w:rFonts w:cs="Times New Roman"/>
            <w:bCs/>
            <w:vertAlign w:val="superscript"/>
          </w:rPr>
          <w:delText>4</w:delText>
        </w:r>
        <w:r w:rsidDel="00005878">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del w:id="1" w:author="Author">
        <w:r w:rsidRPr="00FC5E5F" w:rsidDel="00005878">
          <w:rPr>
            <w:rFonts w:cs="Times New Roman"/>
            <w:bCs/>
          </w:rPr>
          <w:delText xml:space="preserve">, Peter Zuber </w:delText>
        </w:r>
        <w:r w:rsidDel="00005878">
          <w:rPr>
            <w:rFonts w:cs="Times New Roman"/>
            <w:bCs/>
            <w:vertAlign w:val="superscript"/>
          </w:rPr>
          <w:delText>4</w:delText>
        </w:r>
      </w:del>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478313ED" w:rsidR="00115802" w:rsidRDefault="008D5305" w:rsidP="003218A1">
      <w:pPr>
        <w:spacing w:line="480" w:lineRule="auto"/>
        <w:ind w:firstLine="288"/>
        <w:rPr>
          <w:ins w:id="2" w:author="Autho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115802">
        <w:rPr>
          <w:rFonts w:cs="Times New Roman"/>
          <w:i/>
        </w:rPr>
        <w:t>M. rubrum</w:t>
      </w:r>
      <w:r w:rsidR="00115802">
        <w:rPr>
          <w:rFonts w:cs="Times New Roman"/>
        </w:rPr>
        <w:t xml:space="preserve"> bloom </w:t>
      </w:r>
      <w:r w:rsidR="00B04482">
        <w:rPr>
          <w:rFonts w:cs="Times New Roman"/>
        </w:rPr>
        <w:t>decline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ins w:id="3" w:author="Author">
        <w:r w:rsidR="00115802">
          <w:rPr>
            <w:rFonts w:cs="Times New Roman"/>
          </w:rPr>
          <w:t xml:space="preserve">, </w:t>
        </w:r>
      </w:ins>
    </w:p>
    <w:p w14:paraId="59F0F561" w14:textId="4C7EC29D" w:rsidR="004B52B9" w:rsidRDefault="00115802" w:rsidP="00D5727B">
      <w:pPr>
        <w:spacing w:line="480" w:lineRule="auto"/>
        <w:rPr>
          <w:rFonts w:cs="Times New Roman"/>
        </w:rPr>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function as a mixotroph, capable of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132B7F26"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del w:id="4" w:author="Author">
        <w:r w:rsidR="00A62B51" w:rsidDel="00005878">
          <w:rPr>
            <w:rFonts w:cs="Times New Roman"/>
          </w:rPr>
          <w:delText>fall</w:delText>
        </w:r>
      </w:del>
      <w:ins w:id="5" w:author="Author">
        <w:r w:rsidR="00005878">
          <w:rPr>
            <w:rFonts w:cs="Times New Roman"/>
          </w:rPr>
          <w:t>autumn</w:t>
        </w:r>
      </w:ins>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In Jinhae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FA5582">
        <w:rPr>
          <w:rFonts w:cs="Times New Roman"/>
        </w:rPr>
        <w:t xml:space="preserve">on </w:t>
      </w:r>
      <w:r w:rsidR="006015AD">
        <w:rPr>
          <w:rFonts w:cs="Times New Roman"/>
        </w:rPr>
        <w:t xml:space="preserve">the dynamics </w:t>
      </w:r>
      <w:r w:rsidR="00FA5582">
        <w:rPr>
          <w:rFonts w:cs="Times New Roman"/>
        </w:rPr>
        <w:t xml:space="preserve">of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lastRenderedPageBreak/>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7E05965E"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6" w:name="__DdeLink__1831_1098803516"/>
      <w:bookmarkStart w:id="7" w:name="__DdeLink__1936_918047637"/>
      <w:r w:rsidRPr="00FC5E5F">
        <w:rPr>
          <w:rFonts w:cs="Times New Roman"/>
        </w:rPr>
        <w:t>°C</w:t>
      </w:r>
      <w:bookmarkEnd w:id="6"/>
      <w:bookmarkEnd w:id="7"/>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w:t>
      </w:r>
      <w:r w:rsidRPr="00FE75DC">
        <w:rPr>
          <w:rFonts w:eastAsiaTheme="minorEastAsia" w:cs="Times New Roman"/>
          <w:color w:val="000000"/>
          <w:lang w:eastAsia="ja-JP" w:bidi="ar-SA"/>
        </w:rPr>
        <w:lastRenderedPageBreak/>
        <w:t>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as a validation of the model, as opposed to estimating division rates based on the the rate of change in cell abundance, based on preliminary results showing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8"/>
      <w:commentRangeStart w:id="9"/>
      <w:commentRangeStart w:id="10"/>
      <w:r w:rsidR="00900785">
        <w:rPr>
          <w:rFonts w:cs="Times New Roman"/>
        </w:rPr>
        <w:t>The s</w:t>
      </w:r>
      <w:r w:rsidR="00C619A6">
        <w:rPr>
          <w:rFonts w:cs="Times New Roman"/>
        </w:rPr>
        <w:t>pring tide</w:t>
      </w:r>
      <w:commentRangeEnd w:id="8"/>
      <w:r w:rsidR="00CB598E">
        <w:rPr>
          <w:rStyle w:val="CommentReference"/>
        </w:rPr>
        <w:commentReference w:id="8"/>
      </w:r>
      <w:commentRangeEnd w:id="9"/>
      <w:r w:rsidR="004B7D5B">
        <w:rPr>
          <w:rStyle w:val="CommentReference"/>
        </w:rPr>
        <w:commentReference w:id="9"/>
      </w:r>
      <w:commentRangeEnd w:id="10"/>
      <w:r w:rsidR="00CD3544">
        <w:rPr>
          <w:rStyle w:val="CommentReference"/>
        </w:rPr>
        <w:commentReference w:id="10"/>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 xml:space="preserve">with the highest saturation </w:t>
      </w:r>
      <w:r w:rsidR="008E6F29">
        <w:rPr>
          <w:rFonts w:cs="Times New Roman"/>
        </w:rPr>
        <w:lastRenderedPageBreak/>
        <w:t>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lastRenderedPageBreak/>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3A2D601" w:rsidR="000F2FA3" w:rsidRDefault="008D5305" w:rsidP="00816599">
      <w:pPr>
        <w:spacing w:line="480" w:lineRule="auto"/>
        <w:ind w:firstLine="288"/>
        <w:rP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1E672CEE"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w:t>
      </w:r>
      <w:r w:rsidR="00537FB1">
        <w:rPr>
          <w:rFonts w:cs="Times New Roman"/>
        </w:rPr>
        <w:lastRenderedPageBreak/>
        <w:t>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that time,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6127470C"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w:t>
      </w:r>
      <w:ins w:id="11" w:author="Author">
        <w:r w:rsidR="00005878">
          <w:rPr>
            <w:rFonts w:eastAsia="Calibri" w:cs="Times New Roman"/>
          </w:rPr>
          <w:t>autumn</w:t>
        </w:r>
      </w:ins>
      <w:del w:id="12" w:author="Author">
        <w:r w:rsidR="002459C5" w:rsidDel="00005878">
          <w:rPr>
            <w:rFonts w:eastAsia="Calibri" w:cs="Times New Roman"/>
          </w:rPr>
          <w:delText>fall</w:delText>
        </w:r>
      </w:del>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 xml:space="preserve">like cryptophytes were observed </w:t>
      </w:r>
      <w:r w:rsidR="00622416">
        <w:rPr>
          <w:rFonts w:cs="Times New Roman"/>
          <w:bCs/>
        </w:rPr>
        <w:lastRenderedPageBreak/>
        <w:t>(</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2A27C6"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w:t>
      </w:r>
      <w:r w:rsidR="0032089F">
        <w:rPr>
          <w:rFonts w:cs="Times New Roman"/>
        </w:rPr>
        <w:lastRenderedPageBreak/>
        <w:t xml:space="preserve">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ins w:id="13" w:author="Author">
        <w:r w:rsidR="00D5727B">
          <w:rPr>
            <w:rFonts w:cs="Times New Roman"/>
          </w:rPr>
          <w:t xml:space="preserve">in the Columbia River estuary </w:t>
        </w:r>
      </w:ins>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commentRangeStart w:id="14"/>
      <w:commentRangeStart w:id="15"/>
      <w:commentRangeStart w:id="16"/>
      <w:r w:rsidRPr="006B01F7">
        <w:rPr>
          <w:rFonts w:cs="Times New Roman"/>
          <w:b/>
        </w:rPr>
        <w:t>Conclusions</w:t>
      </w:r>
      <w:commentRangeEnd w:id="14"/>
      <w:r w:rsidR="00061D7C">
        <w:rPr>
          <w:rStyle w:val="CommentReference"/>
        </w:rPr>
        <w:commentReference w:id="14"/>
      </w:r>
      <w:commentRangeEnd w:id="15"/>
      <w:r w:rsidR="001A39BD">
        <w:rPr>
          <w:rStyle w:val="CommentReference"/>
        </w:rPr>
        <w:commentReference w:id="15"/>
      </w:r>
      <w:commentRangeEnd w:id="16"/>
      <w:r w:rsidR="009D733A">
        <w:rPr>
          <w:rStyle w:val="CommentReference"/>
        </w:rPr>
        <w:commentReference w:id="16"/>
      </w:r>
    </w:p>
    <w:p w14:paraId="385D2337" w14:textId="6ABC7E91" w:rsidR="00631174" w:rsidRDefault="00B36865" w:rsidP="00DD5193">
      <w:pPr>
        <w:widowControl/>
        <w:tabs>
          <w:tab w:val="clear" w:pos="709"/>
        </w:tabs>
        <w:suppressAutoHyphens w:val="0"/>
        <w:spacing w:line="480" w:lineRule="auto"/>
        <w:ind w:firstLine="720"/>
        <w:rPr>
          <w:rFonts w:cs="Times New Roman"/>
        </w:rPr>
      </w:pPr>
      <w:ins w:id="17" w:author="Author">
        <w:r>
          <w:rPr>
            <w:rFonts w:cs="Times New Roman"/>
          </w:rPr>
          <w:t>The present study shows that n</w:t>
        </w:r>
      </w:ins>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may be responsible for the decline in the</w:t>
      </w:r>
      <w:ins w:id="18" w:author="Author">
        <w:r>
          <w:rPr>
            <w:rFonts w:cs="Times New Roman"/>
          </w:rPr>
          <w:t>se cryptophytes’</w:t>
        </w:r>
      </w:ins>
      <w:r w:rsidR="007B77D0">
        <w:rPr>
          <w:rFonts w:cs="Times New Roman"/>
        </w:rPr>
        <w:t xml:space="preserve"> abundance, which may in turn have caused the decline </w:t>
      </w:r>
      <w:ins w:id="19" w:author="Author">
        <w:r>
          <w:rPr>
            <w:rFonts w:cs="Times New Roman"/>
          </w:rPr>
          <w:t>of the</w:t>
        </w:r>
      </w:ins>
      <w:r w:rsidR="007B77D0">
        <w:rPr>
          <w:rFonts w:cs="Times New Roman"/>
        </w:rPr>
        <w:t xml:space="preserve"> </w:t>
      </w:r>
      <w:r w:rsidR="007B77D0" w:rsidRPr="00D5727B">
        <w:rPr>
          <w:rFonts w:cs="Times New Roman"/>
          <w:i/>
        </w:rPr>
        <w:t>M. rubrum</w:t>
      </w:r>
      <w:ins w:id="20" w:author="Author">
        <w:r>
          <w:rPr>
            <w:rFonts w:cs="Times New Roman"/>
          </w:rPr>
          <w:t xml:space="preserve"> bloom</w:t>
        </w:r>
      </w:ins>
      <w:r w:rsidR="007B77D0">
        <w:rPr>
          <w:rFonts w:cs="Times New Roman"/>
        </w:rPr>
        <w:t xml:space="preserve">. Although </w:t>
      </w:r>
      <w:r w:rsidR="007B77D0" w:rsidRPr="00D5727B">
        <w:rPr>
          <w:rFonts w:cs="Times New Roman"/>
          <w:i/>
        </w:rPr>
        <w:t>M</w:t>
      </w:r>
      <w:ins w:id="21" w:author="Author">
        <w:r w:rsidR="00D5727B" w:rsidRPr="00D5727B">
          <w:rPr>
            <w:rFonts w:cs="Times New Roman"/>
            <w:i/>
          </w:rPr>
          <w:t>.</w:t>
        </w:r>
      </w:ins>
      <w:r w:rsidR="007B77D0" w:rsidRPr="00D5727B">
        <w:rPr>
          <w:rFonts w:cs="Times New Roman"/>
          <w:i/>
        </w:rPr>
        <w:t xml:space="preserve"> rubrum</w:t>
      </w:r>
      <w:r w:rsidR="007B77D0">
        <w:rPr>
          <w:rFonts w:cs="Times New Roman"/>
        </w:rPr>
        <w:t xml:space="preserve"> have developed mechanisms to </w:t>
      </w:r>
      <w:ins w:id="22" w:author="Author">
        <w:r>
          <w:rPr>
            <w:rFonts w:cs="Times New Roman"/>
          </w:rPr>
          <w:t xml:space="preserve">maintain continued growth </w:t>
        </w:r>
      </w:ins>
      <w:r w:rsidR="007B77D0">
        <w:rPr>
          <w:rFonts w:cs="Times New Roman"/>
        </w:rPr>
        <w:t>when abundance of</w:t>
      </w:r>
      <w:ins w:id="23" w:author="Author">
        <w:r w:rsidR="00D5727B">
          <w:rPr>
            <w:rFonts w:cs="Times New Roman"/>
          </w:rPr>
          <w:t xml:space="preserve"> free-living</w:t>
        </w:r>
      </w:ins>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ins w:id="24" w:author="Author">
        <w:r w:rsidR="00D5727B">
          <w:rPr>
            <w:rFonts w:cs="Times New Roman"/>
          </w:rPr>
          <w:t>organelle</w:t>
        </w:r>
        <w:r w:rsidR="00D5727B">
          <w:rPr>
            <w:rFonts w:cs="Times New Roman"/>
          </w:rPr>
          <w:t xml:space="preserve"> </w:t>
        </w:r>
      </w:ins>
      <w:r w:rsidR="007B77D0">
        <w:rPr>
          <w:rFonts w:cs="Times New Roman"/>
        </w:rPr>
        <w:t xml:space="preserve">replication, </w:t>
      </w:r>
      <w:ins w:id="25" w:author="Author">
        <w:r w:rsidR="00D5727B">
          <w:rPr>
            <w:rFonts w:cs="Times New Roman"/>
          </w:rPr>
          <w:t xml:space="preserve">replication of whole endosymbiont cells, </w:t>
        </w:r>
      </w:ins>
      <w:r w:rsidR="007B77D0">
        <w:rPr>
          <w:rFonts w:cs="Times New Roman"/>
        </w:rPr>
        <w:t xml:space="preserve">storage of cells on ciri), our results suggest that </w:t>
      </w:r>
      <w:ins w:id="26" w:author="Author">
        <w:r>
          <w:rPr>
            <w:rFonts w:cs="Times New Roman"/>
          </w:rPr>
          <w:t xml:space="preserve">the </w:t>
        </w:r>
        <w:r w:rsidR="00DD5193">
          <w:rPr>
            <w:rFonts w:cs="Times New Roman"/>
          </w:rPr>
          <w:t xml:space="preserve">dynamics of the </w:t>
        </w:r>
      </w:ins>
      <w:r w:rsidR="007B77D0">
        <w:rPr>
          <w:rFonts w:cs="Times New Roman"/>
        </w:rPr>
        <w:t>free-living</w:t>
      </w:r>
      <w:ins w:id="27" w:author="Author">
        <w:r w:rsidR="00DD5193">
          <w:rPr>
            <w:rFonts w:cs="Times New Roman"/>
          </w:rPr>
          <w:t xml:space="preserve"> </w:t>
        </w:r>
      </w:ins>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ins w:id="28" w:author="Author">
        <w:r w:rsidR="00DD5193">
          <w:rPr>
            <w:rFonts w:cs="Times New Roman"/>
          </w:rPr>
          <w:t>olumbia River estuary</w:t>
        </w:r>
      </w:ins>
      <w:r w:rsidR="007B77D0">
        <w:rPr>
          <w:rFonts w:cs="Times New Roman"/>
        </w:rPr>
        <w:t xml:space="preserve">. Whether this effect is specific to </w:t>
      </w:r>
      <w:proofErr w:type="gramStart"/>
      <w:r w:rsidR="007B77D0" w:rsidRPr="00DD5193">
        <w:rPr>
          <w:rFonts w:cs="Times New Roman"/>
          <w:i/>
        </w:rPr>
        <w:t>M.rubrum</w:t>
      </w:r>
      <w:proofErr w:type="gramEnd"/>
      <w:r w:rsidR="007B77D0">
        <w:rPr>
          <w:rFonts w:cs="Times New Roman"/>
        </w:rPr>
        <w:t xml:space="preserve"> </w:t>
      </w:r>
      <w:ins w:id="29" w:author="Author">
        <w:r w:rsidR="00DD5193">
          <w:rPr>
            <w:rFonts w:cs="Times New Roman"/>
          </w:rPr>
          <w:t>and its</w:t>
        </w:r>
      </w:ins>
      <w:r w:rsidR="007B77D0">
        <w:rPr>
          <w:rFonts w:cs="Times New Roman"/>
        </w:rPr>
        <w:t xml:space="preserve"> </w:t>
      </w:r>
      <w:r w:rsidR="007B77D0" w:rsidRPr="00DD5193">
        <w:rPr>
          <w:rFonts w:cs="Times New Roman"/>
          <w:i/>
        </w:rPr>
        <w:t>Teleaulax</w:t>
      </w:r>
      <w:ins w:id="30" w:author="Author">
        <w:r w:rsidR="00DD5193">
          <w:rPr>
            <w:rFonts w:cs="Times New Roman"/>
          </w:rPr>
          <w:t xml:space="preserve"> prey</w:t>
        </w:r>
      </w:ins>
      <w:r w:rsidR="007B77D0">
        <w:rPr>
          <w:rFonts w:cs="Times New Roman"/>
        </w:rPr>
        <w:t xml:space="preserve"> in </w:t>
      </w:r>
      <w:ins w:id="31" w:author="Author">
        <w:r w:rsidR="00DD5193">
          <w:rPr>
            <w:rFonts w:cs="Times New Roman"/>
          </w:rPr>
          <w:t xml:space="preserve">this estuary </w:t>
        </w:r>
      </w:ins>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666B26D9"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w:t>
      </w:r>
      <w:ins w:id="32" w:author="Author">
        <w:r w:rsidR="00005878">
          <w:rPr>
            <w:rFonts w:cs="Times New Roman"/>
            <w:bCs/>
          </w:rPr>
          <w:t>, especially</w:t>
        </w:r>
      </w:ins>
      <w:r w:rsidRPr="00422B93">
        <w:rPr>
          <w:rFonts w:cs="Times New Roman"/>
          <w:bCs/>
        </w:rPr>
        <w:t> </w:t>
      </w:r>
      <w:ins w:id="33" w:author="Author">
        <w:r w:rsidR="00005878">
          <w:rPr>
            <w:rFonts w:cs="Times New Roman"/>
            <w:bCs/>
          </w:rPr>
          <w:t>Peter Zuber and Katie Maxey (?)</w:t>
        </w:r>
        <w:bookmarkStart w:id="34" w:name="_GoBack"/>
        <w:bookmarkEnd w:id="34"/>
        <w:r w:rsidR="00005878">
          <w:rPr>
            <w:rFonts w:cs="Times New Roman"/>
            <w:bCs/>
          </w:rPr>
          <w:t xml:space="preserve">. </w:t>
        </w:r>
      </w:ins>
      <w:r w:rsidR="009A46E9" w:rsidRPr="009A46E9">
        <w:rPr>
          <w:rFonts w:cs="Times New Roman"/>
          <w:bCs/>
        </w:rPr>
        <w:t xml:space="preserve">This work was supported by funding from the National Science Foundation of the </w:t>
      </w:r>
      <w:r w:rsidR="009A46E9" w:rsidRPr="009A46E9">
        <w:rPr>
          <w:rFonts w:cs="Times New Roman"/>
          <w:bCs/>
        </w:rPr>
        <w:lastRenderedPageBreak/>
        <w:t>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6D80D1DD"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ins w:id="35" w:author="Author">
        <w:r w:rsidR="00A9115B" w:rsidRPr="001A39BD">
          <w:rPr>
            <w:rFonts w:cs="Times New Roman"/>
            <w:i/>
          </w:rPr>
          <w:t>rubrum</w:t>
        </w:r>
      </w:ins>
      <w:del w:id="36" w:author="Author">
        <w:r w:rsidR="008D5305" w:rsidRPr="00FC5E5F" w:rsidDel="00A9115B">
          <w:rPr>
            <w:rFonts w:cs="Times New Roman"/>
            <w:i/>
          </w:rPr>
          <w:delText>major</w:delText>
        </w:r>
      </w:del>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0D31262C" w:rsidR="009D3EE8" w:rsidRDefault="00371329" w:rsidP="003218A1">
      <w:pPr>
        <w:spacing w:line="480" w:lineRule="auto"/>
        <w:ind w:firstLine="288"/>
        <w:jc w:val="center"/>
        <w:rPr>
          <w:rFonts w:cs="Times New Roman"/>
          <w:b/>
          <w:bCs/>
        </w:rPr>
      </w:pPr>
      <w:ins w:id="37" w:author="Author">
        <w:r>
          <w:rPr>
            <w:rFonts w:cs="Times New Roman"/>
            <w:b/>
            <w:bCs/>
            <w:noProof/>
            <w:lang w:eastAsia="en-US" w:bidi="ar-SA"/>
            <w:rPrChange w:id="38" w:author="Unknown">
              <w:rPr>
                <w:noProof/>
                <w:lang w:eastAsia="en-US" w:bidi="ar-SA"/>
              </w:rPr>
            </w:rPrChange>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ins>
      <w:del w:id="39" w:author="Author">
        <w:r w:rsidR="009004BF" w:rsidDel="004C525B">
          <w:rPr>
            <w:rFonts w:cs="Times New Roman"/>
            <w:b/>
            <w:bCs/>
            <w:noProof/>
            <w:lang w:eastAsia="en-US" w:bidi="ar-SA"/>
            <w:rPrChange w:id="40" w:author="Unknown">
              <w:rPr>
                <w:noProof/>
                <w:lang w:eastAsia="en-US" w:bidi="ar-SA"/>
              </w:rPr>
            </w:rPrChange>
          </w:rPr>
          <w:drawing>
            <wp:inline distT="0" distB="0" distL="0" distR="0" wp14:anchorId="404828D9" wp14:editId="63F0FAF7">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del>
    </w:p>
    <w:p w14:paraId="52E608AB" w14:textId="639D2FD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ins w:id="41" w:author="Author">
        <w:r w:rsidR="00A9115B" w:rsidRPr="001A39BD">
          <w:rPr>
            <w:rFonts w:cs="Times New Roman"/>
            <w:i/>
          </w:rPr>
          <w:t>rubrum</w:t>
        </w:r>
        <w:r w:rsidR="00A9115B" w:rsidRPr="00FC5E5F" w:rsidDel="00A9115B">
          <w:rPr>
            <w:rFonts w:cs="Times New Roman"/>
            <w:i/>
          </w:rPr>
          <w:t xml:space="preserve"> </w:t>
        </w:r>
      </w:ins>
      <w:del w:id="42" w:author="Author">
        <w:r w:rsidRPr="00FC5E5F" w:rsidDel="00A9115B">
          <w:rPr>
            <w:rFonts w:cs="Times New Roman"/>
            <w:i/>
          </w:rPr>
          <w:delText>major</w:delText>
        </w:r>
        <w:r w:rsidRPr="00C20035" w:rsidDel="00A9115B">
          <w:rPr>
            <w:rFonts w:cs="Times New Roman"/>
          </w:rPr>
          <w:delText xml:space="preserve"> </w:delText>
        </w:r>
      </w:del>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commentRangeStart w:id="43"/>
      <w:r w:rsidRPr="00C30CC1">
        <w:rPr>
          <w:rFonts w:cs="Times New Roman"/>
          <w:i/>
        </w:rPr>
        <w:t>The following supplement accompanies the article</w:t>
      </w:r>
      <w:commentRangeEnd w:id="43"/>
      <w:r w:rsidR="00371329">
        <w:rPr>
          <w:rStyle w:val="CommentReference"/>
        </w:rPr>
        <w:commentReference w:id="43"/>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ns w:id="44" w:author="Author"/>
          <w:i/>
          <w:iCs/>
        </w:rPr>
      </w:pPr>
    </w:p>
    <w:p w14:paraId="1C9CC963" w14:textId="436604BE" w:rsidR="00C30CC1" w:rsidDel="00371329" w:rsidRDefault="00C30CC1" w:rsidP="004B52B9">
      <w:pPr>
        <w:pStyle w:val="NormalWeb"/>
        <w:pBdr>
          <w:bottom w:val="single" w:sz="4" w:space="1" w:color="auto"/>
        </w:pBdr>
        <w:spacing w:line="360" w:lineRule="auto"/>
        <w:ind w:firstLine="288"/>
        <w:jc w:val="both"/>
        <w:rPr>
          <w:del w:id="45" w:author="Author"/>
          <w:bCs/>
        </w:rPr>
      </w:pPr>
      <w:del w:id="46" w:author="Author">
        <w:r w:rsidRPr="00C30CC1" w:rsidDel="00371329">
          <w:rPr>
            <w:i/>
            <w:iCs/>
          </w:rPr>
          <w:delText xml:space="preserve">Marine Ecology Progress Series </w:delText>
        </w:r>
        <w:r w:rsidDel="00371329">
          <w:rPr>
            <w:i/>
            <w:iCs/>
          </w:rPr>
          <w:delText>XXX</w:delText>
        </w:r>
        <w:r w:rsidRPr="00C30CC1" w:rsidDel="00371329">
          <w:rPr>
            <w:i/>
            <w:iCs/>
          </w:rPr>
          <w:delText xml:space="preserve">: </w:delText>
        </w:r>
        <w:r w:rsidDel="00371329">
          <w:rPr>
            <w:i/>
            <w:iCs/>
          </w:rPr>
          <w:delText>XX–XX</w:delText>
        </w:r>
        <w:r w:rsidRPr="00C30CC1" w:rsidDel="00371329">
          <w:rPr>
            <w:i/>
            <w:iCs/>
          </w:rPr>
          <w:delText xml:space="preserve"> (201</w:delText>
        </w:r>
        <w:r w:rsidDel="00371329">
          <w:rPr>
            <w:i/>
            <w:iCs/>
          </w:rPr>
          <w:delText>X</w:delText>
        </w:r>
        <w:r w:rsidRPr="00C30CC1" w:rsidDel="00371329">
          <w:rPr>
            <w:i/>
            <w:iCs/>
          </w:rPr>
          <w:delText>)</w:delText>
        </w:r>
      </w:del>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commentRangeStart w:id="47"/>
            <w:r w:rsidRPr="007C081D">
              <w:rPr>
                <w:rFonts w:cs="Times New Roman"/>
              </w:rPr>
              <w:t>Date</w:t>
            </w:r>
            <w:commentRangeEnd w:id="47"/>
            <w:r>
              <w:rPr>
                <w:rStyle w:val="CommentReference"/>
              </w:rPr>
              <w:commentReference w:id="47"/>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3"/>
      <w:footerReference w:type="even" r:id="rId24"/>
      <w:footerReference w:type="default" r:id="rId25"/>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Author" w:initials="A">
    <w:p w14:paraId="0DEA91C2" w14:textId="0B63C467" w:rsidR="00B83984" w:rsidRDefault="00B83984">
      <w:pPr>
        <w:pStyle w:val="CommentText"/>
      </w:pPr>
      <w:r>
        <w:rPr>
          <w:rStyle w:val="CommentReference"/>
        </w:rPr>
        <w:annotationRef/>
      </w:r>
      <w:r>
        <w:t>“</w:t>
      </w:r>
      <w:r w:rsidRPr="00B10F12">
        <w:rPr>
          <w:rFonts w:cs="Arial"/>
          <w:color w:val="000000"/>
          <w:lang w:val="de-DE"/>
        </w:rPr>
        <w:t xml:space="preserve">during neap tide it looks that chlorophyll is more influenced by diel patterns than by tides. During the spring tides, variations of chlorophyll a are more pronounced with tides </w:t>
      </w:r>
      <w:proofErr w:type="gramStart"/>
      <w:r w:rsidRPr="00B10F12">
        <w:rPr>
          <w:rFonts w:cs="Arial"/>
          <w:color w:val="000000"/>
          <w:lang w:val="de-DE"/>
        </w:rPr>
        <w:t>frequency ?</w:t>
      </w:r>
      <w:proofErr w:type="gramEnd"/>
      <w:r>
        <w:rPr>
          <w:rFonts w:cs="Arial"/>
          <w:color w:val="000000"/>
          <w:lang w:val="de-DE"/>
        </w:rPr>
        <w:t>“ – reviewer 4</w:t>
      </w:r>
    </w:p>
  </w:comment>
  <w:comment w:id="9" w:author="Author" w:initials="A">
    <w:p w14:paraId="3E7E130E" w14:textId="79BE1858" w:rsidR="00B83984" w:rsidRDefault="00B83984">
      <w:pPr>
        <w:pStyle w:val="CommentText"/>
      </w:pPr>
      <w:r>
        <w:rPr>
          <w:rStyle w:val="CommentReference"/>
        </w:rPr>
        <w:annotationRef/>
      </w:r>
      <w:r w:rsidRPr="002D1B2E">
        <w:rPr>
          <w:highlight w:val="yellow"/>
        </w:rPr>
        <w:t>That’s a good comment. Maria, can you look into it?</w:t>
      </w:r>
    </w:p>
  </w:comment>
  <w:comment w:id="10" w:author="Author" w:initials="A">
    <w:p w14:paraId="47A5AC6E" w14:textId="297530AF" w:rsidR="00B83984" w:rsidRDefault="00B83984">
      <w:pPr>
        <w:pStyle w:val="CommentText"/>
      </w:pPr>
      <w:r>
        <w:rPr>
          <w:rStyle w:val="CommentReference"/>
        </w:rPr>
        <w:annotationRef/>
      </w:r>
      <w:r>
        <w:t xml:space="preserve">I guess you could see maybe a more pronounced relationship between the tides and chlorophyll for the second spring tide, but it is very hard to see based on the figure? If this seems like an important point to uncover, we could go into the code for the figure and try and pick out the relationship between the chlorophyll and the tide or night/day cycle for each neap/spring tide. It’s definitely not a claim we could clearly make based only by looking at the figure in its current state. </w:t>
      </w:r>
    </w:p>
  </w:comment>
  <w:comment w:id="14" w:author="Author" w:initials="A">
    <w:p w14:paraId="26046F74" w14:textId="66B7632D" w:rsidR="00B83984" w:rsidRDefault="00B83984">
      <w:pPr>
        <w:pStyle w:val="CommentText"/>
      </w:pPr>
      <w:r>
        <w:rPr>
          <w:rStyle w:val="CommentReference"/>
        </w:rPr>
        <w:annotationRef/>
      </w:r>
      <w:r>
        <w:t>Does JPR journal require a conclusion?</w:t>
      </w:r>
    </w:p>
  </w:comment>
  <w:comment w:id="15" w:author="Author" w:initials="A">
    <w:p w14:paraId="364903B7" w14:textId="0A3D337C" w:rsidR="00B83984" w:rsidRDefault="00B83984">
      <w:pPr>
        <w:pStyle w:val="CommentText"/>
      </w:pPr>
      <w:r>
        <w:rPr>
          <w:rStyle w:val="CommentReference"/>
        </w:rPr>
        <w:annotationRef/>
      </w:r>
      <w:r>
        <w:t>yep</w:t>
      </w:r>
    </w:p>
  </w:comment>
  <w:comment w:id="16" w:author="Author" w:initials="A">
    <w:p w14:paraId="7B419C53" w14:textId="161FFA6D" w:rsidR="00702EB7" w:rsidRDefault="009D733A">
      <w:pPr>
        <w:pStyle w:val="CommentText"/>
      </w:pPr>
      <w:r>
        <w:rPr>
          <w:rStyle w:val="CommentReference"/>
        </w:rPr>
        <w:annotationRef/>
      </w:r>
      <w:r w:rsidR="001A1F56">
        <w:t>As is, conclusion looks like a bit of a summary. I think we can make a better conclusion</w:t>
      </w:r>
      <w:r w:rsidR="004673D1">
        <w:t xml:space="preserve"> based on the results, I would not mention the method here. </w:t>
      </w:r>
    </w:p>
  </w:comment>
  <w:comment w:id="43" w:author="Author" w:initials="A">
    <w:p w14:paraId="1A09B70A" w14:textId="641B2E81" w:rsidR="00371329" w:rsidRDefault="00371329">
      <w:pPr>
        <w:pStyle w:val="CommentText"/>
      </w:pPr>
      <w:r>
        <w:rPr>
          <w:rStyle w:val="CommentReference"/>
        </w:rPr>
        <w:annotationRef/>
      </w:r>
      <w:r>
        <w:t xml:space="preserve">Can you make sure that the format is in accordance with JPR </w:t>
      </w:r>
      <w:proofErr w:type="gramStart"/>
      <w:r>
        <w:t>guideline.</w:t>
      </w:r>
      <w:proofErr w:type="gramEnd"/>
      <w:r>
        <w:t xml:space="preserve"> </w:t>
      </w:r>
    </w:p>
  </w:comment>
  <w:comment w:id="47" w:author="Author" w:initials="A">
    <w:p w14:paraId="52D6D4FD" w14:textId="14681CDF" w:rsidR="00B83984" w:rsidRDefault="00B83984">
      <w:pPr>
        <w:pStyle w:val="CommentText"/>
      </w:pPr>
      <w:r>
        <w:rPr>
          <w:rStyle w:val="CommentReference"/>
        </w:rPr>
        <w:annotationRef/>
      </w:r>
      <w:r>
        <w:t xml:space="preserve">You should also include the day (corresponding to Figures 1 and 3) so its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DEA91C2" w15:done="0"/>
  <w15:commentEx w15:paraId="3E7E130E" w15:paraIdParent="0DEA91C2" w15:done="0"/>
  <w15:commentEx w15:paraId="47A5AC6E" w15:paraIdParent="0DEA91C2" w15:done="0"/>
  <w15:commentEx w15:paraId="26046F74" w15:done="0"/>
  <w15:commentEx w15:paraId="364903B7" w15:paraIdParent="26046F74" w15:done="0"/>
  <w15:commentEx w15:paraId="7B419C53" w15:paraIdParent="26046F74" w15:done="0"/>
  <w15:commentEx w15:paraId="1A09B70A"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85FB25" w14:textId="77777777" w:rsidR="00B147AC" w:rsidRDefault="00B147AC" w:rsidP="006824CD">
      <w:r>
        <w:separator/>
      </w:r>
    </w:p>
  </w:endnote>
  <w:endnote w:type="continuationSeparator" w:id="0">
    <w:p w14:paraId="719B7070" w14:textId="77777777" w:rsidR="00B147AC" w:rsidRDefault="00B147AC"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83984" w:rsidRDefault="00B8398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05878">
      <w:rPr>
        <w:rStyle w:val="PageNumber"/>
        <w:noProof/>
      </w:rPr>
      <w:t>15</w:t>
    </w:r>
    <w:r>
      <w:rPr>
        <w:rStyle w:val="PageNumber"/>
      </w:rPr>
      <w:fldChar w:fldCharType="end"/>
    </w:r>
  </w:p>
  <w:p w14:paraId="3E0CB4DF" w14:textId="77777777" w:rsidR="00B83984" w:rsidRDefault="00B8398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4CD038" w14:textId="77777777" w:rsidR="00B147AC" w:rsidRDefault="00B147AC" w:rsidP="006824CD">
      <w:r>
        <w:separator/>
      </w:r>
    </w:p>
  </w:footnote>
  <w:footnote w:type="continuationSeparator" w:id="0">
    <w:p w14:paraId="78EA323A" w14:textId="77777777" w:rsidR="00B147AC" w:rsidRDefault="00B147AC"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B83984" w:rsidRDefault="00B8398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removePersonalInformation/>
  <w:removeDateAndTime/>
  <w:activeWritingStyle w:appName="MSWord" w:lang="en-US" w:vendorID="64" w:dllVersion="131078" w:nlCheck="1" w:checkStyle="0"/>
  <w:activeWritingStyle w:appName="MSWord" w:lang="de-DE" w:vendorID="64" w:dllVersion="131078" w:nlCheck="1" w:checkStyle="0"/>
  <w:proofState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EC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444"/>
    <w:rsid w:val="00F72E73"/>
    <w:rsid w:val="00F73392"/>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29B36C-4D49-EF4E-ABFA-BDA04AEA2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13561</Words>
  <Characters>77301</Characters>
  <Application>Microsoft Macintosh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90681</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2016-11-09T21:13:00Z</dcterms:created>
  <dcterms:modified xsi:type="dcterms:W3CDTF">2016-11-09T21:50:00Z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