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52277EC0"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ins w:id="0" w:author="Author">
        <w:r w:rsidR="00AE7CE9">
          <w:rPr>
            <w:rFonts w:cs="Times New Roman"/>
            <w:b/>
            <w:sz w:val="28"/>
            <w:szCs w:val="28"/>
          </w:rPr>
          <w:t xml:space="preserve">a </w:t>
        </w:r>
      </w:ins>
      <w:r w:rsidRPr="00412412">
        <w:rPr>
          <w:rFonts w:cs="Times New Roman"/>
          <w:b/>
          <w:sz w:val="28"/>
          <w:szCs w:val="28"/>
        </w:rPr>
        <w:t>red water bloom</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706DB22" w14:textId="77777777" w:rsidR="00EA7361" w:rsidRPr="00FC5E5F" w:rsidRDefault="00EA7361" w:rsidP="00EA7361">
      <w:pPr>
        <w:spacing w:line="480" w:lineRule="auto"/>
        <w:ind w:firstLine="288"/>
        <w:jc w:val="both"/>
        <w:rPr>
          <w:ins w:id="1" w:author="Author"/>
          <w:rFonts w:cs="Times New Roman"/>
          <w:bCs/>
        </w:rPr>
      </w:pPr>
      <w:ins w:id="2" w:author="Autho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w:t>
        </w:r>
        <w:proofErr w:type="spellStart"/>
        <w:r>
          <w:rPr>
            <w:rFonts w:cs="Times New Roman"/>
            <w:bCs/>
          </w:rPr>
          <w:t>Hennon</w:t>
        </w:r>
        <w:proofErr w:type="spellEnd"/>
        <w:r>
          <w:rPr>
            <w:rFonts w:cs="Times New Roman"/>
            <w:bCs/>
          </w:rPr>
          <w:t xml:space="preserve"> </w:t>
        </w:r>
        <w:r w:rsidRPr="001651E6">
          <w:rPr>
            <w:rFonts w:cs="Times New Roman"/>
            <w:bCs/>
            <w:vertAlign w:val="superscript"/>
          </w:rPr>
          <w:t>1</w:t>
        </w:r>
        <w:r>
          <w:rPr>
            <w:rFonts w:cs="Times New Roman"/>
            <w:bCs/>
            <w:vertAlign w:val="superscript"/>
          </w:rPr>
          <w:t>,3</w:t>
        </w:r>
        <w:r>
          <w:rPr>
            <w:rFonts w:cs="Times New Roman"/>
            <w:bCs/>
          </w:rPr>
          <w:t xml:space="preserve">, </w:t>
        </w:r>
        <w:r w:rsidRPr="00FC5E5F">
          <w:rPr>
            <w:rFonts w:cs="Times New Roman"/>
            <w:bCs/>
          </w:rPr>
          <w:t xml:space="preserve">Joseph </w:t>
        </w:r>
        <w:proofErr w:type="spellStart"/>
        <w:r w:rsidRPr="00FC5E5F">
          <w:rPr>
            <w:rFonts w:cs="Times New Roman"/>
            <w:bCs/>
          </w:rPr>
          <w:t>Ne</w:t>
        </w:r>
        <w:r>
          <w:rPr>
            <w:rFonts w:cs="Times New Roman"/>
            <w:bCs/>
          </w:rPr>
          <w:t>e</w:t>
        </w:r>
        <w:r w:rsidRPr="00FC5E5F">
          <w:rPr>
            <w:rFonts w:cs="Times New Roman"/>
            <w:bCs/>
          </w:rPr>
          <w:t>doba</w:t>
        </w:r>
        <w:proofErr w:type="spellEnd"/>
        <w:r w:rsidRPr="00FC5E5F">
          <w:rPr>
            <w:rFonts w:cs="Times New Roman"/>
            <w:bCs/>
          </w:rPr>
          <w:t xml:space="preserve"> </w:t>
        </w:r>
        <w:r>
          <w:rPr>
            <w:rFonts w:cs="Times New Roman"/>
            <w:bCs/>
            <w:vertAlign w:val="superscript"/>
          </w:rPr>
          <w:t>4</w:t>
        </w:r>
        <w:r w:rsidRPr="00FC5E5F">
          <w:rPr>
            <w:rFonts w:cs="Times New Roman"/>
            <w:bCs/>
          </w:rPr>
          <w:t xml:space="preserve">, </w:t>
        </w:r>
        <w:r>
          <w:rPr>
            <w:rFonts w:cs="Times New Roman"/>
            <w:bCs/>
          </w:rPr>
          <w:t xml:space="preserve">Katie Maxey </w:t>
        </w:r>
        <w:r>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Zuber </w:t>
        </w:r>
        <w:r>
          <w:rPr>
            <w:rFonts w:cs="Times New Roman"/>
            <w:bCs/>
            <w:vertAlign w:val="superscript"/>
          </w:rPr>
          <w:t>4</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ins>
    </w:p>
    <w:p w14:paraId="3535A97F" w14:textId="508E02DC" w:rsidR="008D5305" w:rsidRPr="00FC5E5F" w:rsidRDefault="008D5305" w:rsidP="004B52B9">
      <w:pPr>
        <w:spacing w:line="480" w:lineRule="auto"/>
        <w:ind w:firstLine="288"/>
        <w:jc w:val="both"/>
        <w:rPr>
          <w:rFonts w:cs="Times New Roman"/>
          <w:bCs/>
        </w:rPr>
      </w:pPr>
      <w:bookmarkStart w:id="3" w:name="_GoBack"/>
      <w:bookmarkEnd w:id="3"/>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1DA330B6" w14:textId="3E27F020" w:rsidR="00F67738" w:rsidRPr="00F67738" w:rsidRDefault="00F67738" w:rsidP="00F67738">
      <w:pPr>
        <w:widowControl/>
        <w:tabs>
          <w:tab w:val="clear" w:pos="709"/>
        </w:tabs>
        <w:suppressAutoHyphens w:val="0"/>
        <w:spacing w:line="48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br w:type="page"/>
      </w:r>
    </w:p>
    <w:p w14:paraId="47039349" w14:textId="70E2082F" w:rsidR="008D5305" w:rsidRPr="00FE75DC" w:rsidRDefault="008D5305" w:rsidP="00AD46DE">
      <w:pPr>
        <w:spacing w:line="480" w:lineRule="auto"/>
        <w:outlineLvl w:val="0"/>
        <w:rPr>
          <w:rFonts w:cs="Times New Roman"/>
        </w:rPr>
      </w:pPr>
      <w:r>
        <w:rPr>
          <w:rFonts w:cs="Times New Roman"/>
          <w:b/>
          <w:bCs/>
        </w:rPr>
        <w:lastRenderedPageBreak/>
        <w:t>ABSTRACT</w:t>
      </w:r>
    </w:p>
    <w:p w14:paraId="59F0F561" w14:textId="30D60B2F" w:rsidR="004B52B9"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ins w:id="4" w:author="Author">
        <w:r w:rsidR="00D87D65">
          <w:rPr>
            <w:rFonts w:cs="Times New Roman"/>
          </w:rPr>
          <w:t>ciliate</w:t>
        </w:r>
        <w:r w:rsidR="00C0691D">
          <w:rPr>
            <w:rFonts w:cs="Times New Roman"/>
          </w:rPr>
          <w:t>,</w:t>
        </w:r>
        <w:r w:rsidR="00D87D65">
          <w:rPr>
            <w:rFonts w:cs="Times New Roman"/>
          </w:rPr>
          <w:t xml:space="preserve"> </w:t>
        </w:r>
      </w:ins>
      <w:r w:rsidR="008713E5" w:rsidRPr="00F1755A">
        <w:rPr>
          <w:rFonts w:cs="Times New Roman"/>
          <w:i/>
        </w:rPr>
        <w:t>M</w:t>
      </w:r>
      <w:r w:rsidR="008713E5">
        <w:rPr>
          <w:rFonts w:cs="Times New Roman"/>
          <w:i/>
        </w:rPr>
        <w:t>esodinium</w:t>
      </w:r>
      <w:r w:rsidR="008713E5" w:rsidRPr="00F1755A">
        <w:rPr>
          <w:rFonts w:cs="Times New Roman"/>
          <w:i/>
        </w:rPr>
        <w:t xml:space="preserve"> </w:t>
      </w:r>
      <w:ins w:id="5" w:author="Author">
        <w:r w:rsidR="00C0691D">
          <w:rPr>
            <w:rFonts w:cs="Times New Roman"/>
            <w:i/>
          </w:rPr>
          <w:t xml:space="preserve">rubrum, </w:t>
        </w:r>
      </w:ins>
      <w:r w:rsidR="00DF5739">
        <w:rPr>
          <w:rFonts w:cs="Times New Roman"/>
        </w:rPr>
        <w:t xml:space="preserve">is a globally distributed nontoxic ciliate that </w:t>
      </w:r>
      <w:r w:rsidR="00871A04">
        <w:rPr>
          <w:rFonts w:cs="Times New Roman"/>
        </w:rPr>
        <w:t>relies on the acquisition and use of chloroplasts derived from its cryptophyte prey</w:t>
      </w:r>
      <w:ins w:id="6" w:author="Author">
        <w:r w:rsidR="00C07F60">
          <w:rPr>
            <w:rFonts w:cs="Times New Roman"/>
          </w:rPr>
          <w:t xml:space="preserve">, </w:t>
        </w:r>
      </w:ins>
      <w:moveToRangeStart w:id="7" w:author="Author" w:name="move465406982"/>
      <w:moveTo w:id="8" w:author="Author">
        <w:r w:rsidR="00C07F60" w:rsidRPr="00F1755A">
          <w:rPr>
            <w:rFonts w:cs="Times New Roman"/>
            <w:i/>
          </w:rPr>
          <w:t>T</w:t>
        </w:r>
        <w:r w:rsidR="00C07F60">
          <w:rPr>
            <w:rFonts w:cs="Times New Roman"/>
            <w:i/>
          </w:rPr>
          <w:t>.</w:t>
        </w:r>
        <w:r w:rsidR="00C07F60" w:rsidRPr="00F1755A">
          <w:rPr>
            <w:rFonts w:cs="Times New Roman"/>
            <w:i/>
          </w:rPr>
          <w:t xml:space="preserve"> </w:t>
        </w:r>
        <w:proofErr w:type="gramStart"/>
        <w:r w:rsidR="00C07F60" w:rsidRPr="00F1755A">
          <w:rPr>
            <w:rFonts w:cs="Times New Roman"/>
            <w:i/>
          </w:rPr>
          <w:t>amphioxeia</w:t>
        </w:r>
        <w:r w:rsidR="00C07F60">
          <w:rPr>
            <w:rFonts w:cs="Times New Roman"/>
          </w:rPr>
          <w:t>.</w:t>
        </w:r>
      </w:moveTo>
      <w:moveToRangeEnd w:id="7"/>
      <w:ins w:id="9" w:author="Author">
        <w:r w:rsidR="00C0691D">
          <w:rPr>
            <w:rFonts w:cs="Times New Roman"/>
          </w:rPr>
          <w:t>.</w:t>
        </w:r>
      </w:ins>
      <w:proofErr w:type="gramEnd"/>
      <w:r w:rsidR="00871A04">
        <w:rPr>
          <w:rFonts w:cs="Times New Roman"/>
        </w:rPr>
        <w:t xml:space="preserve"> T</w:t>
      </w:r>
      <w:r w:rsidR="00D20E0E">
        <w:rPr>
          <w:rFonts w:cs="Times New Roman"/>
        </w:rPr>
        <w:t xml:space="preserve">he </w:t>
      </w:r>
      <w:r w:rsidR="00A62B51">
        <w:rPr>
          <w:rFonts w:cs="Times New Roman"/>
          <w:bCs/>
        </w:rPr>
        <w:t>ecology and physiology of the</w:t>
      </w:r>
      <w:ins w:id="10" w:author="Author">
        <w:del w:id="11" w:author="Author">
          <w:r w:rsidR="00C0691D" w:rsidDel="00C51F9A">
            <w:rPr>
              <w:rFonts w:cs="Times New Roman"/>
              <w:bCs/>
            </w:rPr>
            <w:delText>se</w:delText>
          </w:r>
        </w:del>
        <w:r w:rsidR="00C0691D">
          <w:rPr>
            <w:rFonts w:cs="Times New Roman"/>
            <w:bCs/>
          </w:rPr>
          <w:t xml:space="preserve"> </w:t>
        </w:r>
        <w:r w:rsidR="00C07F60" w:rsidRPr="00F1755A">
          <w:rPr>
            <w:rFonts w:cs="Times New Roman"/>
            <w:i/>
          </w:rPr>
          <w:t>T</w:t>
        </w:r>
        <w:r w:rsidR="00C07F60">
          <w:rPr>
            <w:rFonts w:cs="Times New Roman"/>
            <w:i/>
          </w:rPr>
          <w:t>.</w:t>
        </w:r>
        <w:r w:rsidR="00C07F60" w:rsidRPr="00F1755A">
          <w:rPr>
            <w:rFonts w:cs="Times New Roman"/>
            <w:i/>
          </w:rPr>
          <w:t xml:space="preserve"> amphioxeia</w:t>
        </w:r>
        <w:r w:rsidR="00C07F60">
          <w:rPr>
            <w:rFonts w:cs="Times New Roman"/>
          </w:rPr>
          <w:t xml:space="preserve">. </w:t>
        </w:r>
        <w:del w:id="12" w:author="Author">
          <w:r w:rsidR="00C0691D" w:rsidDel="00C07F60">
            <w:rPr>
              <w:rFonts w:cs="Times New Roman"/>
              <w:bCs/>
            </w:rPr>
            <w:delText>cryptophyte</w:delText>
          </w:r>
          <w:r w:rsidR="00C0691D" w:rsidDel="00C51F9A">
            <w:rPr>
              <w:rFonts w:cs="Times New Roman"/>
              <w:bCs/>
            </w:rPr>
            <w:delText>s</w:delText>
          </w:r>
          <w:r w:rsidR="00C0691D" w:rsidDel="00C07F60">
            <w:rPr>
              <w:rFonts w:cs="Times New Roman"/>
              <w:bCs/>
            </w:rPr>
            <w:delText xml:space="preserve"> </w:delText>
          </w:r>
        </w:del>
      </w:ins>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the </w:t>
      </w:r>
      <w:r w:rsidR="000340F4">
        <w:rPr>
          <w:rFonts w:cs="Times New Roman"/>
        </w:rPr>
        <w:t>dynamics</w:t>
      </w:r>
      <w:r w:rsidR="004B3E05">
        <w:rPr>
          <w:rFonts w:cs="Times New Roman"/>
        </w:rPr>
        <w:t xml:space="preserve"> </w:t>
      </w:r>
      <w:r w:rsidR="00D20E0E">
        <w:rPr>
          <w:rFonts w:cs="Times New Roman"/>
        </w:rPr>
        <w:t xml:space="preserve">of </w:t>
      </w:r>
      <w:ins w:id="13" w:author="Author">
        <w:r w:rsidR="00C0691D">
          <w:rPr>
            <w:rFonts w:cs="Times New Roman"/>
            <w:i/>
          </w:rPr>
          <w:t>M. rubrum</w:t>
        </w:r>
      </w:ins>
      <w:r w:rsidR="00D20E0E">
        <w:rPr>
          <w:rFonts w:cs="Times New Roman"/>
        </w:rPr>
        <w:t xml:space="preserve"> blooms</w:t>
      </w:r>
      <w:r w:rsidR="00871A04">
        <w:rPr>
          <w:rFonts w:cs="Times New Roman"/>
        </w:rPr>
        <w:t>, which turn the water red</w:t>
      </w:r>
      <w:r w:rsidR="00D20E0E">
        <w:rPr>
          <w:rFonts w:cs="Times New Roman"/>
        </w:rPr>
        <w:t xml:space="preserve">. </w:t>
      </w:r>
      <w:r w:rsidR="00B04482">
        <w:rPr>
          <w:rFonts w:cs="Times New Roman"/>
        </w:rPr>
        <w:t xml:space="preserve">A 4-week survey was conducted in the Columbia River estuary in 2013 during the decline of </w:t>
      </w:r>
      <w:ins w:id="14" w:author="Author">
        <w:r w:rsidR="00AE7CE9">
          <w:rPr>
            <w:rFonts w:cs="Times New Roman"/>
          </w:rPr>
          <w:t>a</w:t>
        </w:r>
        <w:r w:rsidR="00143C7A">
          <w:rPr>
            <w:rFonts w:cs="Times New Roman"/>
          </w:rPr>
          <w:t xml:space="preserve"> </w:t>
        </w:r>
      </w:ins>
      <w:r w:rsidR="00B04482">
        <w:rPr>
          <w:rFonts w:cs="Times New Roman"/>
        </w:rPr>
        <w:t>red water bloom 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 xml:space="preserve">population </w:t>
      </w:r>
      <w:r w:rsidR="00A037AF">
        <w:rPr>
          <w:rFonts w:cs="Times New Roman"/>
        </w:rPr>
        <w:t>dynamics</w:t>
      </w:r>
      <w:r w:rsidR="0015440D">
        <w:rPr>
          <w:rFonts w:cs="Times New Roman"/>
        </w:rPr>
        <w:t xml:space="preserve"> of</w:t>
      </w:r>
      <w:ins w:id="15" w:author="Author">
        <w:r w:rsidR="00C0691D">
          <w:rPr>
            <w:rFonts w:cs="Times New Roman"/>
          </w:rPr>
          <w:t xml:space="preserve"> the </w:t>
        </w:r>
        <w:del w:id="16" w:author="Author">
          <w:r w:rsidR="00C0691D" w:rsidDel="00A577F1">
            <w:rPr>
              <w:rFonts w:cs="Times New Roman"/>
            </w:rPr>
            <w:delText xml:space="preserve">prey </w:delText>
          </w:r>
        </w:del>
        <w:r w:rsidR="00C0691D">
          <w:rPr>
            <w:rFonts w:cs="Times New Roman"/>
          </w:rPr>
          <w:t xml:space="preserve">cryptophyte </w:t>
        </w:r>
        <w:del w:id="17" w:author="Author">
          <w:r w:rsidR="00C0691D" w:rsidDel="00A577F1">
            <w:rPr>
              <w:rFonts w:cs="Times New Roman"/>
            </w:rPr>
            <w:delText>species</w:delText>
          </w:r>
        </w:del>
        <w:r w:rsidR="00A577F1">
          <w:rPr>
            <w:rFonts w:cs="Times New Roman"/>
          </w:rPr>
          <w:t>prey</w:t>
        </w:r>
        <w:r w:rsidR="00C0691D">
          <w:rPr>
            <w:rFonts w:cs="Times New Roman"/>
          </w:rPr>
          <w:t>,</w:t>
        </w:r>
      </w:ins>
      <w:r w:rsidR="001651E6">
        <w:rPr>
          <w:rFonts w:cs="Times New Roman"/>
        </w:rPr>
        <w:t xml:space="preserve"> </w:t>
      </w:r>
      <w:moveFromRangeStart w:id="18" w:author="Author" w:name="move465406982"/>
      <w:moveFrom w:id="19" w:author="Author">
        <w:r w:rsidR="00D20E0E" w:rsidRPr="00F1755A" w:rsidDel="00C07F60">
          <w:rPr>
            <w:rFonts w:cs="Times New Roman"/>
            <w:i/>
          </w:rPr>
          <w:t>T</w:t>
        </w:r>
        <w:r w:rsidR="00D20E0E" w:rsidDel="00C07F60">
          <w:rPr>
            <w:rFonts w:cs="Times New Roman"/>
            <w:i/>
          </w:rPr>
          <w:t>.</w:t>
        </w:r>
        <w:r w:rsidR="00D20E0E" w:rsidRPr="00F1755A" w:rsidDel="00C07F60">
          <w:rPr>
            <w:rFonts w:cs="Times New Roman"/>
            <w:i/>
          </w:rPr>
          <w:t xml:space="preserve"> amphioxeia</w:t>
        </w:r>
        <w:r w:rsidR="00CC13BB" w:rsidDel="00C07F60">
          <w:rPr>
            <w:rFonts w:cs="Times New Roman"/>
          </w:rPr>
          <w:t xml:space="preserve">. </w:t>
        </w:r>
      </w:moveFrom>
      <w:moveFromRangeEnd w:id="18"/>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del w:id="20" w:author="Author">
        <w:r w:rsidR="00D20E0E" w:rsidDel="00AF3FE9">
          <w:rPr>
            <w:rFonts w:cs="Times New Roman"/>
          </w:rPr>
          <w:delText xml:space="preserve">The highest abundance of </w:delText>
        </w:r>
      </w:del>
      <w:ins w:id="21" w:author="Author">
        <w:del w:id="22" w:author="Author">
          <w:r w:rsidR="000D0503" w:rsidDel="00AF3FE9">
            <w:rPr>
              <w:rFonts w:cs="Times New Roman"/>
            </w:rPr>
            <w:delText xml:space="preserve">these </w:delText>
          </w:r>
        </w:del>
      </w:ins>
      <w:del w:id="23" w:author="Author">
        <w:r w:rsidR="009A2BF9" w:rsidDel="00AF3FE9">
          <w:rPr>
            <w:rFonts w:cs="Times New Roman"/>
          </w:rPr>
          <w:delText xml:space="preserve">cryptophytes </w:delText>
        </w:r>
        <w:r w:rsidR="00D20E0E" w:rsidRPr="00D20E0E" w:rsidDel="00AF3FE9">
          <w:rPr>
            <w:rFonts w:cs="Times New Roman"/>
          </w:rPr>
          <w:delText>occurred during the first neap tide</w:delText>
        </w:r>
        <w:r w:rsidR="00D20E0E" w:rsidDel="00AF3FE9">
          <w:rPr>
            <w:rFonts w:cs="Times New Roman"/>
          </w:rPr>
          <w:delText xml:space="preserve"> with concentrations as high as </w:delText>
        </w:r>
      </w:del>
      <w:ins w:id="24" w:author="Author">
        <w:del w:id="25" w:author="Author">
          <w:r w:rsidR="004B7D5B" w:rsidDel="00AF3FE9">
            <w:rPr>
              <w:rFonts w:cs="Times New Roman"/>
            </w:rPr>
            <w:delText>3.2</w:delText>
          </w:r>
        </w:del>
      </w:ins>
      <w:del w:id="26" w:author="Author">
        <w:r w:rsidR="00D20E0E" w:rsidDel="00AF3FE9">
          <w:rPr>
            <w:rFonts w:cs="Times New Roman"/>
          </w:rPr>
          <w:delText xml:space="preserve"> </w:delText>
        </w:r>
        <w:r w:rsidR="00D20E0E" w:rsidRPr="00FC5E5F" w:rsidDel="00AF3FE9">
          <w:rPr>
            <w:rFonts w:cs="Times New Roman"/>
          </w:rPr>
          <w:delText>x</w:delText>
        </w:r>
        <w:r w:rsidR="00D20E0E" w:rsidDel="00AF3FE9">
          <w:rPr>
            <w:rFonts w:cs="Times New Roman"/>
          </w:rPr>
          <w:delText xml:space="preserve"> </w:delText>
        </w:r>
        <w:r w:rsidR="00D20E0E" w:rsidRPr="008A0DAC" w:rsidDel="00AF3FE9">
          <w:rPr>
            <w:rFonts w:cs="Times New Roman"/>
          </w:rPr>
          <w:delText>10</w:delText>
        </w:r>
        <w:r w:rsidR="00D20E0E" w:rsidRPr="008A0DAC" w:rsidDel="00AF3FE9">
          <w:rPr>
            <w:rFonts w:eastAsia="Calibri" w:cs="Times New Roman"/>
            <w:vertAlign w:val="superscript"/>
          </w:rPr>
          <w:delText>6</w:delText>
        </w:r>
        <w:r w:rsidR="00D20E0E" w:rsidRPr="008A0DAC" w:rsidDel="00AF3FE9">
          <w:rPr>
            <w:rFonts w:eastAsia="Calibri" w:cs="Times New Roman"/>
          </w:rPr>
          <w:delText xml:space="preserve"> cells L</w:delText>
        </w:r>
        <w:r w:rsidR="00D20E0E" w:rsidRPr="008A0DAC" w:rsidDel="00AF3FE9">
          <w:rPr>
            <w:rFonts w:eastAsia="Calibri" w:cs="Times New Roman"/>
            <w:vertAlign w:val="superscript"/>
          </w:rPr>
          <w:delText>-1</w:delText>
        </w:r>
        <w:r w:rsidR="00D20E0E" w:rsidDel="00AF3FE9">
          <w:rPr>
            <w:rFonts w:eastAsia="Calibri" w:cs="Times New Roman"/>
          </w:rPr>
          <w:delText xml:space="preserve"> and decrease</w:delText>
        </w:r>
        <w:r w:rsidR="0015440D" w:rsidDel="00AF3FE9">
          <w:rPr>
            <w:rFonts w:eastAsia="Calibri" w:cs="Times New Roman"/>
          </w:rPr>
          <w:delText>d</w:delText>
        </w:r>
        <w:r w:rsidR="00D20E0E" w:rsidDel="00AF3FE9">
          <w:rPr>
            <w:rFonts w:eastAsia="Calibri" w:cs="Times New Roman"/>
          </w:rPr>
          <w:delText xml:space="preserve"> during sp</w:delText>
        </w:r>
        <w:r w:rsidR="00C51C18" w:rsidDel="00AF3FE9">
          <w:rPr>
            <w:rFonts w:eastAsia="Calibri" w:cs="Times New Roman"/>
          </w:rPr>
          <w:delText>ring tide and later neap tides (&lt; 0.5</w:delText>
        </w:r>
        <w:r w:rsidR="00C51C18" w:rsidRPr="00C51C18" w:rsidDel="00AF3FE9">
          <w:rPr>
            <w:rFonts w:cs="Times New Roman"/>
          </w:rPr>
          <w:delText xml:space="preserve"> </w:delText>
        </w:r>
        <w:r w:rsidR="00C51C18" w:rsidRPr="00FC5E5F" w:rsidDel="00AF3FE9">
          <w:rPr>
            <w:rFonts w:cs="Times New Roman"/>
          </w:rPr>
          <w:delText>x</w:delText>
        </w:r>
        <w:r w:rsidR="00C51C18" w:rsidDel="00AF3FE9">
          <w:rPr>
            <w:rFonts w:cs="Times New Roman"/>
          </w:rPr>
          <w:delText xml:space="preserve"> </w:delText>
        </w:r>
        <w:r w:rsidR="00C51C18" w:rsidRPr="008A0DAC" w:rsidDel="00AF3FE9">
          <w:rPr>
            <w:rFonts w:cs="Times New Roman"/>
          </w:rPr>
          <w:delText>10</w:delText>
        </w:r>
        <w:r w:rsidR="00C51C18" w:rsidRPr="008A0DAC" w:rsidDel="00AF3FE9">
          <w:rPr>
            <w:rFonts w:eastAsia="Calibri" w:cs="Times New Roman"/>
            <w:vertAlign w:val="superscript"/>
          </w:rPr>
          <w:delText>6</w:delText>
        </w:r>
        <w:r w:rsidR="00C51C18" w:rsidRPr="008A0DAC" w:rsidDel="00AF3FE9">
          <w:rPr>
            <w:rFonts w:eastAsia="Calibri" w:cs="Times New Roman"/>
          </w:rPr>
          <w:delText xml:space="preserve"> cells L</w:delText>
        </w:r>
        <w:r w:rsidR="00C51C18" w:rsidRPr="008A0DAC" w:rsidDel="00AF3FE9">
          <w:rPr>
            <w:rFonts w:eastAsia="Calibri" w:cs="Times New Roman"/>
            <w:vertAlign w:val="superscript"/>
          </w:rPr>
          <w:delText>-1</w:delText>
        </w:r>
        <w:r w:rsidR="002211A8" w:rsidDel="00AF3FE9">
          <w:rPr>
            <w:rFonts w:eastAsia="Calibri" w:cs="Times New Roman"/>
          </w:rPr>
          <w:delText>)</w:delText>
        </w:r>
        <w:r w:rsidR="00C51C18" w:rsidDel="00AF3FE9">
          <w:rPr>
            <w:rFonts w:eastAsia="Calibri" w:cs="Times New Roman"/>
          </w:rPr>
          <w:delText>.</w:delText>
        </w:r>
        <w:r w:rsidR="00C51C18" w:rsidDel="00AF3FE9">
          <w:rPr>
            <w:rFonts w:cs="Times New Roman"/>
          </w:rPr>
          <w:delText xml:space="preserve"> </w:delText>
        </w:r>
      </w:del>
      <w:r w:rsidR="00C51C18">
        <w:rPr>
          <w:rFonts w:cs="Times New Roman"/>
        </w:rPr>
        <w:t xml:space="preserve">A 10-fold </w:t>
      </w:r>
      <w:r w:rsidR="00DF5739">
        <w:rPr>
          <w:rFonts w:cs="Times New Roman"/>
        </w:rPr>
        <w:t>variation</w:t>
      </w:r>
      <w:r w:rsidR="00DF5739" w:rsidRPr="0076654C">
        <w:rPr>
          <w:rFonts w:cs="Times New Roman"/>
        </w:rPr>
        <w:t xml:space="preserve"> in</w:t>
      </w:r>
      <w:r w:rsidR="00B41A62">
        <w:rPr>
          <w:rFonts w:cs="Times New Roman"/>
        </w:rPr>
        <w:t xml:space="preserve"> </w:t>
      </w:r>
      <w:r w:rsidR="00EF2A67">
        <w:rPr>
          <w:rFonts w:cs="Times New Roman"/>
        </w:rPr>
        <w:t>cryptophyte</w:t>
      </w:r>
      <w:r w:rsidR="000340F4">
        <w:rPr>
          <w:rFonts w:cs="Times New Roman"/>
        </w:rPr>
        <w:t xml:space="preserve"> abundance</w:t>
      </w:r>
      <w:r w:rsidR="00EF2A67">
        <w:rPr>
          <w:rFonts w:cs="Times New Roman"/>
        </w:rPr>
        <w:t>s</w:t>
      </w:r>
      <w:r w:rsidR="00DF5739">
        <w:rPr>
          <w:rFonts w:cs="Times New Roman"/>
        </w:rPr>
        <w:t xml:space="preserv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ins w:id="27" w:author="Author">
        <w:r w:rsidR="006B01F7">
          <w:rPr>
            <w:rFonts w:cs="Times New Roman"/>
          </w:rPr>
          <w:t xml:space="preserve">. </w:t>
        </w:r>
      </w:ins>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ins w:id="28" w:author="Author">
        <w:r w:rsidR="00AF3FE9">
          <w:rPr>
            <w:rFonts w:cs="Times New Roman"/>
          </w:rPr>
          <w:t xml:space="preserve"> using a size-structured </w:t>
        </w:r>
        <w:r w:rsidR="00AF3FE9" w:rsidRPr="00D0541A">
          <w:rPr>
            <w:rFonts w:cs="Times New Roman"/>
          </w:rPr>
          <w:t>division rate model</w:t>
        </w:r>
      </w:ins>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 abundances of </w:t>
      </w:r>
      <w:r w:rsidR="00EF2A67" w:rsidRPr="00F1755A">
        <w:rPr>
          <w:rFonts w:cs="Times New Roman"/>
          <w:i/>
        </w:rPr>
        <w:t>Teleaulax</w:t>
      </w:r>
      <w:r w:rsidR="00EF2A67">
        <w:rPr>
          <w:rFonts w:cs="Times New Roman"/>
        </w:rPr>
        <w:t>-like cryptophytes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 rather than light conditions, limit</w:t>
      </w:r>
      <w:ins w:id="29" w:author="Author">
        <w:r w:rsidR="00E2395E">
          <w:rPr>
            <w:rFonts w:cs="Times New Roman"/>
          </w:rPr>
          <w:t>ed</w:t>
        </w:r>
      </w:ins>
      <w:r w:rsidR="00EF2A67">
        <w:rPr>
          <w:rFonts w:cs="Times New Roman"/>
        </w:rPr>
        <w:t xml:space="preserve"> </w:t>
      </w:r>
      <w:r w:rsidR="00871A04">
        <w:rPr>
          <w:rFonts w:cs="Times New Roman"/>
        </w:rPr>
        <w:t xml:space="preserve">the growth </w:t>
      </w:r>
      <w:r w:rsidR="00CA2EC6">
        <w:rPr>
          <w:rFonts w:cs="Times New Roman"/>
        </w:rPr>
        <w:t xml:space="preserve">of </w:t>
      </w:r>
      <w:ins w:id="30" w:author="Autho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ins>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our results </w:t>
      </w:r>
      <w:ins w:id="31" w:author="Author">
        <w:r w:rsidR="00AF3FE9">
          <w:rPr>
            <w:rFonts w:cs="Times New Roman"/>
          </w:rPr>
          <w:t>indicate</w:t>
        </w:r>
        <w:r w:rsidR="005261A2">
          <w:rPr>
            <w:rFonts w:cs="Times New Roman"/>
          </w:rPr>
          <w:t xml:space="preserve"> </w:t>
        </w:r>
      </w:ins>
      <w:r w:rsidR="00705102">
        <w:rPr>
          <w:rFonts w:cs="Times New Roman"/>
        </w:rPr>
        <w:t xml:space="preserve">that the growth of </w:t>
      </w:r>
      <w:ins w:id="32" w:author="Author">
        <w:r w:rsidR="00D87D65">
          <w:rPr>
            <w:rFonts w:cs="Times New Roman"/>
            <w:i/>
          </w:rPr>
          <w:t>M</w:t>
        </w:r>
        <w:r w:rsidR="00E2395E">
          <w:rPr>
            <w:rFonts w:cs="Times New Roman"/>
            <w:i/>
          </w:rPr>
          <w:t>. rubrum</w:t>
        </w:r>
      </w:ins>
      <w:r w:rsidR="00705102">
        <w:rPr>
          <w:rFonts w:cs="Times New Roman"/>
        </w:rPr>
        <w:t xml:space="preserve"> </w:t>
      </w:r>
      <w:ins w:id="33" w:author="Author">
        <w:r w:rsidR="00AF3FE9">
          <w:rPr>
            <w:rFonts w:cs="Times New Roman"/>
          </w:rPr>
          <w:t>may have been</w:t>
        </w:r>
      </w:ins>
      <w:r w:rsidR="00705102">
        <w:rPr>
          <w:rFonts w:cs="Times New Roman"/>
        </w:rPr>
        <w:t xml:space="preserve"> limited by prey availability</w:t>
      </w:r>
      <w:r w:rsidR="00B04482">
        <w:rPr>
          <w:rFonts w:cs="Times New Roman"/>
        </w:rPr>
        <w:t xml:space="preserve"> during the </w:t>
      </w:r>
      <w:del w:id="34" w:author="Author">
        <w:r w:rsidR="00B04482" w:rsidDel="00636591">
          <w:rPr>
            <w:rFonts w:cs="Times New Roman"/>
          </w:rPr>
          <w:delText>survey</w:delText>
        </w:r>
      </w:del>
      <w:ins w:id="35" w:author="Author">
        <w:r w:rsidR="00636591">
          <w:rPr>
            <w:rFonts w:cs="Times New Roman"/>
          </w:rPr>
          <w:t xml:space="preserve">decline of the red water blooms. Our results </w:t>
        </w:r>
        <w:del w:id="36" w:author="Author">
          <w:r w:rsidR="004276EB" w:rsidDel="00636591">
            <w:rPr>
              <w:rFonts w:cs="Times New Roman"/>
            </w:rPr>
            <w:delText>, and ultimately point towards</w:delText>
          </w:r>
        </w:del>
        <w:r w:rsidR="00636591">
          <w:rPr>
            <w:rFonts w:cs="Times New Roman"/>
          </w:rPr>
          <w:t>highlight</w:t>
        </w:r>
        <w:r w:rsidR="004276EB">
          <w:rPr>
            <w:rFonts w:cs="Times New Roman"/>
          </w:rPr>
          <w:t xml:space="preserve"> the importance of </w:t>
        </w:r>
        <w:r w:rsidR="00636591">
          <w:rPr>
            <w:rFonts w:cs="Times New Roman"/>
          </w:rPr>
          <w:t xml:space="preserve">prey availability </w:t>
        </w:r>
        <w:del w:id="37" w:author="Author">
          <w:r w:rsidR="004276EB" w:rsidDel="00636591">
            <w:rPr>
              <w:rFonts w:cs="Times New Roman"/>
            </w:rPr>
            <w:delText>monitoring the free-living prey population w</w:delText>
          </w:r>
        </w:del>
        <w:r w:rsidR="00636591">
          <w:rPr>
            <w:rFonts w:cs="Times New Roman"/>
          </w:rPr>
          <w:t xml:space="preserve">for </w:t>
        </w:r>
        <w:del w:id="38" w:author="Author">
          <w:r w:rsidR="004276EB" w:rsidDel="00636591">
            <w:rPr>
              <w:rFonts w:cs="Times New Roman"/>
            </w:rPr>
            <w:delText>hen investigating</w:delText>
          </w:r>
        </w:del>
        <w:r w:rsidR="004276EB">
          <w:rPr>
            <w:rFonts w:cs="Times New Roman"/>
          </w:rPr>
          <w:t xml:space="preserve"> </w:t>
        </w:r>
        <w:r w:rsidR="00636591">
          <w:rPr>
            <w:rFonts w:cs="Times New Roman"/>
          </w:rPr>
          <w:t xml:space="preserve">understanding the dynamics of red water </w:t>
        </w:r>
        <w:r w:rsidR="004276EB">
          <w:rPr>
            <w:rFonts w:cs="Times New Roman"/>
          </w:rPr>
          <w:t>blooms</w:t>
        </w:r>
        <w:del w:id="39" w:author="Author">
          <w:r w:rsidR="004276EB" w:rsidDel="00636591">
            <w:rPr>
              <w:rFonts w:cs="Times New Roman"/>
            </w:rPr>
            <w:delText xml:space="preserve"> of this ciliate</w:delText>
          </w:r>
        </w:del>
      </w:ins>
      <w:r w:rsidR="00177D9D">
        <w:rPr>
          <w:rFonts w:cs="Times New Roman"/>
        </w:rPr>
        <w:t>.</w:t>
      </w:r>
      <w:ins w:id="40" w:author="Author">
        <w:r w:rsidR="006B01F7">
          <w:rPr>
            <w:rFonts w:cs="Times New Roman"/>
          </w:rPr>
          <w:t xml:space="preserve"> </w:t>
        </w:r>
      </w:ins>
    </w:p>
    <w:p w14:paraId="0FF326DC" w14:textId="2C350700" w:rsidR="008D5305" w:rsidRPr="00FC5E5F" w:rsidRDefault="008D5305" w:rsidP="003218A1">
      <w:pPr>
        <w:spacing w:line="480" w:lineRule="auto"/>
        <w:rPr>
          <w:rFonts w:cs="Times New Roman"/>
          <w:bCs/>
        </w:rPr>
      </w:pPr>
    </w:p>
    <w:p w14:paraId="7E268815" w14:textId="58BBD0D6" w:rsidR="008D5305" w:rsidRDefault="008D5305" w:rsidP="00AD46DE">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ins w:id="41" w:author="Author">
        <w:r w:rsidR="00E2395E">
          <w:rPr>
            <w:rFonts w:cs="Times New Roman"/>
            <w:bCs/>
            <w:i/>
          </w:rPr>
          <w:t xml:space="preserve"> rubrum</w:t>
        </w:r>
      </w:ins>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AD46DE">
      <w:pPr>
        <w:spacing w:line="480" w:lineRule="auto"/>
        <w:outlineLvl w:val="0"/>
        <w:rPr>
          <w:rFonts w:cs="Times New Roman"/>
          <w:b/>
          <w:bCs/>
        </w:rPr>
      </w:pPr>
      <w:r>
        <w:rPr>
          <w:rFonts w:cs="Times New Roman"/>
          <w:b/>
          <w:bCs/>
        </w:rPr>
        <w:lastRenderedPageBreak/>
        <w:t>INTRODUCTION</w:t>
      </w:r>
    </w:p>
    <w:p w14:paraId="394A7214" w14:textId="2CA116A2"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commentRangeStart w:id="42"/>
      <w:commentRangeStart w:id="43"/>
      <w:r w:rsidRPr="00FC5E5F">
        <w:rPr>
          <w:rFonts w:cs="Times New Roman"/>
          <w:bCs/>
          <w:i/>
        </w:rPr>
        <w:t xml:space="preserve">Mesodinium </w:t>
      </w:r>
      <w:ins w:id="44" w:author="Author">
        <w:r w:rsidR="00E2395E">
          <w:rPr>
            <w:rFonts w:cs="Times New Roman"/>
            <w:bCs/>
            <w:i/>
          </w:rPr>
          <w:t>rubrum</w:t>
        </w:r>
      </w:ins>
      <w:r w:rsidRPr="00FC5E5F">
        <w:rPr>
          <w:rFonts w:cs="Times New Roman"/>
          <w:bCs/>
        </w:rPr>
        <w:t xml:space="preserve"> </w:t>
      </w:r>
      <w:commentRangeEnd w:id="42"/>
      <w:r w:rsidR="00B72A56">
        <w:rPr>
          <w:rStyle w:val="CommentReference"/>
        </w:rPr>
        <w:commentReference w:id="42"/>
      </w:r>
      <w:commentRangeEnd w:id="43"/>
      <w:r w:rsidR="00D87D65">
        <w:rPr>
          <w:rStyle w:val="CommentReference"/>
        </w:rPr>
        <w:commentReference w:id="43"/>
      </w:r>
      <w:commentRangeStart w:id="45"/>
      <w:r w:rsidR="00CA2EC6">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w:t>
      </w:r>
      <w:commentRangeEnd w:id="45"/>
      <w:r w:rsidR="00A93101">
        <w:rPr>
          <w:rStyle w:val="CommentReference"/>
        </w:rPr>
        <w:commentReference w:id="45"/>
      </w:r>
      <w:r w:rsidR="005E3B87">
        <w:rPr>
          <w:rFonts w:cs="Times New Roman"/>
          <w:bCs/>
        </w:rPr>
        <w:t xml:space="preserve"> </w:t>
      </w:r>
      <w:ins w:id="46" w:author="Author">
        <w:r w:rsidR="00FA153E">
          <w:rPr>
            <w:rFonts w:cs="Times New Roman"/>
            <w:bCs/>
          </w:rPr>
          <w:t>(</w:t>
        </w:r>
        <w:proofErr w:type="spellStart"/>
        <w:r w:rsidR="00E2395E">
          <w:rPr>
            <w:rFonts w:cs="Times New Roman"/>
            <w:bCs/>
          </w:rPr>
          <w:t>Lohmann</w:t>
        </w:r>
        <w:proofErr w:type="spellEnd"/>
        <w:r w:rsidR="00E2395E">
          <w:rPr>
            <w:rFonts w:cs="Times New Roman"/>
            <w:bCs/>
          </w:rPr>
          <w:t xml:space="preserve"> 1908, </w:t>
        </w:r>
      </w:ins>
      <w:r w:rsidR="005E3B87">
        <w:rPr>
          <w:rFonts w:cs="Times New Roman"/>
          <w:bCs/>
        </w:rPr>
        <w:t>Jankowski</w:t>
      </w:r>
      <w:r w:rsidRPr="00FC5E5F">
        <w:rPr>
          <w:rFonts w:cs="Times New Roman"/>
          <w:bCs/>
        </w:rPr>
        <w:t xml:space="preserve"> 1976</w:t>
      </w:r>
      <w:del w:id="47" w:author="Author">
        <w:r w:rsidR="00A62B51" w:rsidDel="00636591">
          <w:rPr>
            <w:rFonts w:cs="Times New Roman"/>
            <w:bCs/>
          </w:rPr>
          <w:delText xml:space="preserve"> </w:delText>
        </w:r>
      </w:del>
      <w:ins w:id="48" w:author="Author">
        <w:r w:rsidR="00E2395E">
          <w:rPr>
            <w:rFonts w:cs="Times New Roman"/>
            <w:bCs/>
          </w:rPr>
          <w:t>)</w:t>
        </w:r>
      </w:ins>
      <w:r w:rsidRPr="00FC5E5F">
        <w:rPr>
          <w:rFonts w:cs="Times New Roman"/>
          <w:bCs/>
        </w:rPr>
        <w:t xml:space="preserve"> is among th</w:t>
      </w:r>
      <w:r w:rsidR="001504F2">
        <w:rPr>
          <w:rFonts w:cs="Times New Roman"/>
          <w:bCs/>
        </w:rPr>
        <w:t>e marine microzooplankton that</w:t>
      </w:r>
      <w:ins w:id="49" w:author="Author">
        <w:r w:rsidR="00E2395E">
          <w:rPr>
            <w:rFonts w:cs="Times New Roman"/>
            <w:bCs/>
          </w:rPr>
          <w:t xml:space="preserve"> </w:t>
        </w:r>
        <w:r w:rsidR="00F73392">
          <w:rPr>
            <w:rFonts w:cs="Times New Roman"/>
            <w:bCs/>
          </w:rPr>
          <w:t>temporarily maintains</w:t>
        </w:r>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w:t>
        </w:r>
        <w:proofErr w:type="spellStart"/>
        <w:r w:rsidR="00F73392">
          <w:rPr>
            <w:rFonts w:eastAsiaTheme="minorEastAsia" w:cs="Times New Roman"/>
            <w:color w:val="auto"/>
            <w:lang w:eastAsia="en-US" w:bidi="ar-SA"/>
          </w:rPr>
          <w:t>Herfort</w:t>
        </w:r>
        <w:proofErr w:type="spellEnd"/>
        <w:r w:rsidR="00F73392">
          <w:rPr>
            <w:rFonts w:eastAsiaTheme="minorEastAsia" w:cs="Times New Roman"/>
            <w:color w:val="auto"/>
            <w:lang w:eastAsia="en-US" w:bidi="ar-SA"/>
          </w:rPr>
          <w:t xml:space="preserve">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ins>
      <w:r w:rsidRPr="00FC5E5F">
        <w:rPr>
          <w:rFonts w:cs="Times New Roman"/>
          <w:bCs/>
        </w:rPr>
        <w:t xml:space="preserve">function as a </w:t>
      </w:r>
      <w:proofErr w:type="spellStart"/>
      <w:r w:rsidRPr="00FC5E5F">
        <w:rPr>
          <w:rFonts w:cs="Times New Roman"/>
          <w:bCs/>
        </w:rPr>
        <w:t>mixotroph</w:t>
      </w:r>
      <w:proofErr w:type="spellEnd"/>
      <w:r w:rsidRPr="00FC5E5F">
        <w:rPr>
          <w:rFonts w:cs="Times New Roman"/>
          <w:bCs/>
        </w:rPr>
        <w:t xml:space="preserve">, capable of </w:t>
      </w:r>
      <w:ins w:id="50" w:author="Author">
        <w:del w:id="51" w:author="Author">
          <w:r w:rsidR="00057C59" w:rsidDel="00F73392">
            <w:rPr>
              <w:rFonts w:cs="Times New Roman"/>
              <w:bCs/>
            </w:rPr>
            <w:delText>utilizing</w:delText>
          </w:r>
          <w:r w:rsidR="00E2395E" w:rsidRPr="00FC5E5F" w:rsidDel="00F73392">
            <w:rPr>
              <w:rFonts w:cs="Times New Roman"/>
              <w:bCs/>
            </w:rPr>
            <w:delText xml:space="preserve"> </w:delText>
          </w:r>
        </w:del>
      </w:ins>
      <w:r w:rsidRPr="00FC5E5F">
        <w:rPr>
          <w:rFonts w:cs="Times New Roman"/>
          <w:bCs/>
        </w:rPr>
        <w:t xml:space="preserve">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005E3B87">
        <w:rPr>
          <w:rFonts w:cs="Times New Roman"/>
          <w:bCs/>
        </w:rPr>
        <w:t xml:space="preserve"> to acquire carbon</w:t>
      </w:r>
      <w:ins w:id="52" w:author="Author">
        <w:r w:rsidR="00E2395E">
          <w:rPr>
            <w:rFonts w:cs="Times New Roman"/>
            <w:bCs/>
          </w:rPr>
          <w:t xml:space="preserve"> </w:t>
        </w:r>
        <w:del w:id="53" w:author="Author">
          <w:r w:rsidR="00E2395E" w:rsidDel="00F73392">
            <w:rPr>
              <w:rFonts w:cs="Times New Roman"/>
              <w:bCs/>
            </w:rPr>
            <w:delText>and other resources</w:delText>
          </w:r>
        </w:del>
      </w:ins>
      <w:del w:id="54" w:author="Author">
        <w:r w:rsidR="005E3B87" w:rsidDel="00F73392">
          <w:rPr>
            <w:rFonts w:cs="Times New Roman"/>
            <w:bCs/>
          </w:rPr>
          <w:delText xml:space="preserve"> </w:delText>
        </w:r>
      </w:del>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ins w:id="55" w:author="Autho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ins>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del w:id="56" w:author="Author">
        <w:r w:rsidRPr="00FC5E5F" w:rsidDel="002D0CAB">
          <w:rPr>
            <w:rFonts w:cs="Times New Roman"/>
            <w:bCs/>
          </w:rPr>
          <w:delText xml:space="preserve"> </w:delText>
        </w:r>
      </w:del>
      <w:ins w:id="57" w:author="Author">
        <w:del w:id="58" w:author="Author">
          <w:r w:rsidR="009E1064" w:rsidDel="002D0CAB">
            <w:rPr>
              <w:rFonts w:cs="Times New Roman"/>
              <w:bCs/>
            </w:rPr>
            <w:delText xml:space="preserve">The mixotrophic relationship between </w:delText>
          </w:r>
          <w:r w:rsidR="00057C59" w:rsidRPr="00FA153E" w:rsidDel="002D0CAB">
            <w:rPr>
              <w:rFonts w:cs="Times New Roman"/>
              <w:bCs/>
              <w:i/>
            </w:rPr>
            <w:delText>M. rubrum</w:delText>
          </w:r>
          <w:r w:rsidR="009E1064" w:rsidDel="002D0CAB">
            <w:rPr>
              <w:rFonts w:cs="Times New Roman"/>
              <w:bCs/>
            </w:rPr>
            <w:delText xml:space="preserve"> and its cryptophyte prey</w:delText>
          </w:r>
          <w:r w:rsidR="00057C59" w:rsidDel="002D0CAB">
            <w:rPr>
              <w:rFonts w:cs="Times New Roman"/>
              <w:bCs/>
            </w:rPr>
            <w:delText xml:space="preserve"> is not necessarily a</w:delText>
          </w:r>
          <w:r w:rsidR="004E547E" w:rsidDel="002D0CAB">
            <w:rPr>
              <w:rFonts w:cs="Times New Roman"/>
              <w:bCs/>
            </w:rPr>
            <w:delText>s</w:delText>
          </w:r>
          <w:r w:rsidR="00057C59" w:rsidDel="002D0CAB">
            <w:rPr>
              <w:rFonts w:cs="Times New Roman"/>
              <w:bCs/>
            </w:rPr>
            <w:delText xml:space="preserve"> straightforward</w:delText>
          </w:r>
          <w:r w:rsidR="004E547E" w:rsidDel="002D0CAB">
            <w:rPr>
              <w:rFonts w:cs="Times New Roman"/>
              <w:bCs/>
            </w:rPr>
            <w:delText xml:space="preserve"> as it is between other species</w:delText>
          </w:r>
          <w:r w:rsidR="00057C59" w:rsidDel="002D0CAB">
            <w:rPr>
              <w:rFonts w:cs="Times New Roman"/>
              <w:bCs/>
            </w:rPr>
            <w:delText>.</w:delText>
          </w:r>
        </w:del>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del w:id="59" w:author="Author">
          <w:r w:rsidR="00057C59" w:rsidDel="00897208">
            <w:rPr>
              <w:rFonts w:cs="Times New Roman"/>
              <w:bCs/>
            </w:rPr>
            <w:delText xml:space="preserve">in both </w:delText>
          </w:r>
        </w:del>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del w:id="60" w:author="Author">
          <w:r w:rsidR="00057C59" w:rsidDel="00897208">
            <w:rPr>
              <w:rFonts w:cs="Times New Roman"/>
              <w:bCs/>
            </w:rPr>
            <w:delText xml:space="preserve"> and </w:delText>
          </w:r>
          <w:r w:rsidR="00057C59" w:rsidRPr="00FA153E" w:rsidDel="00897208">
            <w:rPr>
              <w:rFonts w:cs="Times New Roman"/>
              <w:bCs/>
              <w:i/>
            </w:rPr>
            <w:delText>in situ</w:delText>
          </w:r>
        </w:del>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xml:space="preserve">, Johnson et al. 2007), </w:t>
        </w:r>
        <w:r w:rsidR="004E547E">
          <w:rPr>
            <w:rFonts w:cs="Times New Roman"/>
            <w:bCs/>
          </w:rPr>
          <w:t xml:space="preserve">and </w:t>
        </w:r>
        <w:del w:id="61" w:author="Author">
          <w:r w:rsidR="004E547E" w:rsidDel="00897208">
            <w:rPr>
              <w:rFonts w:cs="Times New Roman"/>
              <w:bCs/>
            </w:rPr>
            <w:delText xml:space="preserve">more recently, </w:delText>
          </w:r>
        </w:del>
        <w:r w:rsidR="004E547E">
          <w:rPr>
            <w:rFonts w:cs="Times New Roman"/>
            <w:bCs/>
          </w:rPr>
          <w:t>the retention of actively replicating endosymbionts (“</w:t>
        </w:r>
        <w:r w:rsidR="004E547E" w:rsidRPr="00FA153E">
          <w:rPr>
            <w:rFonts w:cs="Times New Roman"/>
            <w:bCs/>
            <w:i/>
          </w:rPr>
          <w:t>Mesodinium</w:t>
        </w:r>
        <w:r w:rsidR="004E547E">
          <w:rPr>
            <w:rFonts w:cs="Times New Roman"/>
            <w:bCs/>
          </w:rPr>
          <w:t>-farming-</w:t>
        </w:r>
        <w:r w:rsidR="004E547E" w:rsidRPr="00FA153E">
          <w:rPr>
            <w:rFonts w:cs="Times New Roman"/>
            <w:bCs/>
            <w:i/>
          </w:rPr>
          <w:t>Teleaulax</w:t>
        </w:r>
        <w:r w:rsidR="004E547E">
          <w:rPr>
            <w:rFonts w:cs="Times New Roman"/>
            <w:bCs/>
          </w:rPr>
          <w:t>”) (</w:t>
        </w:r>
        <w:proofErr w:type="spellStart"/>
        <w:r w:rsidR="004E547E">
          <w:rPr>
            <w:rFonts w:cs="Times New Roman"/>
            <w:bCs/>
          </w:rPr>
          <w:t>Qiu</w:t>
        </w:r>
        <w:proofErr w:type="spellEnd"/>
        <w:r w:rsidR="004E547E">
          <w:rPr>
            <w:rFonts w:cs="Times New Roman"/>
            <w:bCs/>
          </w:rPr>
          <w:t xml:space="preserve"> et al. 2016).</w:t>
        </w:r>
        <w:r w:rsidR="001656E3">
          <w:rPr>
            <w:rFonts w:cs="Times New Roman"/>
            <w:bCs/>
          </w:rPr>
          <w:t xml:space="preserve"> </w:t>
        </w:r>
      </w:ins>
      <w:r w:rsidR="00A62B51">
        <w:rPr>
          <w:rFonts w:cs="Times New Roman"/>
          <w:bCs/>
        </w:rPr>
        <w:t>Although</w:t>
      </w:r>
      <w:r>
        <w:rPr>
          <w:rFonts w:cs="Times New Roman"/>
          <w:bCs/>
        </w:rPr>
        <w:t xml:space="preserve"> </w:t>
      </w:r>
      <w:ins w:id="62" w:author="Author">
        <w:r w:rsidR="00D87D65">
          <w:rPr>
            <w:rFonts w:cs="Times New Roman"/>
            <w:bCs/>
            <w:i/>
          </w:rPr>
          <w:t>M</w:t>
        </w:r>
        <w:r w:rsidR="004E547E">
          <w:rPr>
            <w:rFonts w:cs="Times New Roman"/>
            <w:bCs/>
            <w:i/>
          </w:rPr>
          <w:t>.</w:t>
        </w:r>
      </w:ins>
      <w:r w:rsidR="005B3DC4">
        <w:rPr>
          <w:rFonts w:cs="Times New Roman"/>
          <w:bCs/>
          <w:i/>
        </w:rPr>
        <w:t xml:space="preserve"> </w:t>
      </w:r>
      <w:ins w:id="63" w:author="Author">
        <w:r w:rsidR="004E547E">
          <w:rPr>
            <w:rFonts w:cs="Times New Roman"/>
            <w:bCs/>
            <w:i/>
          </w:rPr>
          <w:t xml:space="preserve">rubrum </w:t>
        </w:r>
      </w:ins>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ins w:id="64" w:author="Author">
        <w:r w:rsidR="004E547E">
          <w:rPr>
            <w:rFonts w:cs="Times New Roman"/>
            <w:bCs/>
          </w:rPr>
          <w:t xml:space="preserve"> free living</w:t>
        </w:r>
      </w:ins>
      <w:r>
        <w:rPr>
          <w:rFonts w:cs="Times New Roman"/>
          <w:bCs/>
        </w:rPr>
        <w:t xml:space="preserve"> </w:t>
      </w:r>
      <w:ins w:id="65" w:author="Author">
        <w:r w:rsidR="004E547E" w:rsidRPr="00FA153E">
          <w:rPr>
            <w:rFonts w:cs="Times New Roman"/>
            <w:bCs/>
          </w:rPr>
          <w:t>cryptophyte</w:t>
        </w:r>
      </w:ins>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del w:id="66" w:author="Author">
        <w:r w:rsidR="00A62B51" w:rsidDel="002D1B2E">
          <w:rPr>
            <w:rFonts w:cs="Times New Roman"/>
            <w:bCs/>
          </w:rPr>
          <w:delText xml:space="preserve">may </w:delText>
        </w:r>
      </w:del>
      <w:r w:rsidR="00A62B51">
        <w:rPr>
          <w:rFonts w:cs="Times New Roman"/>
          <w:bCs/>
        </w:rPr>
        <w:t>influence</w:t>
      </w:r>
      <w:r>
        <w:rPr>
          <w:rFonts w:cs="Times New Roman"/>
          <w:bCs/>
        </w:rPr>
        <w:t xml:space="preserve"> bloom dynamics</w:t>
      </w:r>
      <w:r w:rsidRPr="00FC5E5F">
        <w:rPr>
          <w:rFonts w:cs="Times New Roman"/>
          <w:bCs/>
        </w:rPr>
        <w:t xml:space="preserve">. </w:t>
      </w:r>
    </w:p>
    <w:p w14:paraId="5F06A2F4" w14:textId="2BF1929E"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ins w:id="67" w:author="Author">
        <w:r w:rsidR="00D87D65">
          <w:rPr>
            <w:rFonts w:cs="Times New Roman"/>
            <w:i/>
          </w:rPr>
          <w:t>M</w:t>
        </w:r>
        <w:r w:rsidR="004E547E">
          <w:rPr>
            <w:rFonts w:cs="Times New Roman"/>
            <w:i/>
          </w:rPr>
          <w:t>. rubrum</w:t>
        </w:r>
      </w:ins>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ins w:id="68" w:author="Author">
        <w:r w:rsidR="00D87D65">
          <w:rPr>
            <w:rFonts w:cs="Times New Roman"/>
            <w:i/>
          </w:rPr>
          <w:t>M</w:t>
        </w:r>
        <w:r w:rsidR="009311B0">
          <w:rPr>
            <w:rFonts w:cs="Times New Roman"/>
            <w:i/>
          </w:rPr>
          <w:t>. rubru</w:t>
        </w:r>
        <w:r w:rsidR="00D87D65">
          <w:rPr>
            <w:rFonts w:cs="Times New Roman"/>
            <w:i/>
          </w:rPr>
          <w:t>m</w:t>
        </w:r>
      </w:ins>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ins w:id="69" w:author="Author">
        <w:r w:rsidR="00D87D65">
          <w:rPr>
            <w:rFonts w:cs="Times New Roman"/>
            <w:i/>
          </w:rPr>
          <w:t>M</w:t>
        </w:r>
        <w:r w:rsidR="009311B0">
          <w:rPr>
            <w:rFonts w:cs="Times New Roman"/>
            <w:i/>
          </w:rPr>
          <w:t>. rubrum</w:t>
        </w:r>
      </w:ins>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ins w:id="70" w:author="Author">
        <w:r w:rsidR="00D87D65">
          <w:rPr>
            <w:rFonts w:cs="Times New Roman"/>
            <w:i/>
            <w:iCs/>
          </w:rPr>
          <w:t>M</w:t>
        </w:r>
        <w:r w:rsidR="009311B0">
          <w:rPr>
            <w:rFonts w:cs="Times New Roman"/>
            <w:i/>
            <w:iCs/>
          </w:rPr>
          <w:t>. rubrum</w:t>
        </w:r>
      </w:ins>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ins w:id="71" w:author="Author">
        <w:r w:rsidR="00D87D65">
          <w:rPr>
            <w:rFonts w:cs="Times New Roman"/>
            <w:i/>
          </w:rPr>
          <w:t>M</w:t>
        </w:r>
        <w:r w:rsidR="009311B0">
          <w:rPr>
            <w:rFonts w:cs="Times New Roman"/>
            <w:i/>
          </w:rPr>
          <w:t>. rubrum</w:t>
        </w:r>
      </w:ins>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ins w:id="72" w:author="Author">
        <w:r w:rsidR="009311B0">
          <w:rPr>
            <w:rFonts w:cs="Times New Roman"/>
            <w:i/>
          </w:rPr>
          <w:t>. rubrum</w:t>
        </w:r>
      </w:ins>
      <w:r w:rsidR="00FA5582">
        <w:rPr>
          <w:rFonts w:cs="Times New Roman"/>
        </w:rPr>
        <w:t xml:space="preserve"> bloom</w:t>
      </w:r>
      <w:r w:rsidR="00CA2EC6">
        <w:rPr>
          <w:rFonts w:cs="Times New Roman"/>
        </w:rPr>
        <w:t>s</w:t>
      </w:r>
      <w:r w:rsidR="00FA5582">
        <w:rPr>
          <w:rFonts w:cs="Times New Roman"/>
        </w:rPr>
        <w:t xml:space="preserve"> </w:t>
      </w:r>
      <w:ins w:id="73" w:author="Author">
        <w:r w:rsidR="00EC4BBC">
          <w:rPr>
            <w:rFonts w:cs="Times New Roman"/>
          </w:rPr>
          <w:t>has been observed elsewhere</w:t>
        </w:r>
      </w:ins>
      <w:r w:rsidR="00FA5582">
        <w:rPr>
          <w:rFonts w:cs="Times New Roman"/>
        </w:rPr>
        <w:t xml:space="preserve">, </w:t>
      </w:r>
      <w:ins w:id="74" w:author="Author">
        <w:r w:rsidR="00EC4BBC">
          <w:rPr>
            <w:rFonts w:cs="Times New Roman"/>
          </w:rPr>
          <w:t xml:space="preserve">including in an Antarctic saline lake, </w:t>
        </w:r>
      </w:ins>
      <w:r w:rsidR="00FA5582">
        <w:rPr>
          <w:rFonts w:cs="Times New Roman"/>
        </w:rPr>
        <w:t xml:space="preserve">where an increase </w:t>
      </w:r>
      <w:r w:rsidR="00FA5582">
        <w:rPr>
          <w:rFonts w:cs="Times New Roman"/>
        </w:rPr>
        <w:lastRenderedPageBreak/>
        <w:t xml:space="preserve">in the abundance of cryptophytes preceded the increase in abundance of </w:t>
      </w:r>
      <w:r w:rsidR="00FA5582" w:rsidRPr="00FC5E5F">
        <w:rPr>
          <w:rFonts w:cs="Times New Roman"/>
          <w:i/>
        </w:rPr>
        <w:t>M. rubrum</w:t>
      </w:r>
      <w:r>
        <w:rPr>
          <w:rFonts w:cs="Times New Roman"/>
        </w:rPr>
        <w:t xml:space="preserve"> </w:t>
      </w:r>
      <w:commentRangeStart w:id="75"/>
      <w:commentRangeStart w:id="76"/>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commentRangeEnd w:id="75"/>
      <w:r w:rsidR="00477B07">
        <w:rPr>
          <w:rStyle w:val="CommentReference"/>
        </w:rPr>
        <w:commentReference w:id="75"/>
      </w:r>
      <w:commentRangeEnd w:id="76"/>
      <w:r w:rsidR="002D3F6A">
        <w:rPr>
          <w:rStyle w:val="CommentReference"/>
        </w:rPr>
        <w:commentReference w:id="76"/>
      </w:r>
      <w:ins w:id="77" w:author="Author">
        <w:r w:rsidR="009F31C4">
          <w:rPr>
            <w:rFonts w:cs="Times New Roman"/>
          </w:rPr>
          <w:t xml:space="preserve">. In </w:t>
        </w:r>
        <w:proofErr w:type="spellStart"/>
        <w:r w:rsidR="009F31C4">
          <w:rPr>
            <w:rFonts w:cs="Times New Roman"/>
          </w:rPr>
          <w:t>Jinhae</w:t>
        </w:r>
        <w:proofErr w:type="spellEnd"/>
        <w:r w:rsidR="009F31C4">
          <w:rPr>
            <w:rFonts w:cs="Times New Roman"/>
          </w:rPr>
          <w:t xml:space="preserve"> Bay, Korea, peaks of cryptophyte abundance coincided with those of M. rubrum (Kim et al. 2007), while the opposite occurred for a bloom in the Chesapeake Bay (</w:t>
        </w:r>
        <w:r w:rsidR="000A74F3">
          <w:rPr>
            <w:rFonts w:cs="Times New Roman"/>
          </w:rPr>
          <w:t>Johnson et al. 2013)</w:t>
        </w:r>
        <w:r w:rsidR="009F31C4">
          <w:rPr>
            <w:rFonts w:cs="Times New Roman"/>
          </w:rPr>
          <w:t>.</w:t>
        </w:r>
      </w:ins>
      <w:r w:rsidRPr="00FC5E5F">
        <w:rPr>
          <w:rFonts w:cs="Times New Roman"/>
        </w:rPr>
        <w:t xml:space="preserve"> </w:t>
      </w:r>
      <w:r w:rsidR="00FA5582">
        <w:rPr>
          <w:rFonts w:cs="Times New Roman"/>
        </w:rPr>
        <w:t>However, the factors that influence cryptophyte prey population dynamics remain poorly understood in these systems</w:t>
      </w:r>
      <w:ins w:id="78" w:author="Author">
        <w:r w:rsidR="00AE7CE9">
          <w:rPr>
            <w:rFonts w:cs="Times New Roman"/>
          </w:rPr>
          <w:t xml:space="preserve">. </w:t>
        </w:r>
      </w:ins>
      <w:del w:id="79" w:author="Author">
        <w:r w:rsidR="00FA5582" w:rsidDel="00AE7CE9">
          <w:rPr>
            <w:rFonts w:cs="Times New Roman"/>
          </w:rPr>
          <w:delText xml:space="preserve">, and the underlying mechanisms linking ciliate and prey populations are unclear. For example, </w:delText>
        </w:r>
        <w:r w:rsidR="006015AD" w:rsidDel="00AE7CE9">
          <w:rPr>
            <w:rFonts w:cs="Times New Roman"/>
          </w:rPr>
          <w:delText>d</w:delText>
        </w:r>
        <w:r w:rsidR="00FA5582" w:rsidDel="00AE7CE9">
          <w:rPr>
            <w:rFonts w:cs="Times New Roman"/>
          </w:rPr>
          <w:delText xml:space="preserve">oes the physiological status of </w:delText>
        </w:r>
        <w:r w:rsidR="0010331A" w:rsidDel="00AE7CE9">
          <w:rPr>
            <w:rFonts w:cs="Times New Roman"/>
          </w:rPr>
          <w:delText xml:space="preserve">free-living </w:delText>
        </w:r>
        <w:r w:rsidR="00FA5582" w:rsidDel="00AE7CE9">
          <w:rPr>
            <w:rFonts w:cs="Times New Roman"/>
          </w:rPr>
          <w:delText xml:space="preserve">cryptophyte prey (as indicated by division rate rather than population size) influence </w:delText>
        </w:r>
        <w:r w:rsidR="006015AD" w:rsidDel="00AE7CE9">
          <w:rPr>
            <w:rFonts w:cs="Times New Roman"/>
          </w:rPr>
          <w:delText>the dynamics</w:delText>
        </w:r>
        <w:r w:rsidR="00FA5582" w:rsidDel="00AE7CE9">
          <w:rPr>
            <w:rFonts w:cs="Times New Roman"/>
          </w:rPr>
          <w:delText xml:space="preserve"> of </w:delText>
        </w:r>
        <w:r w:rsidR="00FA5582" w:rsidRPr="009C3985" w:rsidDel="00AE7CE9">
          <w:rPr>
            <w:rFonts w:cs="Times New Roman"/>
            <w:i/>
          </w:rPr>
          <w:delText>Mesodinium</w:delText>
        </w:r>
        <w:r w:rsidR="00FA5582" w:rsidDel="00AE7CE9">
          <w:rPr>
            <w:rFonts w:cs="Times New Roman"/>
          </w:rPr>
          <w:delText xml:space="preserve"> blooms? </w:delText>
        </w:r>
      </w:del>
    </w:p>
    <w:p w14:paraId="083D9B80" w14:textId="4175919C"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ins w:id="80" w:author="Author">
        <w:r w:rsidR="00AE7CE9">
          <w:rPr>
            <w:rFonts w:cs="Times New Roman"/>
          </w:rPr>
          <w:t xml:space="preserve">prey population </w:t>
        </w:r>
      </w:ins>
      <w:r w:rsidR="00FA5582">
        <w:rPr>
          <w:rFonts w:cs="Times New Roman"/>
        </w:rPr>
        <w:t xml:space="preserve">on </w:t>
      </w:r>
      <w:r w:rsidR="006015AD">
        <w:rPr>
          <w:rFonts w:cs="Times New Roman"/>
        </w:rPr>
        <w:t xml:space="preserve">the dynamics </w:t>
      </w:r>
      <w:r w:rsidR="00FA5582">
        <w:rPr>
          <w:rFonts w:cs="Times New Roman"/>
        </w:rPr>
        <w:t xml:space="preserve">of </w:t>
      </w:r>
      <w:ins w:id="81" w:author="Author">
        <w:r w:rsidR="00AE7CE9" w:rsidRPr="009C3985">
          <w:rPr>
            <w:rFonts w:cs="Times New Roman"/>
            <w:i/>
          </w:rPr>
          <w:t>M</w:t>
        </w:r>
        <w:r w:rsidR="00AE7CE9">
          <w:rPr>
            <w:rFonts w:cs="Times New Roman"/>
            <w:i/>
          </w:rPr>
          <w:t>. rubrum</w:t>
        </w:r>
        <w:r w:rsidR="00AE7CE9">
          <w:rPr>
            <w:rFonts w:cs="Times New Roman"/>
          </w:rPr>
          <w:t xml:space="preserve"> </w:t>
        </w:r>
      </w:ins>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442105">
        <w:rPr>
          <w:rFonts w:cs="Times New Roman"/>
        </w:rPr>
        <w:t xml:space="preserve">only </w:t>
      </w:r>
      <w:r w:rsidR="00167F52">
        <w:rPr>
          <w:rFonts w:cs="Times New Roman"/>
        </w:rPr>
        <w:t xml:space="preserve">a continuous sampling approach </w:t>
      </w:r>
      <w:r w:rsidR="006015AD">
        <w:rPr>
          <w:rFonts w:cs="Times New Roman"/>
        </w:rPr>
        <w:t xml:space="preserve">can </w:t>
      </w:r>
      <w:r w:rsidR="008427F0">
        <w:rPr>
          <w:rFonts w:cs="Times New Roman"/>
        </w:rPr>
        <w:t>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E3C75BF"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ins w:id="82" w:author="Author">
        <w:r w:rsidR="00D87D65">
          <w:rPr>
            <w:rFonts w:cs="Times New Roman"/>
            <w:i/>
          </w:rPr>
          <w:t>M</w:t>
        </w:r>
        <w:r w:rsidR="00AE7CE9">
          <w:rPr>
            <w:rFonts w:cs="Times New Roman"/>
            <w:i/>
          </w:rPr>
          <w:t>. rubrum</w:t>
        </w:r>
      </w:ins>
      <w:r w:rsidR="00442105">
        <w:rPr>
          <w:rFonts w:cs="Times New Roman"/>
        </w:rPr>
        <w:t xml:space="preserve"> were determined</w:t>
      </w:r>
      <w:r w:rsidR="00A56CA7">
        <w:rPr>
          <w:rFonts w:cs="Times New Roman"/>
        </w:rPr>
        <w:t xml:space="preserve"> during </w:t>
      </w:r>
      <w:ins w:id="83" w:author="Author">
        <w:r w:rsidR="006425E4">
          <w:rPr>
            <w:rFonts w:cs="Times New Roman"/>
          </w:rPr>
          <w:t xml:space="preserve">the decline of </w:t>
        </w:r>
        <w:r w:rsidR="00AE7CE9">
          <w:rPr>
            <w:rFonts w:cs="Times New Roman"/>
          </w:rPr>
          <w:t xml:space="preserve">a </w:t>
        </w:r>
      </w:ins>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commentRangeStart w:id="84"/>
      <w:commentRangeStart w:id="85"/>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ins w:id="86" w:author="Author">
        <w:r w:rsidR="004B7D5B">
          <w:rPr>
            <w:rFonts w:eastAsiaTheme="minorEastAsia" w:cs="Times New Roman"/>
            <w:color w:val="auto"/>
            <w:lang w:eastAsia="en-US" w:bidi="ar-SA"/>
          </w:rPr>
          <w:t xml:space="preserve">Sosik et al. 2003, </w:t>
        </w:r>
      </w:ins>
      <w:r w:rsidR="009A46E9">
        <w:rPr>
          <w:rFonts w:eastAsiaTheme="minorEastAsia" w:cs="Times New Roman"/>
          <w:color w:val="auto"/>
          <w:lang w:eastAsia="en-US" w:bidi="ar-SA"/>
        </w:rPr>
        <w:t>Ribalet et al. 2015)</w:t>
      </w:r>
      <w:r w:rsidR="00B0285E">
        <w:rPr>
          <w:rFonts w:cs="Times New Roman"/>
        </w:rPr>
        <w:fldChar w:fldCharType="end"/>
      </w:r>
      <w:commentRangeEnd w:id="84"/>
      <w:r w:rsidR="000C0978">
        <w:rPr>
          <w:rStyle w:val="CommentReference"/>
        </w:rPr>
        <w:commentReference w:id="84"/>
      </w:r>
      <w:commentRangeEnd w:id="85"/>
      <w:r w:rsidR="002D1B2E">
        <w:rPr>
          <w:rStyle w:val="CommentReference"/>
        </w:rPr>
        <w:commentReference w:id="85"/>
      </w:r>
      <w:r w:rsidR="00AD70B9">
        <w:rPr>
          <w:rFonts w:cs="Times New Roman"/>
        </w:rPr>
        <w:t xml:space="preserve">.  </w:t>
      </w:r>
      <w:ins w:id="87" w:author="Author">
        <w:r w:rsidR="006425E4">
          <w:rPr>
            <w:rFonts w:cs="Times New Roman"/>
          </w:rPr>
          <w:t>These division rates provided a measure of the physiological status of the population, which was then linked to environmental conditions</w:t>
        </w:r>
        <w:r w:rsidR="00B46EF2">
          <w:rPr>
            <w:rFonts w:cs="Times New Roman"/>
          </w:rPr>
          <w:t xml:space="preserve"> in the estuary</w:t>
        </w:r>
        <w:r w:rsidR="006425E4">
          <w:rPr>
            <w:rFonts w:cs="Times New Roman"/>
          </w:rPr>
          <w:t xml:space="preserve">. </w:t>
        </w:r>
      </w:ins>
      <w:r w:rsidR="00CA2EC6">
        <w:rPr>
          <w:rFonts w:cs="Times New Roman"/>
        </w:rPr>
        <w:t>The abundance</w:t>
      </w:r>
      <w:ins w:id="88" w:author="Author">
        <w:r w:rsidR="006425E4">
          <w:rPr>
            <w:rFonts w:cs="Times New Roman"/>
          </w:rPr>
          <w:t xml:space="preserve">s of the </w:t>
        </w:r>
      </w:ins>
      <w:r w:rsidR="00CA2EC6">
        <w:rPr>
          <w:rFonts w:cs="Times New Roman"/>
        </w:rPr>
        <w:t xml:space="preserve">cryptophyte population were compared with abundances of </w:t>
      </w:r>
      <w:ins w:id="89" w:author="Author">
        <w:r w:rsidR="00D87D65">
          <w:rPr>
            <w:rFonts w:cs="Times New Roman"/>
            <w:i/>
          </w:rPr>
          <w:t>M</w:t>
        </w:r>
        <w:r w:rsidR="006425E4">
          <w:rPr>
            <w:rFonts w:cs="Times New Roman"/>
            <w:i/>
          </w:rPr>
          <w:t>. rubrum</w:t>
        </w:r>
      </w:ins>
      <w:r w:rsidR="00CA2EC6">
        <w:rPr>
          <w:rFonts w:cs="Times New Roman"/>
        </w:rPr>
        <w:t xml:space="preserve"> to </w:t>
      </w:r>
      <w:ins w:id="90" w:author="Author">
        <w:r w:rsidR="006425E4">
          <w:rPr>
            <w:rFonts w:cs="Times New Roman"/>
          </w:rPr>
          <w:t>examine</w:t>
        </w:r>
      </w:ins>
      <w:r w:rsidR="00CA2EC6">
        <w:rPr>
          <w:rFonts w:cs="Times New Roman"/>
        </w:rPr>
        <w:t xml:space="preserve"> the influence of</w:t>
      </w:r>
      <w:ins w:id="91" w:author="Author">
        <w:r w:rsidR="006425E4">
          <w:rPr>
            <w:rFonts w:cs="Times New Roman"/>
          </w:rPr>
          <w:t xml:space="preserve"> prey cryptophytes </w:t>
        </w:r>
      </w:ins>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DE40E0">
      <w:pPr>
        <w:spacing w:line="480" w:lineRule="auto"/>
        <w:outlineLvl w:val="0"/>
        <w:rPr>
          <w:rFonts w:cs="Times New Roman"/>
          <w:b/>
          <w:bCs/>
        </w:rPr>
      </w:pPr>
      <w:r>
        <w:rPr>
          <w:rFonts w:cs="Times New Roman"/>
          <w:b/>
          <w:bCs/>
        </w:rPr>
        <w:t>In situ monitoring</w:t>
      </w:r>
      <w:r>
        <w:rPr>
          <w:rFonts w:cs="Times New Roman"/>
          <w:b/>
          <w:bCs/>
        </w:rPr>
        <w:tab/>
      </w:r>
    </w:p>
    <w:p w14:paraId="217C26F6" w14:textId="405B138B" w:rsidR="00485EA4" w:rsidRPr="00592E3B" w:rsidRDefault="00485EA4" w:rsidP="00DE40E0">
      <w:pPr>
        <w:widowControl/>
        <w:tabs>
          <w:tab w:val="clear" w:pos="709"/>
        </w:tabs>
        <w:suppressAutoHyphens w:val="0"/>
        <w:spacing w:line="48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w:t>
      </w:r>
      <w:del w:id="92" w:author="Author">
        <w:r w:rsidDel="008452B4">
          <w:rPr>
            <w:rFonts w:cs="Times New Roman"/>
            <w:bCs/>
          </w:rPr>
          <w:delText xml:space="preserve"> </w:delText>
        </w:r>
      </w:del>
      <w:r>
        <w:rPr>
          <w:rFonts w:cs="Times New Roman"/>
          <w:bCs/>
        </w:rPr>
        <w:t xml:space="preserve"> </w:t>
      </w:r>
      <w:r w:rsidRPr="00592E3B">
        <w:rPr>
          <w:rFonts w:cs="Times New Roman"/>
          <w:bCs/>
        </w:rPr>
        <w:t>measured</w:t>
      </w:r>
      <w:del w:id="93" w:author="Author">
        <w:r w:rsidRPr="00592E3B" w:rsidDel="002D1B2E">
          <w:rPr>
            <w:rFonts w:cs="Times New Roman"/>
            <w:bCs/>
          </w:rPr>
          <w:delText xml:space="preserve"> </w:delText>
        </w:r>
      </w:del>
      <w:r w:rsidRPr="00592E3B">
        <w:rPr>
          <w:rFonts w:cs="Times New Roman"/>
          <w:bCs/>
        </w:rPr>
        <w:t xml:space="preserve"> </w:t>
      </w:r>
      <w:r>
        <w:rPr>
          <w:rFonts w:cs="Times New Roman"/>
          <w:bCs/>
        </w:rPr>
        <w:t xml:space="preserve">at SATURN-03 using a </w:t>
      </w:r>
      <w:proofErr w:type="spellStart"/>
      <w:r>
        <w:rPr>
          <w:rFonts w:cs="Times New Roman"/>
          <w:bCs/>
        </w:rPr>
        <w:t>SeaBird</w:t>
      </w:r>
      <w:proofErr w:type="spellEnd"/>
      <w:r>
        <w:rPr>
          <w:rFonts w:cs="Times New Roman"/>
          <w:bCs/>
        </w:rPr>
        <w:t xml:space="preserve"> 37 Conductivity-Temperature (CT) meter deployed in</w:t>
      </w:r>
      <w:r w:rsidR="00DE40E0">
        <w:rPr>
          <w:rFonts w:cs="Times New Roman"/>
          <w:bCs/>
        </w:rPr>
        <w:t>-</w:t>
      </w:r>
      <w:r>
        <w:rPr>
          <w:rFonts w:cs="Times New Roman"/>
          <w:bCs/>
        </w:rPr>
        <w:t xml:space="preserve">line with the pumped water system described in </w:t>
      </w:r>
      <w:proofErr w:type="spellStart"/>
      <w:r>
        <w:rPr>
          <w:rFonts w:cs="Times New Roman"/>
          <w:bCs/>
        </w:rPr>
        <w:t>Baptista</w:t>
      </w:r>
      <w:proofErr w:type="spellEnd"/>
      <w:r>
        <w:rPr>
          <w:rFonts w:cs="Times New Roman"/>
          <w:bCs/>
        </w:rPr>
        <w:t xml:space="preserve"> et al (2015</w:t>
      </w:r>
      <w:r w:rsidR="00DE40E0">
        <w:rPr>
          <w:rFonts w:cs="Times New Roman"/>
          <w:bCs/>
        </w:rPr>
        <w:t>) that</w:t>
      </w:r>
      <w:r>
        <w:rPr>
          <w:rFonts w:cs="Times New Roman"/>
          <w:bCs/>
        </w:rPr>
        <w:t xml:space="preserve"> alternates between 3 depths. For this study, water measurements were extracted for the 2.4-m depth corresponding to the flow cytomet</w:t>
      </w:r>
      <w:r w:rsidR="00DE40E0">
        <w:rPr>
          <w:rFonts w:cs="Times New Roman"/>
          <w:bCs/>
        </w:rPr>
        <w:t>ry</w:t>
      </w:r>
      <w:r>
        <w:rPr>
          <w:rFonts w:cs="Times New Roman"/>
          <w:bCs/>
        </w:rPr>
        <w:t xml:space="preserve"> sampling described below. </w:t>
      </w:r>
      <w:r w:rsidR="00DE40E0" w:rsidRPr="00592E3B">
        <w:rPr>
          <w:rFonts w:cs="Times New Roman"/>
          <w:bCs/>
        </w:rPr>
        <w:t>Water temperature</w:t>
      </w:r>
      <w:r w:rsidR="00DE40E0">
        <w:rPr>
          <w:rFonts w:cs="Times New Roman"/>
          <w:bCs/>
        </w:rPr>
        <w:t xml:space="preserve"> and</w:t>
      </w:r>
      <w:r w:rsidR="00DE40E0" w:rsidRPr="00592E3B">
        <w:rPr>
          <w:rFonts w:cs="Times New Roman"/>
          <w:bCs/>
        </w:rPr>
        <w:t xml:space="preserve"> salinity</w:t>
      </w:r>
      <w:r w:rsidR="00DE40E0">
        <w:rPr>
          <w:rFonts w:cs="Times New Roman"/>
          <w:bCs/>
        </w:rPr>
        <w:t xml:space="preserve"> </w:t>
      </w:r>
      <w:r w:rsidR="00DE40E0" w:rsidRPr="00592E3B">
        <w:rPr>
          <w:rFonts w:cs="Times New Roman"/>
          <w:bCs/>
        </w:rPr>
        <w:t xml:space="preserve">were measured continuously </w:t>
      </w:r>
      <w:r w:rsidR="00DE40E0">
        <w:rPr>
          <w:rFonts w:cs="Times New Roman"/>
          <w:bCs/>
        </w:rPr>
        <w:t xml:space="preserve">at SATURN-03 using a </w:t>
      </w:r>
      <w:proofErr w:type="spellStart"/>
      <w:r w:rsidR="00DE40E0">
        <w:rPr>
          <w:rFonts w:cs="Times New Roman"/>
          <w:bCs/>
        </w:rPr>
        <w:t>SeaBird</w:t>
      </w:r>
      <w:proofErr w:type="spellEnd"/>
      <w:r w:rsidR="00DE40E0">
        <w:rPr>
          <w:rFonts w:cs="Times New Roman"/>
          <w:bCs/>
        </w:rPr>
        <w:t xml:space="preserve"> Conductivity-Temperature (CT) meter for temperature and salinity, and </w:t>
      </w:r>
      <w:r>
        <w:rPr>
          <w:rFonts w:cs="Times New Roman"/>
          <w:bCs/>
        </w:rPr>
        <w:t xml:space="preserve">a chlorophyll </w:t>
      </w:r>
      <w:proofErr w:type="spellStart"/>
      <w:r>
        <w:rPr>
          <w:rFonts w:cs="Times New Roman"/>
          <w:bCs/>
        </w:rPr>
        <w:t>fluorometer</w:t>
      </w:r>
      <w:proofErr w:type="spellEnd"/>
      <w:r>
        <w:rPr>
          <w:rFonts w:cs="Times New Roman"/>
          <w:bCs/>
        </w:rPr>
        <w:t xml:space="preserve">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DE40E0">
      <w:pPr>
        <w:spacing w:line="480" w:lineRule="auto"/>
        <w:outlineLvl w:val="0"/>
        <w:rPr>
          <w:rFonts w:cs="Times New Roman"/>
        </w:rPr>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08ECD0E6" w:rsidR="00485EA4" w:rsidRDefault="00DE40E0" w:rsidP="00DE40E0">
      <w:pPr>
        <w:spacing w:line="480" w:lineRule="auto"/>
        <w:outlineLvl w:val="0"/>
        <w:rPr>
          <w:rFonts w:cs="Times New Roman"/>
        </w:rPr>
      </w:pPr>
      <w:r>
        <w:rPr>
          <w:rFonts w:cs="Times New Roman"/>
        </w:rPr>
        <w:tab/>
      </w:r>
      <w:r w:rsidR="00485EA4">
        <w:rPr>
          <w:rFonts w:cs="Times New Roman"/>
        </w:rPr>
        <w:t>Duplicate nutrient samples were collected from w</w:t>
      </w:r>
      <w:r w:rsidR="00485EA4" w:rsidRPr="00A24FF0">
        <w:rPr>
          <w:rFonts w:cs="Times New Roman"/>
        </w:rPr>
        <w:t xml:space="preserve">ater pumped to the surface </w:t>
      </w:r>
      <w:r w:rsidR="00485EA4">
        <w:rPr>
          <w:rFonts w:cs="Times New Roman"/>
        </w:rPr>
        <w:t xml:space="preserve">at SATURN-03, </w:t>
      </w:r>
      <w:r w:rsidR="00485EA4" w:rsidRPr="00A24FF0">
        <w:rPr>
          <w:rFonts w:cs="Times New Roman"/>
        </w:rPr>
        <w:t>collected</w:t>
      </w:r>
      <w:r w:rsidR="00485EA4">
        <w:rPr>
          <w:rFonts w:cs="Times New Roman"/>
        </w:rPr>
        <w:t xml:space="preserve"> in temporary bottles 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w:t>
      </w:r>
      <w:proofErr w:type="spellStart"/>
      <w:r w:rsidR="00485EA4" w:rsidRPr="00A24FF0">
        <w:rPr>
          <w:rFonts w:cs="Times New Roman"/>
        </w:rPr>
        <w:t>Swinnex</w:t>
      </w:r>
      <w:proofErr w:type="spellEnd"/>
      <w:r w:rsidR="00485EA4" w:rsidRPr="00A24FF0">
        <w:rPr>
          <w:rFonts w:cs="Times New Roman"/>
        </w:rPr>
        <w:t xml:space="preserve"> filter holder and combusted 25</w:t>
      </w:r>
      <w:r w:rsidR="00485EA4">
        <w:rPr>
          <w:rFonts w:cs="Times New Roman"/>
        </w:rPr>
        <w:t>-</w:t>
      </w:r>
      <w:r w:rsidR="00485EA4" w:rsidRPr="00A24FF0">
        <w:rPr>
          <w:rFonts w:cs="Times New Roman"/>
        </w:rPr>
        <w:lastRenderedPageBreak/>
        <w:t>mm glass fiber filter (</w:t>
      </w:r>
      <w:proofErr w:type="spellStart"/>
      <w:r w:rsidR="00485EA4" w:rsidRPr="00A24FF0">
        <w:rPr>
          <w:rFonts w:cs="Times New Roman"/>
        </w:rPr>
        <w:t>Whatman</w:t>
      </w:r>
      <w:proofErr w:type="spellEnd"/>
      <w:r w:rsidR="00485EA4" w:rsidRPr="00A24FF0">
        <w:rPr>
          <w:rFonts w:cs="Times New Roman"/>
        </w:rPr>
        <w:t xml:space="preserve">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485EA4">
      <w:pPr>
        <w:spacing w:line="48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w:t>
      </w:r>
      <w:proofErr w:type="spellStart"/>
      <w:r w:rsidRPr="00A24FF0">
        <w:rPr>
          <w:rFonts w:cs="Times New Roman"/>
        </w:rPr>
        <w:t>μM</w:t>
      </w:r>
      <w:proofErr w:type="spellEnd"/>
      <w:r w:rsidRPr="00A24FF0">
        <w:rPr>
          <w:rFonts w:cs="Times New Roman"/>
        </w:rPr>
        <w:t xml:space="preserve">,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DE40E0">
      <w:pPr>
        <w:spacing w:line="48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78405F83"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w:t>
      </w:r>
      <w:proofErr w:type="spellStart"/>
      <w:r w:rsidRPr="00FC5E5F">
        <w:rPr>
          <w:rFonts w:cs="Times New Roman"/>
        </w:rPr>
        <w:t>Melles</w:t>
      </w:r>
      <w:proofErr w:type="spellEnd"/>
      <w:r w:rsidRPr="00FC5E5F">
        <w:rPr>
          <w:rFonts w:cs="Times New Roman"/>
        </w:rPr>
        <w:t xml:space="preserve">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 xml:space="preserve">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proofErr w:type="spellStart"/>
      <w:r w:rsidRPr="00F36BD8">
        <w:rPr>
          <w:rFonts w:cs="Times New Roman"/>
          <w:i/>
        </w:rPr>
        <w:t>Popcycle</w:t>
      </w:r>
      <w:proofErr w:type="spellEnd"/>
      <w:r w:rsidRPr="00FC5E5F">
        <w:rPr>
          <w:rFonts w:cs="Times New Roman"/>
        </w:rPr>
        <w:t xml:space="preserve"> version 0.2</w:t>
      </w:r>
      <w:r w:rsidR="00252E46">
        <w:rPr>
          <w:rFonts w:cs="Times New Roman"/>
        </w:rPr>
        <w:t xml:space="preserve"> (</w:t>
      </w:r>
      <w:commentRangeStart w:id="94"/>
      <w:r w:rsidR="00252E46">
        <w:rPr>
          <w:rFonts w:cs="Times New Roman"/>
        </w:rPr>
        <w:t>available on GitHub</w:t>
      </w:r>
      <w:commentRangeEnd w:id="94"/>
      <w:r w:rsidR="00CB598E">
        <w:rPr>
          <w:rStyle w:val="CommentReference"/>
        </w:rPr>
        <w:commentReference w:id="94"/>
      </w:r>
      <w:ins w:id="95" w:author="Author">
        <w:r w:rsidR="00D87D65">
          <w:rPr>
            <w:rFonts w:cs="Times New Roman"/>
          </w:rPr>
          <w:t xml:space="preserve"> </w:t>
        </w:r>
        <w:r w:rsidR="00D87D65" w:rsidRPr="00D87D65">
          <w:rPr>
            <w:rFonts w:cs="Times New Roman"/>
          </w:rPr>
          <w:t>https://github.com/uwescience/popcycle</w:t>
        </w:r>
      </w:ins>
      <w:r w:rsidR="00DE40E0">
        <w:rPr>
          <w:rFonts w:cs="Times New Roman"/>
        </w:rPr>
        <w:t>)</w:t>
      </w:r>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1C391D90"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w:t>
      </w:r>
      <w:r w:rsidR="00442105" w:rsidRPr="00442105">
        <w:rPr>
          <w:rFonts w:cs="Times New Roman"/>
        </w:rPr>
        <w:t xml:space="preserve">sorter equipped </w:t>
      </w:r>
      <w:r w:rsidR="00442105" w:rsidRPr="00442105">
        <w:rPr>
          <w:rFonts w:cs="Times New Roman"/>
        </w:rPr>
        <w:lastRenderedPageBreak/>
        <w:t xml:space="preserve">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w:t>
      </w:r>
      <w:r w:rsidR="00DE40E0">
        <w:rPr>
          <w:rFonts w:cs="Times New Roman"/>
        </w:rPr>
        <w:t>Sorted</w:t>
      </w:r>
      <w:r w:rsidRPr="00FC5E5F">
        <w:rPr>
          <w:rFonts w:cs="Times New Roman"/>
        </w:rPr>
        <w:t xml:space="preserv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6004E096"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w:t>
      </w:r>
      <w:proofErr w:type="spellStart"/>
      <w:r w:rsidRPr="00677E9B">
        <w:t>μm</w:t>
      </w:r>
      <w:proofErr w:type="spellEnd"/>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DE40E0">
      <w:pPr>
        <w:spacing w:line="48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DE40E0">
      <w:pPr>
        <w:spacing w:line="480" w:lineRule="auto"/>
        <w:rPr>
          <w:rFonts w:cs="Times New Roman"/>
          <w:i/>
        </w:rPr>
      </w:pPr>
      <w:commentRangeStart w:id="96"/>
      <w:r>
        <w:rPr>
          <w:rFonts w:cs="Times New Roman"/>
          <w:i/>
        </w:rPr>
        <w:t>Laboratory culture validation</w:t>
      </w:r>
      <w:commentRangeEnd w:id="96"/>
      <w:r w:rsidR="002D1B2E">
        <w:rPr>
          <w:rStyle w:val="CommentReference"/>
        </w:rPr>
        <w:commentReference w:id="96"/>
      </w:r>
    </w:p>
    <w:p w14:paraId="2E4917A7" w14:textId="4281DA51" w:rsidR="00BF117E" w:rsidRDefault="008D5305" w:rsidP="00BF117E">
      <w:pPr>
        <w:spacing w:line="480" w:lineRule="auto"/>
        <w:rPr>
          <w:ins w:id="97" w:author="Autho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98" w:name="__DdeLink__1831_1098803516"/>
      <w:bookmarkStart w:id="99" w:name="__DdeLink__1936_918047637"/>
      <w:r w:rsidRPr="00FC5E5F">
        <w:rPr>
          <w:rFonts w:cs="Times New Roman"/>
        </w:rPr>
        <w:t>°C</w:t>
      </w:r>
      <w:bookmarkEnd w:id="98"/>
      <w:bookmarkEnd w:id="99"/>
      <w:r w:rsidRPr="00FC5E5F">
        <w:rPr>
          <w:rFonts w:cs="Times New Roman"/>
        </w:rPr>
        <w:t xml:space="preserve"> with a 16:8 light-dark cycle </w:t>
      </w:r>
      <w:r>
        <w:rPr>
          <w:rFonts w:cs="Times New Roman"/>
        </w:rPr>
        <w:t>of</w:t>
      </w:r>
      <w:r w:rsidRPr="00FC5E5F">
        <w:rPr>
          <w:rFonts w:cs="Times New Roman"/>
        </w:rPr>
        <w:t xml:space="preserve"> 100 µ</w:t>
      </w:r>
      <w:proofErr w:type="spellStart"/>
      <w:r w:rsidR="00DE40E0">
        <w:rPr>
          <w:rFonts w:cs="Times New Roman"/>
        </w:rPr>
        <w:t>mol</w:t>
      </w:r>
      <w:proofErr w:type="spellEnd"/>
      <w:r w:rsidR="00DE40E0">
        <w:rPr>
          <w:rFonts w:cs="Times New Roman"/>
        </w:rPr>
        <w:t xml:space="preserve">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A peristaltic pump (</w:t>
      </w:r>
      <w:proofErr w:type="spellStart"/>
      <w:r w:rsidR="00A45AC4">
        <w:rPr>
          <w:rFonts w:cs="Times New Roman"/>
        </w:rPr>
        <w:t>Peri</w:t>
      </w:r>
      <w:proofErr w:type="spellEnd"/>
      <w:r w:rsidR="00A45AC4">
        <w:rPr>
          <w:rFonts w:cs="Times New Roman"/>
        </w:rPr>
        <w:t xml:space="preserve">-Star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w:t>
      </w:r>
      <w:proofErr w:type="spellStart"/>
      <w:r w:rsidRPr="00FE75DC">
        <w:rPr>
          <w:rFonts w:cs="Times New Roman"/>
        </w:rPr>
        <w:t>dimethylsulfoxide</w:t>
      </w:r>
      <w:proofErr w:type="spellEnd"/>
      <w:r w:rsidRPr="00FE75DC">
        <w:rPr>
          <w:rFonts w:cs="Times New Roman"/>
        </w:rPr>
        <w:t xml:space="preserv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w:t>
      </w:r>
      <w:r w:rsidRPr="00FE75DC">
        <w:rPr>
          <w:rFonts w:eastAsiaTheme="minorEastAsia" w:cs="Times New Roman"/>
          <w:color w:val="000000"/>
          <w:lang w:eastAsia="ja-JP" w:bidi="ar-SA"/>
        </w:rPr>
        <w:lastRenderedPageBreak/>
        <w:t>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ins w:id="100" w:author="Author">
        <w:r w:rsidR="00BF117E">
          <w:rPr>
            <w:rFonts w:cs="Times New Roman"/>
          </w:rPr>
          <w:t xml:space="preserve"> </w:t>
        </w:r>
      </w:ins>
    </w:p>
    <w:p w14:paraId="19B87D7C" w14:textId="0C04C6BE" w:rsidR="00A45AC4" w:rsidRDefault="00A45AC4" w:rsidP="003218A1">
      <w:pPr>
        <w:spacing w:line="480" w:lineRule="auto"/>
        <w:rPr>
          <w:rFonts w:eastAsiaTheme="minorEastAsia" w:cs="Times New Roman"/>
          <w:lang w:eastAsia="ja-JP"/>
        </w:rPr>
      </w:pPr>
    </w:p>
    <w:p w14:paraId="693B7190" w14:textId="77777777" w:rsidR="00A45AC4" w:rsidRDefault="00A45AC4" w:rsidP="003218A1">
      <w:pPr>
        <w:spacing w:line="480" w:lineRule="auto"/>
        <w:rPr>
          <w:rFonts w:eastAsiaTheme="minorEastAsia" w:cs="Times New Roman"/>
          <w:lang w:eastAsia="ja-JP"/>
        </w:rPr>
      </w:pPr>
    </w:p>
    <w:p w14:paraId="63D4401C" w14:textId="3CC03B76" w:rsidR="00A45AC4" w:rsidRPr="00A45AC4" w:rsidRDefault="00A45AC4" w:rsidP="003218A1">
      <w:pPr>
        <w:spacing w:line="480" w:lineRule="auto"/>
        <w:rPr>
          <w:rFonts w:eastAsiaTheme="minorEastAsia" w:cs="Times New Roman"/>
          <w:lang w:eastAsia="ja-JP"/>
        </w:rPr>
      </w:pPr>
      <w:r w:rsidRPr="009C3985">
        <w:rPr>
          <w:rFonts w:cs="Times New Roman"/>
          <w:i/>
        </w:rPr>
        <w:t>Size-structured matrix model</w:t>
      </w:r>
    </w:p>
    <w:p w14:paraId="18C17F45" w14:textId="1B800DA1"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 xml:space="preserve">l developed by </w:t>
      </w:r>
      <w:proofErr w:type="spellStart"/>
      <w:r>
        <w:rPr>
          <w:rFonts w:cs="Times New Roman"/>
        </w:rPr>
        <w:t>Sosik</w:t>
      </w:r>
      <w:proofErr w:type="spellEnd"/>
      <w:r>
        <w:rPr>
          <w:rFonts w:cs="Times New Roman"/>
        </w:rPr>
        <w:t xml:space="preserve">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523C473E" w14:textId="7153A6DC" w:rsidR="008D5305" w:rsidDel="00D87D65" w:rsidRDefault="008D5305" w:rsidP="00136FF4">
      <w:pPr>
        <w:spacing w:line="480" w:lineRule="auto"/>
        <w:ind w:firstLine="288"/>
        <w:rPr>
          <w:del w:id="101" w:author="Author"/>
          <w:rFonts w:cs="Times New Roman"/>
        </w:rPr>
      </w:pPr>
    </w:p>
    <w:p w14:paraId="6D85F2CF" w14:textId="7E42178E" w:rsidR="008D5305" w:rsidRPr="00A357F5" w:rsidDel="00D87D65" w:rsidRDefault="008D5305">
      <w:pPr>
        <w:spacing w:line="480" w:lineRule="auto"/>
        <w:outlineLvl w:val="0"/>
        <w:rPr>
          <w:del w:id="102" w:author="Author"/>
          <w:rFonts w:cs="Times New Roman"/>
          <w:b/>
        </w:rPr>
      </w:pPr>
      <w:del w:id="103" w:author="Author">
        <w:r w:rsidRPr="00A357F5" w:rsidDel="00D87D65">
          <w:rPr>
            <w:rFonts w:cs="Times New Roman"/>
            <w:b/>
          </w:rPr>
          <w:delText>Cryptophyte community composition</w:delText>
        </w:r>
      </w:del>
    </w:p>
    <w:p w14:paraId="6FADE3E0" w14:textId="5F473320" w:rsidR="0008449F" w:rsidRPr="0008449F" w:rsidDel="00D87D65" w:rsidRDefault="0008449F">
      <w:pPr>
        <w:spacing w:line="480" w:lineRule="auto"/>
        <w:outlineLvl w:val="0"/>
        <w:rPr>
          <w:del w:id="104" w:author="Author"/>
          <w:rFonts w:cs="Arial"/>
          <w:i/>
          <w:color w:val="auto"/>
        </w:rPr>
      </w:pPr>
      <w:del w:id="105" w:author="Author">
        <w:r w:rsidRPr="0008449F" w:rsidDel="00D87D65">
          <w:rPr>
            <w:rFonts w:cs="Arial"/>
            <w:i/>
            <w:color w:val="auto"/>
          </w:rPr>
          <w:delText>DNA extraction</w:delText>
        </w:r>
      </w:del>
    </w:p>
    <w:p w14:paraId="3BE01235" w14:textId="77724D54" w:rsidR="0008449F" w:rsidDel="00D87D65" w:rsidRDefault="00DE40E0">
      <w:pPr>
        <w:spacing w:line="480" w:lineRule="auto"/>
        <w:rPr>
          <w:del w:id="106" w:author="Author"/>
          <w:rFonts w:cs="Arial"/>
          <w:color w:val="auto"/>
        </w:rPr>
      </w:pPr>
      <w:del w:id="107" w:author="Author">
        <w:r w:rsidDel="00D87D65">
          <w:rPr>
            <w:rFonts w:cs="Arial"/>
            <w:color w:val="auto"/>
          </w:rPr>
          <w:tab/>
        </w:r>
        <w:r w:rsidR="0008449F" w:rsidRPr="0055344C" w:rsidDel="00D87D65">
          <w:rPr>
            <w:rFonts w:cs="Arial"/>
            <w:color w:val="auto"/>
          </w:rPr>
          <w:delText>Sample volumes of 0.5-2.0 L were</w:delText>
        </w:r>
        <w:r w:rsidDel="00D87D65">
          <w:rPr>
            <w:rFonts w:cs="Arial"/>
            <w:color w:val="auto"/>
          </w:rPr>
          <w:delText xml:space="preserve"> size </w:delText>
        </w:r>
        <w:commentRangeStart w:id="108"/>
        <w:r w:rsidDel="00D87D65">
          <w:rPr>
            <w:rFonts w:cs="Arial"/>
            <w:color w:val="auto"/>
          </w:rPr>
          <w:delText>fractionated</w:delText>
        </w:r>
        <w:r w:rsidR="0008449F" w:rsidRPr="0055344C" w:rsidDel="00D87D65">
          <w:rPr>
            <w:rFonts w:cs="Arial"/>
            <w:color w:val="auto"/>
          </w:rPr>
          <w:delText xml:space="preserve"> with a 20 </w:delText>
        </w:r>
        <w:r w:rsidR="0008449F" w:rsidRPr="0055344C" w:rsidDel="00D87D65">
          <w:rPr>
            <w:rFonts w:cs="Times New Roman"/>
            <w:color w:val="auto"/>
          </w:rPr>
          <w:delText>μ</w:delText>
        </w:r>
        <w:r w:rsidR="0008449F" w:rsidRPr="0055344C" w:rsidDel="00D87D65">
          <w:rPr>
            <w:rFonts w:cs="Arial"/>
            <w:color w:val="auto"/>
          </w:rPr>
          <w:delText xml:space="preserve">m filter </w:delText>
        </w:r>
        <w:commentRangeEnd w:id="108"/>
        <w:r w:rsidR="00395C76" w:rsidDel="00D87D65">
          <w:rPr>
            <w:rStyle w:val="CommentReference"/>
          </w:rPr>
          <w:commentReference w:id="108"/>
        </w:r>
        <w:r w:rsidR="0008449F" w:rsidRPr="0055344C" w:rsidDel="00D87D65">
          <w:rPr>
            <w:rFonts w:cs="Arial"/>
            <w:color w:val="auto"/>
          </w:rPr>
          <w:delText xml:space="preserve">followed by a 0.2 </w:delText>
        </w:r>
        <w:r w:rsidR="0008449F" w:rsidRPr="0055344C" w:rsidDel="00D87D65">
          <w:rPr>
            <w:rFonts w:cs="Times New Roman"/>
            <w:color w:val="auto"/>
          </w:rPr>
          <w:delText>μ</w:delText>
        </w:r>
        <w:r w:rsidR="0008449F" w:rsidRPr="0055344C" w:rsidDel="00D87D65">
          <w:rPr>
            <w:rFonts w:cs="Arial"/>
            <w:color w:val="auto"/>
          </w:rPr>
          <w:delText>m Ster</w:delText>
        </w:r>
        <w:r w:rsidR="0008449F" w:rsidDel="00D87D65">
          <w:rPr>
            <w:rFonts w:cs="Arial"/>
            <w:color w:val="auto"/>
          </w:rPr>
          <w:delText>ive</w:delText>
        </w:r>
        <w:r w:rsidR="0008449F" w:rsidRPr="0055344C" w:rsidDel="00D87D65">
          <w:rPr>
            <w:rFonts w:cs="Arial"/>
            <w:color w:val="auto"/>
          </w:rPr>
          <w:delText>x filter</w:delText>
        </w:r>
        <w:r w:rsidDel="00D87D65">
          <w:rPr>
            <w:rFonts w:cs="Arial"/>
            <w:color w:val="auto"/>
          </w:rPr>
          <w:delText xml:space="preserve"> to </w:delText>
        </w:r>
        <w:r w:rsidR="0008449F" w:rsidRPr="0055344C" w:rsidDel="00D87D65">
          <w:rPr>
            <w:rFonts w:cs="Arial"/>
            <w:color w:val="auto"/>
          </w:rPr>
          <w:delText xml:space="preserve">separate the </w:delText>
        </w:r>
        <w:r w:rsidR="0008449F" w:rsidRPr="0055344C" w:rsidDel="00D87D65">
          <w:rPr>
            <w:rFonts w:cs="Arial"/>
            <w:i/>
            <w:color w:val="auto"/>
          </w:rPr>
          <w:delText xml:space="preserve">Teleaulax </w:delText>
        </w:r>
        <w:r w:rsidR="0008449F" w:rsidRPr="0055344C" w:rsidDel="00D87D65">
          <w:rPr>
            <w:rFonts w:cs="Arial"/>
            <w:color w:val="auto"/>
          </w:rPr>
          <w:delText>symbiont in</w:delText>
        </w:r>
        <w:r w:rsidR="0008449F" w:rsidRPr="0055344C" w:rsidDel="00D87D65">
          <w:rPr>
            <w:rFonts w:cs="Arial"/>
            <w:i/>
            <w:color w:val="auto"/>
          </w:rPr>
          <w:delText xml:space="preserve"> M. major </w:delText>
        </w:r>
        <w:r w:rsidR="0008449F" w:rsidRPr="0055344C" w:rsidDel="00D87D65">
          <w:rPr>
            <w:rFonts w:cs="Arial"/>
            <w:color w:val="auto"/>
          </w:rPr>
          <w:delText xml:space="preserve">cells from free living </w:delText>
        </w:r>
        <w:r w:rsidR="0008449F" w:rsidRPr="0055344C" w:rsidDel="00D87D65">
          <w:rPr>
            <w:rFonts w:cs="Arial"/>
            <w:i/>
            <w:color w:val="auto"/>
          </w:rPr>
          <w:delText>Teleaulax.</w:delText>
        </w:r>
        <w:r w:rsidR="0008449F" w:rsidRPr="0055344C" w:rsidDel="00D87D65">
          <w:rPr>
            <w:rFonts w:cs="Arial"/>
            <w:color w:val="auto"/>
          </w:rPr>
          <w:delText xml:space="preserve"> Filters were fixed with 2 mL of RNAlater and stored at -80°C until extraction. </w:delText>
        </w:r>
        <w:r w:rsidR="00A208D9" w:rsidDel="00D87D65">
          <w:rPr>
            <w:rFonts w:cs="Arial"/>
            <w:color w:val="auto"/>
          </w:rPr>
          <w:delText xml:space="preserve">DNA </w:delText>
        </w:r>
        <w:r w:rsidR="0008449F" w:rsidRPr="0055344C" w:rsidDel="00D87D65">
          <w:rPr>
            <w:rFonts w:cs="Arial"/>
            <w:color w:val="auto"/>
          </w:rPr>
          <w:delText>were extr</w:delText>
        </w:r>
        <w:r w:rsidR="0008449F" w:rsidDel="00D87D65">
          <w:rPr>
            <w:rFonts w:cs="Arial"/>
            <w:color w:val="auto"/>
          </w:rPr>
          <w:delText>acted using the CTAB method</w:delText>
        </w:r>
        <w:r w:rsidR="00BE122B" w:rsidDel="00D87D65">
          <w:rPr>
            <w:rFonts w:cs="Arial"/>
            <w:color w:val="auto"/>
          </w:rPr>
          <w:delText xml:space="preserve"> </w:delText>
        </w:r>
        <w:r w:rsidR="00BE122B" w:rsidDel="00D87D65">
          <w:rPr>
            <w:rFonts w:cs="Arial"/>
            <w:color w:val="auto"/>
          </w:rPr>
          <w:fldChar w:fldCharType="begin"/>
        </w:r>
        <w:r w:rsidR="00A56CA7" w:rsidDel="00D87D65">
          <w:rPr>
            <w:rFonts w:cs="Arial"/>
            <w:color w:val="auto"/>
          </w:rPr>
          <w:delInstrText xml:space="preserve"> ADDIN PAPERS2_CITATIONS &lt;citation&gt;&lt;uuid&gt;24613075-D5E0-4F7A-B5A8-86E5DAB638A3&lt;/uuid&gt;&lt;priority&gt;21&lt;/priority&gt;&lt;publications&gt;&lt;publication&gt;&lt;uuid&gt;8FDACDC6-FBB1-42F4-A5B0-2A8326BF51E6&lt;/uuid&gt;&lt;volume&gt;93&lt;/volume&gt;&lt;doi&gt;10.1016/j.dsr2.2013.03.007&lt;/doi&gt;&lt;startpage&gt;84&lt;/startpage&gt;&lt;publication_date&gt;99201309001200000000220000&lt;/publication_date&gt;&lt;url&gt;http://adsabs.harvard.edu/cgi-bin/nph-data_query?bibcode=2013DSRII..93...84L&amp;amp;link_type=EJOURNAL&lt;/url&gt;&lt;citekey&gt;2013DSRII..93...84L&lt;/citekey&gt;&lt;type&gt;400&lt;/type&gt;&lt;title&gt;Variability of chromophytic phytoplankton in the North Pacific Subtropical Gyre&lt;/title&gt;&lt;institution&gt;Department of Oceanography, University of Hawaii, 1000 Pope Road, Honolulu, HI 96822, United States&lt;/institution&gt;&lt;number&gt;&lt;/number&gt;&lt;subtype&gt;400&lt;/subtype&gt;&lt;endpage&gt;95&lt;/endpage&gt;&lt;bundle&gt;&lt;publication&gt;&lt;url&gt;http://www.sciencedirect.com&lt;/url&gt;&lt;title&gt;Deep Sea Research Part II: Topical Studies in Oceanography&lt;/title&gt;&lt;type&gt;-100&lt;/type&gt;&lt;subtype&gt;-100&lt;/subtype&gt;&lt;uuid&gt;2ED8C8FB-3295-4B1F-A638-7712C665BFE7&lt;/uuid&gt;&lt;/publication&gt;&lt;/bundle&gt;&lt;authors&gt;&lt;author&gt;&lt;firstName&gt;Binglin&lt;/firstName&gt;&lt;lastName&gt;Li&lt;/lastName&gt;&lt;/author&gt;&lt;author&gt;&lt;firstName&gt;David M.&lt;/firstName&gt;&lt;lastName&gt;Karl&lt;/lastName&gt;&lt;/author&gt;&lt;author&gt;&lt;firstName&gt;Ricardo M.&lt;/firstName&gt;&lt;lastName&gt;Letelier&lt;/lastName&gt;&lt;/author&gt;&lt;author&gt;&lt;firstName&gt;Robert R.&lt;/firstName&gt;&lt;lastName&gt;Bidigare&lt;/lastName&gt;&lt;/author&gt;&lt;author&gt;&lt;firstName&gt;Matthew J.&lt;/firstName&gt;&lt;lastName&gt;Church&lt;/lastName&gt;&lt;/author&gt;&lt;/authors&gt;&lt;/publication&gt;&lt;/publications&gt;&lt;cites&gt;&lt;/cites&gt;&lt;/citation&gt;</w:delInstrText>
        </w:r>
        <w:r w:rsidR="00BE122B" w:rsidDel="00D87D65">
          <w:rPr>
            <w:rFonts w:cs="Arial"/>
            <w:color w:val="auto"/>
          </w:rPr>
          <w:fldChar w:fldCharType="separate"/>
        </w:r>
        <w:r w:rsidR="00D56B26" w:rsidDel="00D87D65">
          <w:rPr>
            <w:rFonts w:eastAsiaTheme="minorEastAsia" w:cs="Times New Roman"/>
            <w:color w:val="auto"/>
            <w:lang w:eastAsia="en-US" w:bidi="ar-SA"/>
          </w:rPr>
          <w:delText>(Li et al. 2013)</w:delText>
        </w:r>
        <w:r w:rsidR="00BE122B" w:rsidDel="00D87D65">
          <w:rPr>
            <w:rFonts w:cs="Arial"/>
            <w:color w:val="auto"/>
          </w:rPr>
          <w:fldChar w:fldCharType="end"/>
        </w:r>
        <w:r w:rsidR="0008449F" w:rsidRPr="0055344C" w:rsidDel="00D87D65">
          <w:rPr>
            <w:rFonts w:cs="Arial"/>
            <w:color w:val="auto"/>
          </w:rPr>
          <w:delText xml:space="preserve">. </w:delText>
        </w:r>
        <w:r w:rsidDel="00D87D65">
          <w:rPr>
            <w:rFonts w:cs="Arial"/>
            <w:color w:val="auto"/>
          </w:rPr>
          <w:delText>Extracted D</w:delText>
        </w:r>
        <w:r w:rsidR="0008449F" w:rsidDel="00D87D65">
          <w:rPr>
            <w:rFonts w:cs="Arial"/>
            <w:color w:val="auto"/>
          </w:rPr>
          <w:delText>NA was</w:delText>
        </w:r>
        <w:r w:rsidR="0008449F" w:rsidRPr="0055344C" w:rsidDel="00D87D65">
          <w:rPr>
            <w:rFonts w:cs="Arial"/>
            <w:color w:val="auto"/>
          </w:rPr>
          <w:delText xml:space="preserve"> purified using a DNA Clean and Concentrate Kit (Zymo Research).</w:delText>
        </w:r>
        <w:r w:rsidR="0008449F" w:rsidDel="00D87D65">
          <w:rPr>
            <w:rFonts w:cs="Arial"/>
            <w:color w:val="auto"/>
          </w:rPr>
          <w:delText xml:space="preserve"> The total extracts were stored at -20</w:delText>
        </w:r>
        <w:r w:rsidR="0008449F" w:rsidRPr="0055344C" w:rsidDel="00D87D65">
          <w:rPr>
            <w:rFonts w:cs="Arial"/>
            <w:color w:val="auto"/>
          </w:rPr>
          <w:delText>°</w:delText>
        </w:r>
        <w:r w:rsidR="0008449F" w:rsidDel="00D87D65">
          <w:rPr>
            <w:rFonts w:cs="Arial"/>
            <w:color w:val="auto"/>
          </w:rPr>
          <w:delText xml:space="preserve">C until further use. </w:delText>
        </w:r>
      </w:del>
    </w:p>
    <w:p w14:paraId="6946B166" w14:textId="770D8021" w:rsidR="0008449F" w:rsidDel="00D87D65" w:rsidRDefault="0008449F" w:rsidP="00FA153E">
      <w:pPr>
        <w:spacing w:line="480" w:lineRule="auto"/>
        <w:rPr>
          <w:del w:id="109" w:author="Author"/>
          <w:rFonts w:cs="Arial"/>
          <w:color w:val="auto"/>
        </w:rPr>
      </w:pPr>
    </w:p>
    <w:p w14:paraId="6553C2D3" w14:textId="691D6942" w:rsidR="0008449F" w:rsidRPr="0008449F" w:rsidDel="00D87D65" w:rsidRDefault="0008449F">
      <w:pPr>
        <w:pStyle w:val="HTMLPreformatted"/>
        <w:spacing w:line="480" w:lineRule="auto"/>
        <w:outlineLvl w:val="0"/>
        <w:rPr>
          <w:del w:id="110" w:author="Author"/>
          <w:rFonts w:ascii="Times New Roman" w:hAnsi="Times New Roman" w:cs="Times New Roman"/>
          <w:i/>
          <w:sz w:val="24"/>
          <w:szCs w:val="24"/>
        </w:rPr>
      </w:pPr>
      <w:del w:id="111" w:author="Author">
        <w:r w:rsidRPr="0008449F" w:rsidDel="00D87D65">
          <w:rPr>
            <w:rFonts w:ascii="Times New Roman" w:hAnsi="Times New Roman" w:cs="Times New Roman"/>
            <w:i/>
            <w:sz w:val="24"/>
            <w:szCs w:val="24"/>
          </w:rPr>
          <w:delText xml:space="preserve">Identification of the cryptophyte nuclear 28S D2 </w:delText>
        </w:r>
        <w:r w:rsidR="00A208D9" w:rsidDel="00D87D65">
          <w:rPr>
            <w:rFonts w:ascii="Times New Roman" w:hAnsi="Times New Roman" w:cs="Times New Roman"/>
            <w:i/>
            <w:sz w:val="24"/>
            <w:szCs w:val="24"/>
          </w:rPr>
          <w:delText xml:space="preserve">unique sequence </w:delText>
        </w:r>
        <w:r w:rsidRPr="0008449F" w:rsidDel="00D87D65">
          <w:rPr>
            <w:rFonts w:ascii="Times New Roman" w:hAnsi="Times New Roman" w:cs="Times New Roman"/>
            <w:i/>
            <w:sz w:val="24"/>
            <w:szCs w:val="24"/>
          </w:rPr>
          <w:delText xml:space="preserve">element </w:delText>
        </w:r>
      </w:del>
    </w:p>
    <w:p w14:paraId="57A1995B" w14:textId="567CBEFE" w:rsidR="0008449F" w:rsidDel="00D87D65" w:rsidRDefault="00DE40E0">
      <w:pPr>
        <w:pStyle w:val="HTMLPreformatted"/>
        <w:tabs>
          <w:tab w:val="clear" w:pos="916"/>
          <w:tab w:val="left" w:pos="720"/>
        </w:tabs>
        <w:spacing w:line="480" w:lineRule="auto"/>
        <w:rPr>
          <w:del w:id="112" w:author="Author"/>
          <w:rFonts w:ascii="Times New Roman" w:hAnsi="Times New Roman" w:cs="Times New Roman"/>
          <w:color w:val="222222"/>
          <w:sz w:val="24"/>
          <w:szCs w:val="24"/>
        </w:rPr>
      </w:pPr>
      <w:del w:id="113" w:author="Author">
        <w:r w:rsidDel="00D87D65">
          <w:rPr>
            <w:rFonts w:ascii="Times New Roman" w:hAnsi="Times New Roman" w:cs="Times New Roman"/>
            <w:sz w:val="24"/>
            <w:szCs w:val="24"/>
          </w:rPr>
          <w:tab/>
        </w:r>
        <w:r w:rsidR="00080032" w:rsidRPr="00080032" w:rsidDel="00D87D65">
          <w:rPr>
            <w:rFonts w:ascii="Times New Roman" w:hAnsi="Times New Roman" w:cs="Times New Roman"/>
            <w:sz w:val="24"/>
            <w:szCs w:val="24"/>
          </w:rPr>
          <w:delText xml:space="preserve">The Unique Sequence Element (USE) found in the D2 region of the LSU (28S) rRNA sequence </w:delText>
        </w:r>
        <w:r w:rsidR="00080032" w:rsidDel="00D87D65">
          <w:rPr>
            <w:rFonts w:ascii="Times New Roman" w:hAnsi="Times New Roman" w:cs="Times New Roman"/>
            <w:color w:val="222222"/>
            <w:sz w:val="24"/>
            <w:szCs w:val="24"/>
          </w:rPr>
          <w:delText>of around ~ 220 bp</w:delText>
        </w:r>
        <w:r w:rsidR="00080032" w:rsidRPr="00080032" w:rsidDel="00D87D65">
          <w:rPr>
            <w:rFonts w:ascii="Times New Roman" w:hAnsi="Times New Roman" w:cs="Times New Roman"/>
            <w:sz w:val="24"/>
            <w:szCs w:val="24"/>
          </w:rPr>
          <w:delText xml:space="preserve"> was used to distinguish between </w:delText>
        </w:r>
        <w:r w:rsidR="00080032" w:rsidRPr="00080032" w:rsidDel="00D87D65">
          <w:rPr>
            <w:rFonts w:ascii="Times New Roman" w:hAnsi="Times New Roman" w:cs="Times New Roman"/>
            <w:i/>
            <w:sz w:val="24"/>
            <w:szCs w:val="24"/>
          </w:rPr>
          <w:delText>T. amphioxeia</w:delText>
        </w:r>
        <w:r w:rsidR="00080032" w:rsidRPr="00080032" w:rsidDel="00D87D65">
          <w:rPr>
            <w:rFonts w:ascii="Times New Roman" w:hAnsi="Times New Roman" w:cs="Times New Roman"/>
            <w:sz w:val="24"/>
            <w:szCs w:val="24"/>
          </w:rPr>
          <w:delText xml:space="preserve"> and</w:delText>
        </w:r>
        <w:r w:rsidR="00080032" w:rsidDel="00D87D65">
          <w:rPr>
            <w:rFonts w:ascii="Times New Roman" w:hAnsi="Times New Roman" w:cs="Times New Roman"/>
            <w:sz w:val="24"/>
            <w:szCs w:val="24"/>
          </w:rPr>
          <w:delText xml:space="preserve"> other free-living cryptophytes</w:delText>
        </w:r>
        <w:r w:rsidR="00B0285E" w:rsidDel="00D87D65">
          <w:rPr>
            <w:rFonts w:ascii="Times New Roman" w:hAnsi="Times New Roman" w:cs="Times New Roman"/>
            <w:color w:val="222222"/>
            <w:sz w:val="24"/>
            <w:szCs w:val="24"/>
          </w:rPr>
          <w:delText xml:space="preserve"> </w:delText>
        </w:r>
        <w:r w:rsidR="00B0285E" w:rsidRPr="0074646E" w:rsidDel="00D87D65">
          <w:rPr>
            <w:rFonts w:cs="Times New Roman"/>
            <w:color w:val="222222"/>
          </w:rPr>
          <w:fldChar w:fldCharType="begin"/>
        </w:r>
        <w:r w:rsidR="00A56CA7" w:rsidDel="00D87D65">
          <w:rPr>
            <w:rFonts w:ascii="Times New Roman" w:hAnsi="Times New Roman" w:cs="Times New Roman"/>
            <w:color w:val="222222"/>
            <w:sz w:val="24"/>
            <w:szCs w:val="24"/>
          </w:rPr>
          <w:delInstrText xml:space="preserve"> ADDIN PAPERS2_CITATIONS &lt;citation&gt;&lt;uuid&gt;8E2B4F04-31B8-454C-85ED-2CABD85AB8E0&lt;/uuid&gt;&lt;priority&gt;22&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delInstrText>
        </w:r>
        <w:r w:rsidR="00B0285E" w:rsidRPr="0074646E" w:rsidDel="00D87D65">
          <w:rPr>
            <w:rFonts w:cs="Times New Roman"/>
            <w:color w:val="222222"/>
          </w:rPr>
          <w:fldChar w:fldCharType="separate"/>
        </w:r>
        <w:r w:rsidR="009A46E9" w:rsidRPr="0074646E" w:rsidDel="00D87D65">
          <w:rPr>
            <w:rFonts w:ascii="Times New Roman" w:eastAsiaTheme="minorEastAsia" w:hAnsi="Times New Roman" w:cs="Times New Roman"/>
            <w:sz w:val="24"/>
            <w:szCs w:val="24"/>
          </w:rPr>
          <w:delText>(Kahn et al. 2014)</w:delText>
        </w:r>
        <w:r w:rsidR="00B0285E" w:rsidRPr="0074646E" w:rsidDel="00D87D65">
          <w:rPr>
            <w:rFonts w:cs="Times New Roman"/>
            <w:color w:val="222222"/>
          </w:rPr>
          <w:fldChar w:fldCharType="end"/>
        </w:r>
        <w:r w:rsidR="0008449F" w:rsidRPr="0074646E" w:rsidDel="00D87D65">
          <w:rPr>
            <w:rFonts w:ascii="Times New Roman" w:hAnsi="Times New Roman" w:cs="Times New Roman"/>
            <w:sz w:val="24"/>
            <w:szCs w:val="24"/>
          </w:rPr>
          <w:delText>.</w:delText>
        </w:r>
        <w:r w:rsidR="0008449F" w:rsidDel="00D87D65">
          <w:rPr>
            <w:rFonts w:ascii="Times New Roman" w:hAnsi="Times New Roman" w:cs="Times New Roman"/>
            <w:sz w:val="24"/>
            <w:szCs w:val="24"/>
          </w:rPr>
          <w:delText xml:space="preserve"> </w:delText>
        </w:r>
        <w:r w:rsidR="0008449F" w:rsidRPr="005B5C4F" w:rsidDel="00D87D65">
          <w:rPr>
            <w:rFonts w:ascii="Times New Roman" w:hAnsi="Times New Roman" w:cs="Times New Roman"/>
            <w:color w:val="222222"/>
            <w:sz w:val="24"/>
            <w:szCs w:val="24"/>
          </w:rPr>
          <w:delText>Primers (crp28SF</w:delText>
        </w:r>
        <w:r w:rsidR="0008449F" w:rsidDel="00D87D65">
          <w:rPr>
            <w:rFonts w:ascii="Times New Roman" w:hAnsi="Times New Roman" w:cs="Times New Roman"/>
            <w:color w:val="222222"/>
            <w:sz w:val="24"/>
            <w:szCs w:val="24"/>
          </w:rPr>
          <w:delText xml:space="preserve"> </w:delText>
        </w:r>
        <w:r w:rsidR="0008449F" w:rsidRPr="004B6DB7" w:rsidDel="00D87D65">
          <w:rPr>
            <w:rFonts w:ascii="Times New Roman" w:hAnsi="Times New Roman" w:cs="Times New Roman"/>
            <w:sz w:val="24"/>
            <w:szCs w:val="24"/>
          </w:rPr>
          <w:delText>CTTGCTTGGGAATGCAGGTC</w:delText>
        </w:r>
        <w:r w:rsidR="0008449F" w:rsidRPr="004B6DB7" w:rsidDel="00D87D65">
          <w:rPr>
            <w:rFonts w:ascii="Times New Roman" w:hAnsi="Times New Roman" w:cs="Times New Roman"/>
            <w:color w:val="222222"/>
            <w:sz w:val="24"/>
            <w:szCs w:val="24"/>
          </w:rPr>
          <w:delText xml:space="preserve"> /</w:delText>
        </w:r>
        <w:r w:rsidR="0008449F" w:rsidDel="00D87D65">
          <w:rPr>
            <w:rFonts w:ascii="Times New Roman" w:hAnsi="Times New Roman" w:cs="Times New Roman"/>
            <w:color w:val="222222"/>
            <w:sz w:val="24"/>
            <w:szCs w:val="24"/>
          </w:rPr>
          <w:delText>crp28S</w:delText>
        </w:r>
        <w:r w:rsidR="0008449F" w:rsidRPr="004B6DB7" w:rsidDel="00D87D65">
          <w:rPr>
            <w:rFonts w:ascii="Times New Roman" w:hAnsi="Times New Roman" w:cs="Times New Roman"/>
            <w:color w:val="222222"/>
            <w:sz w:val="24"/>
            <w:szCs w:val="24"/>
          </w:rPr>
          <w:delText xml:space="preserve">R </w:delText>
        </w:r>
        <w:r w:rsidR="0008449F" w:rsidRPr="004B6DB7" w:rsidDel="00D87D65">
          <w:rPr>
            <w:rFonts w:ascii="Times New Roman" w:hAnsi="Times New Roman" w:cs="Times New Roman"/>
            <w:sz w:val="24"/>
            <w:szCs w:val="24"/>
          </w:rPr>
          <w:delText>TACGAGCCTCCACCAGAGTT</w:delText>
        </w:r>
        <w:r w:rsidR="0008449F" w:rsidRPr="005B5C4F" w:rsidDel="00D87D65">
          <w:rPr>
            <w:rFonts w:ascii="Times New Roman" w:hAnsi="Times New Roman" w:cs="Times New Roman"/>
            <w:color w:val="222222"/>
            <w:sz w:val="24"/>
            <w:szCs w:val="24"/>
          </w:rPr>
          <w:delText>)</w:delText>
        </w:r>
        <w:r w:rsidR="00080032" w:rsidDel="00D87D65">
          <w:rPr>
            <w:rFonts w:ascii="Times New Roman" w:hAnsi="Times New Roman" w:cs="Times New Roman"/>
            <w:color w:val="222222"/>
            <w:sz w:val="24"/>
            <w:szCs w:val="24"/>
          </w:rPr>
          <w:delText xml:space="preserve"> </w:delText>
        </w:r>
        <w:r w:rsidDel="00D87D65">
          <w:rPr>
            <w:rFonts w:ascii="Times New Roman" w:hAnsi="Times New Roman" w:cs="Times New Roman"/>
            <w:color w:val="222222"/>
            <w:sz w:val="24"/>
            <w:szCs w:val="24"/>
          </w:rPr>
          <w:delText>were</w:delText>
        </w:r>
        <w:r w:rsidR="00080032" w:rsidDel="00D87D65">
          <w:rPr>
            <w:rFonts w:ascii="Times New Roman" w:hAnsi="Times New Roman" w:cs="Times New Roman"/>
            <w:color w:val="222222"/>
            <w:sz w:val="24"/>
            <w:szCs w:val="24"/>
          </w:rPr>
          <w:delText xml:space="preserve"> used to PCR amplify </w:delText>
        </w:r>
        <w:r w:rsidR="0008449F" w:rsidRPr="005B5C4F" w:rsidDel="00D87D65">
          <w:rPr>
            <w:rFonts w:ascii="Times New Roman" w:hAnsi="Times New Roman" w:cs="Times New Roman"/>
            <w:color w:val="222222"/>
            <w:sz w:val="24"/>
            <w:szCs w:val="24"/>
          </w:rPr>
          <w:delText xml:space="preserve">the </w:delText>
        </w:r>
        <w:r w:rsidR="0008449F" w:rsidDel="00D87D65">
          <w:rPr>
            <w:rFonts w:ascii="Times New Roman" w:hAnsi="Times New Roman" w:cs="Times New Roman"/>
            <w:color w:val="222222"/>
            <w:sz w:val="24"/>
            <w:szCs w:val="24"/>
          </w:rPr>
          <w:delText xml:space="preserve">LSU </w:delText>
        </w:r>
        <w:r w:rsidR="0008449F" w:rsidRPr="005B5C4F" w:rsidDel="00D87D65">
          <w:rPr>
            <w:rFonts w:ascii="Times New Roman" w:hAnsi="Times New Roman" w:cs="Times New Roman"/>
            <w:color w:val="222222"/>
            <w:sz w:val="24"/>
            <w:szCs w:val="24"/>
          </w:rPr>
          <w:delText xml:space="preserve">D2 of </w:delText>
        </w:r>
        <w:r w:rsidR="0008449F" w:rsidRPr="005B5C4F" w:rsidDel="00D87D65">
          <w:rPr>
            <w:rFonts w:ascii="Times New Roman" w:hAnsi="Times New Roman" w:cs="Times New Roman"/>
            <w:i/>
            <w:color w:val="222222"/>
            <w:sz w:val="24"/>
            <w:szCs w:val="24"/>
          </w:rPr>
          <w:delText>Teleaulax</w:delText>
        </w:r>
        <w:r w:rsidR="0008449F" w:rsidRPr="005B5C4F" w:rsidDel="00D87D65">
          <w:rPr>
            <w:rFonts w:ascii="Times New Roman" w:hAnsi="Times New Roman" w:cs="Times New Roman"/>
            <w:color w:val="222222"/>
            <w:sz w:val="24"/>
            <w:szCs w:val="24"/>
          </w:rPr>
          <w:delText>.</w:delText>
        </w:r>
        <w:r w:rsidR="0008449F" w:rsidRPr="005B5C4F" w:rsidDel="00D87D65">
          <w:rPr>
            <w:rFonts w:ascii="Times New Roman" w:hAnsi="Times New Roman" w:cs="Times New Roman"/>
            <w:i/>
            <w:color w:val="222222"/>
            <w:sz w:val="24"/>
            <w:szCs w:val="24"/>
          </w:rPr>
          <w:delText xml:space="preserve"> </w:delText>
        </w:r>
        <w:r w:rsidR="00A208D9" w:rsidDel="00D87D65">
          <w:rPr>
            <w:rFonts w:ascii="Times New Roman" w:hAnsi="Times New Roman" w:cs="Times New Roman"/>
            <w:color w:val="222222"/>
            <w:sz w:val="24"/>
            <w:szCs w:val="24"/>
          </w:rPr>
          <w:delText>Single-</w:delText>
        </w:r>
        <w:r w:rsidR="0008449F" w:rsidRPr="005B5C4F" w:rsidDel="00D87D65">
          <w:rPr>
            <w:rFonts w:ascii="Times New Roman" w:hAnsi="Times New Roman" w:cs="Times New Roman"/>
            <w:color w:val="222222"/>
            <w:sz w:val="24"/>
            <w:szCs w:val="24"/>
          </w:rPr>
          <w:delText xml:space="preserve">cell PCR was performed on </w:delText>
        </w:r>
        <w:r w:rsidR="0008449F" w:rsidRPr="005B5C4F" w:rsidDel="00D87D65">
          <w:rPr>
            <w:rFonts w:ascii="Times New Roman" w:hAnsi="Times New Roman" w:cs="Times New Roman"/>
            <w:i/>
            <w:color w:val="222222"/>
            <w:sz w:val="24"/>
            <w:szCs w:val="24"/>
          </w:rPr>
          <w:delText>M. major</w:delText>
        </w:r>
        <w:r w:rsidR="0008449F" w:rsidRPr="005B5C4F" w:rsidDel="00D87D65">
          <w:rPr>
            <w:rFonts w:ascii="Times New Roman" w:hAnsi="Times New Roman" w:cs="Times New Roman"/>
            <w:color w:val="222222"/>
            <w:sz w:val="24"/>
            <w:szCs w:val="24"/>
          </w:rPr>
          <w:delText xml:space="preserve"> cells from red water in the </w:delText>
        </w:r>
        <w:r w:rsidR="00A56CA7" w:rsidDel="00D87D65">
          <w:rPr>
            <w:rFonts w:ascii="Times New Roman" w:hAnsi="Times New Roman" w:cs="Times New Roman"/>
            <w:color w:val="222222"/>
            <w:sz w:val="24"/>
            <w:szCs w:val="24"/>
          </w:rPr>
          <w:delText>estuary</w:delText>
        </w:r>
        <w:r w:rsidR="0008449F" w:rsidRPr="005B5C4F" w:rsidDel="00D87D65">
          <w:rPr>
            <w:rFonts w:ascii="Times New Roman" w:hAnsi="Times New Roman" w:cs="Times New Roman"/>
            <w:color w:val="222222"/>
            <w:sz w:val="24"/>
            <w:szCs w:val="24"/>
          </w:rPr>
          <w:delText xml:space="preserve"> collected </w:delText>
        </w:r>
        <w:r w:rsidR="0008449F" w:rsidDel="00D87D65">
          <w:rPr>
            <w:rFonts w:ascii="Times New Roman" w:hAnsi="Times New Roman" w:cs="Times New Roman"/>
            <w:color w:val="222222"/>
            <w:sz w:val="24"/>
            <w:szCs w:val="24"/>
          </w:rPr>
          <w:delText>in 2011 and 2014</w:delText>
        </w:r>
        <w:r w:rsidR="00A208D9" w:rsidDel="00D87D65">
          <w:rPr>
            <w:rFonts w:ascii="Times New Roman" w:hAnsi="Times New Roman" w:cs="Times New Roman"/>
            <w:color w:val="222222"/>
            <w:sz w:val="24"/>
            <w:szCs w:val="24"/>
          </w:rPr>
          <w:delText xml:space="preserve">. The </w:delText>
        </w:r>
        <w:r w:rsidR="0008449F" w:rsidDel="00D87D65">
          <w:rPr>
            <w:rFonts w:ascii="Times New Roman" w:hAnsi="Times New Roman" w:cs="Times New Roman"/>
            <w:color w:val="222222"/>
            <w:sz w:val="24"/>
            <w:szCs w:val="24"/>
          </w:rPr>
          <w:delText xml:space="preserve">Antarctic strain of </w:delText>
        </w:r>
        <w:r w:rsidR="0008449F" w:rsidDel="00D87D65">
          <w:rPr>
            <w:rFonts w:ascii="Times New Roman" w:hAnsi="Times New Roman" w:cs="Times New Roman"/>
            <w:i/>
            <w:color w:val="222222"/>
            <w:sz w:val="24"/>
            <w:szCs w:val="24"/>
          </w:rPr>
          <w:delText xml:space="preserve">M. rubrum </w:delText>
        </w:r>
        <w:r w:rsidR="0008449F" w:rsidRPr="00E866EE" w:rsidDel="00D87D65">
          <w:rPr>
            <w:rFonts w:ascii="Times New Roman" w:hAnsi="Times New Roman" w:cs="Times New Roman"/>
            <w:color w:val="222222"/>
            <w:sz w:val="24"/>
            <w:szCs w:val="24"/>
          </w:rPr>
          <w:delText>(</w:delText>
        </w:r>
        <w:r w:rsidR="0008449F" w:rsidDel="00D87D65">
          <w:rPr>
            <w:rFonts w:ascii="Times New Roman" w:hAnsi="Times New Roman" w:cs="Times New Roman"/>
            <w:color w:val="222222"/>
            <w:sz w:val="24"/>
            <w:szCs w:val="24"/>
          </w:rPr>
          <w:delText>CCMP2563</w:delText>
        </w:r>
        <w:r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 xml:space="preserve">fed with the cryptophyte </w:delText>
        </w:r>
        <w:r w:rsidR="0008449F" w:rsidRPr="005B5C4F" w:rsidDel="00D87D65">
          <w:rPr>
            <w:rFonts w:ascii="Times New Roman" w:hAnsi="Times New Roman" w:cs="Times New Roman"/>
            <w:i/>
            <w:color w:val="222222"/>
            <w:sz w:val="24"/>
            <w:szCs w:val="24"/>
          </w:rPr>
          <w:delText>Geminigera cryophilia</w:delText>
        </w:r>
        <w:r w:rsidR="0008449F" w:rsidDel="00D87D65">
          <w:rPr>
            <w:rFonts w:ascii="Times New Roman" w:hAnsi="Times New Roman" w:cs="Times New Roman"/>
            <w:i/>
            <w:color w:val="222222"/>
            <w:sz w:val="24"/>
            <w:szCs w:val="24"/>
          </w:rPr>
          <w:delText xml:space="preserve"> </w:delText>
        </w:r>
        <w:r w:rsidR="0008449F" w:rsidDel="00D87D65">
          <w:rPr>
            <w:rFonts w:ascii="Times New Roman" w:hAnsi="Times New Roman" w:cs="Times New Roman"/>
            <w:color w:val="222222"/>
            <w:sz w:val="24"/>
            <w:szCs w:val="24"/>
          </w:rPr>
          <w:delText>(CCMP 2564)</w:delText>
        </w:r>
        <w:r w:rsidDel="00D87D65">
          <w:rPr>
            <w:rFonts w:ascii="Times New Roman" w:hAnsi="Times New Roman" w:cs="Times New Roman"/>
            <w:color w:val="222222"/>
            <w:sz w:val="24"/>
            <w:szCs w:val="24"/>
          </w:rPr>
          <w:delText xml:space="preserve"> served as a control</w:delText>
        </w:r>
        <w:r w:rsidR="0008449F" w:rsidRPr="005B5C4F" w:rsidDel="00D87D65">
          <w:rPr>
            <w:rFonts w:ascii="Times New Roman" w:hAnsi="Times New Roman" w:cs="Times New Roman"/>
            <w:i/>
            <w:color w:val="222222"/>
            <w:sz w:val="24"/>
            <w:szCs w:val="24"/>
          </w:rPr>
          <w:delText>.</w:delText>
        </w:r>
        <w:r w:rsidR="0008449F" w:rsidRPr="005B5C4F" w:rsidDel="00D87D65">
          <w:rPr>
            <w:rFonts w:ascii="Times New Roman" w:hAnsi="Times New Roman" w:cs="Times New Roman"/>
            <w:color w:val="222222"/>
            <w:sz w:val="24"/>
            <w:szCs w:val="24"/>
          </w:rPr>
          <w:delText xml:space="preserve"> The PCR protocol for the </w:delText>
        </w:r>
        <w:r w:rsidR="0008449F" w:rsidDel="00D87D65">
          <w:rPr>
            <w:rFonts w:ascii="Times New Roman" w:hAnsi="Times New Roman" w:cs="Times New Roman"/>
            <w:color w:val="222222"/>
            <w:sz w:val="24"/>
            <w:szCs w:val="24"/>
          </w:rPr>
          <w:delText>LSU</w:delText>
        </w:r>
        <w:r w:rsidR="0008449F" w:rsidRPr="005B5C4F" w:rsidDel="00D87D65">
          <w:rPr>
            <w:rFonts w:ascii="Times New Roman" w:hAnsi="Times New Roman" w:cs="Times New Roman"/>
            <w:color w:val="222222"/>
            <w:sz w:val="24"/>
            <w:szCs w:val="24"/>
          </w:rPr>
          <w:delText xml:space="preserve"> D2 sequence identification </w:delText>
        </w:r>
        <w:r w:rsidR="00C01879" w:rsidDel="00D87D65">
          <w:rPr>
            <w:rFonts w:ascii="Times New Roman" w:hAnsi="Times New Roman" w:cs="Times New Roman"/>
            <w:color w:val="222222"/>
            <w:sz w:val="24"/>
            <w:szCs w:val="24"/>
          </w:rPr>
          <w:delText>wa</w:delText>
        </w:r>
        <w:r w:rsidR="0008449F" w:rsidRPr="005B5C4F" w:rsidDel="00D87D65">
          <w:rPr>
            <w:rFonts w:ascii="Times New Roman" w:hAnsi="Times New Roman" w:cs="Times New Roman"/>
            <w:color w:val="222222"/>
            <w:sz w:val="24"/>
            <w:szCs w:val="24"/>
          </w:rPr>
          <w:delText>s as follows: initial denaturation at 95</w:delText>
        </w:r>
        <w:r w:rsidR="00C01879"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°C for 3 min; 35 cycles of denaturation at 95</w:delText>
        </w:r>
        <w:r w:rsidR="00C01879"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°C for 45 s, annealing at 50</w:delText>
        </w:r>
        <w:r w:rsidR="00C01879"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°C for 40 s, and extension at 70</w:delText>
        </w:r>
        <w:r w:rsidR="00C01879"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°C for 2 min; and a final extension at 70</w:delText>
        </w:r>
        <w:r w:rsidR="00C01879"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 xml:space="preserve">°C for 7 min. The </w:delText>
        </w:r>
        <w:r w:rsidR="00C01879" w:rsidDel="00D87D65">
          <w:rPr>
            <w:rFonts w:ascii="Times New Roman" w:hAnsi="Times New Roman" w:cs="Times New Roman"/>
            <w:color w:val="222222"/>
            <w:sz w:val="24"/>
            <w:szCs w:val="24"/>
          </w:rPr>
          <w:delText xml:space="preserve">resulting </w:delText>
        </w:r>
        <w:r w:rsidR="0008449F" w:rsidRPr="005B5C4F" w:rsidDel="00D87D65">
          <w:rPr>
            <w:rFonts w:ascii="Times New Roman" w:hAnsi="Times New Roman" w:cs="Times New Roman"/>
            <w:color w:val="222222"/>
            <w:sz w:val="24"/>
            <w:szCs w:val="24"/>
          </w:rPr>
          <w:delText xml:space="preserve">PCR </w:delText>
        </w:r>
        <w:r w:rsidR="00C01879" w:rsidDel="00D87D65">
          <w:rPr>
            <w:rFonts w:ascii="Times New Roman" w:hAnsi="Times New Roman" w:cs="Times New Roman"/>
            <w:color w:val="222222"/>
            <w:sz w:val="24"/>
            <w:szCs w:val="24"/>
          </w:rPr>
          <w:delText xml:space="preserve">products </w:delText>
        </w:r>
        <w:r w:rsidR="0008449F" w:rsidRPr="005B5C4F" w:rsidDel="00D87D65">
          <w:rPr>
            <w:rFonts w:ascii="Times New Roman" w:hAnsi="Times New Roman" w:cs="Times New Roman"/>
            <w:color w:val="222222"/>
            <w:sz w:val="24"/>
            <w:szCs w:val="24"/>
          </w:rPr>
          <w:delText xml:space="preserve">were purified (UltraClean PCR clean up kit, MoBio), ligated into a TOPO 2.1 vector (Invitrogen), and transformed into chemically competent </w:delText>
        </w:r>
        <w:r w:rsidR="0008449F" w:rsidRPr="005B5C4F" w:rsidDel="00D87D65">
          <w:rPr>
            <w:rFonts w:ascii="Times New Roman" w:hAnsi="Times New Roman" w:cs="Times New Roman"/>
            <w:i/>
            <w:color w:val="222222"/>
            <w:sz w:val="24"/>
            <w:szCs w:val="24"/>
          </w:rPr>
          <w:delText>E. coli</w:delText>
        </w:r>
        <w:r w:rsidR="0008449F" w:rsidRPr="005B5C4F" w:rsidDel="00D87D65">
          <w:rPr>
            <w:rFonts w:ascii="Times New Roman" w:hAnsi="Times New Roman" w:cs="Times New Roman"/>
            <w:color w:val="222222"/>
            <w:sz w:val="24"/>
            <w:szCs w:val="24"/>
          </w:rPr>
          <w:delText xml:space="preserve"> cells (DH5</w:delText>
        </w:r>
        <w:r w:rsidR="0008449F" w:rsidRPr="005B5C4F" w:rsidDel="00D87D65">
          <w:rPr>
            <w:rFonts w:ascii="Times New Roman" w:hAnsi="Times New Roman" w:cs="Times New Roman"/>
            <w:color w:val="000000"/>
            <w:sz w:val="24"/>
            <w:szCs w:val="24"/>
          </w:rPr>
          <w:sym w:font="Symbol" w:char="F061"/>
        </w:r>
        <w:r w:rsidR="0008449F" w:rsidDel="00D87D65">
          <w:rPr>
            <w:rFonts w:ascii="Times New Roman" w:hAnsi="Times New Roman" w:cs="Times New Roman"/>
            <w:color w:val="000000"/>
            <w:sz w:val="24"/>
            <w:szCs w:val="24"/>
          </w:rPr>
          <w:delText xml:space="preserve"> </w:delText>
        </w:r>
        <w:r w:rsidR="0008449F" w:rsidRPr="005B5C4F" w:rsidDel="00D87D65">
          <w:rPr>
            <w:rFonts w:ascii="Times New Roman" w:hAnsi="Times New Roman" w:cs="Times New Roman"/>
            <w:color w:val="000000"/>
            <w:sz w:val="24"/>
            <w:szCs w:val="24"/>
          </w:rPr>
          <w:delText>strain)</w:delText>
        </w:r>
        <w:r w:rsidR="0008449F" w:rsidRPr="005B5C4F" w:rsidDel="00D87D65">
          <w:rPr>
            <w:rFonts w:ascii="Times New Roman" w:hAnsi="Times New Roman" w:cs="Times New Roman"/>
            <w:color w:val="222222"/>
            <w:sz w:val="24"/>
            <w:szCs w:val="24"/>
          </w:rPr>
          <w:delText xml:space="preserve">. </w:delText>
        </w:r>
        <w:r w:rsidR="00AD46DE" w:rsidDel="00D87D65">
          <w:rPr>
            <w:rFonts w:ascii="Times New Roman" w:hAnsi="Times New Roman" w:cs="Times New Roman"/>
            <w:color w:val="222222"/>
            <w:sz w:val="24"/>
            <w:szCs w:val="24"/>
          </w:rPr>
          <w:delText>DNA from transformants were extracted</w:delText>
        </w:r>
        <w:r w:rsidR="0008449F" w:rsidRPr="005B5C4F" w:rsidDel="00D87D65">
          <w:rPr>
            <w:rFonts w:ascii="Times New Roman" w:hAnsi="Times New Roman" w:cs="Times New Roman"/>
            <w:color w:val="222222"/>
            <w:sz w:val="24"/>
            <w:szCs w:val="24"/>
          </w:rPr>
          <w:delText xml:space="preserve"> (FastPlasmid Mini Kit, 5 Prime) </w:delText>
        </w:r>
        <w:r w:rsidR="00AD46DE" w:rsidDel="00D87D65">
          <w:rPr>
            <w:rFonts w:ascii="Times New Roman" w:hAnsi="Times New Roman" w:cs="Times New Roman"/>
            <w:color w:val="222222"/>
            <w:sz w:val="24"/>
            <w:szCs w:val="24"/>
          </w:rPr>
          <w:delText>and</w:delText>
        </w:r>
        <w:r w:rsidR="0008449F" w:rsidRPr="005B5C4F" w:rsidDel="00D87D65">
          <w:rPr>
            <w:rFonts w:ascii="Times New Roman" w:hAnsi="Times New Roman" w:cs="Times New Roman"/>
            <w:color w:val="222222"/>
            <w:sz w:val="24"/>
            <w:szCs w:val="24"/>
          </w:rPr>
          <w:delText xml:space="preserve"> samples were sent to the Molecular and Cellular Biology Core of the ONPRC for sequencing. Sequences </w:delText>
        </w:r>
        <w:r w:rsidR="0008449F" w:rsidDel="00D87D65">
          <w:rPr>
            <w:rFonts w:ascii="Times New Roman" w:hAnsi="Times New Roman" w:cs="Times New Roman"/>
            <w:color w:val="222222"/>
            <w:sz w:val="24"/>
            <w:szCs w:val="24"/>
          </w:rPr>
          <w:delText xml:space="preserve">of around 650 bp </w:delText>
        </w:r>
        <w:r w:rsidR="0008449F" w:rsidRPr="005B5C4F" w:rsidDel="00D87D65">
          <w:rPr>
            <w:rFonts w:ascii="Times New Roman" w:hAnsi="Times New Roman" w:cs="Times New Roman"/>
            <w:color w:val="222222"/>
            <w:sz w:val="24"/>
            <w:szCs w:val="24"/>
          </w:rPr>
          <w:delText xml:space="preserve">were assembled and aligned using </w:delText>
        </w:r>
        <w:r w:rsidR="0008449F" w:rsidRPr="000463DE" w:rsidDel="00D87D65">
          <w:rPr>
            <w:rFonts w:ascii="Times New Roman" w:hAnsi="Times New Roman" w:cs="Times New Roman"/>
            <w:i/>
            <w:color w:val="222222"/>
            <w:sz w:val="24"/>
            <w:szCs w:val="24"/>
          </w:rPr>
          <w:delText>Geneious</w:delText>
        </w:r>
        <w:r w:rsidR="0008449F" w:rsidRPr="005B5C4F" w:rsidDel="00D87D65">
          <w:rPr>
            <w:rFonts w:ascii="Times New Roman" w:hAnsi="Times New Roman" w:cs="Times New Roman"/>
            <w:color w:val="222222"/>
            <w:sz w:val="24"/>
            <w:szCs w:val="24"/>
          </w:rPr>
          <w:delText xml:space="preserve"> software</w:delText>
        </w:r>
        <w:r w:rsidR="000463DE" w:rsidDel="00D87D65">
          <w:rPr>
            <w:rFonts w:ascii="Times New Roman" w:hAnsi="Times New Roman" w:cs="Times New Roman"/>
            <w:color w:val="222222"/>
            <w:sz w:val="24"/>
            <w:szCs w:val="24"/>
          </w:rPr>
          <w:delText xml:space="preserve"> version </w:delText>
        </w:r>
        <w:r w:rsidR="00BE122B" w:rsidDel="00D87D65">
          <w:rPr>
            <w:rFonts w:ascii="Times New Roman" w:hAnsi="Times New Roman" w:cs="Times New Roman"/>
            <w:color w:val="222222"/>
            <w:sz w:val="24"/>
            <w:szCs w:val="24"/>
          </w:rPr>
          <w:delText>7.0.6</w:delText>
        </w:r>
        <w:r w:rsidR="0008449F" w:rsidRPr="005B5C4F" w:rsidDel="00D87D65">
          <w:rPr>
            <w:rFonts w:ascii="Times New Roman" w:hAnsi="Times New Roman" w:cs="Times New Roman"/>
            <w:color w:val="222222"/>
            <w:sz w:val="24"/>
            <w:szCs w:val="24"/>
          </w:rPr>
          <w:delText>.</w:delText>
        </w:r>
      </w:del>
    </w:p>
    <w:p w14:paraId="2837CBFE" w14:textId="0AB7EB9F" w:rsidR="0008449F" w:rsidDel="00D87D65" w:rsidRDefault="0008449F" w:rsidP="00FA153E">
      <w:pPr>
        <w:pStyle w:val="HTMLPreformatted"/>
        <w:spacing w:line="480" w:lineRule="auto"/>
        <w:rPr>
          <w:del w:id="114" w:author="Author"/>
          <w:rFonts w:ascii="Times New Roman" w:hAnsi="Times New Roman" w:cs="Times New Roman"/>
          <w:color w:val="000000"/>
          <w:sz w:val="24"/>
          <w:szCs w:val="24"/>
        </w:rPr>
      </w:pPr>
    </w:p>
    <w:p w14:paraId="2C1BEDD9" w14:textId="6AA7AB34" w:rsidR="0008449F" w:rsidRPr="0008449F" w:rsidDel="00D87D65" w:rsidRDefault="0008449F">
      <w:pPr>
        <w:spacing w:line="480" w:lineRule="auto"/>
        <w:outlineLvl w:val="0"/>
        <w:rPr>
          <w:del w:id="115" w:author="Author"/>
          <w:rFonts w:cs="Arial"/>
          <w:i/>
          <w:color w:val="auto"/>
        </w:rPr>
      </w:pPr>
      <w:del w:id="116" w:author="Author">
        <w:r w:rsidRPr="0008449F" w:rsidDel="00D87D65">
          <w:rPr>
            <w:rFonts w:cs="Arial"/>
            <w:i/>
            <w:color w:val="auto"/>
          </w:rPr>
          <w:delText>Real Time PCR</w:delText>
        </w:r>
      </w:del>
    </w:p>
    <w:p w14:paraId="365EC79A" w14:textId="45435A3A" w:rsidR="0008449F" w:rsidDel="00D87D65" w:rsidRDefault="00AD46DE">
      <w:pPr>
        <w:spacing w:line="480" w:lineRule="auto"/>
        <w:rPr>
          <w:del w:id="117" w:author="Author"/>
          <w:rFonts w:cs="Arial"/>
          <w:color w:val="auto"/>
        </w:rPr>
      </w:pPr>
      <w:del w:id="118" w:author="Author">
        <w:r w:rsidDel="00D87D65">
          <w:rPr>
            <w:rFonts w:cs="Arial"/>
            <w:color w:val="auto"/>
          </w:rPr>
          <w:tab/>
        </w:r>
        <w:r w:rsidR="0008449F" w:rsidRPr="0055344C" w:rsidDel="00D87D65">
          <w:rPr>
            <w:rFonts w:cs="Arial"/>
            <w:color w:val="auto"/>
          </w:rPr>
          <w:delText xml:space="preserve">The </w:delText>
        </w:r>
        <w:r w:rsidR="00080032" w:rsidDel="00D87D65">
          <w:rPr>
            <w:rFonts w:cs="Arial"/>
            <w:color w:val="auto"/>
          </w:rPr>
          <w:delText>relative proportions of</w:delText>
        </w:r>
        <w:r w:rsidR="0008449F" w:rsidDel="00D87D65">
          <w:rPr>
            <w:rFonts w:cs="Arial"/>
            <w:color w:val="auto"/>
          </w:rPr>
          <w:delText xml:space="preserve"> </w:delText>
        </w:r>
        <w:r w:rsidR="0008449F" w:rsidRPr="0055344C" w:rsidDel="00D87D65">
          <w:rPr>
            <w:rFonts w:cs="Arial"/>
            <w:color w:val="auto"/>
          </w:rPr>
          <w:delText>cryptophyte</w:delText>
        </w:r>
        <w:r w:rsidR="0008449F" w:rsidDel="00D87D65">
          <w:rPr>
            <w:rFonts w:cs="Arial"/>
            <w:color w:val="auto"/>
          </w:rPr>
          <w:delText xml:space="preserve"> </w:delText>
        </w:r>
        <w:r w:rsidR="00C01879" w:rsidDel="00D87D65">
          <w:rPr>
            <w:rFonts w:cs="Arial"/>
            <w:color w:val="auto"/>
          </w:rPr>
          <w:delText xml:space="preserve">populations </w:delText>
        </w:r>
        <w:r w:rsidR="0008449F" w:rsidDel="00D87D65">
          <w:rPr>
            <w:rFonts w:cs="Arial"/>
            <w:color w:val="auto"/>
          </w:rPr>
          <w:delText xml:space="preserve">and </w:delText>
        </w:r>
        <w:r w:rsidR="00C01879" w:rsidDel="00D87D65">
          <w:rPr>
            <w:rFonts w:cs="Arial"/>
            <w:color w:val="auto"/>
          </w:rPr>
          <w:delText xml:space="preserve">of the </w:delText>
        </w:r>
        <w:r w:rsidR="0008449F" w:rsidDel="00D87D65">
          <w:rPr>
            <w:rFonts w:cs="Arial"/>
            <w:color w:val="auto"/>
          </w:rPr>
          <w:delText>specific prey population</w:delText>
        </w:r>
        <w:r w:rsidR="00C01879" w:rsidDel="00D87D65">
          <w:rPr>
            <w:rFonts w:cs="Arial"/>
            <w:color w:val="auto"/>
          </w:rPr>
          <w:delText>s (</w:delText>
        </w:r>
        <w:r w:rsidR="00C01879" w:rsidRPr="00C01879" w:rsidDel="00D87D65">
          <w:rPr>
            <w:rFonts w:cs="Arial"/>
            <w:i/>
            <w:color w:val="auto"/>
          </w:rPr>
          <w:delText>T. amphioxeia</w:delText>
        </w:r>
        <w:r w:rsidR="00C01879" w:rsidDel="00D87D65">
          <w:rPr>
            <w:rFonts w:cs="Arial"/>
            <w:color w:val="auto"/>
          </w:rPr>
          <w:delText xml:space="preserve">) </w:delText>
        </w:r>
        <w:r w:rsidR="0008449F" w:rsidRPr="0055344C" w:rsidDel="00D87D65">
          <w:rPr>
            <w:rFonts w:cs="Arial"/>
            <w:color w:val="auto"/>
          </w:rPr>
          <w:delText>w</w:delText>
        </w:r>
        <w:r w:rsidR="00C01879" w:rsidDel="00D87D65">
          <w:rPr>
            <w:rFonts w:cs="Arial"/>
            <w:color w:val="auto"/>
          </w:rPr>
          <w:delText>ere</w:delText>
        </w:r>
        <w:r w:rsidR="0008449F" w:rsidRPr="0055344C" w:rsidDel="00D87D65">
          <w:rPr>
            <w:rFonts w:cs="Arial"/>
            <w:color w:val="auto"/>
          </w:rPr>
          <w:delText xml:space="preserve"> monitored in environmental samples by qPCR. </w:delText>
        </w:r>
        <w:r w:rsidR="00C01879" w:rsidDel="00D87D65">
          <w:rPr>
            <w:rFonts w:cs="Arial"/>
            <w:color w:val="auto"/>
          </w:rPr>
          <w:delText>Quantitative PCR</w:delText>
        </w:r>
        <w:r w:rsidR="0008449F" w:rsidRPr="0055344C" w:rsidDel="00D87D65">
          <w:rPr>
            <w:rFonts w:cs="Arial"/>
            <w:color w:val="auto"/>
          </w:rPr>
          <w:delText xml:space="preserve"> was performed on a StepOnePlus Real Time PCR system (Life Technologies) using SYBR Green as the reporter dye and the following protocol</w:delText>
        </w:r>
        <w:r w:rsidR="00217383" w:rsidDel="00D87D65">
          <w:rPr>
            <w:rFonts w:cs="Arial"/>
            <w:color w:val="auto"/>
          </w:rPr>
          <w:delText xml:space="preserve">: </w:delText>
        </w:r>
        <w:r w:rsidR="0008449F" w:rsidRPr="0055344C" w:rsidDel="00D87D65">
          <w:rPr>
            <w:rFonts w:cs="Arial"/>
            <w:color w:val="auto"/>
          </w:rPr>
          <w:delText>initial denaturation at 95</w:delText>
        </w:r>
        <w:r w:rsidR="00B56497" w:rsidDel="00D87D65">
          <w:rPr>
            <w:rFonts w:cs="Arial"/>
            <w:color w:val="auto"/>
          </w:rPr>
          <w:delText xml:space="preserve"> </w:delText>
        </w:r>
        <w:r w:rsidR="0008449F" w:rsidRPr="0055344C" w:rsidDel="00D87D65">
          <w:rPr>
            <w:rFonts w:cs="Arial"/>
            <w:color w:val="auto"/>
          </w:rPr>
          <w:delText>°C for 10 min; 40 cycles of denaturation at 95°C for 15 s, and extension and data acquisition at 60</w:delText>
        </w:r>
        <w:r w:rsidR="00B56497" w:rsidDel="00D87D65">
          <w:rPr>
            <w:rFonts w:cs="Arial"/>
            <w:color w:val="auto"/>
          </w:rPr>
          <w:delText xml:space="preserve"> </w:delText>
        </w:r>
        <w:r w:rsidR="0008449F" w:rsidRPr="0055344C" w:rsidDel="00D87D65">
          <w:rPr>
            <w:rFonts w:cs="Arial"/>
            <w:color w:val="auto"/>
          </w:rPr>
          <w:delText>°C for 1 min; followed by a melting curve analysis</w:delText>
        </w:r>
        <w:r w:rsidR="00217383" w:rsidDel="00D87D65">
          <w:rPr>
            <w:rFonts w:cs="Arial"/>
            <w:color w:val="auto"/>
          </w:rPr>
          <w:delText xml:space="preserve"> (Zuber et al.</w:delText>
        </w:r>
        <w:r w:rsidR="002621C4" w:rsidDel="00D87D65">
          <w:rPr>
            <w:rFonts w:cs="Arial"/>
            <w:color w:val="auto"/>
          </w:rPr>
          <w:delText>,</w:delText>
        </w:r>
        <w:r w:rsidR="00217383" w:rsidDel="00D87D65">
          <w:rPr>
            <w:rFonts w:cs="Arial"/>
            <w:color w:val="auto"/>
          </w:rPr>
          <w:delText xml:space="preserve"> in preparation)</w:delText>
        </w:r>
        <w:r w:rsidR="0008449F" w:rsidRPr="0055344C" w:rsidDel="00D87D65">
          <w:rPr>
            <w:rFonts w:cs="Arial"/>
            <w:color w:val="auto"/>
          </w:rPr>
          <w:delText xml:space="preserve">. The </w:delText>
        </w:r>
        <w:r w:rsidR="0008449F" w:rsidRPr="0055344C" w:rsidDel="00D87D65">
          <w:rPr>
            <w:rFonts w:cs="Arial"/>
            <w:i/>
            <w:color w:val="auto"/>
          </w:rPr>
          <w:delText>T</w:delText>
        </w:r>
        <w:r w:rsidR="00B56497" w:rsidDel="00D87D65">
          <w:rPr>
            <w:rFonts w:cs="Arial"/>
            <w:i/>
            <w:color w:val="auto"/>
          </w:rPr>
          <w:delText>. amphioxeia</w:delText>
        </w:r>
        <w:r w:rsidR="0008449F" w:rsidRPr="0055344C" w:rsidDel="00D87D65">
          <w:rPr>
            <w:rFonts w:cs="Arial"/>
            <w:color w:val="auto"/>
          </w:rPr>
          <w:delText xml:space="preserve"> specific primers </w:delText>
        </w:r>
        <w:r w:rsidR="00B56497" w:rsidDel="00D87D65">
          <w:rPr>
            <w:rFonts w:cs="Arial"/>
            <w:color w:val="auto"/>
          </w:rPr>
          <w:delText>[</w:delText>
        </w:r>
        <w:r w:rsidR="0008449F" w:rsidRPr="0055344C" w:rsidDel="00D87D65">
          <w:rPr>
            <w:rFonts w:cs="Arial"/>
            <w:color w:val="auto"/>
          </w:rPr>
          <w:delText>TxD2 1F (</w:delText>
        </w:r>
        <w:r w:rsidR="0008449F" w:rsidRPr="0055344C" w:rsidDel="00D87D65">
          <w:rPr>
            <w:color w:val="auto"/>
          </w:rPr>
          <w:delText>TGAAAAAGGGCCTGAAATTG</w:delText>
        </w:r>
        <w:r w:rsidR="0008449F" w:rsidRPr="0055344C" w:rsidDel="00D87D65">
          <w:rPr>
            <w:rFonts w:cs="Arial"/>
            <w:color w:val="auto"/>
          </w:rPr>
          <w:delText>) /TxD2 USE 2R (</w:delText>
        </w:r>
        <w:r w:rsidR="0008449F" w:rsidRPr="0055344C" w:rsidDel="00D87D65">
          <w:rPr>
            <w:color w:val="auto"/>
          </w:rPr>
          <w:delText>ATCATTCACTCGCATGCCCC)</w:delText>
        </w:r>
        <w:r w:rsidR="00B56497" w:rsidDel="00D87D65">
          <w:rPr>
            <w:rFonts w:cs="Arial"/>
            <w:color w:val="auto"/>
          </w:rPr>
          <w:delText>]</w:delText>
        </w:r>
        <w:r w:rsidR="0008449F" w:rsidRPr="0055344C" w:rsidDel="00D87D65">
          <w:rPr>
            <w:rFonts w:cs="Arial"/>
            <w:color w:val="auto"/>
          </w:rPr>
          <w:delText xml:space="preserve"> were used to amplify the USE of the prey cryptophyte. General cryptophyte primers </w:delText>
        </w:r>
        <w:r w:rsidR="00C01879" w:rsidDel="00D87D65">
          <w:rPr>
            <w:rFonts w:cs="Arial"/>
            <w:color w:val="auto"/>
          </w:rPr>
          <w:delText xml:space="preserve">targeting sequences from a region downstream of the USE </w:delText>
        </w:r>
        <w:r w:rsidR="00B56497" w:rsidDel="00D87D65">
          <w:rPr>
            <w:rFonts w:cs="Arial"/>
            <w:color w:val="auto"/>
          </w:rPr>
          <w:delText>[</w:delText>
        </w:r>
        <w:r w:rsidR="0008449F" w:rsidRPr="0055344C" w:rsidDel="00D87D65">
          <w:rPr>
            <w:rFonts w:cs="Arial"/>
            <w:color w:val="auto"/>
          </w:rPr>
          <w:delText>CrpSpecf 3F (</w:delText>
        </w:r>
        <w:r w:rsidR="0008449F" w:rsidRPr="0055344C" w:rsidDel="00D87D65">
          <w:rPr>
            <w:color w:val="auto"/>
          </w:rPr>
          <w:delText>GTTCTGAAGATGCTGGCACA</w:delText>
        </w:r>
        <w:r w:rsidR="0008449F" w:rsidRPr="0055344C" w:rsidDel="00D87D65">
          <w:rPr>
            <w:rFonts w:cs="Arial"/>
            <w:color w:val="auto"/>
          </w:rPr>
          <w:delText>)/ CrpSpecf 3R (</w:delText>
        </w:r>
        <w:r w:rsidR="0008449F" w:rsidRPr="0055344C" w:rsidDel="00D87D65">
          <w:rPr>
            <w:color w:val="auto"/>
          </w:rPr>
          <w:delText>GTTCTGAAGATGCTGGCACA)</w:delText>
        </w:r>
        <w:r w:rsidR="00B56497" w:rsidDel="00D87D65">
          <w:rPr>
            <w:rFonts w:cs="Arial"/>
            <w:color w:val="auto"/>
          </w:rPr>
          <w:delText>]</w:delText>
        </w:r>
        <w:r w:rsidR="0008449F" w:rsidRPr="0055344C" w:rsidDel="00D87D65">
          <w:rPr>
            <w:rFonts w:cs="Arial"/>
            <w:color w:val="auto"/>
          </w:rPr>
          <w:delText xml:space="preserve"> were used to monitor cryptophyte populations and calculate the ratio of </w:delText>
        </w:r>
        <w:r w:rsidR="00C01879" w:rsidDel="00D87D65">
          <w:rPr>
            <w:rFonts w:cs="Arial"/>
            <w:color w:val="auto"/>
          </w:rPr>
          <w:delText xml:space="preserve">amplicons from </w:delText>
        </w:r>
        <w:r w:rsidR="00C01879" w:rsidRPr="00C01879" w:rsidDel="00D87D65">
          <w:rPr>
            <w:rFonts w:cs="Arial"/>
            <w:i/>
            <w:color w:val="auto"/>
          </w:rPr>
          <w:delText>T. amphioxeia</w:delText>
        </w:r>
        <w:r w:rsidR="0008449F" w:rsidRPr="0055344C" w:rsidDel="00D87D65">
          <w:rPr>
            <w:rFonts w:cs="Arial"/>
            <w:color w:val="auto"/>
          </w:rPr>
          <w:delText xml:space="preserve"> to cryptophytes.</w:delText>
        </w:r>
        <w:r w:rsidR="0008449F" w:rsidDel="00D87D65">
          <w:rPr>
            <w:rFonts w:cs="Arial"/>
            <w:color w:val="auto"/>
          </w:rPr>
          <w:delText xml:space="preserve"> Primers were designed using Primer-BLAST from NCBI and confirmed with PCR. </w:delText>
        </w:r>
      </w:del>
    </w:p>
    <w:p w14:paraId="49DB37C7" w14:textId="2BC3E452" w:rsidR="0008449F" w:rsidDel="00D87D65" w:rsidRDefault="00AD46DE">
      <w:pPr>
        <w:spacing w:line="480" w:lineRule="auto"/>
        <w:rPr>
          <w:del w:id="119" w:author="Author"/>
          <w:rFonts w:cs="Arial"/>
          <w:color w:val="auto"/>
        </w:rPr>
      </w:pPr>
      <w:del w:id="120" w:author="Author">
        <w:r w:rsidDel="00D87D65">
          <w:rPr>
            <w:rFonts w:cs="Arial"/>
            <w:color w:val="auto"/>
          </w:rPr>
          <w:tab/>
        </w:r>
        <w:r w:rsidR="0008449F" w:rsidRPr="0055344C" w:rsidDel="00D87D65">
          <w:rPr>
            <w:rFonts w:cs="Arial"/>
            <w:color w:val="auto"/>
          </w:rPr>
          <w:delText xml:space="preserve">The Antarctic </w:delText>
        </w:r>
        <w:r w:rsidR="0008449F" w:rsidRPr="0055344C" w:rsidDel="00D87D65">
          <w:rPr>
            <w:rFonts w:cs="Arial"/>
            <w:i/>
            <w:color w:val="auto"/>
          </w:rPr>
          <w:delText>M. rubrum</w:delText>
        </w:r>
        <w:r w:rsidR="0008449F" w:rsidRPr="0055344C" w:rsidDel="00D87D65">
          <w:rPr>
            <w:rFonts w:cs="Arial"/>
            <w:color w:val="auto"/>
          </w:rPr>
          <w:delText xml:space="preserve"> culture was used as a control (</w:delText>
        </w:r>
        <w:r w:rsidR="0008449F" w:rsidDel="00D87D65">
          <w:rPr>
            <w:rFonts w:cs="Arial"/>
            <w:color w:val="auto"/>
          </w:rPr>
          <w:delText>i.e., n</w:delText>
        </w:r>
        <w:r w:rsidR="0008449F" w:rsidRPr="0055344C" w:rsidDel="00D87D65">
          <w:rPr>
            <w:rFonts w:cs="Arial"/>
            <w:color w:val="auto"/>
          </w:rPr>
          <w:delText>egative for prey</w:delText>
        </w:r>
        <w:r w:rsidR="00B56497" w:rsidDel="00D87D65">
          <w:rPr>
            <w:rFonts w:cs="Arial"/>
            <w:color w:val="auto"/>
          </w:rPr>
          <w:delText>-</w:delText>
        </w:r>
        <w:r w:rsidR="0008449F" w:rsidRPr="0055344C" w:rsidDel="00D87D65">
          <w:rPr>
            <w:rFonts w:cs="Arial"/>
            <w:color w:val="auto"/>
          </w:rPr>
          <w:delText>specific and positive for general</w:delText>
        </w:r>
        <w:r w:rsidR="00B56497" w:rsidDel="00D87D65">
          <w:rPr>
            <w:rFonts w:cs="Arial"/>
            <w:color w:val="auto"/>
          </w:rPr>
          <w:delText>-</w:delText>
        </w:r>
        <w:r w:rsidR="0008449F" w:rsidRPr="0055344C" w:rsidDel="00D87D65">
          <w:rPr>
            <w:rFonts w:cs="Arial"/>
            <w:color w:val="auto"/>
          </w:rPr>
          <w:delText>cryptophyte</w:delText>
        </w:r>
        <w:r w:rsidR="00B56497" w:rsidDel="00D87D65">
          <w:rPr>
            <w:rFonts w:cs="Arial"/>
            <w:color w:val="auto"/>
          </w:rPr>
          <w:delText xml:space="preserve"> sequences</w:delText>
        </w:r>
        <w:r w:rsidR="0008449F" w:rsidRPr="0055344C" w:rsidDel="00D87D65">
          <w:rPr>
            <w:rFonts w:cs="Arial"/>
            <w:color w:val="auto"/>
          </w:rPr>
          <w:delText xml:space="preserve">). </w:delText>
        </w:r>
        <w:r w:rsidR="008C7A4F" w:rsidDel="00D87D65">
          <w:rPr>
            <w:rFonts w:cs="Arial"/>
            <w:color w:val="auto"/>
          </w:rPr>
          <w:delText>S</w:delText>
        </w:r>
        <w:r w:rsidR="0008449F" w:rsidRPr="0055344C" w:rsidDel="00D87D65">
          <w:rPr>
            <w:rFonts w:cs="Arial"/>
            <w:color w:val="auto"/>
          </w:rPr>
          <w:delText xml:space="preserve">tandards, samples and water blanks were analyzed in triplicate </w:delText>
        </w:r>
        <w:r w:rsidR="008C7A4F" w:rsidDel="00D87D65">
          <w:rPr>
            <w:rFonts w:cs="Arial"/>
            <w:color w:val="auto"/>
          </w:rPr>
          <w:delText>with</w:delText>
        </w:r>
        <w:r w:rsidR="0008449F" w:rsidRPr="0055344C" w:rsidDel="00D87D65">
          <w:rPr>
            <w:rFonts w:cs="Arial"/>
            <w:color w:val="auto"/>
          </w:rPr>
          <w:delText xml:space="preserve"> 1 </w:delText>
        </w:r>
        <w:r w:rsidR="0008449F" w:rsidRPr="0055344C" w:rsidDel="00D87D65">
          <w:rPr>
            <w:rFonts w:cs="Times New Roman"/>
            <w:color w:val="auto"/>
          </w:rPr>
          <w:delText>μ</w:delText>
        </w:r>
        <w:r w:rsidR="0008449F" w:rsidRPr="0055344C" w:rsidDel="00D87D65">
          <w:rPr>
            <w:rFonts w:cs="Arial"/>
            <w:color w:val="auto"/>
          </w:rPr>
          <w:delText xml:space="preserve">L of </w:delText>
        </w:r>
        <w:r w:rsidDel="00D87D65">
          <w:rPr>
            <w:rFonts w:cs="Arial"/>
            <w:color w:val="auto"/>
          </w:rPr>
          <w:delText xml:space="preserve">10-fold diluted </w:delText>
        </w:r>
        <w:r w:rsidR="0008449F" w:rsidRPr="0055344C" w:rsidDel="00D87D65">
          <w:rPr>
            <w:rFonts w:cs="Arial"/>
            <w:color w:val="auto"/>
          </w:rPr>
          <w:delText xml:space="preserve">DNA template </w:delText>
        </w:r>
        <w:r w:rsidR="008C7A4F" w:rsidDel="00D87D65">
          <w:rPr>
            <w:rFonts w:cs="Arial"/>
            <w:color w:val="auto"/>
          </w:rPr>
          <w:delText>added</w:delText>
        </w:r>
        <w:r w:rsidR="0008449F" w:rsidRPr="0055344C" w:rsidDel="00D87D65">
          <w:rPr>
            <w:rFonts w:cs="Arial"/>
            <w:color w:val="auto"/>
          </w:rPr>
          <w:delText xml:space="preserve"> in each reaction.</w:delText>
        </w:r>
        <w:r w:rsidR="0008449F" w:rsidDel="00D87D65">
          <w:rPr>
            <w:rFonts w:cs="Arial"/>
            <w:color w:val="auto"/>
          </w:rPr>
          <w:delText xml:space="preserve"> </w:delText>
        </w:r>
        <w:r w:rsidR="0008449F" w:rsidRPr="0055344C" w:rsidDel="00D87D65">
          <w:rPr>
            <w:rFonts w:cs="Arial"/>
            <w:color w:val="auto"/>
          </w:rPr>
          <w:delText xml:space="preserve">Standards for qPCR were constructed with the </w:delText>
        </w:r>
        <w:r w:rsidDel="00D87D65">
          <w:rPr>
            <w:rFonts w:cs="Arial"/>
            <w:color w:val="auto"/>
          </w:rPr>
          <w:delText xml:space="preserve">cloned </w:delText>
        </w:r>
        <w:r w:rsidR="0008449F" w:rsidRPr="0055344C" w:rsidDel="00D87D65">
          <w:rPr>
            <w:rFonts w:cs="Arial"/>
            <w:i/>
            <w:color w:val="auto"/>
          </w:rPr>
          <w:delText xml:space="preserve">T. amphioxeia </w:delText>
        </w:r>
        <w:r w:rsidDel="00D87D65">
          <w:rPr>
            <w:rFonts w:cs="Arial"/>
            <w:color w:val="auto"/>
          </w:rPr>
          <w:delText xml:space="preserve">LSU D2 region, which </w:delText>
        </w:r>
        <w:r w:rsidR="0008449F" w:rsidRPr="0055344C" w:rsidDel="00D87D65">
          <w:rPr>
            <w:rFonts w:cs="Arial"/>
            <w:color w:val="auto"/>
          </w:rPr>
          <w:delText xml:space="preserve">contained </w:delText>
        </w:r>
        <w:r w:rsidDel="00D87D65">
          <w:rPr>
            <w:rFonts w:cs="Arial"/>
            <w:color w:val="auto"/>
          </w:rPr>
          <w:delText>both</w:delText>
        </w:r>
        <w:r w:rsidR="0008449F" w:rsidRPr="0055344C" w:rsidDel="00D87D65">
          <w:rPr>
            <w:rFonts w:cs="Arial"/>
            <w:color w:val="auto"/>
          </w:rPr>
          <w:delText xml:space="preserve"> </w:delText>
        </w:r>
        <w:r w:rsidR="0008449F" w:rsidRPr="0055344C" w:rsidDel="00D87D65">
          <w:rPr>
            <w:rFonts w:cs="Arial"/>
            <w:i/>
            <w:color w:val="auto"/>
          </w:rPr>
          <w:delText>T. amphioxeia</w:delText>
        </w:r>
        <w:r w:rsidR="00B56497" w:rsidDel="00D87D65">
          <w:rPr>
            <w:rFonts w:cs="Arial"/>
            <w:color w:val="auto"/>
          </w:rPr>
          <w:delText xml:space="preserve"> specific USE and</w:delText>
        </w:r>
        <w:r w:rsidR="0008449F" w:rsidRPr="0055344C" w:rsidDel="00D87D65">
          <w:rPr>
            <w:rFonts w:cs="Arial"/>
            <w:color w:val="auto"/>
          </w:rPr>
          <w:delText xml:space="preserve"> general cryptophyte sequences. A standard curve was generated from six standards with concentrations ranging from 9.289 </w:delText>
        </w:r>
        <w:r w:rsidR="00B56497" w:rsidDel="00D87D65">
          <w:rPr>
            <w:rFonts w:cs="Arial"/>
            <w:color w:val="auto"/>
          </w:rPr>
          <w:delText>x</w:delText>
        </w:r>
        <w:r w:rsidR="0008449F" w:rsidRPr="0055344C" w:rsidDel="00D87D65">
          <w:rPr>
            <w:rFonts w:cs="Arial"/>
            <w:color w:val="auto"/>
          </w:rPr>
          <w:delText xml:space="preserve"> 10</w:delText>
        </w:r>
        <w:r w:rsidR="0008449F" w:rsidRPr="0055344C" w:rsidDel="00D87D65">
          <w:rPr>
            <w:rFonts w:cs="Arial"/>
            <w:color w:val="auto"/>
            <w:vertAlign w:val="superscript"/>
          </w:rPr>
          <w:delText>6</w:delText>
        </w:r>
        <w:r w:rsidR="0008449F" w:rsidRPr="0055344C" w:rsidDel="00D87D65">
          <w:rPr>
            <w:rFonts w:cs="Arial"/>
            <w:color w:val="auto"/>
          </w:rPr>
          <w:delText xml:space="preserve"> – 9.289 </w:delText>
        </w:r>
        <w:r w:rsidR="00B56497" w:rsidDel="00D87D65">
          <w:rPr>
            <w:rFonts w:cs="Arial"/>
            <w:color w:val="auto"/>
          </w:rPr>
          <w:delText>x</w:delText>
        </w:r>
        <w:r w:rsidR="0008449F" w:rsidRPr="0055344C" w:rsidDel="00D87D65">
          <w:rPr>
            <w:rFonts w:cs="Arial"/>
            <w:color w:val="auto"/>
          </w:rPr>
          <w:delText xml:space="preserve"> 10</w:delText>
        </w:r>
        <w:r w:rsidR="0008449F" w:rsidDel="00D87D65">
          <w:rPr>
            <w:rFonts w:cs="Arial"/>
            <w:color w:val="auto"/>
            <w:vertAlign w:val="superscript"/>
          </w:rPr>
          <w:delText>1</w:delText>
        </w:r>
        <w:r w:rsidR="0008449F" w:rsidRPr="0055344C" w:rsidDel="00D87D65">
          <w:rPr>
            <w:rFonts w:cs="Arial"/>
            <w:color w:val="auto"/>
          </w:rPr>
          <w:delText xml:space="preserve"> D2 copies</w:delText>
        </w:r>
        <w:r w:rsidR="00B56497" w:rsidDel="00D87D65">
          <w:rPr>
            <w:rFonts w:cs="Arial"/>
            <w:color w:val="auto"/>
          </w:rPr>
          <w:delText xml:space="preserve"> </w:delText>
        </w:r>
        <w:r w:rsidR="0008449F" w:rsidDel="00D87D65">
          <w:rPr>
            <w:rFonts w:cs="Arial"/>
            <w:color w:val="auto"/>
          </w:rPr>
          <w:delText>µ</w:delText>
        </w:r>
        <w:r w:rsidR="0008449F" w:rsidRPr="0055344C" w:rsidDel="00D87D65">
          <w:rPr>
            <w:rFonts w:cs="Arial"/>
            <w:color w:val="auto"/>
          </w:rPr>
          <w:delText>L</w:delText>
        </w:r>
        <w:r w:rsidR="00B56497" w:rsidRPr="000463DE" w:rsidDel="00D87D65">
          <w:rPr>
            <w:rFonts w:cs="Times New Roman"/>
            <w:color w:val="222222"/>
            <w:vertAlign w:val="superscript"/>
          </w:rPr>
          <w:delText>-1</w:delText>
        </w:r>
        <w:r w:rsidR="0008449F" w:rsidRPr="0055344C" w:rsidDel="00D87D65">
          <w:rPr>
            <w:rFonts w:cs="Arial"/>
            <w:color w:val="auto"/>
          </w:rPr>
          <w:delText xml:space="preserve">. </w:delText>
        </w:r>
        <w:r w:rsidR="00840E11" w:rsidDel="00D87D65">
          <w:rPr>
            <w:rFonts w:cs="Arial"/>
            <w:color w:val="auto"/>
          </w:rPr>
          <w:delText xml:space="preserve">The number of gene copies in the standard </w:delText>
        </w:r>
        <w:r w:rsidDel="00D87D65">
          <w:rPr>
            <w:rFonts w:cs="Arial"/>
            <w:color w:val="auto"/>
          </w:rPr>
          <w:delText>and samples were</w:delText>
        </w:r>
        <w:r w:rsidR="00840E11" w:rsidDel="00D87D65">
          <w:rPr>
            <w:rFonts w:cs="Arial"/>
            <w:color w:val="auto"/>
          </w:rPr>
          <w:delText xml:space="preserve"> calculated </w:delText>
        </w:r>
        <w:r w:rsidR="00053BF6" w:rsidDel="00D87D65">
          <w:rPr>
            <w:rFonts w:cs="Arial"/>
            <w:color w:val="auto"/>
          </w:rPr>
          <w:delText xml:space="preserve">as described previously </w:delText>
        </w:r>
        <w:r w:rsidR="00053BF6" w:rsidDel="00D87D65">
          <w:rPr>
            <w:rFonts w:cs="Arial"/>
            <w:color w:val="auto"/>
          </w:rPr>
          <w:fldChar w:fldCharType="begin"/>
        </w:r>
        <w:r w:rsidR="00A56CA7" w:rsidDel="00D87D65">
          <w:rPr>
            <w:rFonts w:cs="Arial"/>
            <w:color w:val="auto"/>
          </w:rPr>
          <w:delInstrText xml:space="preserve"> ADDIN PAPERS2_CITATIONS &lt;citation&gt;&lt;uuid&gt;60E4EE0F-219A-4184-B0A7-A68778A8F36E&lt;/uuid&gt;&lt;priority&gt;23&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delInstrText>
        </w:r>
        <w:r w:rsidR="00053BF6" w:rsidDel="00D87D65">
          <w:rPr>
            <w:rFonts w:cs="Arial"/>
            <w:color w:val="auto"/>
          </w:rPr>
          <w:fldChar w:fldCharType="separate"/>
        </w:r>
        <w:r w:rsidR="00D56B26" w:rsidDel="00D87D65">
          <w:rPr>
            <w:rFonts w:eastAsiaTheme="minorEastAsia" w:cs="Times New Roman"/>
            <w:color w:val="auto"/>
            <w:lang w:eastAsia="en-US" w:bidi="ar-SA"/>
          </w:rPr>
          <w:delText>(Kahn et al. 2014)</w:delText>
        </w:r>
        <w:r w:rsidR="00053BF6" w:rsidDel="00D87D65">
          <w:rPr>
            <w:rFonts w:cs="Arial"/>
            <w:color w:val="auto"/>
          </w:rPr>
          <w:fldChar w:fldCharType="end"/>
        </w:r>
        <w:r w:rsidDel="00D87D65">
          <w:rPr>
            <w:rFonts w:cs="Arial"/>
            <w:color w:val="auto"/>
          </w:rPr>
          <w:delText xml:space="preserve">. </w:delText>
        </w:r>
      </w:del>
    </w:p>
    <w:p w14:paraId="6DBF2CDD" w14:textId="77777777" w:rsidR="008D5305" w:rsidRPr="004F2AEA" w:rsidRDefault="008D5305" w:rsidP="00FA153E">
      <w:pPr>
        <w:spacing w:line="480" w:lineRule="auto"/>
        <w:rPr>
          <w:rFonts w:cs="Times New Roman"/>
        </w:rPr>
      </w:pPr>
    </w:p>
    <w:p w14:paraId="23C08629" w14:textId="793E8B15" w:rsidR="00B56497" w:rsidRDefault="005D449D" w:rsidP="00AD46DE">
      <w:pPr>
        <w:spacing w:line="480" w:lineRule="auto"/>
        <w:outlineLvl w:val="0"/>
        <w:rPr>
          <w:rFonts w:cs="Times New Roman"/>
          <w:b/>
        </w:rPr>
      </w:pPr>
      <w:r>
        <w:rPr>
          <w:rFonts w:cs="Times New Roman"/>
          <w:b/>
          <w:i/>
        </w:rPr>
        <w:t xml:space="preserve">Mesodinium </w:t>
      </w:r>
      <w:ins w:id="121" w:author="Author">
        <w:r w:rsidR="00FA153E">
          <w:rPr>
            <w:rFonts w:cs="Times New Roman"/>
            <w:b/>
            <w:i/>
          </w:rPr>
          <w:t>rubrum</w:t>
        </w:r>
      </w:ins>
      <w:r w:rsidR="008D5305">
        <w:rPr>
          <w:rFonts w:cs="Times New Roman"/>
          <w:b/>
        </w:rPr>
        <w:t xml:space="preserve"> </w:t>
      </w:r>
      <w:r w:rsidR="008D5305" w:rsidRPr="004F2AEA">
        <w:rPr>
          <w:rFonts w:cs="Times New Roman"/>
          <w:b/>
        </w:rPr>
        <w:t>cell abundance</w:t>
      </w:r>
    </w:p>
    <w:p w14:paraId="359E322B" w14:textId="1DCAAC5C" w:rsidR="00B56497" w:rsidRPr="00B56497" w:rsidRDefault="00AD46DE" w:rsidP="00AD46DE">
      <w:pPr>
        <w:spacing w:line="48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ins w:id="122" w:author="Author">
        <w:r w:rsidR="00D87D65">
          <w:rPr>
            <w:rFonts w:cs="Times New Roman"/>
            <w:i/>
            <w:iCs/>
          </w:rPr>
          <w:t>M</w:t>
        </w:r>
        <w:r w:rsidR="00483236">
          <w:rPr>
            <w:rFonts w:cs="Times New Roman"/>
            <w:i/>
            <w:iCs/>
          </w:rPr>
          <w:t>. rubrum</w:t>
        </w:r>
      </w:ins>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proofErr w:type="spellStart"/>
      <w:r w:rsidR="00B56497" w:rsidRPr="004F2AEA">
        <w:rPr>
          <w:rFonts w:cs="Times New Roman"/>
        </w:rPr>
        <w:t>FlowCAM</w:t>
      </w:r>
      <w:proofErr w:type="spellEnd"/>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w:t>
      </w:r>
      <w:r w:rsidR="00B56497">
        <w:rPr>
          <w:rFonts w:cs="Times New Roman"/>
        </w:rPr>
        <w:lastRenderedPageBreak/>
        <w:t xml:space="preserve">using </w:t>
      </w:r>
      <w:proofErr w:type="spellStart"/>
      <w:r w:rsidR="00B56497" w:rsidRPr="00B56497">
        <w:rPr>
          <w:rFonts w:cs="Times New Roman"/>
          <w:i/>
        </w:rPr>
        <w:t>VisualSpreadsheets</w:t>
      </w:r>
      <w:proofErr w:type="spellEnd"/>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ins w:id="123" w:author="Author">
        <w:r w:rsidR="00D87D65">
          <w:rPr>
            <w:rFonts w:cs="Times New Roman"/>
            <w:i/>
          </w:rPr>
          <w:t>M</w:t>
        </w:r>
        <w:r w:rsidR="00483236">
          <w:rPr>
            <w:rFonts w:cs="Times New Roman"/>
            <w:i/>
          </w:rPr>
          <w:t>. rubrum</w:t>
        </w:r>
      </w:ins>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proofErr w:type="spellStart"/>
      <w:r w:rsidR="00B56497" w:rsidRPr="00B56497">
        <w:rPr>
          <w:rFonts w:cs="Times New Roman"/>
          <w:i/>
        </w:rPr>
        <w:t>VisualSpreadsheets</w:t>
      </w:r>
      <w:proofErr w:type="spellEnd"/>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AD46DE">
      <w:pPr>
        <w:spacing w:line="480" w:lineRule="auto"/>
        <w:outlineLvl w:val="0"/>
        <w:rPr>
          <w:rFonts w:cs="Times New Roman"/>
          <w:b/>
          <w:bCs/>
        </w:rPr>
      </w:pPr>
      <w:r>
        <w:rPr>
          <w:rFonts w:cs="Times New Roman"/>
          <w:b/>
          <w:bCs/>
        </w:rPr>
        <w:t>RESULTS</w:t>
      </w:r>
    </w:p>
    <w:p w14:paraId="1F582C78" w14:textId="29D83830" w:rsidR="006466E0" w:rsidRPr="00FE75DC" w:rsidRDefault="006466E0" w:rsidP="00AD46DE">
      <w:pPr>
        <w:spacing w:line="480" w:lineRule="auto"/>
        <w:outlineLvl w:val="0"/>
        <w:rPr>
          <w:rFonts w:cs="Times New Roman"/>
        </w:rPr>
      </w:pPr>
      <w:r w:rsidRPr="00FC5E5F">
        <w:rPr>
          <w:rFonts w:cs="Times New Roman"/>
          <w:b/>
          <w:bCs/>
        </w:rPr>
        <w:t xml:space="preserve">Environmental </w:t>
      </w:r>
      <w:r>
        <w:rPr>
          <w:rFonts w:cs="Times New Roman"/>
          <w:b/>
          <w:bCs/>
        </w:rPr>
        <w:t>conditions</w:t>
      </w:r>
    </w:p>
    <w:p w14:paraId="585ED80E" w14:textId="3F27E5BC" w:rsidR="00900785" w:rsidRDefault="00AD46DE" w:rsidP="00AD46DE">
      <w:pPr>
        <w:spacing w:line="48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commentRangeStart w:id="124"/>
      <w:commentRangeStart w:id="125"/>
      <w:r w:rsidR="00900785">
        <w:rPr>
          <w:rFonts w:cs="Times New Roman"/>
        </w:rPr>
        <w:t>The s</w:t>
      </w:r>
      <w:r w:rsidR="00C619A6">
        <w:rPr>
          <w:rFonts w:cs="Times New Roman"/>
        </w:rPr>
        <w:t>pring tide</w:t>
      </w:r>
      <w:commentRangeEnd w:id="124"/>
      <w:r w:rsidR="00CB598E">
        <w:rPr>
          <w:rStyle w:val="CommentReference"/>
        </w:rPr>
        <w:commentReference w:id="124"/>
      </w:r>
      <w:commentRangeEnd w:id="125"/>
      <w:r w:rsidR="004B7D5B">
        <w:rPr>
          <w:rStyle w:val="CommentReference"/>
        </w:rPr>
        <w:commentReference w:id="125"/>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5A0CEDC5"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chlorophyll 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proofErr w:type="gramStart"/>
      <w:r w:rsidR="00B62C2A" w:rsidRPr="00B62C2A">
        <w:rPr>
          <w:rFonts w:cs="Times New Roman"/>
          <w:i/>
        </w:rPr>
        <w:t>a</w:t>
      </w:r>
      <w:r w:rsidR="00B62C2A" w:rsidRPr="00B62C2A">
        <w:rPr>
          <w:rFonts w:cs="Times New Roman"/>
        </w:rPr>
        <w:t xml:space="preserve"> concentration</w:t>
      </w:r>
      <w:r w:rsidR="008E6F29">
        <w:rPr>
          <w:rFonts w:cs="Times New Roman"/>
        </w:rPr>
        <w:t>s</w:t>
      </w:r>
      <w:proofErr w:type="gramEnd"/>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13EAB452" w:rsidR="00DE6FA7" w:rsidRDefault="00FB0F11" w:rsidP="008E6F29">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lastRenderedPageBreak/>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 coincid</w:t>
      </w:r>
      <w:r w:rsidR="00AD46DE">
        <w:rPr>
          <w:rFonts w:cs="Times New Roman"/>
        </w:rPr>
        <w:t>ing</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6FDB6336" w14:textId="32789C7F" w:rsidR="008879DF" w:rsidRDefault="00D72125">
      <w:pPr>
        <w:spacing w:line="480" w:lineRule="auto"/>
        <w:ind w:firstLine="288"/>
        <w:rPr>
          <w:rFonts w:cs="Times New Roman"/>
        </w:rPr>
      </w:pPr>
      <w:r>
        <w:rPr>
          <w:rFonts w:cstheme="minorBidi"/>
        </w:rPr>
        <w:t>Fixed samples o</w:t>
      </w:r>
      <w:r w:rsidR="00AD46DE">
        <w:rPr>
          <w:rFonts w:cstheme="minorBidi"/>
        </w:rPr>
        <w:t xml:space="preserve">f </w:t>
      </w:r>
      <w:r>
        <w:rPr>
          <w:rFonts w:cstheme="minorBidi"/>
        </w:rPr>
        <w:t>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 xml:space="preserve">The </w:t>
      </w:r>
      <w:commentRangeStart w:id="126"/>
      <w:r w:rsidR="008D5305" w:rsidRPr="00F562D2">
        <w:rPr>
          <w:rFonts w:cs="Times New Roman"/>
        </w:rPr>
        <w:t>small size (5</w:t>
      </w:r>
      <w:ins w:id="127" w:author="Author">
        <w:r w:rsidR="00136FF4">
          <w:rPr>
            <w:rFonts w:cs="Times New Roman"/>
          </w:rPr>
          <w:t>-10</w:t>
        </w:r>
      </w:ins>
      <w:r w:rsidR="008D5305" w:rsidRPr="00F562D2">
        <w:rPr>
          <w:rFonts w:cs="Times New Roman"/>
        </w:rPr>
        <w:t xml:space="preserve"> µm in length</w:t>
      </w:r>
      <w:commentRangeEnd w:id="126"/>
      <w:r w:rsidR="00395C76">
        <w:rPr>
          <w:rStyle w:val="CommentReference"/>
        </w:rPr>
        <w:commentReference w:id="126"/>
      </w:r>
      <w:r w:rsidR="008D5305" w:rsidRPr="00F562D2">
        <w:rPr>
          <w:rFonts w:cs="Times New Roman"/>
        </w:rPr>
        <w:t xml:space="preserve">)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ins w:id="128" w:author="Author">
        <w:r w:rsidR="00136FF4">
          <w:rPr>
            <w:rFonts w:cs="Times New Roman"/>
            <w:bCs/>
            <w:i/>
          </w:rPr>
          <w:t>Teleaulax</w:t>
        </w:r>
        <w:r w:rsidR="00136FF4" w:rsidDel="00136FF4">
          <w:rPr>
            <w:rFonts w:cs="Times New Roman"/>
            <w:bCs/>
            <w:i/>
          </w:rPr>
          <w:t xml:space="preserve"> </w:t>
        </w:r>
      </w:ins>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flow cytometry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commentRangeStart w:id="129"/>
      <w:commentRangeStart w:id="130"/>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commentRangeEnd w:id="129"/>
      <w:r w:rsidR="00F92F17">
        <w:rPr>
          <w:rStyle w:val="CommentReference"/>
        </w:rPr>
        <w:commentReference w:id="129"/>
      </w:r>
      <w:commentRangeEnd w:id="130"/>
      <w:r w:rsidR="004B7D5B">
        <w:rPr>
          <w:rStyle w:val="CommentReference"/>
        </w:rPr>
        <w:commentReference w:id="130"/>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w:t>
      </w:r>
      <w:commentRangeStart w:id="131"/>
      <w:r w:rsidR="008D5305" w:rsidRPr="00D06AC5">
        <w:rPr>
          <w:rFonts w:cs="Times New Roman"/>
        </w:rPr>
        <w:t xml:space="preserve">conventional flow cytometry </w:t>
      </w:r>
      <w:commentRangeEnd w:id="131"/>
      <w:r w:rsidR="009E6A55">
        <w:rPr>
          <w:rStyle w:val="CommentReference"/>
        </w:rPr>
        <w:commentReference w:id="131"/>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Fig. S</w:t>
      </w:r>
      <w:r w:rsidR="00C67DAC">
        <w:rPr>
          <w:rFonts w:cs="Times New Roman"/>
          <w:b/>
        </w:rPr>
        <w:t>2</w:t>
      </w:r>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w:t>
      </w:r>
      <w:ins w:id="132" w:author="Author">
        <w:r w:rsidR="009E6A55">
          <w:rPr>
            <w:rFonts w:cs="Times New Roman"/>
          </w:rPr>
          <w:t>s</w:t>
        </w:r>
      </w:ins>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commentRangeStart w:id="133"/>
      <w:commentRangeStart w:id="134"/>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 </w:t>
      </w:r>
      <w:r w:rsidR="006466E0">
        <w:rPr>
          <w:rFonts w:cs="Times New Roman"/>
        </w:rPr>
        <w:t xml:space="preserve">daily </w:t>
      </w:r>
      <w:r w:rsidR="008D5305" w:rsidRPr="0076654C">
        <w:rPr>
          <w:rFonts w:cs="Times New Roman"/>
        </w:rPr>
        <w:t>tidal cycle</w:t>
      </w:r>
      <w:r w:rsidR="004645A0">
        <w:rPr>
          <w:rFonts w:cs="Times New Roman"/>
        </w:rPr>
        <w:t xml:space="preserve"> or spring/neap tide cycle</w:t>
      </w:r>
      <w:r w:rsidR="006466E0">
        <w:rPr>
          <w:rFonts w:cs="Times New Roman"/>
        </w:rPr>
        <w:t xml:space="preserve">. </w:t>
      </w:r>
      <w:commentRangeEnd w:id="133"/>
      <w:r w:rsidR="00CB598E">
        <w:rPr>
          <w:rStyle w:val="CommentReference"/>
        </w:rPr>
        <w:commentReference w:id="133"/>
      </w:r>
      <w:commentRangeEnd w:id="134"/>
      <w:r w:rsidR="004B7D5B">
        <w:rPr>
          <w:rStyle w:val="CommentReference"/>
        </w:rPr>
        <w:commentReference w:id="134"/>
      </w:r>
    </w:p>
    <w:p w14:paraId="0FFB87AD" w14:textId="77777777" w:rsidR="00A65C83" w:rsidRPr="005B459F" w:rsidRDefault="00A65C83" w:rsidP="003218A1">
      <w:pPr>
        <w:spacing w:line="480" w:lineRule="auto"/>
        <w:ind w:firstLine="288"/>
        <w:rPr>
          <w:rFonts w:cs="Times New Roman"/>
        </w:rPr>
      </w:pPr>
    </w:p>
    <w:p w14:paraId="77EB6806" w14:textId="3B56C856"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ins w:id="135" w:author="Author">
        <w:r w:rsidR="00D87D65">
          <w:rPr>
            <w:rFonts w:cs="Times New Roman"/>
            <w:i/>
            <w:iCs/>
          </w:rPr>
          <w:t>M</w:t>
        </w:r>
        <w:r w:rsidR="00483236">
          <w:rPr>
            <w:rFonts w:cs="Times New Roman"/>
            <w:i/>
            <w:iCs/>
          </w:rPr>
          <w:t>. rubrum</w:t>
        </w:r>
      </w:ins>
      <w:r w:rsidR="005221E8" w:rsidRPr="005221E8">
        <w:rPr>
          <w:rFonts w:cs="Times New Roman"/>
        </w:rPr>
        <w:t xml:space="preserve"> </w:t>
      </w:r>
      <w:r w:rsidR="00866479">
        <w:rPr>
          <w:rFonts w:cs="Times New Roman"/>
        </w:rPr>
        <w:t xml:space="preserve">(measured </w:t>
      </w:r>
      <w:ins w:id="136" w:author="Author">
        <w:r w:rsidR="00483236">
          <w:rPr>
            <w:rFonts w:cs="Times New Roman"/>
          </w:rPr>
          <w:t>once daily</w:t>
        </w:r>
      </w:ins>
      <w:r w:rsidR="00866479">
        <w:rPr>
          <w:rFonts w:cs="Times New Roman"/>
        </w:rPr>
        <w:t xml:space="preserve"> at </w:t>
      </w:r>
      <w:r w:rsidR="005221E8">
        <w:rPr>
          <w:rFonts w:cs="Times New Roman"/>
        </w:rPr>
        <w:t>high</w:t>
      </w:r>
      <w:ins w:id="137" w:author="Author">
        <w:r w:rsidR="00483236">
          <w:rPr>
            <w:rFonts w:cs="Times New Roman"/>
          </w:rPr>
          <w:t xml:space="preserve"> </w:t>
        </w:r>
      </w:ins>
      <w:r w:rsidR="005221E8">
        <w:rPr>
          <w:rFonts w:cs="Times New Roman"/>
        </w:rPr>
        <w:t>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 xml:space="preserve">but </w:t>
      </w:r>
      <w:ins w:id="138" w:author="Author">
        <w:r w:rsidR="00FF43A6">
          <w:rPr>
            <w:rFonts w:cs="Times New Roman"/>
            <w:bCs/>
          </w:rPr>
          <w:t xml:space="preserve">were </w:t>
        </w:r>
      </w:ins>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xml:space="preserve">. </w:t>
      </w:r>
      <w:r w:rsidR="008D5305">
        <w:rPr>
          <w:rFonts w:eastAsia="Calibri" w:cs="Times New Roman"/>
        </w:rPr>
        <w:lastRenderedPageBreak/>
        <w:t>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ins w:id="139" w:author="Author">
        <w:r w:rsidR="00D87D65">
          <w:rPr>
            <w:rFonts w:eastAsia="Calibri" w:cs="Times New Roman"/>
            <w:i/>
          </w:rPr>
          <w:t>M</w:t>
        </w:r>
        <w:r w:rsidR="00FF43A6">
          <w:rPr>
            <w:rFonts w:eastAsia="Calibri" w:cs="Times New Roman"/>
            <w:i/>
          </w:rPr>
          <w:t>. rubrum</w:t>
        </w:r>
      </w:ins>
      <w:r w:rsidR="008D5305">
        <w:rPr>
          <w:rFonts w:eastAsia="Calibri" w:cs="Times New Roman"/>
        </w:rPr>
        <w:t xml:space="preserve"> was observed during the survey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7C081D">
        <w:rPr>
          <w:rFonts w:cs="Times New Roman"/>
        </w:rPr>
        <w:t xml:space="preserve">Note that the only observation that does not follow the trend is when </w:t>
      </w:r>
      <w:ins w:id="140" w:author="Author">
        <w:r w:rsidR="003E5297">
          <w:rPr>
            <w:rFonts w:cs="Times New Roman"/>
            <w:i/>
          </w:rPr>
          <w:t xml:space="preserve">M. rubrum </w:t>
        </w:r>
      </w:ins>
      <w:r w:rsidR="007C081D">
        <w:rPr>
          <w:rFonts w:cs="Times New Roman"/>
        </w:rPr>
        <w:t xml:space="preserve">is at its highest cell abundance. </w:t>
      </w:r>
      <w:r w:rsidR="00136ED5">
        <w:rPr>
          <w:rFonts w:eastAsia="Calibri" w:cs="Times New Roman"/>
        </w:rPr>
        <w:t xml:space="preserve">Abundances of </w:t>
      </w:r>
      <w:ins w:id="141" w:author="Author">
        <w:r w:rsidR="00D87D65">
          <w:rPr>
            <w:rFonts w:eastAsia="Calibri" w:cs="Times New Roman"/>
            <w:i/>
          </w:rPr>
          <w:t>M</w:t>
        </w:r>
        <w:r w:rsidR="003E5297">
          <w:rPr>
            <w:rFonts w:eastAsia="Calibri" w:cs="Times New Roman"/>
            <w:i/>
          </w:rPr>
          <w:t>. rubrum</w:t>
        </w:r>
      </w:ins>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during the survey</w:t>
      </w:r>
      <w:ins w:id="142" w:author="Author">
        <w:r w:rsidR="003E5297">
          <w:rPr>
            <w:rFonts w:eastAsia="Calibri" w:cs="Times New Roman"/>
          </w:rPr>
          <w:t xml:space="preserve">. </w:t>
        </w:r>
      </w:ins>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537FB1">
      <w:pPr>
        <w:spacing w:line="48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1029A5C8" w:rsidR="005D449D" w:rsidRDefault="00537FB1" w:rsidP="00537FB1">
      <w:pPr>
        <w:spacing w:line="48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ins w:id="143" w:author="Author">
        <w:r w:rsidR="003E5297">
          <w:rPr>
            <w:rFonts w:cs="Times New Roman"/>
            <w:i/>
          </w:rPr>
          <w:t xml:space="preserve"> sp.</w:t>
        </w:r>
        <w:r w:rsidR="003E5297">
          <w:rPr>
            <w:rFonts w:cs="Times New Roman"/>
          </w:rPr>
          <w:t xml:space="preserve">, </w:t>
        </w:r>
      </w:ins>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ins w:id="144" w:author="Author">
        <w:r w:rsidR="003E5297">
          <w:rPr>
            <w:rFonts w:cs="Times New Roman"/>
            <w:iCs/>
          </w:rPr>
          <w:t>, in culture</w:t>
        </w:r>
      </w:ins>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ins w:id="145" w:author="Author">
        <w:r w:rsidR="001C7694">
          <w:rPr>
            <w:rFonts w:cs="Times New Roman"/>
          </w:rPr>
          <w:t xml:space="preserve">a </w:t>
        </w:r>
      </w:ins>
      <w:r w:rsidR="006E4A33">
        <w:rPr>
          <w:rFonts w:cs="Times New Roman"/>
        </w:rPr>
        <w:t>similar range of estimate</w:t>
      </w:r>
      <w:ins w:id="146" w:author="Author">
        <w:r w:rsidR="001C7694">
          <w:rPr>
            <w:rFonts w:cs="Times New Roman"/>
          </w:rPr>
          <w:t>d</w:t>
        </w:r>
      </w:ins>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ins w:id="147" w:author="Author">
        <w:r w:rsidR="001C7694">
          <w:rPr>
            <w:rFonts w:cs="Times New Roman"/>
            <w:i/>
          </w:rPr>
          <w:t xml:space="preserve"> sp.</w:t>
        </w:r>
      </w:ins>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ins w:id="148" w:author="Author">
        <w:r w:rsidR="001C7694">
          <w:rPr>
            <w:rFonts w:cs="Times New Roman"/>
          </w:rPr>
          <w:t xml:space="preserve"> in the field</w:t>
        </w:r>
      </w:ins>
      <w:r w:rsidR="00DD3854">
        <w:rPr>
          <w:rFonts w:cs="Times New Roman"/>
        </w:rPr>
        <w:t xml:space="preserve">, which requires discrete samples taken </w:t>
      </w:r>
      <w:r w:rsidR="007A04D5">
        <w:rPr>
          <w:rFonts w:cs="Times New Roman"/>
        </w:rPr>
        <w:t xml:space="preserve">at least every 2 </w:t>
      </w:r>
      <w:proofErr w:type="spellStart"/>
      <w:r w:rsidR="007A04D5">
        <w:rPr>
          <w:rFonts w:cs="Times New Roman"/>
        </w:rPr>
        <w:t>hrs</w:t>
      </w:r>
      <w:proofErr w:type="spellEnd"/>
      <w:r w:rsidR="007A04D5">
        <w:rPr>
          <w:rFonts w:cs="Times New Roman"/>
        </w:rPr>
        <w:t xml:space="preserve"> </w:t>
      </w:r>
      <w:r w:rsidR="00DD3854">
        <w:rPr>
          <w:rFonts w:cs="Times New Roman"/>
        </w:rPr>
        <w:t>over the 24-hr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48583D15" w:rsidR="0091553D" w:rsidRDefault="00537FB1" w:rsidP="00537FB1">
      <w:pPr>
        <w:spacing w:line="48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division per day, respectively</w:t>
      </w:r>
      <w:r w:rsidR="00927820">
        <w:rPr>
          <w:rFonts w:cs="Times New Roman"/>
        </w:rPr>
        <w:t xml:space="preserve">, with </w:t>
      </w:r>
      <w:r w:rsidR="00927820">
        <w:rPr>
          <w:rFonts w:cs="Times New Roman"/>
        </w:rPr>
        <w:lastRenderedPageBreak/>
        <w:t>t</w:t>
      </w:r>
      <w:r w:rsidR="003746BA">
        <w:rPr>
          <w:rFonts w:cs="Times New Roman"/>
        </w:rPr>
        <w:t xml:space="preserve">he highest division 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xml:space="preserve">. </w:t>
      </w:r>
      <w:commentRangeStart w:id="149"/>
      <w:commentRangeStart w:id="150"/>
      <w:r w:rsidR="004F035C">
        <w:rPr>
          <w:rFonts w:cs="Times New Roman"/>
        </w:rPr>
        <w:t>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commentRangeEnd w:id="149"/>
      <w:r w:rsidR="00DE4DBA">
        <w:rPr>
          <w:rStyle w:val="CommentReference"/>
        </w:rPr>
        <w:commentReference w:id="149"/>
      </w:r>
      <w:commentRangeEnd w:id="150"/>
      <w:r w:rsidR="00136FF4">
        <w:rPr>
          <w:rStyle w:val="CommentReference"/>
        </w:rPr>
        <w:commentReference w:id="150"/>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537FB1">
      <w:pPr>
        <w:spacing w:line="480" w:lineRule="auto"/>
        <w:outlineLvl w:val="0"/>
        <w:rPr>
          <w:rFonts w:cs="Times New Roman"/>
          <w:b/>
          <w:bCs/>
        </w:rPr>
      </w:pPr>
      <w:r>
        <w:rPr>
          <w:rFonts w:cs="Times New Roman"/>
          <w:b/>
          <w:bCs/>
        </w:rPr>
        <w:t>DISCUSSION</w:t>
      </w:r>
    </w:p>
    <w:p w14:paraId="533285E9" w14:textId="1CAE36CE" w:rsidR="008D5305" w:rsidRPr="00BD2C01" w:rsidRDefault="008D5305" w:rsidP="00537FB1">
      <w:pPr>
        <w:spacing w:line="48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144B4256" w:rsidR="000F2FA3" w:rsidRDefault="008D5305" w:rsidP="00816599">
      <w:pPr>
        <w:spacing w:line="480" w:lineRule="auto"/>
        <w:ind w:firstLine="288"/>
        <w:rPr>
          <w:rFonts w:cs="Times New Roman"/>
        </w:rPr>
      </w:pPr>
      <w:r>
        <w:rPr>
          <w:rFonts w:cs="Times New Roman"/>
        </w:rPr>
        <w:tab/>
        <w:t>The cryptophyte</w:t>
      </w:r>
      <w:ins w:id="151" w:author="Author">
        <w:r w:rsidR="001C7694">
          <w:rPr>
            <w:rFonts w:cs="Times New Roman"/>
          </w:rPr>
          <w:t>,</w:t>
        </w:r>
      </w:ins>
      <w:r>
        <w:rPr>
          <w:rFonts w:cs="Times New Roman"/>
        </w:rPr>
        <w:t xml:space="preserve"> </w:t>
      </w:r>
      <w:r w:rsidRPr="00FC5E5F">
        <w:rPr>
          <w:rFonts w:cs="Times New Roman"/>
          <w:i/>
        </w:rPr>
        <w:t xml:space="preserve">Teleaulax </w:t>
      </w:r>
      <w:r w:rsidR="000B5375">
        <w:rPr>
          <w:rFonts w:cs="Times New Roman"/>
          <w:i/>
        </w:rPr>
        <w:t>amphioxeia</w:t>
      </w:r>
      <w:ins w:id="152" w:author="Author">
        <w:r w:rsidR="001C7694">
          <w:rPr>
            <w:rFonts w:cs="Times New Roman"/>
            <w:i/>
          </w:rPr>
          <w:t>,</w:t>
        </w:r>
      </w:ins>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 (</w:t>
      </w:r>
      <w:r w:rsidR="00816599" w:rsidRPr="009C4F24">
        <w:rPr>
          <w:rFonts w:cs="Times New Roman"/>
          <w:b/>
        </w:rPr>
        <w:t xml:space="preserve">Fig. </w:t>
      </w:r>
      <w:r w:rsidR="00C67DAC">
        <w:rPr>
          <w:rFonts w:cs="Times New Roman"/>
          <w:b/>
        </w:rPr>
        <w:t>3</w:t>
      </w:r>
      <w:r w:rsidR="00816599">
        <w:rPr>
          <w:rFonts w:cs="Times New Roman"/>
        </w:rPr>
        <w:t xml:space="preserve">), suggesting that </w:t>
      </w:r>
      <w:ins w:id="153" w:author="Author">
        <w:r w:rsidR="001C7694" w:rsidRPr="001A64E7">
          <w:rPr>
            <w:rFonts w:cs="Times New Roman"/>
            <w:bCs/>
          </w:rPr>
          <w:t>its</w:t>
        </w:r>
      </w:ins>
      <w:r w:rsidR="00816599">
        <w:rPr>
          <w:rFonts w:cs="Times New Roman"/>
        </w:rPr>
        <w:t xml:space="preserve"> distribution is very patchy</w:t>
      </w:r>
      <w:r w:rsidR="00816599" w:rsidRPr="00D36109">
        <w:rPr>
          <w:rFonts w:cs="Times New Roman"/>
        </w:rPr>
        <w:t xml:space="preserve"> </w:t>
      </w:r>
      <w:r w:rsidR="00816599">
        <w:rPr>
          <w:rFonts w:cs="Times New Roman"/>
        </w:rPr>
        <w:t>within the estuary, likely due to strong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9C4F24" w:rsidRPr="009C4F24">
        <w:rPr>
          <w:rFonts w:cs="Times New Roman"/>
          <w:b/>
        </w:rPr>
        <w:t xml:space="preserve">Fig. </w:t>
      </w:r>
      <w:r w:rsidR="00C67DAC">
        <w:rPr>
          <w:rFonts w:cs="Times New Roman"/>
          <w:b/>
        </w:rPr>
        <w:t>3</w:t>
      </w:r>
      <w:r w:rsidR="009C4F24">
        <w:rPr>
          <w:rFonts w:cs="Times New Roman"/>
        </w:rPr>
        <w:t>)</w:t>
      </w:r>
      <w:r w:rsidR="00493498">
        <w:rPr>
          <w:rFonts w:cs="Times New Roman"/>
        </w:rPr>
        <w:t>,</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proofErr w:type="gramStart"/>
      <w:r w:rsidR="00DD3854" w:rsidRPr="00DD3854">
        <w:rPr>
          <w:rFonts w:cs="Times New Roman"/>
          <w:i/>
        </w:rPr>
        <w:t>a</w:t>
      </w:r>
      <w:r w:rsidR="009C4F24">
        <w:rPr>
          <w:rFonts w:cs="Times New Roman"/>
        </w:rPr>
        <w:t xml:space="preserve"> concentrations</w:t>
      </w:r>
      <w:proofErr w:type="gramEnd"/>
      <w:r w:rsidR="009C4F24">
        <w:rPr>
          <w:rFonts w:cs="Times New Roman"/>
        </w:rPr>
        <w:t xml:space="preserve"> (</w:t>
      </w:r>
      <w:r w:rsidR="009C4F24" w:rsidRPr="009C4F24">
        <w:rPr>
          <w:rFonts w:cs="Times New Roman"/>
          <w:b/>
        </w:rPr>
        <w:t>Fig. 1B</w:t>
      </w:r>
      <w:r w:rsidR="009C4F24">
        <w:rPr>
          <w:rFonts w:cs="Times New Roman"/>
        </w:rPr>
        <w:t>)</w:t>
      </w:r>
      <w:r w:rsidR="009607C1" w:rsidRPr="00D00863">
        <w:rPr>
          <w:rFonts w:cs="Times New Roman"/>
        </w:rPr>
        <w:t>, 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ins w:id="154" w:author="Author">
        <w:r w:rsidR="00CB598E">
          <w:rPr>
            <w:rFonts w:cs="Times New Roman"/>
          </w:rPr>
          <w:t xml:space="preserve">f </w:t>
        </w:r>
        <w:del w:id="155" w:author="Author">
          <w:r w:rsidR="00CB598E" w:rsidDel="001C7694">
            <w:rPr>
              <w:rFonts w:cs="Times New Roman"/>
            </w:rPr>
            <w:delText>open ocean origin</w:delText>
          </w:r>
          <w:r w:rsidR="001C7694" w:rsidDel="00BE71EF">
            <w:rPr>
              <w:rFonts w:cs="Times New Roman"/>
            </w:rPr>
            <w:delText>pelagic (?)</w:delText>
          </w:r>
        </w:del>
        <w:r w:rsidR="00BE71EF">
          <w:rPr>
            <w:rFonts w:cs="Times New Roman"/>
          </w:rPr>
          <w:t>marine</w:t>
        </w:r>
        <w:r w:rsidR="001C7694">
          <w:rPr>
            <w:rFonts w:cs="Times New Roman"/>
          </w:rPr>
          <w:t xml:space="preserve"> origin</w:t>
        </w:r>
      </w:ins>
      <w:del w:id="156" w:author="Author">
        <w:r w:rsidR="00B3016B" w:rsidDel="00CB598E">
          <w:rPr>
            <w:rFonts w:cs="Times New Roman"/>
          </w:rPr>
          <w:delText>f marine origin</w:delText>
        </w:r>
      </w:del>
      <w:r w:rsidR="00B3016B">
        <w:rPr>
          <w:rFonts w:cs="Times New Roman"/>
        </w:rPr>
        <w:t>.</w:t>
      </w:r>
      <w:r w:rsidR="00B3016B" w:rsidRPr="00B3016B">
        <w:rPr>
          <w:rFonts w:cs="Times New Roman"/>
          <w:i/>
        </w:rPr>
        <w:t xml:space="preserve"> </w:t>
      </w:r>
    </w:p>
    <w:p w14:paraId="2D78A900" w14:textId="77777777" w:rsidR="000F2FA3" w:rsidRDefault="000F2FA3" w:rsidP="003218A1">
      <w:pPr>
        <w:spacing w:line="480" w:lineRule="auto"/>
        <w:ind w:firstLine="288"/>
        <w:rPr>
          <w:rFonts w:cs="Times New Roman"/>
        </w:rPr>
      </w:pPr>
    </w:p>
    <w:p w14:paraId="4AD8F697" w14:textId="038D1291" w:rsidR="00017CDC" w:rsidRDefault="008D5305" w:rsidP="00114307">
      <w:pPr>
        <w:pStyle w:val="CommentText"/>
        <w:spacing w:line="48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w:t>
      </w:r>
      <w:ins w:id="157" w:author="Author">
        <w:r w:rsidR="001E078C">
          <w:rPr>
            <w:rFonts w:cs="Times New Roman"/>
          </w:rPr>
          <w:t>ese</w:t>
        </w:r>
      </w:ins>
      <w:r w:rsidR="00537FB1">
        <w:rPr>
          <w:rFonts w:cs="Times New Roman"/>
        </w:rPr>
        <w:t xml:space="preserve"> results suggest</w:t>
      </w:r>
      <w:del w:id="158" w:author="Author">
        <w:r w:rsidR="00537FB1" w:rsidDel="00BE71EF">
          <w:rPr>
            <w:rFonts w:cs="Times New Roman"/>
          </w:rPr>
          <w:delText>s</w:delText>
        </w:r>
      </w:del>
      <w:r>
        <w:rPr>
          <w:rFonts w:cs="Times New Roman"/>
        </w:rPr>
        <w:t xml:space="preserve"> that</w:t>
      </w:r>
      <w:r w:rsidR="00537FB1">
        <w:rPr>
          <w:rFonts w:cs="Times New Roman"/>
        </w:rPr>
        <w:t xml:space="preserve">, at that time, </w:t>
      </w:r>
      <w:ins w:id="159" w:author="Author">
        <w:r w:rsidR="00216D4C">
          <w:rPr>
            <w:rFonts w:cs="Times New Roman"/>
          </w:rPr>
          <w:t xml:space="preserve">the </w:t>
        </w:r>
        <w:r w:rsidR="00EF0ED1" w:rsidRPr="00114307">
          <w:rPr>
            <w:rFonts w:cs="Times New Roman"/>
            <w:i/>
          </w:rPr>
          <w:t>Teleaulax</w:t>
        </w:r>
        <w:r w:rsidR="00EF0ED1" w:rsidRPr="00114307">
          <w:t>-like cryptophyte</w:t>
        </w:r>
        <w:r w:rsidR="00EF0ED1">
          <w:t>s</w:t>
        </w:r>
        <w:r w:rsidR="00EF0ED1" w:rsidRPr="00114307">
          <w:t xml:space="preserve"> </w:t>
        </w:r>
      </w:ins>
      <w:r w:rsidR="00537FB1">
        <w:rPr>
          <w:rFonts w:cs="Times New Roman"/>
        </w:rPr>
        <w:t>w</w:t>
      </w:r>
      <w:ins w:id="160" w:author="Author">
        <w:r w:rsidR="00216D4C">
          <w:rPr>
            <w:rFonts w:cs="Times New Roman"/>
          </w:rPr>
          <w:t>ere</w:t>
        </w:r>
      </w:ins>
      <w:r w:rsidR="00537FB1">
        <w:rPr>
          <w:rFonts w:cs="Times New Roman"/>
        </w:rPr>
        <w:t xml:space="preserve"> </w:t>
      </w:r>
      <w:r w:rsidR="00537FB1">
        <w:rPr>
          <w:rFonts w:cs="Times New Roman"/>
        </w:rPr>
        <w:lastRenderedPageBreak/>
        <w:t>growing</w:t>
      </w:r>
      <w:r>
        <w:rPr>
          <w:rFonts w:cs="Times New Roman"/>
        </w:rPr>
        <w:t xml:space="preserve"> near optimal growth conditions. </w:t>
      </w:r>
      <w:r w:rsidR="00537FB1">
        <w:rPr>
          <w:rFonts w:cs="Times New Roman"/>
        </w:rPr>
        <w:t>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537FB1">
        <w:rPr>
          <w:rFonts w:cs="Times New Roman"/>
        </w:rPr>
        <w:t>ed</w:t>
      </w:r>
      <w:r w:rsidR="00D71B00">
        <w:rPr>
          <w:rFonts w:cs="Times New Roman"/>
        </w:rPr>
        <w:t xml:space="preserve"> that </w:t>
      </w:r>
      <w:commentRangeStart w:id="161"/>
      <w:commentRangeStart w:id="162"/>
      <w:r w:rsidR="00D71B00">
        <w:rPr>
          <w:rFonts w:cs="Times New Roman"/>
        </w:rPr>
        <w:t xml:space="preserve">nutrient availability </w:t>
      </w:r>
      <w:r w:rsidR="00537FB1">
        <w:rPr>
          <w:rFonts w:cs="Times New Roman"/>
        </w:rPr>
        <w:t>controlled division rates</w:t>
      </w:r>
      <w:r w:rsidR="000B1E7D">
        <w:rPr>
          <w:rFonts w:cs="Times New Roman"/>
        </w:rPr>
        <w:t xml:space="preserve"> </w:t>
      </w:r>
      <w:commentRangeEnd w:id="161"/>
      <w:r w:rsidR="00DE4DBA">
        <w:rPr>
          <w:rStyle w:val="CommentReference"/>
        </w:rPr>
        <w:commentReference w:id="161"/>
      </w:r>
      <w:commentRangeEnd w:id="162"/>
      <w:r w:rsidR="009977B7">
        <w:rPr>
          <w:rStyle w:val="CommentReference"/>
        </w:rPr>
        <w:commentReference w:id="162"/>
      </w:r>
      <w:r w:rsidR="000B1E7D">
        <w:rPr>
          <w:rFonts w:cs="Times New Roman"/>
        </w:rPr>
        <w:t xml:space="preserve">of </w:t>
      </w:r>
      <w:ins w:id="163" w:author="Author">
        <w:r w:rsidR="00216D4C">
          <w:rPr>
            <w:rFonts w:cs="Times New Roman"/>
            <w:i/>
          </w:rPr>
          <w:t xml:space="preserve">the </w:t>
        </w:r>
        <w:r w:rsidR="00216D4C" w:rsidRPr="00114307">
          <w:rPr>
            <w:rFonts w:cs="Times New Roman"/>
            <w:i/>
          </w:rPr>
          <w:t>Teleaulax</w:t>
        </w:r>
        <w:r w:rsidR="00216D4C" w:rsidRPr="00114307">
          <w:t>-like cryptophyte</w:t>
        </w:r>
        <w:r w:rsidR="00216D4C">
          <w:t>s</w:t>
        </w:r>
      </w:ins>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ins w:id="164" w:author="Author">
        <w:r w:rsidR="00216D4C" w:rsidRPr="001A64E7">
          <w:rPr>
            <w:rFonts w:cs="Times New Roman"/>
          </w:rPr>
          <w:t>the cryptophyte</w:t>
        </w:r>
      </w:ins>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ins w:id="165" w:author="Author">
        <w:r w:rsidR="00216D4C" w:rsidRPr="00114307">
          <w:t>cryptophyte</w:t>
        </w:r>
        <w:r w:rsidR="00216D4C">
          <w:t xml:space="preserve"> </w:t>
        </w:r>
      </w:ins>
      <w:r w:rsidR="00D91022">
        <w:rPr>
          <w:rFonts w:cs="Times New Roman"/>
        </w:rPr>
        <w:t>division rates was observed during the survey</w:t>
      </w:r>
      <w:ins w:id="166" w:author="Author">
        <w:r w:rsidR="00216D4C">
          <w:rPr>
            <w:rFonts w:cs="Times New Roman"/>
          </w:rPr>
          <w:t xml:space="preserve">, </w:t>
        </w:r>
      </w:ins>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E1383CB" w:rsidR="008D5305" w:rsidRPr="0012451E" w:rsidRDefault="008D5305" w:rsidP="00537FB1">
      <w:pPr>
        <w:spacing w:line="48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ins w:id="167" w:author="Author">
        <w:r w:rsidR="00D87D65">
          <w:rPr>
            <w:rFonts w:cs="Times New Roman"/>
            <w:b/>
            <w:i/>
          </w:rPr>
          <w:t>M</w:t>
        </w:r>
        <w:r w:rsidR="00216D4C">
          <w:rPr>
            <w:rFonts w:cs="Times New Roman"/>
            <w:b/>
            <w:i/>
          </w:rPr>
          <w:t>. rubrum</w:t>
        </w:r>
      </w:ins>
      <w:r w:rsidRPr="000F2FA3">
        <w:rPr>
          <w:rFonts w:cs="Times New Roman"/>
          <w:i/>
        </w:rPr>
        <w:tab/>
      </w:r>
      <w:r w:rsidRPr="00FC5E5F">
        <w:rPr>
          <w:rFonts w:cs="Times New Roman"/>
        </w:rPr>
        <w:t xml:space="preserve"> </w:t>
      </w:r>
    </w:p>
    <w:p w14:paraId="202D7C6E" w14:textId="3A425615" w:rsidR="003C54C0" w:rsidRDefault="00746D5E" w:rsidP="00537FB1">
      <w:pPr>
        <w:widowControl/>
        <w:tabs>
          <w:tab w:val="clear" w:pos="709"/>
        </w:tabs>
        <w:suppressAutoHyphens w:val="0"/>
        <w:spacing w:line="48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cs="Times New Roman"/>
        </w:rPr>
        <w:t>(</w:t>
      </w:r>
      <w:r w:rsidRPr="000B1E7D">
        <w:rPr>
          <w:rFonts w:cs="Times New Roman"/>
          <w:b/>
        </w:rPr>
        <w:t xml:space="preserve">Fig. </w:t>
      </w:r>
      <w:r>
        <w:rPr>
          <w:rFonts w:cs="Times New Roman"/>
          <w:b/>
        </w:rPr>
        <w:t>3</w:t>
      </w:r>
      <w:r>
        <w:rPr>
          <w:rFonts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while a</w:t>
      </w:r>
      <w:r w:rsidR="00ED1E71">
        <w:rPr>
          <w:rFonts w:eastAsia="Calibri" w:cs="Times New Roman"/>
        </w:rPr>
        <w:t xml:space="preserve">bundances of </w:t>
      </w:r>
      <w:ins w:id="168" w:author="Author">
        <w:r w:rsidR="00D87D65">
          <w:rPr>
            <w:rFonts w:cs="Times New Roman"/>
            <w:i/>
          </w:rPr>
          <w:t>M</w:t>
        </w:r>
        <w:r w:rsidR="00216D4C">
          <w:rPr>
            <w:rFonts w:cs="Times New Roman"/>
            <w:i/>
          </w:rPr>
          <w:t>. rubrum</w:t>
        </w:r>
      </w:ins>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w:t>
      </w:r>
      <w:r w:rsidR="000B1E7D">
        <w:rPr>
          <w:rFonts w:cs="Times New Roman"/>
        </w:rPr>
        <w:t>(</w:t>
      </w:r>
      <w:r w:rsidR="000B1E7D" w:rsidRPr="000B1E7D">
        <w:rPr>
          <w:rFonts w:cs="Times New Roman"/>
          <w:b/>
        </w:rPr>
        <w:t xml:space="preserve">Fig. </w:t>
      </w:r>
      <w:r w:rsidR="00C67DAC">
        <w:rPr>
          <w:rFonts w:cs="Times New Roman"/>
          <w:b/>
        </w:rPr>
        <w:t>3</w:t>
      </w:r>
      <w:r w:rsidR="000B1E7D">
        <w:rPr>
          <w:rFonts w:cs="Times New Roman"/>
        </w:rPr>
        <w:t xml:space="preserve">) </w:t>
      </w:r>
      <w:r w:rsidR="0098043F">
        <w:rPr>
          <w:rFonts w:cs="Times New Roman"/>
        </w:rPr>
        <w:t xml:space="preserve">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proofErr w:type="gramStart"/>
      <w:r w:rsidR="001905FB" w:rsidRPr="001905FB">
        <w:rPr>
          <w:rFonts w:eastAsia="Calibri" w:cs="Times New Roman"/>
          <w:i/>
        </w:rPr>
        <w:t>a</w:t>
      </w:r>
      <w:r w:rsidR="001905FB">
        <w:rPr>
          <w:rFonts w:eastAsia="Calibri" w:cs="Times New Roman"/>
        </w:rPr>
        <w:t xml:space="preserve"> concentrations</w:t>
      </w:r>
      <w:proofErr w:type="gramEnd"/>
      <w:r w:rsidR="001905FB">
        <w:rPr>
          <w:rFonts w:eastAsia="Calibri" w:cs="Times New Roman"/>
        </w:rPr>
        <w:t xml:space="preserve"> </w:t>
      </w:r>
      <w:r w:rsidR="002459C5">
        <w:rPr>
          <w:rFonts w:eastAsia="Calibri" w:cs="Times New Roman"/>
        </w:rPr>
        <w:t xml:space="preserve">in fall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ins w:id="169" w:author="Author">
        <w:r w:rsidR="00D87D65">
          <w:rPr>
            <w:rFonts w:eastAsia="Calibri" w:cs="Times New Roman"/>
            <w:i/>
          </w:rPr>
          <w:t>M</w:t>
        </w:r>
        <w:r w:rsidR="00216D4C">
          <w:rPr>
            <w:rFonts w:eastAsia="Calibri" w:cs="Times New Roman"/>
            <w:i/>
          </w:rPr>
          <w:t>. rubrum</w:t>
        </w:r>
      </w:ins>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in the Columbia River estuary (</w:t>
      </w:r>
      <w:proofErr w:type="spellStart"/>
      <w:r w:rsidR="001905FB">
        <w:rPr>
          <w:rFonts w:eastAsia="Calibri" w:cs="Times New Roman"/>
        </w:rPr>
        <w:t>Herfort</w:t>
      </w:r>
      <w:proofErr w:type="spellEnd"/>
      <w:r w:rsidR="001905FB">
        <w:rPr>
          <w:rFonts w:eastAsia="Calibri" w:cs="Times New Roman"/>
        </w:rPr>
        <w:t xml:space="preserve"> et al. 2012). The sharp decline </w:t>
      </w:r>
      <w:r>
        <w:rPr>
          <w:rFonts w:eastAsia="Calibri" w:cs="Times New Roman"/>
        </w:rPr>
        <w:t>and subsequent low</w:t>
      </w:r>
      <w:r w:rsidR="001905FB">
        <w:rPr>
          <w:rFonts w:eastAsia="Calibri" w:cs="Times New Roman"/>
        </w:rPr>
        <w:t xml:space="preserve"> chlorophyll </w:t>
      </w:r>
      <w:proofErr w:type="gramStart"/>
      <w:r w:rsidR="001905FB" w:rsidRPr="001905FB">
        <w:rPr>
          <w:rFonts w:eastAsia="Calibri" w:cs="Times New Roman"/>
          <w:i/>
        </w:rPr>
        <w:t>a</w:t>
      </w:r>
      <w:r w:rsidR="001905FB">
        <w:rPr>
          <w:rFonts w:eastAsia="Calibri" w:cs="Times New Roman"/>
        </w:rPr>
        <w:t xml:space="preserve"> concentrations</w:t>
      </w:r>
      <w:proofErr w:type="gramEnd"/>
      <w:r w:rsidR="001905FB">
        <w:rPr>
          <w:rFonts w:eastAsia="Calibri" w:cs="Times New Roman"/>
        </w:rPr>
        <w:t xml:space="preserve"> </w:t>
      </w:r>
      <w:del w:id="170" w:author="Author">
        <w:r w:rsidDel="004E0BFA">
          <w:rPr>
            <w:rFonts w:eastAsia="Calibri" w:cs="Times New Roman"/>
          </w:rPr>
          <w:delText>s</w:delText>
        </w:r>
        <w:r w:rsidR="003C54C0" w:rsidDel="004E0BFA">
          <w:rPr>
            <w:rFonts w:eastAsia="Calibri" w:cs="Times New Roman"/>
          </w:rPr>
          <w:delText>uggest</w:delText>
        </w:r>
        <w:r w:rsidR="00C27D7F" w:rsidDel="004E0BFA">
          <w:rPr>
            <w:rFonts w:eastAsia="Calibri" w:cs="Times New Roman"/>
          </w:rPr>
          <w:delText>s</w:delText>
        </w:r>
        <w:r w:rsidR="003C54C0" w:rsidDel="004E0BFA">
          <w:rPr>
            <w:rFonts w:eastAsia="Calibri" w:cs="Times New Roman"/>
          </w:rPr>
          <w:delText xml:space="preserve"> </w:delText>
        </w:r>
      </w:del>
      <w:ins w:id="171" w:author="Author">
        <w:r w:rsidR="004E0BFA">
          <w:rPr>
            <w:rFonts w:eastAsia="Calibri" w:cs="Times New Roman"/>
          </w:rPr>
          <w:t xml:space="preserve">indicates </w:t>
        </w:r>
      </w:ins>
      <w:r w:rsidR="003C54C0">
        <w:rPr>
          <w:rFonts w:eastAsia="Calibri" w:cs="Times New Roman"/>
        </w:rPr>
        <w:t xml:space="preserve">that the survey took place during the decline of </w:t>
      </w:r>
      <w:ins w:id="172" w:author="Author">
        <w:r w:rsidR="00D87D65">
          <w:rPr>
            <w:rFonts w:eastAsia="Calibri" w:cs="Times New Roman"/>
            <w:i/>
          </w:rPr>
          <w:t>M</w:t>
        </w:r>
        <w:r w:rsidR="00216D4C">
          <w:rPr>
            <w:rFonts w:eastAsia="Calibri" w:cs="Times New Roman"/>
            <w:i/>
          </w:rPr>
          <w:t>. rubrum</w:t>
        </w:r>
      </w:ins>
      <w:r w:rsidR="00C95D59">
        <w:rPr>
          <w:rFonts w:eastAsia="Calibri" w:cs="Times New Roman"/>
          <w:i/>
        </w:rPr>
        <w:t xml:space="preserve"> </w:t>
      </w:r>
      <w:r w:rsidR="003C54C0">
        <w:rPr>
          <w:rFonts w:eastAsia="Calibri" w:cs="Times New Roman"/>
        </w:rPr>
        <w:t>blooms.</w:t>
      </w:r>
    </w:p>
    <w:p w14:paraId="5FAF5419" w14:textId="4ABC49C2" w:rsidR="00D61688" w:rsidRDefault="00C27D7F" w:rsidP="00AB7DD9">
      <w:pPr>
        <w:widowControl/>
        <w:tabs>
          <w:tab w:val="clear" w:pos="709"/>
        </w:tabs>
        <w:suppressAutoHyphens w:val="0"/>
        <w:spacing w:line="480" w:lineRule="auto"/>
        <w:ind w:firstLine="720"/>
        <w:rPr>
          <w:rFonts w:cs="Times New Roman"/>
        </w:rPr>
      </w:pPr>
      <w:r>
        <w:rPr>
          <w:rFonts w:eastAsia="Calibri" w:cs="Times New Roman"/>
        </w:rPr>
        <w:t xml:space="preserve">The reason for the decline in </w:t>
      </w:r>
      <w:ins w:id="173" w:author="Author">
        <w:r w:rsidR="00D87D65">
          <w:rPr>
            <w:rFonts w:eastAsia="Calibri" w:cs="Times New Roman"/>
            <w:i/>
          </w:rPr>
          <w:t>M</w:t>
        </w:r>
        <w:r w:rsidR="00216D4C">
          <w:rPr>
            <w:rFonts w:eastAsia="Calibri" w:cs="Times New Roman"/>
            <w:i/>
          </w:rPr>
          <w:t>. rubrum</w:t>
        </w:r>
      </w:ins>
      <w:r>
        <w:rPr>
          <w:rFonts w:eastAsia="Calibri" w:cs="Times New Roman"/>
        </w:rPr>
        <w:t xml:space="preserve"> abundance remains unclear. </w:t>
      </w:r>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ins w:id="174" w:author="Author">
        <w:r w:rsidR="00D87D65">
          <w:rPr>
            <w:rFonts w:cs="Times New Roman"/>
            <w:i/>
          </w:rPr>
          <w:t>M</w:t>
        </w:r>
        <w:r w:rsidR="00216D4C">
          <w:rPr>
            <w:rFonts w:cs="Times New Roman"/>
            <w:i/>
          </w:rPr>
          <w:t>. rubrum</w:t>
        </w:r>
      </w:ins>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ins w:id="175" w:author="Author">
        <w:r w:rsidR="00D87D65">
          <w:rPr>
            <w:rFonts w:cs="Times New Roman"/>
            <w:i/>
          </w:rPr>
          <w:t>M</w:t>
        </w:r>
        <w:r w:rsidR="00216D4C">
          <w:rPr>
            <w:rFonts w:cs="Times New Roman"/>
            <w:i/>
          </w:rPr>
          <w:t>. rubrum</w:t>
        </w:r>
      </w:ins>
      <w:r w:rsidR="00622416">
        <w:rPr>
          <w:rFonts w:cs="Times New Roman"/>
        </w:rPr>
        <w:t xml:space="preserve"> abundance where low abundance</w:t>
      </w:r>
      <w:ins w:id="176" w:author="Author">
        <w:r w:rsidR="00056A49">
          <w:rPr>
            <w:rFonts w:cs="Times New Roman"/>
          </w:rPr>
          <w:t>s</w:t>
        </w:r>
      </w:ins>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suggesting </w:t>
      </w:r>
      <w:r w:rsidR="00622416" w:rsidRPr="00216D4C">
        <w:rPr>
          <w:rFonts w:cs="Times New Roman"/>
          <w:bCs/>
        </w:rPr>
        <w:t>that</w:t>
      </w:r>
      <w:r w:rsidR="00622416">
        <w:rPr>
          <w:rFonts w:cs="Times New Roman"/>
          <w:bCs/>
        </w:rPr>
        <w:t xml:space="preserve"> </w:t>
      </w:r>
      <w:ins w:id="177" w:author="Author">
        <w:r w:rsidR="00216D4C">
          <w:rPr>
            <w:rFonts w:cs="Times New Roman"/>
          </w:rPr>
          <w:t>the ciliates</w:t>
        </w:r>
      </w:ins>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ins w:id="178" w:author="Author">
        <w:r w:rsidR="00216D4C">
          <w:rPr>
            <w:rFonts w:eastAsia="Calibri" w:cs="Times New Roman"/>
          </w:rPr>
          <w:t xml:space="preserve">overall </w:t>
        </w:r>
      </w:ins>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ins w:id="179" w:author="Author">
        <w:r w:rsidR="00D87D65">
          <w:rPr>
            <w:rFonts w:cs="Times New Roman"/>
            <w:i/>
          </w:rPr>
          <w:t>M</w:t>
        </w:r>
        <w:r w:rsidR="00216D4C">
          <w:rPr>
            <w:rFonts w:cs="Times New Roman"/>
            <w:i/>
          </w:rPr>
          <w:t>. rubrum</w:t>
        </w:r>
      </w:ins>
      <w:r w:rsidR="0098043F">
        <w:rPr>
          <w:rFonts w:cs="Times New Roman"/>
          <w:i/>
        </w:rPr>
        <w:t xml:space="preserve"> </w:t>
      </w:r>
      <w:r w:rsidR="0098043F">
        <w:rPr>
          <w:rFonts w:cs="Times New Roman"/>
        </w:rPr>
        <w:t xml:space="preserve">abundances </w:t>
      </w:r>
      <w:ins w:id="180" w:author="Author">
        <w:r w:rsidR="00056A49">
          <w:rPr>
            <w:rFonts w:cs="Times New Roman"/>
          </w:rPr>
          <w:t xml:space="preserve">implies </w:t>
        </w:r>
      </w:ins>
      <w:r w:rsidR="0098043F">
        <w:rPr>
          <w:rFonts w:cs="Times New Roman"/>
        </w:rPr>
        <w:t xml:space="preserve">a </w:t>
      </w:r>
      <w:r w:rsidR="006A7E3D">
        <w:rPr>
          <w:rFonts w:cs="Times New Roman"/>
        </w:rPr>
        <w:t>tightly-</w:t>
      </w:r>
      <w:r w:rsidR="008C5550">
        <w:rPr>
          <w:rFonts w:cs="Times New Roman"/>
        </w:rPr>
        <w:t xml:space="preserve">coupled </w:t>
      </w:r>
      <w:r w:rsidR="008C5550">
        <w:rPr>
          <w:rFonts w:cs="Times New Roman"/>
        </w:rPr>
        <w:lastRenderedPageBreak/>
        <w:t>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ins w:id="181" w:author="Author">
        <w:r w:rsidR="00216D4C" w:rsidRPr="00114307">
          <w:rPr>
            <w:rFonts w:cs="Times New Roman"/>
            <w:i/>
          </w:rPr>
          <w:t>Teleaulax</w:t>
        </w:r>
        <w:r w:rsidR="00216D4C" w:rsidRPr="00114307">
          <w:t>-like cryptophyte</w:t>
        </w:r>
        <w:r w:rsidR="00216D4C">
          <w:t>s</w:t>
        </w:r>
        <w:r w:rsidR="00216D4C" w:rsidRPr="00114307">
          <w:t xml:space="preserve"> </w:t>
        </w:r>
      </w:ins>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ins w:id="182" w:author="Author">
        <w:r w:rsidR="00D87D65">
          <w:rPr>
            <w:rFonts w:cs="Times New Roman"/>
            <w:i/>
          </w:rPr>
          <w:t>M</w:t>
        </w:r>
        <w:r w:rsidR="00216D4C">
          <w:rPr>
            <w:rFonts w:cs="Times New Roman"/>
            <w:i/>
          </w:rPr>
          <w:t>. rubrum</w:t>
        </w:r>
      </w:ins>
      <w:r w:rsidR="00CE5585">
        <w:rPr>
          <w:rFonts w:cs="Times New Roman"/>
        </w:rPr>
        <w:t xml:space="preserve">, </w:t>
      </w:r>
      <w:ins w:id="183" w:author="Author">
        <w:r w:rsidR="00056A49">
          <w:rPr>
            <w:rFonts w:cs="Times New Roman"/>
          </w:rPr>
          <w:t xml:space="preserve">possibly </w:t>
        </w:r>
      </w:ins>
      <w:r w:rsidR="00CE5585">
        <w:rPr>
          <w:rFonts w:cs="Times New Roman"/>
        </w:rPr>
        <w:t>leading to the decline of the red water blooms</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ins w:id="184" w:author="Author">
        <w:r w:rsidR="00D87D65">
          <w:rPr>
            <w:rFonts w:cs="Times New Roman"/>
            <w:i/>
          </w:rPr>
          <w:t>M</w:t>
        </w:r>
        <w:r w:rsidR="00216D4C">
          <w:rPr>
            <w:rFonts w:cs="Times New Roman"/>
            <w:i/>
          </w:rPr>
          <w:t>. rubrum</w:t>
        </w:r>
      </w:ins>
      <w:r w:rsidR="00D61688">
        <w:rPr>
          <w:rFonts w:cs="Times New Roman"/>
        </w:rPr>
        <w:t xml:space="preserve"> by cryptophyte prey availability </w:t>
      </w:r>
      <w:r w:rsidR="00CE5585">
        <w:rPr>
          <w:rFonts w:cs="Times New Roman"/>
        </w:rPr>
        <w:t xml:space="preserve">may be even stronger considering that </w:t>
      </w:r>
      <w:ins w:id="185" w:author="Author">
        <w:r w:rsidR="00D87D65">
          <w:rPr>
            <w:rFonts w:eastAsia="Calibri" w:cs="Times New Roman"/>
            <w:i/>
          </w:rPr>
          <w:t>M</w:t>
        </w:r>
        <w:r w:rsidR="00216D4C">
          <w:rPr>
            <w:rFonts w:eastAsia="Calibri" w:cs="Times New Roman"/>
            <w:i/>
          </w:rPr>
          <w:t>. rubrum</w:t>
        </w:r>
      </w:ins>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ins w:id="186" w:author="Author">
        <w:r w:rsidR="00056A49">
          <w:rPr>
            <w:rFonts w:eastAsia="Calibri" w:cs="Times New Roman"/>
          </w:rPr>
          <w:t xml:space="preserve">such as </w:t>
        </w:r>
      </w:ins>
      <w:r w:rsidR="00CE5585">
        <w:rPr>
          <w:rFonts w:eastAsia="Calibri" w:cs="Times New Roman"/>
        </w:rPr>
        <w:t xml:space="preserve">dinoflagellates </w:t>
      </w:r>
      <w:r w:rsidR="003C2B37">
        <w:rPr>
          <w:rFonts w:eastAsia="Calibri" w:cs="Times New Roman"/>
        </w:rPr>
        <w:t>(</w:t>
      </w:r>
      <w:proofErr w:type="spellStart"/>
      <w:r w:rsidR="003C2B37">
        <w:rPr>
          <w:rFonts w:eastAsiaTheme="minorEastAsia" w:cs="Times New Roman"/>
          <w:color w:val="auto"/>
          <w:lang w:eastAsia="en-US" w:bidi="ar-SA"/>
        </w:rPr>
        <w:t>Yih</w:t>
      </w:r>
      <w:proofErr w:type="spellEnd"/>
      <w:r w:rsidR="003C2B37">
        <w:rPr>
          <w:rFonts w:eastAsiaTheme="minorEastAsia" w:cs="Times New Roman"/>
          <w:color w:val="auto"/>
          <w:lang w:eastAsia="en-US" w:bidi="ar-SA"/>
        </w:rPr>
        <w:t xml:space="preserve"> et al. 2004 and references therein</w:t>
      </w:r>
      <w:r w:rsidR="003C2B37">
        <w:rPr>
          <w:rFonts w:eastAsia="Calibri" w:cs="Times New Roman"/>
        </w:rPr>
        <w:t>)</w:t>
      </w:r>
      <w:r>
        <w:rPr>
          <w:rFonts w:cs="Times New Roman"/>
        </w:rPr>
        <w:t>.</w:t>
      </w:r>
      <w:r w:rsidR="000254AD">
        <w:rPr>
          <w:rFonts w:cs="Times New Roman"/>
        </w:rPr>
        <w:t xml:space="preserve"> </w:t>
      </w:r>
    </w:p>
    <w:p w14:paraId="0A65F44A" w14:textId="0E588B75" w:rsidR="00061D7C" w:rsidRPr="00080649" w:rsidRDefault="00B53D1F" w:rsidP="00061D7C">
      <w:pPr>
        <w:widowControl/>
        <w:tabs>
          <w:tab w:val="clear" w:pos="709"/>
        </w:tabs>
        <w:suppressAutoHyphens w:val="0"/>
        <w:spacing w:line="480" w:lineRule="auto"/>
        <w:ind w:firstLine="720"/>
        <w:rPr>
          <w:ins w:id="187" w:author="Author"/>
          <w:rFonts w:cs="Times New Roman"/>
        </w:rPr>
      </w:pPr>
      <w:ins w:id="188" w:author="Autho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read water blooms</w:t>
        </w:r>
        <w:r>
          <w:t xml:space="preserve">, </w:t>
        </w:r>
        <w:r w:rsidR="00481B81">
          <w:t xml:space="preserve">a proportion of </w:t>
        </w:r>
        <w:commentRangeStart w:id="189"/>
        <w:del w:id="190" w:author="Author">
          <w:r w:rsidR="0086149A" w:rsidDel="00B53D1F">
            <w:rPr>
              <w:rFonts w:cs="Times New Roman"/>
            </w:rPr>
            <w:delText>Despite evidence that this study took place during the decline of the red water bloom</w:delText>
          </w:r>
          <w:r w:rsidR="00EA6A02" w:rsidDel="00B53D1F">
            <w:rPr>
              <w:rFonts w:cs="Times New Roman"/>
            </w:rPr>
            <w:delText>s</w:delText>
          </w:r>
          <w:r w:rsidR="0086149A" w:rsidDel="00B53D1F">
            <w:rPr>
              <w:rFonts w:cs="Times New Roman"/>
            </w:rPr>
            <w:delText xml:space="preserve">, a significant population of </w:delText>
          </w:r>
          <w:r w:rsidR="00D87D65" w:rsidDel="00B53D1F">
            <w:rPr>
              <w:rFonts w:cs="Times New Roman"/>
              <w:i/>
            </w:rPr>
            <w:delText>M</w:delText>
          </w:r>
          <w:r w:rsidR="00C2367B" w:rsidDel="00B53D1F">
            <w:rPr>
              <w:rFonts w:cs="Times New Roman"/>
              <w:i/>
            </w:rPr>
            <w:delText>. rubru</w:delText>
          </w:r>
          <w:r w:rsidR="00D87D65" w:rsidDel="00B53D1F">
            <w:rPr>
              <w:rFonts w:cs="Times New Roman"/>
              <w:i/>
            </w:rPr>
            <w:delText>m</w:delText>
          </w:r>
          <w:r w:rsidR="0086149A" w:rsidDel="00B53D1F">
            <w:rPr>
              <w:rFonts w:cs="Times New Roman"/>
            </w:rPr>
            <w:delText xml:space="preserve"> was</w:delText>
          </w:r>
          <w:r w:rsidR="008C5A09" w:rsidDel="00B53D1F">
            <w:rPr>
              <w:rFonts w:cs="Times New Roman"/>
            </w:rPr>
            <w:delText xml:space="preserve"> still able to be</w:delText>
          </w:r>
          <w:r w:rsidR="0086149A" w:rsidDel="00B53D1F">
            <w:rPr>
              <w:rFonts w:cs="Times New Roman"/>
            </w:rPr>
            <w:delText xml:space="preserve"> </w:delText>
          </w:r>
          <w:r w:rsidR="00C2367B" w:rsidDel="00B53D1F">
            <w:rPr>
              <w:rFonts w:cs="Times New Roman"/>
            </w:rPr>
            <w:delText>supported for some time</w:delText>
          </w:r>
          <w:r w:rsidR="00EA6A02" w:rsidDel="00B53D1F">
            <w:rPr>
              <w:rFonts w:cs="Times New Roman"/>
            </w:rPr>
            <w:delText xml:space="preserve">. </w:delText>
          </w:r>
        </w:del>
      </w:ins>
      <w:commentRangeEnd w:id="189"/>
      <w:del w:id="191" w:author="Author">
        <w:r w:rsidR="00405224" w:rsidDel="00B53D1F">
          <w:rPr>
            <w:rStyle w:val="CommentReference"/>
          </w:rPr>
          <w:commentReference w:id="189"/>
        </w:r>
        <w:r w:rsidR="00537FB1" w:rsidDel="00B53D1F">
          <w:rPr>
            <w:rFonts w:cs="Times New Roman"/>
          </w:rPr>
          <w:delText>A few</w:delText>
        </w:r>
        <w:r w:rsidR="00922D6A" w:rsidDel="00B53D1F">
          <w:rPr>
            <w:rFonts w:cs="Times New Roman"/>
          </w:rPr>
          <w:delText xml:space="preserve"> </w:delText>
        </w:r>
        <w:r w:rsidR="00290CCD" w:rsidDel="00B53D1F">
          <w:rPr>
            <w:rFonts w:cs="Times New Roman"/>
          </w:rPr>
          <w:delText xml:space="preserve">different </w:delText>
        </w:r>
        <w:r w:rsidR="00922D6A" w:rsidDel="00B53D1F">
          <w:rPr>
            <w:rFonts w:cs="Times New Roman"/>
          </w:rPr>
          <w:delText xml:space="preserve">possible </w:delText>
        </w:r>
        <w:r w:rsidR="00290CCD" w:rsidDel="00B53D1F">
          <w:rPr>
            <w:rFonts w:cs="Times New Roman"/>
          </w:rPr>
          <w:delText xml:space="preserve">phenomena could </w:delText>
        </w:r>
        <w:r w:rsidR="00922D6A" w:rsidDel="00B53D1F">
          <w:rPr>
            <w:rFonts w:cs="Times New Roman"/>
          </w:rPr>
          <w:delText>enable</w:delText>
        </w:r>
        <w:r w:rsidR="00290CCD" w:rsidDel="00B53D1F">
          <w:rPr>
            <w:rFonts w:cs="Times New Roman"/>
          </w:rPr>
          <w:delText xml:space="preserve"> </w:delText>
        </w:r>
      </w:del>
      <w:ins w:id="192" w:author="Author">
        <w:r w:rsidR="00D87D65">
          <w:rPr>
            <w:rFonts w:cs="Times New Roman"/>
            <w:i/>
          </w:rPr>
          <w:t>M</w:t>
        </w:r>
        <w:r w:rsidR="00C2367B">
          <w:rPr>
            <w:rFonts w:cs="Times New Roman"/>
            <w:i/>
          </w:rPr>
          <w:t>. rubrum</w:t>
        </w:r>
        <w:del w:id="193" w:author="Author">
          <w:r w:rsidR="00C2367B" w:rsidDel="00B53D1F">
            <w:rPr>
              <w:rFonts w:cs="Times New Roman"/>
              <w:i/>
            </w:rPr>
            <w:delText>’</w:delText>
          </w:r>
        </w:del>
        <w:r>
          <w:rPr>
            <w:rFonts w:cs="Times New Roman"/>
            <w:i/>
          </w:rPr>
          <w:t xml:space="preserve"> </w:t>
        </w:r>
        <w:r w:rsidR="00481B81" w:rsidRPr="00E94961">
          <w:rPr>
            <w:rFonts w:cs="Times New Roman"/>
            <w:rPrChange w:id="194" w:author="Author">
              <w:rPr>
                <w:rFonts w:cs="Times New Roman"/>
                <w:i/>
              </w:rPr>
            </w:rPrChange>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del w:id="195" w:author="Author">
          <w:r w:rsidR="00C2367B" w:rsidDel="00B53D1F">
            <w:rPr>
              <w:rFonts w:cs="Times New Roman"/>
              <w:i/>
            </w:rPr>
            <w:delText>s</w:delText>
          </w:r>
          <w:r w:rsidR="00DE4DBA" w:rsidDel="00B53D1F">
            <w:rPr>
              <w:rFonts w:cs="Times New Roman"/>
            </w:rPr>
            <w:delText xml:space="preserve"> presence </w:delText>
          </w:r>
        </w:del>
      </w:ins>
      <w:del w:id="196" w:author="Author">
        <w:r w:rsidR="00290CCD" w:rsidDel="00B53D1F">
          <w:rPr>
            <w:rFonts w:cs="Times New Roman"/>
          </w:rPr>
          <w:delText xml:space="preserve">in the estuary </w:delText>
        </w:r>
        <w:r w:rsidR="00144B6D" w:rsidDel="00B53D1F">
          <w:rPr>
            <w:rFonts w:cs="Times New Roman"/>
          </w:rPr>
          <w:delText>despite the low abundance</w:delText>
        </w:r>
      </w:del>
      <w:ins w:id="197" w:author="Author">
        <w:del w:id="198" w:author="Author">
          <w:r w:rsidR="00F672A2" w:rsidDel="00B53D1F">
            <w:rPr>
              <w:rFonts w:cs="Times New Roman"/>
            </w:rPr>
            <w:delText>s</w:delText>
          </w:r>
        </w:del>
      </w:ins>
      <w:del w:id="199" w:author="Author">
        <w:r w:rsidR="00144B6D" w:rsidDel="00B53D1F">
          <w:rPr>
            <w:rFonts w:cs="Times New Roman"/>
          </w:rPr>
          <w:delText xml:space="preserve"> </w:delText>
        </w:r>
        <w:r w:rsidR="00290CCD" w:rsidDel="00B53D1F">
          <w:rPr>
            <w:rFonts w:cs="Times New Roman"/>
          </w:rPr>
          <w:delText xml:space="preserve">of free-living </w:delText>
        </w:r>
      </w:del>
      <w:ins w:id="200" w:author="Author">
        <w:del w:id="201" w:author="Author">
          <w:r w:rsidR="00C2367B" w:rsidRPr="00114307" w:rsidDel="00B53D1F">
            <w:rPr>
              <w:rFonts w:cs="Times New Roman"/>
              <w:i/>
            </w:rPr>
            <w:delText>Teleaulax</w:delText>
          </w:r>
          <w:r w:rsidR="00C2367B" w:rsidRPr="00114307" w:rsidDel="00B53D1F">
            <w:delText>-like cryptophyte</w:delText>
          </w:r>
          <w:r w:rsidR="00C2367B" w:rsidDel="00B53D1F">
            <w:delText>s</w:delText>
          </w:r>
        </w:del>
      </w:ins>
      <w:del w:id="202" w:author="Author">
        <w:r w:rsidR="00290CCD" w:rsidDel="00481B81">
          <w:rPr>
            <w:rFonts w:cs="Times New Roman"/>
          </w:rPr>
          <w:delText xml:space="preserve">. </w:delText>
        </w:r>
        <w:r w:rsidR="00AB7DD9" w:rsidDel="00481B81">
          <w:rPr>
            <w:rFonts w:cs="Times New Roman"/>
          </w:rPr>
          <w:delText>One explanation is th</w:delText>
        </w:r>
      </w:del>
      <w:ins w:id="203" w:author="Author">
        <w:del w:id="204" w:author="Author">
          <w:r w:rsidR="00F672A2" w:rsidDel="00481B81">
            <w:rPr>
              <w:rFonts w:cs="Times New Roman"/>
            </w:rPr>
            <w:delText>at the</w:delText>
          </w:r>
          <w:r w:rsidR="00F672A2" w:rsidRPr="00C2367B" w:rsidDel="00481B81">
            <w:rPr>
              <w:rFonts w:cs="Times New Roman"/>
            </w:rPr>
            <w:delText xml:space="preserve"> </w:delText>
          </w:r>
          <w:r w:rsidR="00C2367B" w:rsidRPr="00E30C10" w:rsidDel="00481B81">
            <w:rPr>
              <w:rFonts w:cs="Times New Roman"/>
            </w:rPr>
            <w:delText>crypophytes</w:delText>
          </w:r>
          <w:r w:rsidR="00F672A2" w:rsidDel="00481B81">
            <w:rPr>
              <w:rFonts w:cs="Times New Roman"/>
            </w:rPr>
            <w:delText xml:space="preserve"> ingested during the bloom initiation phase is sufficient enough to maintain </w:delText>
          </w:r>
          <w:r w:rsidR="00C2367B" w:rsidDel="00481B81">
            <w:rPr>
              <w:rFonts w:cs="Times New Roman"/>
            </w:rPr>
            <w:delText xml:space="preserve">a portion of </w:delText>
          </w:r>
          <w:r w:rsidR="00F672A2" w:rsidDel="00481B81">
            <w:rPr>
              <w:rFonts w:cs="Times New Roman"/>
            </w:rPr>
            <w:delText xml:space="preserve">the ciliate population </w:delText>
          </w:r>
          <w:r w:rsidR="0044174A" w:rsidDel="00481B81">
            <w:rPr>
              <w:rFonts w:cs="Times New Roman"/>
            </w:rPr>
            <w:delText xml:space="preserve">for an extended period of time. </w:delText>
          </w:r>
        </w:del>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can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del w:id="205" w:author="Author">
          <w:r w:rsidR="0044174A" w:rsidDel="00481B81">
            <w:rPr>
              <w:rFonts w:cs="Times New Roman"/>
            </w:rPr>
            <w:delText>Another</w:delText>
          </w:r>
          <w:r w:rsidR="0086149A" w:rsidDel="00481B81">
            <w:rPr>
              <w:rFonts w:cs="Times New Roman"/>
            </w:rPr>
            <w:delText xml:space="preserve"> possible</w:delText>
          </w:r>
          <w:r w:rsidR="0044174A" w:rsidDel="00481B81">
            <w:rPr>
              <w:rFonts w:cs="Times New Roman"/>
            </w:rPr>
            <w:delText xml:space="preserve"> explanation is </w:delText>
          </w:r>
          <w:r w:rsidR="0044174A" w:rsidDel="00C343D4">
            <w:rPr>
              <w:rFonts w:cs="Times New Roman"/>
            </w:rPr>
            <w:delText>the</w:delText>
          </w:r>
          <w:r w:rsidR="0086149A" w:rsidDel="00C343D4">
            <w:rPr>
              <w:rFonts w:cs="Times New Roman"/>
            </w:rPr>
            <w:delText xml:space="preserve"> replication of the</w:delText>
          </w:r>
        </w:del>
      </w:ins>
      <w:del w:id="206" w:author="Author">
        <w:r w:rsidR="00AB7DD9" w:rsidDel="00C343D4">
          <w:rPr>
            <w:rFonts w:cs="Times New Roman"/>
          </w:rPr>
          <w:delText xml:space="preserve"> </w:delText>
        </w:r>
      </w:del>
      <w:ins w:id="207" w:author="Author">
        <w:del w:id="208" w:author="Author">
          <w:r w:rsidR="00C2367B" w:rsidRPr="00114307" w:rsidDel="00C343D4">
            <w:delText>cryptophyte</w:delText>
          </w:r>
          <w:r w:rsidR="00C2367B" w:rsidDel="00C343D4">
            <w:delText xml:space="preserve"> </w:delText>
          </w:r>
          <w:r w:rsidR="0086149A" w:rsidDel="00C343D4">
            <w:rPr>
              <w:rFonts w:cs="Times New Roman"/>
            </w:rPr>
            <w:delText xml:space="preserve">plastids </w:delText>
          </w:r>
        </w:del>
      </w:ins>
      <w:del w:id="209" w:author="Author">
        <w:r w:rsidR="00AB7DD9" w:rsidDel="00C343D4">
          <w:rPr>
            <w:rFonts w:cs="Times New Roman"/>
          </w:rPr>
          <w:delText>inside the host cell</w:delText>
        </w:r>
      </w:del>
      <w:ins w:id="210" w:author="Author">
        <w:del w:id="211" w:author="Author">
          <w:r w:rsidR="00F672A2" w:rsidDel="00E75B58">
            <w:rPr>
              <w:rFonts w:cs="Times New Roman"/>
            </w:rPr>
            <w:delText xml:space="preserve">, as seen in the Antarctic strain of </w:delText>
          </w:r>
          <w:r w:rsidR="00F672A2" w:rsidRPr="00F672A2" w:rsidDel="00E75B58">
            <w:rPr>
              <w:rFonts w:cs="Times New Roman"/>
              <w:i/>
            </w:rPr>
            <w:delText>M. rubrum</w:delText>
          </w:r>
          <w:r w:rsidR="006C1DBB" w:rsidDel="00E75B58">
            <w:rPr>
              <w:rFonts w:cs="Times New Roman"/>
            </w:rPr>
            <w:delText xml:space="preserve"> </w:delText>
          </w:r>
          <w:r w:rsidR="006C1DBB" w:rsidDel="00C343D4">
            <w:rPr>
              <w:rFonts w:cs="Times New Roman"/>
            </w:rPr>
            <w:delText>(</w:delText>
          </w:r>
          <w:r w:rsidR="00F672A2" w:rsidDel="00C343D4">
            <w:rPr>
              <w:rFonts w:cs="Times New Roman"/>
            </w:rPr>
            <w:delText>Johnson et al. 2006, 2007)</w:delText>
          </w:r>
        </w:del>
      </w:ins>
      <w:del w:id="212" w:author="Author">
        <w:r w:rsidR="00AB7DD9" w:rsidDel="00C343D4">
          <w:rPr>
            <w:rFonts w:cs="Times New Roman"/>
          </w:rPr>
          <w:delText>.</w:delText>
        </w:r>
      </w:del>
      <w:ins w:id="213" w:author="Author">
        <w:del w:id="214" w:author="Author">
          <w:r w:rsidR="0044174A" w:rsidDel="00C343D4">
            <w:rPr>
              <w:rFonts w:cs="Times New Roman"/>
            </w:rPr>
            <w:delText xml:space="preserve"> </w:delText>
          </w:r>
          <w:r w:rsidR="00C2367B" w:rsidDel="00E75B58">
            <w:rPr>
              <w:rFonts w:cs="Times New Roman"/>
            </w:rPr>
            <w:delText>A</w:delText>
          </w:r>
          <w:r w:rsidR="008039C0" w:rsidDel="00E75B58">
            <w:rPr>
              <w:rFonts w:cs="Times New Roman"/>
            </w:rPr>
            <w:delText xml:space="preserve"> third possibility could be that</w:delText>
          </w:r>
          <w:r w:rsidR="00C2367B" w:rsidDel="00E75B58">
            <w:rPr>
              <w:rFonts w:cs="Times New Roman"/>
            </w:rPr>
            <w:delText xml:space="preserve"> t</w:delText>
          </w:r>
        </w:del>
        <w:r w:rsidR="00E75B58">
          <w:rPr>
            <w:rFonts w:cs="Times New Roman"/>
          </w:rPr>
          <w:t>T</w:t>
        </w:r>
        <w:r w:rsidR="00C2367B">
          <w:rPr>
            <w:rFonts w:cs="Times New Roman"/>
          </w:rPr>
          <w:t xml:space="preserve">he cryptophytes ingested by </w:t>
        </w:r>
        <w:r w:rsidR="00C2367B" w:rsidRPr="00E30C10">
          <w:rPr>
            <w:rFonts w:cs="Times New Roman"/>
            <w:i/>
          </w:rPr>
          <w:t>M. rubrum</w:t>
        </w:r>
        <w:r w:rsidR="00C2367B">
          <w:rPr>
            <w:rFonts w:cs="Times New Roman"/>
          </w:rPr>
          <w:t xml:space="preserve"> in the Columbia River estuary may </w:t>
        </w:r>
        <w:del w:id="215" w:author="Author">
          <w:r w:rsidR="00C2367B" w:rsidDel="00C343D4">
            <w:rPr>
              <w:rFonts w:cs="Times New Roman"/>
            </w:rPr>
            <w:delText xml:space="preserve">actually </w:delText>
          </w:r>
        </w:del>
        <w:r w:rsidR="00C2367B">
          <w:rPr>
            <w:rFonts w:cs="Times New Roman"/>
          </w:rPr>
          <w:t>be kept as whole endosymbionts</w:t>
        </w:r>
        <w:r w:rsidR="008039C0">
          <w:rPr>
            <w:rFonts w:cs="Times New Roman"/>
          </w:rPr>
          <w:t>,</w:t>
        </w:r>
        <w:r w:rsidR="00C2367B">
          <w:rPr>
            <w:rFonts w:cs="Times New Roman"/>
          </w:rPr>
          <w:t xml:space="preserve"> in an association akin to the “Mesodinium-farming-Teleaulax” relationship </w:t>
        </w:r>
        <w:r w:rsidR="008039C0">
          <w:rPr>
            <w:rFonts w:cs="Times New Roman"/>
          </w:rPr>
          <w:t xml:space="preserve">shown in a Long Island Sound </w:t>
        </w:r>
        <w:r w:rsidR="008039C0" w:rsidRPr="00E30C10">
          <w:rPr>
            <w:rFonts w:cs="Times New Roman"/>
            <w:i/>
          </w:rPr>
          <w:t>M. rubrum</w:t>
        </w:r>
        <w:r w:rsidR="008039C0">
          <w:rPr>
            <w:rFonts w:cs="Times New Roman"/>
          </w:rPr>
          <w:t xml:space="preserve"> bloom (</w:t>
        </w:r>
        <w:proofErr w:type="spellStart"/>
        <w:r w:rsidR="008039C0">
          <w:rPr>
            <w:rFonts w:cs="Times New Roman"/>
          </w:rPr>
          <w:t>Qiu</w:t>
        </w:r>
        <w:proofErr w:type="spellEnd"/>
        <w:r w:rsidR="008039C0">
          <w:rPr>
            <w:rFonts w:cs="Times New Roman"/>
          </w:rPr>
          <w:t xml:space="preserve"> et al. 2016)</w:t>
        </w:r>
        <w:r w:rsidR="00C343D4">
          <w:rPr>
            <w:rFonts w:cs="Times New Roman"/>
          </w:rPr>
          <w:t xml:space="preserve">, or simply maintain the replication of the </w:t>
        </w:r>
        <w:r w:rsidR="00C343D4" w:rsidRPr="00114307">
          <w:t>cryptophyte</w:t>
        </w:r>
        <w:r w:rsidR="00C343D4">
          <w:t xml:space="preserve"> </w:t>
        </w:r>
        <w:r w:rsidR="00C343D4">
          <w:rPr>
            <w:rFonts w:cs="Times New Roman"/>
          </w:rPr>
          <w:t xml:space="preserve">plastids, as seen in the Antarctic strain of </w:t>
        </w:r>
        <w:r w:rsidR="00C343D4" w:rsidRPr="00F672A2">
          <w:rPr>
            <w:rFonts w:cs="Times New Roman"/>
            <w:i/>
          </w:rPr>
          <w:t>M. rubrum</w:t>
        </w:r>
        <w:r w:rsidR="00C343D4">
          <w:rPr>
            <w:rFonts w:cs="Times New Roman"/>
            <w:i/>
          </w:rPr>
          <w:t xml:space="preserve"> </w:t>
        </w:r>
        <w:r w:rsidR="00C343D4">
          <w:rPr>
            <w:rFonts w:cs="Times New Roman"/>
          </w:rPr>
          <w:t>(Johnson et al. 2006, 2007), eliminating the need to ingest new cryptophyte prey to acquire carbon.</w:t>
        </w:r>
        <w:del w:id="216" w:author="Author">
          <w:r w:rsidR="008039C0" w:rsidDel="00C343D4">
            <w:rPr>
              <w:rFonts w:cs="Times New Roman"/>
            </w:rPr>
            <w:delText>.</w:delText>
          </w:r>
        </w:del>
        <w:r w:rsidR="008039C0">
          <w:rPr>
            <w:rFonts w:cs="Times New Roman"/>
          </w:rPr>
          <w:t xml:space="preserve"> </w:t>
        </w:r>
        <w:r w:rsidR="00C343D4">
          <w:rPr>
            <w:rFonts w:cs="Times New Roman"/>
          </w:rPr>
          <w:t xml:space="preserve">In the Columbia River, </w:t>
        </w:r>
        <w:del w:id="217" w:author="Author">
          <w:r w:rsidR="0044174A" w:rsidDel="00C343D4">
            <w:rPr>
              <w:rFonts w:cs="Times New Roman"/>
            </w:rPr>
            <w:delText xml:space="preserve">Finally, the “storage” of </w:delText>
          </w:r>
        </w:del>
        <w:r w:rsidR="008A7064">
          <w:rPr>
            <w:rFonts w:cs="Times New Roman"/>
          </w:rPr>
          <w:t xml:space="preserve">cryptophyte prey </w:t>
        </w:r>
        <w:r w:rsidR="00C343D4">
          <w:rPr>
            <w:rFonts w:cs="Times New Roman"/>
          </w:rPr>
          <w:t xml:space="preserve">have been seen </w:t>
        </w:r>
        <w:r w:rsidR="008A7064">
          <w:rPr>
            <w:rFonts w:cs="Times New Roman"/>
          </w:rPr>
          <w:t>attac</w:t>
        </w:r>
        <w:r w:rsidR="002F0FA7">
          <w:rPr>
            <w:rFonts w:cs="Times New Roman"/>
          </w:rPr>
          <w:t xml:space="preserve">hed to the cirri of the ciliate, </w:t>
        </w:r>
        <w:del w:id="218" w:author="Author">
          <w:r w:rsidR="002F0FA7" w:rsidDel="00C343D4">
            <w:rPr>
              <w:rFonts w:cs="Times New Roman"/>
            </w:rPr>
            <w:delText xml:space="preserve">described in Peterson et al. (2012), </w:delText>
          </w:r>
        </w:del>
        <w:r w:rsidR="00C343D4">
          <w:rPr>
            <w:rFonts w:cs="Times New Roman"/>
          </w:rPr>
          <w:t xml:space="preserve">which has been hypothesized as a storage system, </w:t>
        </w:r>
        <w:del w:id="219" w:author="Author">
          <w:r w:rsidR="008A7064" w:rsidDel="00C343D4">
            <w:rPr>
              <w:rFonts w:cs="Times New Roman"/>
            </w:rPr>
            <w:delText xml:space="preserve">may </w:delText>
          </w:r>
        </w:del>
        <w:r w:rsidR="00405224">
          <w:rPr>
            <w:rFonts w:cs="Times New Roman"/>
          </w:rPr>
          <w:t>enabl</w:t>
        </w:r>
        <w:del w:id="220" w:author="Author">
          <w:r w:rsidR="00405224" w:rsidDel="00C343D4">
            <w:rPr>
              <w:rFonts w:cs="Times New Roman"/>
            </w:rPr>
            <w:delText>e</w:delText>
          </w:r>
        </w:del>
        <w:r w:rsidR="00C343D4">
          <w:rPr>
            <w:rFonts w:cs="Times New Roman"/>
          </w:rPr>
          <w:t>ing</w:t>
        </w:r>
        <w:r w:rsidR="00405224">
          <w:rPr>
            <w:rFonts w:cs="Times New Roman"/>
          </w:rPr>
          <w:t xml:space="preserve"> </w:t>
        </w:r>
        <w:r w:rsidR="00405224" w:rsidRPr="00E30C10">
          <w:rPr>
            <w:rFonts w:cs="Times New Roman"/>
            <w:i/>
          </w:rPr>
          <w:t>M</w:t>
        </w:r>
        <w:r w:rsidR="00716762" w:rsidRPr="00E30C10">
          <w:rPr>
            <w:rFonts w:cs="Times New Roman"/>
            <w:i/>
          </w:rPr>
          <w:t>. rubrum</w:t>
        </w:r>
        <w:r w:rsidR="00405224">
          <w:rPr>
            <w:rFonts w:cs="Times New Roman"/>
          </w:rPr>
          <w:t xml:space="preserve"> to </w:t>
        </w:r>
        <w:r w:rsidR="00C343D4">
          <w:rPr>
            <w:rFonts w:cs="Times New Roman"/>
          </w:rPr>
          <w:t xml:space="preserve">have readily access to new prey </w:t>
        </w:r>
        <w:del w:id="221" w:author="Author">
          <w:r w:rsidR="00405224" w:rsidDel="00C343D4">
            <w:rPr>
              <w:rFonts w:cs="Times New Roman"/>
            </w:rPr>
            <w:delText>maintain growth w</w:delText>
          </w:r>
        </w:del>
        <w:r w:rsidR="00C343D4">
          <w:rPr>
            <w:rFonts w:cs="Times New Roman"/>
          </w:rPr>
          <w:t>w</w:t>
        </w:r>
        <w:r w:rsidR="00405224">
          <w:rPr>
            <w:rFonts w:cs="Times New Roman"/>
          </w:rPr>
          <w:t>hen free-living prey are scarce</w:t>
        </w:r>
        <w:r w:rsidR="00C343D4">
          <w:rPr>
            <w:rFonts w:cs="Times New Roman"/>
          </w:rPr>
          <w:t xml:space="preserve"> (Peterson et al. 2012)</w:t>
        </w:r>
        <w:r w:rsidR="002F0FA7">
          <w:rPr>
            <w:rFonts w:cs="Times New Roman"/>
          </w:rPr>
          <w:t>. These attached prey cells</w:t>
        </w:r>
        <w:r w:rsidR="0032089F">
          <w:rPr>
            <w:rFonts w:cs="Times New Roman"/>
          </w:rPr>
          <w:t xml:space="preserve"> are</w:t>
        </w:r>
        <w:r w:rsidR="002F0FA7">
          <w:rPr>
            <w:rFonts w:cs="Times New Roman"/>
          </w:rPr>
          <w:t xml:space="preserve"> </w:t>
        </w:r>
        <w:r w:rsidR="0032089F">
          <w:rPr>
            <w:rFonts w:cs="Times New Roman"/>
          </w:rPr>
          <w:t xml:space="preserve">not included in the free-living cryptophyte population quantified using flow cytometry, but could represent a significant portion of the prey available to </w:t>
        </w:r>
        <w:r w:rsidR="00D87D65">
          <w:rPr>
            <w:rFonts w:cs="Times New Roman"/>
            <w:i/>
          </w:rPr>
          <w:t>M</w:t>
        </w:r>
        <w:r w:rsidR="00716762">
          <w:rPr>
            <w:rFonts w:cs="Times New Roman"/>
            <w:i/>
          </w:rPr>
          <w:t>. rubrum</w:t>
        </w:r>
        <w:r w:rsidR="0032089F">
          <w:rPr>
            <w:rFonts w:cs="Times New Roman"/>
          </w:rPr>
          <w:t xml:space="preserve">. </w:t>
        </w:r>
        <w:r w:rsidR="0081074C">
          <w:rPr>
            <w:rFonts w:cs="Times New Roman"/>
          </w:rPr>
          <w:t>The ab</w:t>
        </w:r>
        <w:r w:rsidR="004008F0">
          <w:rPr>
            <w:rFonts w:cs="Times New Roman"/>
          </w:rPr>
          <w:t>i</w:t>
        </w:r>
        <w:r w:rsidR="0081074C">
          <w:rPr>
            <w:rFonts w:cs="Times New Roman"/>
          </w:rPr>
          <w:t xml:space="preserve">lity to gather </w:t>
        </w:r>
        <w:r w:rsidR="00151B19">
          <w:rPr>
            <w:rFonts w:cs="Times New Roman"/>
          </w:rPr>
          <w:t xml:space="preserve">prey when it is abundant and store it for later consumption, thus overcoming the limitations of a maximum ingestion rate, may also provide a competitive advantage for M. rubrum over other grazers in the estuary. </w:t>
        </w:r>
        <w:r w:rsidR="0032089F">
          <w:rPr>
            <w:rFonts w:cs="Times New Roman"/>
          </w:rPr>
          <w:t xml:space="preserve">Many questions involving the attached cryptophytes, including whether or not the cells are </w:t>
        </w:r>
        <w:r w:rsidR="008D2FE4">
          <w:rPr>
            <w:rFonts w:cs="Times New Roman"/>
          </w:rPr>
          <w:t>still capable of replication,</w:t>
        </w:r>
        <w:r w:rsidR="0032089F">
          <w:rPr>
            <w:rFonts w:cs="Times New Roman"/>
          </w:rPr>
          <w:t xml:space="preserve"> have yet </w:t>
        </w:r>
        <w:r w:rsidR="008D2FE4">
          <w:rPr>
            <w:rFonts w:cs="Times New Roman"/>
          </w:rPr>
          <w:t>to be fully investigated.</w:t>
        </w:r>
        <w:r w:rsidR="00FD490A">
          <w:rPr>
            <w:rFonts w:cs="Times New Roman"/>
          </w:rPr>
          <w:t xml:space="preserve"> </w:t>
        </w:r>
        <w:r w:rsidR="00061D7C">
          <w:rPr>
            <w:rFonts w:cs="Times New Roman"/>
          </w:rPr>
          <w:t xml:space="preserve">Without a cultured representative of </w:t>
        </w:r>
        <w:r w:rsidR="00061D7C" w:rsidRPr="00893A63">
          <w:rPr>
            <w:rFonts w:cs="Times New Roman"/>
            <w:i/>
          </w:rPr>
          <w:t>M. major</w:t>
        </w:r>
        <w:r w:rsidR="00061D7C">
          <w:rPr>
            <w:rFonts w:cs="Times New Roman"/>
          </w:rPr>
          <w:t xml:space="preserve">, the specifics of this predator-prey </w:t>
        </w:r>
        <w:r w:rsidR="00061D7C">
          <w:rPr>
            <w:rFonts w:cs="Times New Roman"/>
          </w:rPr>
          <w:lastRenderedPageBreak/>
          <w:t xml:space="preserve">relationship remain speculative. It is clear that, while environmental conditions (such as nutrient availability) affect the physiology of </w:t>
        </w:r>
        <w:r w:rsidR="00061D7C" w:rsidRPr="00863D09">
          <w:rPr>
            <w:rFonts w:cs="Times New Roman"/>
            <w:i/>
          </w:rPr>
          <w:t>T. amphioxeia</w:t>
        </w:r>
        <w:r w:rsidR="00061D7C">
          <w:rPr>
            <w:rFonts w:cs="Times New Roman"/>
          </w:rPr>
          <w:t xml:space="preserve"> and abundance of the cryptophyte plays a significant role in the control of the </w:t>
        </w:r>
        <w:r w:rsidR="00061D7C" w:rsidRPr="00863D09">
          <w:rPr>
            <w:rFonts w:cs="Times New Roman"/>
            <w:i/>
          </w:rPr>
          <w:t>M. major</w:t>
        </w:r>
        <w:r w:rsidR="00061D7C">
          <w:rPr>
            <w:rFonts w:cs="Times New Roman"/>
          </w:rPr>
          <w:t xml:space="preserve"> bloom, the unique interactions between this ciliate and its cryptophyte prey contribute to </w:t>
        </w:r>
        <w:r w:rsidR="00061D7C" w:rsidRPr="00863D09">
          <w:rPr>
            <w:rFonts w:cs="Times New Roman"/>
            <w:i/>
          </w:rPr>
          <w:t>M. major</w:t>
        </w:r>
        <w:r w:rsidR="00061D7C">
          <w:rPr>
            <w:rFonts w:cs="Times New Roman"/>
          </w:rPr>
          <w:t xml:space="preserve">’s proliferation in estuaries. </w:t>
        </w:r>
      </w:ins>
    </w:p>
    <w:p w14:paraId="4D6CF8A0" w14:textId="5B407808" w:rsidR="008D2FE4" w:rsidRDefault="00817379" w:rsidP="00080649">
      <w:pPr>
        <w:widowControl/>
        <w:tabs>
          <w:tab w:val="clear" w:pos="709"/>
        </w:tabs>
        <w:suppressAutoHyphens w:val="0"/>
        <w:spacing w:line="480" w:lineRule="auto"/>
        <w:ind w:firstLine="720"/>
        <w:rPr>
          <w:ins w:id="222" w:author="Author"/>
          <w:rFonts w:cs="Times New Roman"/>
        </w:rPr>
      </w:pPr>
      <w:ins w:id="223" w:author="Author">
        <w:del w:id="224" w:author="Author">
          <w:r w:rsidDel="00C343D4">
            <w:rPr>
              <w:rFonts w:cs="Times New Roman"/>
            </w:rPr>
            <w:delText xml:space="preserve">Ultimately, it appears as though the ability of </w:delText>
          </w:r>
          <w:r w:rsidDel="00C343D4">
            <w:rPr>
              <w:rFonts w:cs="Times New Roman"/>
              <w:i/>
            </w:rPr>
            <w:delText>M. rubrum</w:delText>
          </w:r>
          <w:r w:rsidDel="00C343D4">
            <w:rPr>
              <w:rFonts w:cs="Times New Roman"/>
            </w:rPr>
            <w:delText xml:space="preserve"> to persist for such long periods of time in the estuary, despite limited availability of free-living cryptophytes, is unlikely to be explained by a singular aspect of the interaction between </w:delText>
          </w:r>
          <w:r w:rsidRPr="00B051A1" w:rsidDel="00C343D4">
            <w:rPr>
              <w:rFonts w:cs="Times New Roman"/>
              <w:i/>
            </w:rPr>
            <w:delText>T. amphioxeia</w:delText>
          </w:r>
          <w:r w:rsidDel="00C343D4">
            <w:rPr>
              <w:rFonts w:cs="Times New Roman"/>
            </w:rPr>
            <w:delText xml:space="preserve"> and the ciliate.  </w:delText>
          </w:r>
        </w:del>
      </w:ins>
    </w:p>
    <w:p w14:paraId="2BD5CB51" w14:textId="77777777" w:rsidR="006B01F7" w:rsidRDefault="006B01F7" w:rsidP="00080649">
      <w:pPr>
        <w:widowControl/>
        <w:tabs>
          <w:tab w:val="clear" w:pos="709"/>
        </w:tabs>
        <w:suppressAutoHyphens w:val="0"/>
        <w:spacing w:line="480" w:lineRule="auto"/>
        <w:ind w:firstLine="720"/>
        <w:rPr>
          <w:ins w:id="225" w:author="Author"/>
          <w:rFonts w:cs="Times New Roman"/>
        </w:rPr>
      </w:pPr>
    </w:p>
    <w:p w14:paraId="325CD49C" w14:textId="0C3FF3B7" w:rsidR="006B01F7" w:rsidRPr="006B01F7" w:rsidRDefault="006B01F7" w:rsidP="006B01F7">
      <w:pPr>
        <w:widowControl/>
        <w:tabs>
          <w:tab w:val="clear" w:pos="709"/>
        </w:tabs>
        <w:suppressAutoHyphens w:val="0"/>
        <w:spacing w:line="480" w:lineRule="auto"/>
        <w:ind w:firstLine="720"/>
        <w:rPr>
          <w:ins w:id="226" w:author="Author"/>
          <w:rFonts w:cs="Times New Roman"/>
          <w:b/>
        </w:rPr>
      </w:pPr>
      <w:commentRangeStart w:id="227"/>
      <w:ins w:id="228" w:author="Author">
        <w:r w:rsidRPr="006B01F7">
          <w:rPr>
            <w:rFonts w:cs="Times New Roman"/>
            <w:b/>
          </w:rPr>
          <w:t>Conclusions</w:t>
        </w:r>
      </w:ins>
      <w:commentRangeEnd w:id="227"/>
      <w:r w:rsidR="00061D7C">
        <w:rPr>
          <w:rStyle w:val="CommentReference"/>
        </w:rPr>
        <w:commentReference w:id="227"/>
      </w:r>
    </w:p>
    <w:p w14:paraId="44E1F91A" w14:textId="46CE3401" w:rsidR="00503D53" w:rsidRDefault="009C4F32" w:rsidP="00080649">
      <w:pPr>
        <w:widowControl/>
        <w:tabs>
          <w:tab w:val="clear" w:pos="709"/>
        </w:tabs>
        <w:suppressAutoHyphens w:val="0"/>
        <w:spacing w:line="480" w:lineRule="auto"/>
        <w:ind w:firstLine="720"/>
        <w:rPr>
          <w:ins w:id="229" w:author="Author"/>
          <w:rFonts w:cs="Times New Roman"/>
        </w:rPr>
      </w:pPr>
      <w:ins w:id="230" w:author="Author">
        <w:r>
          <w:rPr>
            <w:rFonts w:cs="Times New Roman"/>
          </w:rPr>
          <w:t xml:space="preserve">While much of the recent work regarding </w:t>
        </w:r>
        <w:r w:rsidR="00503D53" w:rsidRPr="009C4F32">
          <w:rPr>
            <w:rFonts w:cs="Times New Roman"/>
            <w:i/>
          </w:rPr>
          <w:t>M. rubrum</w:t>
        </w:r>
        <w:r w:rsidR="00503D53">
          <w:rPr>
            <w:rFonts w:cs="Times New Roman"/>
          </w:rPr>
          <w:t xml:space="preserve"> has been primarily focused on</w:t>
        </w:r>
        <w:r>
          <w:rPr>
            <w:rFonts w:cs="Times New Roman"/>
          </w:rPr>
          <w:t xml:space="preserve"> investigating</w:t>
        </w:r>
        <w:r w:rsidR="00503D53">
          <w:rPr>
            <w:rFonts w:cs="Times New Roman"/>
          </w:rPr>
          <w:t xml:space="preserve"> the specifics of the relationship between the ciliate and it</w:t>
        </w:r>
        <w:r>
          <w:rPr>
            <w:rFonts w:cs="Times New Roman"/>
          </w:rPr>
          <w:t>s cryptophyte prey</w:t>
        </w:r>
        <w:del w:id="231" w:author="Author">
          <w:r w:rsidDel="00061D7C">
            <w:rPr>
              <w:rFonts w:cs="Times New Roman"/>
            </w:rPr>
            <w:delText>, which the present</w:delText>
          </w:r>
          <w:r w:rsidR="00503D53" w:rsidDel="00061D7C">
            <w:rPr>
              <w:rFonts w:cs="Times New Roman"/>
            </w:rPr>
            <w:delText xml:space="preserve"> study confi</w:delText>
          </w:r>
          <w:r w:rsidDel="00061D7C">
            <w:rPr>
              <w:rFonts w:cs="Times New Roman"/>
            </w:rPr>
            <w:delText>r</w:delText>
          </w:r>
          <w:r w:rsidR="00503D53" w:rsidDel="00061D7C">
            <w:rPr>
              <w:rFonts w:cs="Times New Roman"/>
            </w:rPr>
            <w:delText xml:space="preserve">ms as an important aspect of </w:delText>
          </w:r>
          <w:r w:rsidDel="00061D7C">
            <w:rPr>
              <w:rFonts w:cs="Times New Roman"/>
            </w:rPr>
            <w:delText>its bloom persistence</w:delText>
          </w:r>
        </w:del>
        <w:r>
          <w:rPr>
            <w:rFonts w:cs="Times New Roman"/>
          </w:rPr>
          <w:t xml:space="preserve">, it is clear that </w:t>
        </w:r>
        <w:del w:id="232" w:author="Author">
          <w:r w:rsidDel="00061D7C">
            <w:rPr>
              <w:rFonts w:cs="Times New Roman"/>
            </w:rPr>
            <w:delText>observations of</w:delText>
          </w:r>
        </w:del>
        <w:r w:rsidR="00061D7C">
          <w:rPr>
            <w:rFonts w:cs="Times New Roman"/>
          </w:rPr>
          <w:t>the physiology and availability of</w:t>
        </w:r>
        <w:r>
          <w:rPr>
            <w:rFonts w:cs="Times New Roman"/>
          </w:rPr>
          <w:t xml:space="preserve"> free-living </w:t>
        </w:r>
        <w:r w:rsidR="00457786">
          <w:rPr>
            <w:rFonts w:cs="Times New Roman"/>
          </w:rPr>
          <w:t>cryptophytes</w:t>
        </w:r>
        <w:r>
          <w:rPr>
            <w:rFonts w:cs="Times New Roman"/>
          </w:rPr>
          <w:t xml:space="preserve"> </w:t>
        </w:r>
        <w:r w:rsidR="00061D7C">
          <w:rPr>
            <w:rFonts w:cs="Times New Roman"/>
          </w:rPr>
          <w:t xml:space="preserve">is critical to understand the dynamics of </w:t>
        </w:r>
        <w:r w:rsidR="00061D7C" w:rsidRPr="009C4F32">
          <w:rPr>
            <w:rFonts w:cs="Times New Roman"/>
            <w:i/>
          </w:rPr>
          <w:t>M. rubrum</w:t>
        </w:r>
        <w:r w:rsidR="00061D7C">
          <w:rPr>
            <w:rFonts w:cs="Times New Roman"/>
          </w:rPr>
          <w:t xml:space="preserve"> </w:t>
        </w:r>
        <w:del w:id="233" w:author="Author">
          <w:r w:rsidDel="00061D7C">
            <w:rPr>
              <w:rFonts w:cs="Times New Roman"/>
            </w:rPr>
            <w:delText>during these blooms are an important piece of the puzzle</w:delText>
          </w:r>
        </w:del>
        <w:r w:rsidR="00061D7C">
          <w:rPr>
            <w:rFonts w:cs="Times New Roman"/>
          </w:rPr>
          <w:t>populations</w:t>
        </w:r>
        <w:r>
          <w:rPr>
            <w:rFonts w:cs="Times New Roman"/>
          </w:rPr>
          <w:t xml:space="preserve">. </w:t>
        </w:r>
        <w:r w:rsidR="004276EB">
          <w:rPr>
            <w:rFonts w:cs="Times New Roman"/>
          </w:rPr>
          <w:t>Our</w:t>
        </w:r>
        <w:r w:rsidR="00EE10B2">
          <w:rPr>
            <w:rFonts w:cs="Times New Roman"/>
          </w:rPr>
          <w:t xml:space="preserve"> use of continuous flow cytometry, coupled with a size-structured growth model, </w:t>
        </w:r>
        <w:r w:rsidR="00061D7C">
          <w:rPr>
            <w:rFonts w:cs="Times New Roman"/>
          </w:rPr>
          <w:t xml:space="preserve">which </w:t>
        </w:r>
        <w:r w:rsidR="00EE10B2">
          <w:rPr>
            <w:rFonts w:cs="Times New Roman"/>
          </w:rPr>
          <w:t>allow</w:t>
        </w:r>
        <w:del w:id="234" w:author="Author">
          <w:r w:rsidR="00EE10B2" w:rsidDel="00061D7C">
            <w:rPr>
              <w:rFonts w:cs="Times New Roman"/>
            </w:rPr>
            <w:delText>ed f</w:delText>
          </w:r>
        </w:del>
        <w:r w:rsidR="00061D7C">
          <w:rPr>
            <w:rFonts w:cs="Times New Roman"/>
          </w:rPr>
          <w:t>s f</w:t>
        </w:r>
        <w:r w:rsidR="00EE10B2">
          <w:rPr>
            <w:rFonts w:cs="Times New Roman"/>
          </w:rPr>
          <w:t xml:space="preserve">or the determination of abundances and division rates of the </w:t>
        </w:r>
        <w:r w:rsidR="00EE10B2" w:rsidRPr="00EE10B2">
          <w:rPr>
            <w:rFonts w:cs="Times New Roman"/>
            <w:i/>
          </w:rPr>
          <w:t>Teleaulax-</w:t>
        </w:r>
        <w:r w:rsidR="00EE10B2">
          <w:rPr>
            <w:rFonts w:cs="Times New Roman"/>
          </w:rPr>
          <w:t>like cryptophyte prey population</w:t>
        </w:r>
        <w:r w:rsidR="00061D7C">
          <w:rPr>
            <w:rFonts w:cs="Times New Roman"/>
          </w:rPr>
          <w:t xml:space="preserve">, is a powerful approach to study the relationship between </w:t>
        </w:r>
        <w:r w:rsidR="00061D7C" w:rsidRPr="00EE10B2">
          <w:rPr>
            <w:rFonts w:cs="Times New Roman"/>
            <w:i/>
          </w:rPr>
          <w:t>M. rubrum</w:t>
        </w:r>
        <w:r w:rsidR="00061D7C">
          <w:rPr>
            <w:rFonts w:cs="Times New Roman"/>
            <w:i/>
          </w:rPr>
          <w:t xml:space="preserve"> </w:t>
        </w:r>
        <w:r w:rsidR="00061D7C" w:rsidRPr="00E94961">
          <w:rPr>
            <w:rFonts w:cs="Times New Roman"/>
            <w:rPrChange w:id="235" w:author="Author">
              <w:rPr>
                <w:rFonts w:cs="Times New Roman"/>
                <w:i/>
              </w:rPr>
            </w:rPrChange>
          </w:rPr>
          <w:t>and its cryptophyte prey</w:t>
        </w:r>
        <w:r w:rsidR="00061D7C">
          <w:rPr>
            <w:rFonts w:cs="Times New Roman"/>
            <w:i/>
          </w:rPr>
          <w:t xml:space="preserve"> </w:t>
        </w:r>
        <w:del w:id="236" w:author="Author">
          <w:r w:rsidR="00EE10B2" w:rsidDel="00061D7C">
            <w:rPr>
              <w:rFonts w:cs="Times New Roman"/>
            </w:rPr>
            <w:delText xml:space="preserve"> during the decline of a</w:delText>
          </w:r>
          <w:r w:rsidR="004276EB" w:rsidDel="00061D7C">
            <w:rPr>
              <w:rFonts w:cs="Times New Roman"/>
            </w:rPr>
            <w:delText>n</w:delText>
          </w:r>
          <w:r w:rsidR="00EE10B2" w:rsidDel="00061D7C">
            <w:rPr>
              <w:rFonts w:cs="Times New Roman"/>
            </w:rPr>
            <w:delText xml:space="preserve"> </w:delText>
          </w:r>
          <w:r w:rsidR="00EE10B2" w:rsidRPr="00EE10B2" w:rsidDel="00061D7C">
            <w:rPr>
              <w:rFonts w:cs="Times New Roman"/>
              <w:i/>
            </w:rPr>
            <w:delText>M. rubrum</w:delText>
          </w:r>
          <w:r w:rsidR="00EE10B2" w:rsidDel="00061D7C">
            <w:rPr>
              <w:rFonts w:cs="Times New Roman"/>
            </w:rPr>
            <w:delText xml:space="preserve"> bloom in </w:delText>
          </w:r>
        </w:del>
        <w:r w:rsidR="00061D7C">
          <w:rPr>
            <w:rFonts w:cs="Times New Roman"/>
          </w:rPr>
          <w:t xml:space="preserve">in highly dynamics environment such as </w:t>
        </w:r>
        <w:r w:rsidR="00EE10B2">
          <w:rPr>
            <w:rFonts w:cs="Times New Roman"/>
          </w:rPr>
          <w:t xml:space="preserve">the </w:t>
        </w:r>
        <w:r w:rsidR="00061D7C">
          <w:rPr>
            <w:rFonts w:cs="Times New Roman"/>
          </w:rPr>
          <w:t xml:space="preserve">Columbia River Estuary. </w:t>
        </w:r>
        <w:del w:id="237" w:author="Author">
          <w:r w:rsidR="00EE10B2" w:rsidDel="00061D7C">
            <w:rPr>
              <w:rFonts w:cs="Times New Roman"/>
            </w:rPr>
            <w:delText xml:space="preserve">CRE, which were then shown to have likely influenced the dynamics of the ciliate. </w:delText>
          </w:r>
          <w:r w:rsidR="00226D81" w:rsidDel="00061D7C">
            <w:rPr>
              <w:rFonts w:cs="Times New Roman"/>
            </w:rPr>
            <w:delText xml:space="preserve">Unique approaches, such as these, that focus on the free-living prey should be utilized in combination with molecular methodologies in future studies that are aiming to understand the dynamics of </w:delText>
          </w:r>
          <w:r w:rsidR="00226D81" w:rsidRPr="00457786" w:rsidDel="00061D7C">
            <w:rPr>
              <w:rFonts w:cs="Times New Roman"/>
              <w:i/>
            </w:rPr>
            <w:delText>M. rubrum</w:delText>
          </w:r>
          <w:r w:rsidR="00226D81" w:rsidDel="00061D7C">
            <w:rPr>
              <w:rFonts w:cs="Times New Roman"/>
            </w:rPr>
            <w:delText xml:space="preserve"> blooms, not just in the Columbia River Estuary, but </w:delText>
          </w:r>
          <w:r w:rsidR="00457786" w:rsidDel="00061D7C">
            <w:rPr>
              <w:rFonts w:cs="Times New Roman"/>
            </w:rPr>
            <w:delText>wherever these red-tide blooms are found.</w:delText>
          </w:r>
        </w:del>
        <w:r w:rsidR="00457786">
          <w:rPr>
            <w:rFonts w:cs="Times New Roman"/>
          </w:rPr>
          <w:t xml:space="preserve"> </w:t>
        </w:r>
      </w:ins>
    </w:p>
    <w:p w14:paraId="0B7B5B21" w14:textId="77777777" w:rsidR="00503D53" w:rsidRDefault="00503D53" w:rsidP="00080649">
      <w:pPr>
        <w:widowControl/>
        <w:tabs>
          <w:tab w:val="clear" w:pos="709"/>
        </w:tabs>
        <w:suppressAutoHyphens w:val="0"/>
        <w:spacing w:line="480" w:lineRule="auto"/>
        <w:ind w:firstLine="720"/>
        <w:rPr>
          <w:ins w:id="238" w:author="Author"/>
          <w:rFonts w:cs="Times New Roman"/>
        </w:rPr>
      </w:pPr>
    </w:p>
    <w:p w14:paraId="5027CBC8" w14:textId="77777777" w:rsidR="00503D53" w:rsidRDefault="00503D53" w:rsidP="00080649">
      <w:pPr>
        <w:widowControl/>
        <w:tabs>
          <w:tab w:val="clear" w:pos="709"/>
        </w:tabs>
        <w:suppressAutoHyphens w:val="0"/>
        <w:spacing w:line="480" w:lineRule="auto"/>
        <w:ind w:firstLine="720"/>
        <w:rPr>
          <w:ins w:id="239" w:author="Author"/>
          <w:rFonts w:cs="Times New Roman"/>
        </w:rPr>
      </w:pPr>
    </w:p>
    <w:p w14:paraId="41A1A810" w14:textId="77777777" w:rsidR="00503D53" w:rsidRDefault="00503D53" w:rsidP="00080649">
      <w:pPr>
        <w:widowControl/>
        <w:tabs>
          <w:tab w:val="clear" w:pos="709"/>
        </w:tabs>
        <w:suppressAutoHyphens w:val="0"/>
        <w:spacing w:line="480" w:lineRule="auto"/>
        <w:ind w:firstLine="720"/>
        <w:rPr>
          <w:ins w:id="240" w:author="Author"/>
          <w:rFonts w:cs="Times New Roman"/>
        </w:rPr>
      </w:pPr>
    </w:p>
    <w:p w14:paraId="0D70F193" w14:textId="15D260EB" w:rsidR="00A62B51" w:rsidRPr="00080649" w:rsidDel="004276EB" w:rsidRDefault="008C5A09" w:rsidP="00080649">
      <w:pPr>
        <w:widowControl/>
        <w:tabs>
          <w:tab w:val="clear" w:pos="709"/>
        </w:tabs>
        <w:suppressAutoHyphens w:val="0"/>
        <w:spacing w:line="480" w:lineRule="auto"/>
        <w:ind w:firstLine="720"/>
        <w:rPr>
          <w:del w:id="241" w:author="Author"/>
          <w:rFonts w:cs="Times New Roman"/>
        </w:rPr>
      </w:pPr>
      <w:ins w:id="242" w:author="Author">
        <w:del w:id="243" w:author="Author">
          <w:r w:rsidDel="004276EB">
            <w:rPr>
              <w:rFonts w:cs="Times New Roman"/>
            </w:rPr>
            <w:delText xml:space="preserve">The correlation </w:delText>
          </w:r>
          <w:r w:rsidR="0011279F" w:rsidDel="004276EB">
            <w:rPr>
              <w:rFonts w:cs="Times New Roman"/>
            </w:rPr>
            <w:delText xml:space="preserve">found in this study </w:delText>
          </w:r>
          <w:r w:rsidDel="004276EB">
            <w:rPr>
              <w:rFonts w:cs="Times New Roman"/>
            </w:rPr>
            <w:delText xml:space="preserve">between the abundances of </w:delText>
          </w:r>
          <w:r w:rsidRPr="008C5A09" w:rsidDel="004276EB">
            <w:rPr>
              <w:rFonts w:cs="Times New Roman"/>
              <w:i/>
            </w:rPr>
            <w:delText>M. rubrum</w:delText>
          </w:r>
          <w:r w:rsidDel="004276EB">
            <w:rPr>
              <w:rFonts w:cs="Times New Roman"/>
            </w:rPr>
            <w:delText xml:space="preserve"> and their cryptophyte prey, in combination with evidence of nutrient availability limiting the cryptophyte growth, suggests that blooms of this ciliate are likely controlled, in part, by bottom-up processes.</w:delText>
          </w:r>
          <w:r w:rsidDel="004276EB">
            <w:delText xml:space="preserve"> </w:delText>
          </w:r>
          <w:r w:rsidR="00817379" w:rsidDel="004276EB">
            <w:delText xml:space="preserve">The other major factor contributing to </w:delText>
          </w:r>
          <w:r w:rsidR="00817379" w:rsidRPr="00817379" w:rsidDel="004276EB">
            <w:rPr>
              <w:i/>
            </w:rPr>
            <w:delText>M. rubrum</w:delText>
          </w:r>
          <w:r w:rsidR="00817379" w:rsidDel="004276EB">
            <w:delText>’s bloom formation and persistence is probably related to the ciliate’</w:delText>
          </w:r>
          <w:r w:rsidR="00FD490A" w:rsidDel="004276EB">
            <w:delText xml:space="preserve">s </w:delText>
          </w:r>
          <w:r w:rsidR="00817379" w:rsidDel="004276EB">
            <w:delText>relationship with its cryptophyte prey</w:delText>
          </w:r>
          <w:r w:rsidR="00FD490A" w:rsidDel="004276EB">
            <w:delText xml:space="preserve">, as detailed in the above discussion. While  </w:delText>
          </w:r>
        </w:del>
      </w:ins>
      <w:commentRangeStart w:id="244"/>
      <w:del w:id="245" w:author="Author">
        <w:r w:rsidR="00AB7DD9" w:rsidDel="004276EB">
          <w:rPr>
            <w:rFonts w:cs="Times New Roman"/>
          </w:rPr>
          <w:delText xml:space="preserve">While the ability of </w:delText>
        </w:r>
        <w:r w:rsidR="00AB7DD9" w:rsidRPr="00F51FF4" w:rsidDel="004276EB">
          <w:rPr>
            <w:rFonts w:cs="Times New Roman"/>
            <w:i/>
          </w:rPr>
          <w:delText>T</w:delText>
        </w:r>
        <w:r w:rsidR="00AB7DD9" w:rsidDel="004276EB">
          <w:rPr>
            <w:rFonts w:cs="Times New Roman"/>
            <w:i/>
          </w:rPr>
          <w:delText>.</w:delText>
        </w:r>
        <w:r w:rsidR="00AB7DD9" w:rsidRPr="00FC5E5F" w:rsidDel="004276EB">
          <w:rPr>
            <w:rFonts w:eastAsia="Calibri" w:cs="Times New Roman"/>
            <w:i/>
            <w:iCs/>
          </w:rPr>
          <w:delText xml:space="preserve"> </w:delText>
        </w:r>
        <w:r w:rsidR="00AB7DD9" w:rsidDel="004276EB">
          <w:rPr>
            <w:rFonts w:eastAsia="Calibri" w:cs="Times New Roman"/>
            <w:i/>
            <w:iCs/>
          </w:rPr>
          <w:delText>amphioxeia</w:delText>
        </w:r>
        <w:r w:rsidR="00AB7DD9" w:rsidDel="004276EB">
          <w:rPr>
            <w:rFonts w:cs="Times New Roman"/>
          </w:rPr>
          <w:delText xml:space="preserve"> to replicate inside </w:delText>
        </w:r>
        <w:r w:rsidR="00AB7DD9" w:rsidRPr="00293040" w:rsidDel="004276EB">
          <w:rPr>
            <w:rFonts w:cs="Times New Roman"/>
            <w:i/>
          </w:rPr>
          <w:delText xml:space="preserve">M. </w:delText>
        </w:r>
        <w:r w:rsidR="00AB7DD9" w:rsidDel="004276EB">
          <w:rPr>
            <w:rFonts w:cs="Times New Roman"/>
            <w:i/>
          </w:rPr>
          <w:delText xml:space="preserve">major </w:delText>
        </w:r>
        <w:r w:rsidR="00AB7DD9" w:rsidDel="004276EB">
          <w:rPr>
            <w:rFonts w:cs="Times New Roman"/>
          </w:rPr>
          <w:delText xml:space="preserve">has not yet been demonstrated in cultures, it has been observed in other single-celled endosymbiont-bearing organisms, such as the ciliate </w:delText>
        </w:r>
        <w:r w:rsidR="00AB7DD9" w:rsidRPr="007B0C42" w:rsidDel="004276EB">
          <w:rPr>
            <w:rFonts w:cs="Times New Roman"/>
            <w:i/>
          </w:rPr>
          <w:delText>Paramecium bursaria</w:delText>
        </w:r>
        <w:r w:rsidR="00AB7DD9" w:rsidDel="004276EB">
          <w:rPr>
            <w:rFonts w:cs="Times New Roman"/>
          </w:rPr>
          <w:delText xml:space="preserve"> </w:delText>
        </w:r>
        <w:r w:rsidR="00AB7DD9" w:rsidDel="004276EB">
          <w:rPr>
            <w:rFonts w:cs="Times New Roman"/>
          </w:rPr>
          <w:fldChar w:fldCharType="begin"/>
        </w:r>
        <w:r w:rsidR="00A56CA7" w:rsidDel="004276EB">
          <w:rPr>
            <w:rFonts w:cs="Times New Roman"/>
          </w:rPr>
          <w:delInstrText xml:space="preserve"> ADDIN PAPERS2_CITATIONS &lt;citation&gt;&lt;uuid&gt;A7918DF8-27EC-4E19-A601-E2CDE395967B&lt;/uuid&gt;&lt;priority&gt;33&lt;/priority&gt;&lt;publications&gt;&lt;publication&gt;&lt;uuid&gt;00A8E03E-3A65-4093-B093-D2A4D64BD953&lt;/uuid&gt;&lt;volume&gt;160&lt;/volume&gt;&lt;accepted_date&gt;99200806071200000000222000&lt;/accepted_date&gt;&lt;doi&gt;10.1016/j.protis.2008.06.001&lt;/doi&gt;&lt;startpage&gt;65&lt;/startpage&gt;&lt;publication_date&gt;99200902001200000000220000&lt;/publication_date&gt;&lt;url&gt;http://eutils.ncbi.nlm.nih.gov/entrez/eutils/elink.fcgi?dbfrom=pubmed&amp;amp;id=18715827&amp;amp;retmode=ref&amp;amp;cmd=prlinks&lt;/url&gt;&lt;type&gt;400&lt;/type&gt;&lt;title&gt;Timing of perialgal vacuole membrane differentiation from digestive vacuole membrane in infection of symbiotic algae Chlorella vulgaris of the ciliate Paramecium bursaria.&lt;/title&gt;&lt;submission_date&gt;99200804101200000000222000&lt;/submission_date&gt;&lt;number&gt;1&lt;/number&gt;&lt;institution&gt;Department of Natural Science and Symbiosis, Graduate School of Science and Engineering, Yamaguchi University, Yoshida 1677-1, Yamaguchi 753-8512, Japan.&lt;/institution&gt;&lt;subtype&gt;400&lt;/subtype&gt;&lt;endpage&gt;74&lt;/endpage&gt;&lt;bundle&gt;&lt;publication&gt;&lt;title&gt;Protist&lt;/title&gt;&lt;type&gt;-100&lt;/type&gt;&lt;subtype&gt;-100&lt;/subtype&gt;&lt;uuid&gt;58DF9623-A562-4345-B4F0-696678A61566&lt;/uuid&gt;&lt;/publication&gt;&lt;/bundle&gt;&lt;authors&gt;&lt;author&gt;&lt;firstName&gt;Yuuki&lt;/firstName&gt;&lt;lastName&gt;Kodama&lt;/lastName&gt;&lt;/author&gt;&lt;author&gt;&lt;firstName&gt;Masahiro&lt;/firstName&gt;&lt;lastName&gt;Fujishima&lt;/lastName&gt;&lt;/author&gt;&lt;/authors&gt;&lt;/publication&gt;&lt;publication&gt;&lt;uuid&gt;3E434C99-9ADD-41DC-AB03-37EE2200964B&lt;/uuid&gt;&lt;volume&gt;107&lt;/volume&gt;&lt;accepted_date&gt;99201003221200000000222000&lt;/accepted_date&gt;&lt;doi&gt;10.1007/s11120-010-9546-8&lt;/doi&gt;&lt;startpage&gt;117&lt;/startpage&gt;&lt;publication_date&gt;99201101001200000000220000&lt;/publication_date&gt;&lt;url&gt;http://eutils.ncbi.nlm.nih.gov/entrez/eutils/elink.fcgi?dbfrom=pubmed&amp;amp;id=20405214&amp;amp;retmode=ref&amp;amp;cmd=prlinks&lt;/url&gt;&lt;type&gt;400&lt;/type&gt;&lt;title&gt;The acquisition of phototrophy: adaptive strategies of hosting endosymbionts and organelles.&lt;/title&gt;&lt;submission_date&gt;99200910291200000000222000&lt;/submission_date&gt;&lt;number&gt;1&lt;/number&gt;&lt;institution&gt;Department of Biology, Woods Hole Oceanographic Institution, Woods Hole, MA, 02543, USA. mattjohnson@whoi.edu&lt;/institution&gt;&lt;subtype&gt;400&lt;/subtype&gt;&lt;endpage&gt;132&lt;/endpage&gt;&lt;bundle&gt;&lt;publication&gt;&lt;title&gt;Photosynthesis Research&lt;/title&gt;&lt;type&gt;-100&lt;/type&gt;&lt;subtype&gt;-100&lt;/subtype&gt;&lt;uuid&gt;0A272D39-2E70-4038-B3DF-AE67D0740F49&lt;/uuid&gt;&lt;/publication&gt;&lt;/bundle&gt;&lt;authors&gt;&lt;author&gt;&lt;firstName&gt;Matthew&lt;/firstName&gt;&lt;middleNames&gt;D&lt;/middleNames&gt;&lt;lastName&gt;Johnson&lt;/lastName&gt;&lt;/author&gt;&lt;/authors&gt;&lt;/publication&gt;&lt;/publications&gt;&lt;cites&gt;&lt;/cites&gt;&lt;/citation&gt;</w:delInstrText>
        </w:r>
        <w:r w:rsidR="00AB7DD9" w:rsidDel="004276EB">
          <w:rPr>
            <w:rFonts w:cs="Times New Roman"/>
          </w:rPr>
          <w:fldChar w:fldCharType="separate"/>
        </w:r>
        <w:r w:rsidR="00AB7DD9" w:rsidDel="004276EB">
          <w:rPr>
            <w:rFonts w:eastAsiaTheme="minorEastAsia" w:cs="Times New Roman"/>
            <w:color w:val="auto"/>
            <w:lang w:eastAsia="en-US" w:bidi="ar-SA"/>
          </w:rPr>
          <w:delText>(Kodama &amp; Fujishima 2009, Johnson 2011)</w:delText>
        </w:r>
        <w:r w:rsidR="00AB7DD9" w:rsidDel="004276EB">
          <w:rPr>
            <w:rFonts w:cs="Times New Roman"/>
          </w:rPr>
          <w:fldChar w:fldCharType="end"/>
        </w:r>
        <w:r w:rsidR="00AB7DD9" w:rsidDel="004276EB">
          <w:rPr>
            <w:rFonts w:cs="Times New Roman"/>
          </w:rPr>
          <w:delText xml:space="preserve">. </w:delText>
        </w:r>
        <w:commentRangeEnd w:id="244"/>
        <w:r w:rsidR="00D64DBC" w:rsidDel="004276EB">
          <w:rPr>
            <w:rStyle w:val="CommentReference"/>
          </w:rPr>
          <w:commentReference w:id="244"/>
        </w:r>
        <w:commentRangeStart w:id="246"/>
        <w:r w:rsidR="00864BE5" w:rsidDel="004276EB">
          <w:rPr>
            <w:rFonts w:cs="Times New Roman"/>
          </w:rPr>
          <w:delText>Another</w:delText>
        </w:r>
        <w:r w:rsidR="00CD3F55" w:rsidDel="004276EB">
          <w:rPr>
            <w:rFonts w:cs="Times New Roman"/>
          </w:rPr>
          <w:delText xml:space="preserve"> explanation</w:delText>
        </w:r>
        <w:r w:rsidR="00290CCD" w:rsidDel="004276EB">
          <w:rPr>
            <w:rFonts w:cs="Times New Roman"/>
          </w:rPr>
          <w:delText xml:space="preserve"> </w:delText>
        </w:r>
        <w:r w:rsidR="00537FB1" w:rsidDel="004276EB">
          <w:rPr>
            <w:rFonts w:cs="Times New Roman"/>
          </w:rPr>
          <w:delText>is</w:delText>
        </w:r>
        <w:r w:rsidR="00CD3F55" w:rsidDel="004276EB">
          <w:rPr>
            <w:rFonts w:cs="Times New Roman"/>
          </w:rPr>
          <w:delText xml:space="preserve"> </w:delText>
        </w:r>
        <w:r w:rsidR="00290CCD" w:rsidDel="004276EB">
          <w:rPr>
            <w:rFonts w:cs="Times New Roman"/>
          </w:rPr>
          <w:delText xml:space="preserve">that </w:delText>
        </w:r>
        <w:r w:rsidR="00290CCD" w:rsidRPr="00746CD0" w:rsidDel="004276EB">
          <w:rPr>
            <w:rFonts w:cs="Times New Roman"/>
            <w:i/>
          </w:rPr>
          <w:delText>T. amphioxeia</w:delText>
        </w:r>
        <w:r w:rsidR="00290CCD" w:rsidDel="004276EB">
          <w:rPr>
            <w:rFonts w:cs="Times New Roman"/>
          </w:rPr>
          <w:delText xml:space="preserve"> </w:delText>
        </w:r>
        <w:r w:rsidR="00746CD0" w:rsidDel="004276EB">
          <w:rPr>
            <w:rFonts w:cs="Times New Roman"/>
          </w:rPr>
          <w:delText>persist</w:delText>
        </w:r>
        <w:r w:rsidR="00537FB1" w:rsidDel="004276EB">
          <w:rPr>
            <w:rFonts w:cs="Times New Roman"/>
          </w:rPr>
          <w:delText>s</w:delText>
        </w:r>
        <w:r w:rsidR="00746CD0" w:rsidDel="004276EB">
          <w:rPr>
            <w:rFonts w:cs="Times New Roman"/>
          </w:rPr>
          <w:delText xml:space="preserve"> inside the </w:delText>
        </w:r>
        <w:commentRangeStart w:id="247"/>
        <w:r w:rsidR="00746CD0" w:rsidDel="004276EB">
          <w:rPr>
            <w:rFonts w:cs="Times New Roman"/>
          </w:rPr>
          <w:delText>ciliate as a non-replicating</w:delText>
        </w:r>
        <w:r w:rsidR="00290CCD" w:rsidDel="004276EB">
          <w:rPr>
            <w:rFonts w:cs="Times New Roman"/>
          </w:rPr>
          <w:delText xml:space="preserve"> endosymbiont </w:delText>
        </w:r>
        <w:commentRangeEnd w:id="247"/>
        <w:r w:rsidR="00D64DBC" w:rsidDel="004276EB">
          <w:rPr>
            <w:rStyle w:val="CommentReference"/>
          </w:rPr>
          <w:commentReference w:id="247"/>
        </w:r>
        <w:r w:rsidR="00290CCD" w:rsidDel="004276EB">
          <w:rPr>
            <w:rFonts w:cs="Times New Roman"/>
          </w:rPr>
          <w:delText>for an extend</w:delText>
        </w:r>
        <w:r w:rsidR="00746CD0" w:rsidDel="004276EB">
          <w:rPr>
            <w:rFonts w:cs="Times New Roman"/>
          </w:rPr>
          <w:delText xml:space="preserve">ed period of time, and grows </w:delText>
        </w:r>
        <w:r w:rsidR="00AB7DD9" w:rsidDel="004276EB">
          <w:rPr>
            <w:rFonts w:cs="Times New Roman"/>
          </w:rPr>
          <w:delText>within the cell</w:delText>
        </w:r>
        <w:r w:rsidR="00746CD0" w:rsidDel="004276EB">
          <w:rPr>
            <w:rFonts w:cs="Times New Roman"/>
          </w:rPr>
          <w:delText xml:space="preserve"> over the course of the bloom as </w:delText>
        </w:r>
        <w:r w:rsidR="00746CD0" w:rsidRPr="00746CD0" w:rsidDel="004276EB">
          <w:rPr>
            <w:rFonts w:cs="Times New Roman"/>
            <w:i/>
          </w:rPr>
          <w:delText>M. major</w:delText>
        </w:r>
        <w:r w:rsidR="00746CD0" w:rsidDel="004276EB">
          <w:rPr>
            <w:rFonts w:cs="Times New Roman"/>
          </w:rPr>
          <w:delText xml:space="preserve"> continues to graze.</w:delText>
        </w:r>
        <w:commentRangeEnd w:id="246"/>
        <w:r w:rsidR="00810CB0" w:rsidDel="004276EB">
          <w:rPr>
            <w:rStyle w:val="CommentReference"/>
          </w:rPr>
          <w:commentReference w:id="246"/>
        </w:r>
        <w:r w:rsidR="00A11718" w:rsidDel="004276EB">
          <w:rPr>
            <w:rFonts w:cs="Times New Roman"/>
          </w:rPr>
          <w:delText xml:space="preserve"> In the Korean isolate of the related ciliate, </w:delText>
        </w:r>
        <w:r w:rsidR="00A11718" w:rsidRPr="00A11718" w:rsidDel="004276EB">
          <w:rPr>
            <w:rFonts w:cs="Times New Roman"/>
            <w:i/>
          </w:rPr>
          <w:delText>M. rubrum</w:delText>
        </w:r>
        <w:r w:rsidR="00A11718" w:rsidDel="004276EB">
          <w:rPr>
            <w:rFonts w:cs="Times New Roman"/>
          </w:rPr>
          <w:delText xml:space="preserve">, it has been shown that the prey plastids can not only persist, but also maintain photosynthetic function for up to 80 days </w:delText>
        </w:r>
        <w:commentRangeStart w:id="248"/>
        <w:r w:rsidR="00422B93" w:rsidDel="004276EB">
          <w:rPr>
            <w:rFonts w:cs="Times New Roman"/>
          </w:rPr>
          <w:fldChar w:fldCharType="begin"/>
        </w:r>
        <w:r w:rsidR="00A56CA7" w:rsidDel="004276EB">
          <w:rPr>
            <w:rFonts w:cs="Times New Roman"/>
          </w:rPr>
          <w:del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delInstrText>
        </w:r>
        <w:r w:rsidR="00422B93" w:rsidDel="004276EB">
          <w:rPr>
            <w:rFonts w:cs="Times New Roman"/>
          </w:rPr>
          <w:fldChar w:fldCharType="separate"/>
        </w:r>
        <w:r w:rsidR="0074646E" w:rsidDel="004276EB">
          <w:rPr>
            <w:rFonts w:eastAsiaTheme="minorEastAsia" w:cs="Times New Roman"/>
            <w:color w:val="auto"/>
            <w:lang w:eastAsia="en-US" w:bidi="ar-SA"/>
          </w:rPr>
          <w:delText>(Myung et al. 2013)</w:delText>
        </w:r>
        <w:r w:rsidR="00422B93" w:rsidDel="004276EB">
          <w:rPr>
            <w:rFonts w:cs="Times New Roman"/>
          </w:rPr>
          <w:fldChar w:fldCharType="end"/>
        </w:r>
        <w:commentRangeEnd w:id="248"/>
        <w:r w:rsidR="00D64DBC" w:rsidDel="004276EB">
          <w:rPr>
            <w:rStyle w:val="CommentReference"/>
          </w:rPr>
          <w:commentReference w:id="248"/>
        </w:r>
        <w:r w:rsidR="00A11718" w:rsidDel="004276EB">
          <w:rPr>
            <w:rFonts w:cs="Times New Roman"/>
          </w:rPr>
          <w:delText>.</w:delText>
        </w:r>
        <w:r w:rsidR="00D34BDB" w:rsidDel="004276EB">
          <w:rPr>
            <w:rFonts w:cs="Times New Roman"/>
          </w:rPr>
          <w:delText xml:space="preserve"> </w:delText>
        </w:r>
        <w:commentRangeStart w:id="249"/>
        <w:r w:rsidR="00144B6D" w:rsidDel="004276EB">
          <w:rPr>
            <w:rFonts w:cs="Times New Roman"/>
          </w:rPr>
          <w:delText>T</w:delText>
        </w:r>
        <w:r w:rsidR="009D7997" w:rsidDel="004276EB">
          <w:rPr>
            <w:rFonts w:cs="Times New Roman"/>
          </w:rPr>
          <w:delText xml:space="preserve">hese possible explanations for the differences observed between the number of free-living and ingested </w:delText>
        </w:r>
        <w:r w:rsidR="009D7997" w:rsidRPr="009D7997" w:rsidDel="004276EB">
          <w:rPr>
            <w:rFonts w:cs="Times New Roman"/>
            <w:i/>
          </w:rPr>
          <w:delText>T. amphioxeia</w:delText>
        </w:r>
        <w:r w:rsidR="009D7997" w:rsidDel="004276EB">
          <w:rPr>
            <w:rFonts w:cs="Times New Roman"/>
          </w:rPr>
          <w:delText xml:space="preserve"> would represent a deviation from the canonical description</w:delText>
        </w:r>
        <w:r w:rsidR="00863D09" w:rsidDel="004276EB">
          <w:rPr>
            <w:rFonts w:cs="Times New Roman"/>
          </w:rPr>
          <w:delText>s</w:delText>
        </w:r>
        <w:r w:rsidR="009D7997" w:rsidDel="004276EB">
          <w:rPr>
            <w:rFonts w:cs="Times New Roman"/>
          </w:rPr>
          <w:delText xml:space="preserve"> of predator-prey </w:delText>
        </w:r>
        <w:r w:rsidR="00863D09" w:rsidDel="004276EB">
          <w:rPr>
            <w:rFonts w:cs="Times New Roman"/>
          </w:rPr>
          <w:delText>relationships</w:delText>
        </w:r>
        <w:r w:rsidR="009D7997" w:rsidDel="004276EB">
          <w:rPr>
            <w:rFonts w:cs="Times New Roman"/>
          </w:rPr>
          <w:delText xml:space="preserve"> </w:delText>
        </w:r>
        <w:r w:rsidR="008D4BAD" w:rsidDel="004276EB">
          <w:rPr>
            <w:rFonts w:cs="Times New Roman"/>
          </w:rPr>
          <w:delText>among</w:delText>
        </w:r>
        <w:r w:rsidR="009D7997" w:rsidDel="004276EB">
          <w:rPr>
            <w:rFonts w:cs="Times New Roman"/>
          </w:rPr>
          <w:delText xml:space="preserve"> marine microbes</w:delText>
        </w:r>
        <w:r w:rsidR="00AB7DD9" w:rsidDel="004276EB">
          <w:rPr>
            <w:rFonts w:cs="Times New Roman"/>
          </w:rPr>
          <w:delText xml:space="preserve"> </w:delText>
        </w:r>
        <w:r w:rsidR="00A56CA7" w:rsidDel="004276EB">
          <w:rPr>
            <w:rFonts w:cs="Times New Roman"/>
          </w:rPr>
          <w:fldChar w:fldCharType="begin"/>
        </w:r>
        <w:r w:rsidR="00A56CA7" w:rsidDel="004276EB">
          <w:rPr>
            <w:rFonts w:cs="Times New Roman"/>
          </w:rPr>
          <w:delInstrText xml:space="preserve"> ADDIN PAPERS2_CITATIONS &lt;citation&gt;&lt;uuid&gt;DBF780CE-4C12-4553-9EEF-829973F0B98B&lt;/uuid&gt;&lt;priority&gt;0&lt;/priority&gt;&lt;publications&gt;&lt;publication&gt;&lt;volume&gt;480&lt;/volume&gt;&lt;publication_date&gt;99200200001200000000200000&lt;/publication_date&gt;&lt;number&gt;1/3&lt;/number&gt;&lt;doi&gt;doi:10.1023/A:1021224832646&lt;/doi&gt;&lt;startpage&gt;41&lt;/startpage&gt;&lt;title&gt;Novel interactions between phytoplankton and microzooplankton: their influence on the coupling between growth and grazing rates in the sea&lt;/title&gt;&lt;uuid&gt;4BDAC03F-97D3-43A2-9E67-4D52C3AD94E4&lt;/uuid&gt;&lt;subtype&gt;400&lt;/subtype&gt;&lt;endpage&gt;54&lt;/endpage&gt;&lt;type&gt;400&lt;/type&gt;&lt;url&gt;http://www.springerlink.com/openurl.asp?id=doi:10.1023/A:1021224832646&lt;/url&gt;&lt;bundle&gt;&lt;publication&gt;&lt;title&gt;Hydrobiologia&lt;/title&gt;&lt;type&gt;-100&lt;/type&gt;&lt;subtype&gt;-100&lt;/subtype&gt;&lt;uuid&gt;F6633B84-905F-4750-85C2-E462B9680C3C&lt;/uuid&gt;&lt;/publication&gt;&lt;/bundle&gt;&lt;authors&gt;&lt;author&gt;&lt;firstName&gt;Suzanne&lt;/firstName&gt;&lt;lastName&gt;Strom&lt;/lastName&gt;&lt;/author&gt;&lt;/authors&gt;&lt;/publication&gt;&lt;/publications&gt;&lt;cites&gt;&lt;/cites&gt;&lt;/citation&gt;</w:delInstrText>
        </w:r>
        <w:r w:rsidR="00A56CA7" w:rsidDel="004276EB">
          <w:rPr>
            <w:rFonts w:cs="Times New Roman"/>
          </w:rPr>
          <w:fldChar w:fldCharType="separate"/>
        </w:r>
        <w:r w:rsidR="00A56CA7" w:rsidDel="004276EB">
          <w:rPr>
            <w:rFonts w:eastAsiaTheme="minorEastAsia" w:cs="Times New Roman"/>
            <w:color w:val="auto"/>
            <w:lang w:eastAsia="en-US" w:bidi="ar-SA"/>
          </w:rPr>
          <w:delText>(Strom 2002)</w:delText>
        </w:r>
        <w:r w:rsidR="00A56CA7" w:rsidDel="004276EB">
          <w:rPr>
            <w:rFonts w:cs="Times New Roman"/>
          </w:rPr>
          <w:fldChar w:fldCharType="end"/>
        </w:r>
        <w:commentRangeEnd w:id="249"/>
        <w:r w:rsidR="0086149A" w:rsidDel="004276EB">
          <w:rPr>
            <w:rStyle w:val="CommentReference"/>
          </w:rPr>
          <w:commentReference w:id="249"/>
        </w:r>
        <w:r w:rsidR="00863D09" w:rsidDel="004276EB">
          <w:rPr>
            <w:rFonts w:cs="Times New Roman"/>
          </w:rPr>
          <w:delText xml:space="preserve">. </w:delText>
        </w:r>
        <w:r w:rsidR="00144B6D" w:rsidDel="004276EB">
          <w:rPr>
            <w:rFonts w:cs="Times New Roman"/>
          </w:rPr>
          <w:delText>However, without</w:delText>
        </w:r>
      </w:del>
      <w:ins w:id="250" w:author="Author">
        <w:del w:id="251" w:author="Author">
          <w:r w:rsidR="00B051A1" w:rsidDel="004276EB">
            <w:rPr>
              <w:rFonts w:cs="Times New Roman"/>
            </w:rPr>
            <w:delText>Additionally, without</w:delText>
          </w:r>
        </w:del>
      </w:ins>
      <w:del w:id="252" w:author="Author">
        <w:r w:rsidR="00144B6D" w:rsidDel="004276EB">
          <w:rPr>
            <w:rFonts w:cs="Times New Roman"/>
          </w:rPr>
          <w:delText xml:space="preserve"> a cultured representative of </w:delText>
        </w:r>
      </w:del>
      <w:ins w:id="253" w:author="Author">
        <w:del w:id="254" w:author="Author">
          <w:r w:rsidR="00D87D65" w:rsidDel="004276EB">
            <w:rPr>
              <w:rFonts w:cs="Times New Roman"/>
              <w:i/>
            </w:rPr>
            <w:delText>M</w:delText>
          </w:r>
          <w:r w:rsidR="00716762" w:rsidDel="004276EB">
            <w:rPr>
              <w:rFonts w:cs="Times New Roman"/>
              <w:i/>
            </w:rPr>
            <w:delText>.</w:delText>
          </w:r>
          <w:r w:rsidR="00136FF4" w:rsidDel="004276EB">
            <w:rPr>
              <w:rFonts w:cs="Times New Roman"/>
              <w:i/>
            </w:rPr>
            <w:delText xml:space="preserve"> </w:delText>
          </w:r>
          <w:r w:rsidR="00716762" w:rsidDel="004276EB">
            <w:rPr>
              <w:rFonts w:cs="Times New Roman"/>
              <w:i/>
            </w:rPr>
            <w:delText>rubrum</w:delText>
          </w:r>
          <w:r w:rsidR="00136FF4" w:rsidDel="004276EB">
            <w:rPr>
              <w:rFonts w:cs="Times New Roman"/>
              <w:i/>
            </w:rPr>
            <w:delText xml:space="preserve">, </w:delText>
          </w:r>
          <w:r w:rsidR="00136FF4" w:rsidRPr="00E30C10" w:rsidDel="004276EB">
            <w:rPr>
              <w:rFonts w:cs="Times New Roman"/>
            </w:rPr>
            <w:delText>the bloom-forming species in the CRE</w:delText>
          </w:r>
        </w:del>
      </w:ins>
      <w:del w:id="255" w:author="Author">
        <w:r w:rsidR="00144B6D" w:rsidDel="004276EB">
          <w:rPr>
            <w:rFonts w:cs="Times New Roman"/>
          </w:rPr>
          <w:delText xml:space="preserve">, </w:delText>
        </w:r>
      </w:del>
      <w:ins w:id="256" w:author="Author">
        <w:del w:id="257" w:author="Author">
          <w:r w:rsidR="005814E4" w:rsidDel="004276EB">
            <w:rPr>
              <w:rFonts w:cs="Times New Roman"/>
            </w:rPr>
            <w:delText xml:space="preserve">research on </w:delText>
          </w:r>
        </w:del>
      </w:ins>
      <w:del w:id="258" w:author="Author">
        <w:r w:rsidR="00144B6D" w:rsidDel="004276EB">
          <w:rPr>
            <w:rFonts w:cs="Times New Roman"/>
          </w:rPr>
          <w:delText xml:space="preserve">the specifics of this predator-prey relationship remain </w:delText>
        </w:r>
      </w:del>
      <w:ins w:id="259" w:author="Author">
        <w:del w:id="260" w:author="Author">
          <w:r w:rsidR="005814E4" w:rsidDel="004276EB">
            <w:rPr>
              <w:rFonts w:cs="Times New Roman"/>
            </w:rPr>
            <w:delText>limited</w:delText>
          </w:r>
        </w:del>
      </w:ins>
      <w:del w:id="261" w:author="Author">
        <w:r w:rsidR="00144B6D" w:rsidDel="004276EB">
          <w:rPr>
            <w:rFonts w:cs="Times New Roman"/>
          </w:rPr>
          <w:delText xml:space="preserve">. </w:delText>
        </w:r>
        <w:r w:rsidR="00863D09" w:rsidDel="004276EB">
          <w:rPr>
            <w:rFonts w:cs="Times New Roman"/>
          </w:rPr>
          <w:delText>It is clear that, while environmental conditions (such as nutrient availability) affect</w:delText>
        </w:r>
        <w:r w:rsidR="000B1E7D" w:rsidDel="004276EB">
          <w:rPr>
            <w:rFonts w:cs="Times New Roman"/>
          </w:rPr>
          <w:delText xml:space="preserve"> the physiology </w:delText>
        </w:r>
        <w:r w:rsidR="00863D09" w:rsidDel="004276EB">
          <w:rPr>
            <w:rFonts w:cs="Times New Roman"/>
          </w:rPr>
          <w:delText xml:space="preserve">of </w:delText>
        </w:r>
      </w:del>
      <w:ins w:id="262" w:author="Author">
        <w:del w:id="263" w:author="Author">
          <w:r w:rsidR="005814E4" w:rsidRPr="00E30C10" w:rsidDel="004276EB">
            <w:rPr>
              <w:rFonts w:cs="Times New Roman"/>
            </w:rPr>
            <w:delText xml:space="preserve">the </w:delText>
          </w:r>
          <w:r w:rsidR="005814E4" w:rsidRPr="00114307" w:rsidDel="004276EB">
            <w:rPr>
              <w:rFonts w:cs="Times New Roman"/>
              <w:i/>
            </w:rPr>
            <w:delText>Teleaulax</w:delText>
          </w:r>
          <w:r w:rsidR="005814E4" w:rsidRPr="00114307" w:rsidDel="004276EB">
            <w:delText>-like cryptophyte</w:delText>
          </w:r>
          <w:r w:rsidR="005814E4" w:rsidDel="004276EB">
            <w:delText xml:space="preserve"> </w:delText>
          </w:r>
          <w:r w:rsidR="005814E4" w:rsidRPr="00E30C10" w:rsidDel="004276EB">
            <w:rPr>
              <w:rFonts w:cs="Times New Roman"/>
            </w:rPr>
            <w:delText>cells</w:delText>
          </w:r>
          <w:r w:rsidR="005814E4" w:rsidDel="004276EB">
            <w:rPr>
              <w:rFonts w:cs="Times New Roman"/>
              <w:i/>
            </w:rPr>
            <w:delText xml:space="preserve"> </w:delText>
          </w:r>
        </w:del>
      </w:ins>
      <w:del w:id="264" w:author="Author">
        <w:r w:rsidR="000B1E7D" w:rsidDel="004276EB">
          <w:rPr>
            <w:rFonts w:cs="Times New Roman"/>
          </w:rPr>
          <w:delText>and</w:delText>
        </w:r>
      </w:del>
      <w:ins w:id="265" w:author="Author">
        <w:del w:id="266" w:author="Author">
          <w:r w:rsidR="005814E4" w:rsidDel="004276EB">
            <w:rPr>
              <w:rFonts w:cs="Times New Roman"/>
            </w:rPr>
            <w:delText xml:space="preserve"> the</w:delText>
          </w:r>
        </w:del>
      </w:ins>
      <w:del w:id="267" w:author="Author">
        <w:r w:rsidR="000B1E7D" w:rsidDel="004276EB">
          <w:rPr>
            <w:rFonts w:cs="Times New Roman"/>
          </w:rPr>
          <w:delText xml:space="preserve"> abundance of the</w:delText>
        </w:r>
      </w:del>
      <w:ins w:id="268" w:author="Author">
        <w:del w:id="269" w:author="Author">
          <w:r w:rsidR="005814E4" w:rsidDel="004276EB">
            <w:rPr>
              <w:rFonts w:cs="Times New Roman"/>
            </w:rPr>
            <w:delText>se</w:delText>
          </w:r>
        </w:del>
      </w:ins>
      <w:del w:id="270" w:author="Author">
        <w:r w:rsidR="000B1E7D" w:rsidDel="004276EB">
          <w:rPr>
            <w:rFonts w:cs="Times New Roman"/>
          </w:rPr>
          <w:delText xml:space="preserve"> cryptophyte</w:delText>
        </w:r>
      </w:del>
      <w:ins w:id="271" w:author="Author">
        <w:del w:id="272" w:author="Author">
          <w:r w:rsidR="005814E4" w:rsidDel="004276EB">
            <w:rPr>
              <w:rFonts w:cs="Times New Roman"/>
            </w:rPr>
            <w:delText>s</w:delText>
          </w:r>
        </w:del>
      </w:ins>
      <w:del w:id="273" w:author="Author">
        <w:r w:rsidR="000B1E7D" w:rsidDel="004276EB">
          <w:rPr>
            <w:rFonts w:cs="Times New Roman"/>
          </w:rPr>
          <w:delText xml:space="preserve"> plays </w:delText>
        </w:r>
        <w:r w:rsidR="00863D09" w:rsidDel="004276EB">
          <w:rPr>
            <w:rFonts w:cs="Times New Roman"/>
          </w:rPr>
          <w:delText xml:space="preserve">a significant role in the </w:delText>
        </w:r>
        <w:r w:rsidR="000B1E7D" w:rsidDel="004276EB">
          <w:rPr>
            <w:rFonts w:cs="Times New Roman"/>
          </w:rPr>
          <w:delText>control</w:delText>
        </w:r>
        <w:r w:rsidR="00863D09" w:rsidDel="004276EB">
          <w:rPr>
            <w:rFonts w:cs="Times New Roman"/>
          </w:rPr>
          <w:delText xml:space="preserve"> of the </w:delText>
        </w:r>
      </w:del>
      <w:ins w:id="274" w:author="Author">
        <w:del w:id="275" w:author="Author">
          <w:r w:rsidR="00D87D65" w:rsidDel="004276EB">
            <w:rPr>
              <w:rFonts w:cs="Times New Roman"/>
              <w:i/>
            </w:rPr>
            <w:delText>M</w:delText>
          </w:r>
          <w:r w:rsidR="005814E4" w:rsidDel="004276EB">
            <w:rPr>
              <w:rFonts w:cs="Times New Roman"/>
              <w:i/>
            </w:rPr>
            <w:delText>. rubrum</w:delText>
          </w:r>
        </w:del>
      </w:ins>
      <w:del w:id="276" w:author="Author">
        <w:r w:rsidR="00863D09" w:rsidDel="004276EB">
          <w:rPr>
            <w:rFonts w:cs="Times New Roman"/>
          </w:rPr>
          <w:delText xml:space="preserve"> bloom, the unique interactions between this cilia</w:delText>
        </w:r>
        <w:r w:rsidR="005B459F" w:rsidDel="004276EB">
          <w:rPr>
            <w:rFonts w:cs="Times New Roman"/>
          </w:rPr>
          <w:delText>te and its cryptophyte prey</w:delText>
        </w:r>
        <w:r w:rsidR="00863D09" w:rsidDel="004276EB">
          <w:rPr>
            <w:rFonts w:cs="Times New Roman"/>
          </w:rPr>
          <w:delText xml:space="preserve"> contribute to </w:delText>
        </w:r>
      </w:del>
      <w:ins w:id="277" w:author="Author">
        <w:del w:id="278" w:author="Author">
          <w:r w:rsidR="00D87D65" w:rsidDel="004276EB">
            <w:rPr>
              <w:rFonts w:cs="Times New Roman"/>
              <w:i/>
            </w:rPr>
            <w:delText>M</w:delText>
          </w:r>
          <w:r w:rsidR="005814E4" w:rsidDel="004276EB">
            <w:rPr>
              <w:rFonts w:cs="Times New Roman"/>
              <w:i/>
            </w:rPr>
            <w:delText>. rubrum’s</w:delText>
          </w:r>
        </w:del>
      </w:ins>
      <w:del w:id="279" w:author="Author">
        <w:r w:rsidR="00537FB1" w:rsidDel="004276EB">
          <w:rPr>
            <w:rFonts w:cs="Times New Roman"/>
          </w:rPr>
          <w:delText xml:space="preserve"> proliferation in estuaries</w:delText>
        </w:r>
        <w:r w:rsidR="00863D09" w:rsidDel="004276EB">
          <w:rPr>
            <w:rFonts w:cs="Times New Roman"/>
          </w:rPr>
          <w:delText>.</w:delText>
        </w:r>
        <w:r w:rsidR="00D9146C" w:rsidDel="004276EB">
          <w:rPr>
            <w:rFonts w:cs="Times New Roman"/>
          </w:rPr>
          <w:delText xml:space="preserve"> </w:delText>
        </w:r>
      </w:del>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537FB1">
      <w:pPr>
        <w:widowControl/>
        <w:tabs>
          <w:tab w:val="clear" w:pos="709"/>
        </w:tabs>
        <w:suppressAutoHyphens w:val="0"/>
        <w:spacing w:line="480" w:lineRule="auto"/>
        <w:outlineLvl w:val="0"/>
        <w:rPr>
          <w:rFonts w:cs="Times New Roman"/>
          <w:b/>
          <w:bCs/>
        </w:rPr>
      </w:pPr>
      <w:r>
        <w:rPr>
          <w:rFonts w:cs="Times New Roman"/>
          <w:b/>
          <w:bCs/>
        </w:rPr>
        <w:t>Acknowledg</w:t>
      </w:r>
      <w:r w:rsidR="008D5305">
        <w:rPr>
          <w:rFonts w:cs="Times New Roman"/>
          <w:b/>
          <w:bCs/>
        </w:rPr>
        <w:t>ments</w:t>
      </w:r>
    </w:p>
    <w:p w14:paraId="26495181" w14:textId="7929185E" w:rsidR="008C5550" w:rsidRDefault="00422B93" w:rsidP="00537FB1">
      <w:pPr>
        <w:widowControl/>
        <w:tabs>
          <w:tab w:val="clear" w:pos="709"/>
        </w:tabs>
        <w:suppressAutoHyphens w:val="0"/>
        <w:spacing w:line="48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Pr="00422B93">
        <w:rPr>
          <w:rFonts w:cs="Times New Roman"/>
          <w:bCs/>
        </w:rPr>
        <w:t>CMOP colleagues generally for valuable discussions on related topics.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9F551E">
      <w:pPr>
        <w:spacing w:line="480" w:lineRule="auto"/>
        <w:ind w:firstLine="288"/>
        <w:jc w:val="both"/>
      </w:pPr>
    </w:p>
    <w:p w14:paraId="76B922F9" w14:textId="77777777" w:rsidR="00A56CA7"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Pr>
          <w:rFonts w:eastAsiaTheme="minorEastAsia" w:cs="Times New Roman"/>
          <w:color w:val="auto"/>
          <w:lang w:eastAsia="en-US" w:bidi="ar-SA"/>
        </w:rPr>
        <w:t>Armstrong FAJ, Stearns CR, Strickland JDH (1967) The measurement of upwelling and subsequent biological process by means of the Technicon Autoanalyzer® and associated equipment. Deep Sea Research and Oceanographic Abstracts 14:381–389</w:t>
      </w:r>
    </w:p>
    <w:p w14:paraId="377FAAB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 A, Seaton C, Wilkin M, Riseman S, Needoba J, Maier D, Turner P, Kärnä T, Lopez J, Herfort L, Megler VM, Mcneil C, Crump B, Peterson T, Spitz Y, Simon H (2015) Infrastructure for collaborative science and societal applications in the Columbia River estuary. Front Earth Sci:1–24</w:t>
      </w:r>
    </w:p>
    <w:p w14:paraId="396DBA7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 T, Fahnenstiel G, Lohrenz S, Millie D, Schofield O (2004) Impacts of a recurrent resuspension event and variable phytoplankton community composition on remote sensing reflectance. Journal of Geophysical Research-Oceans 109:C10S15</w:t>
      </w:r>
    </w:p>
    <w:p w14:paraId="4196E91B"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 EJ, Chang J (1988) Species-specific phytoplankton growth rates via diel DNA synthesis cycles. I. Concept of the method. Marine Ecology Progress Series 43:105–111</w:t>
      </w:r>
    </w:p>
    <w:p w14:paraId="5579790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 A, Jay DA, Baptista AM, Wilkin MP, Seaton C (2008) Seasonal variability and estuary-shelf interactions in circulation dynamics of a river- dominated estuary. Estuaries and Coasts 31:269–288</w:t>
      </w:r>
    </w:p>
    <w:p w14:paraId="3025525F"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 DW (1989) Mesodinium rubrum: the phytoplankter that wasn't. Marine Ecology Progress Series 58:161–174</w:t>
      </w:r>
    </w:p>
    <w:p w14:paraId="21973CB1" w14:textId="77777777" w:rsidR="0071420D" w:rsidRPr="00A24FF0" w:rsidRDefault="0071420D" w:rsidP="009F551E">
      <w:pPr>
        <w:tabs>
          <w:tab w:val="left" w:pos="450"/>
        </w:tabs>
        <w:autoSpaceDE w:val="0"/>
        <w:autoSpaceDN w:val="0"/>
        <w:adjustRightInd w:val="0"/>
        <w:spacing w:line="48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9F551E">
      <w:pPr>
        <w:tabs>
          <w:tab w:val="left" w:pos="450"/>
        </w:tabs>
        <w:spacing w:line="480" w:lineRule="auto"/>
        <w:ind w:left="450" w:hanging="450"/>
        <w:rPr>
          <w:rFonts w:cs="Times New Roman"/>
        </w:rPr>
      </w:pPr>
    </w:p>
    <w:p w14:paraId="16ED2954" w14:textId="77777777" w:rsidR="0071420D" w:rsidRDefault="0071420D" w:rsidP="009F551E">
      <w:pPr>
        <w:tabs>
          <w:tab w:val="left" w:pos="450"/>
        </w:tabs>
        <w:spacing w:line="48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18668D67" w14:textId="77777777" w:rsidR="0071420D" w:rsidRDefault="0071420D" w:rsidP="009F551E">
      <w:pPr>
        <w:tabs>
          <w:tab w:val="left" w:pos="450"/>
        </w:tabs>
        <w:spacing w:line="480" w:lineRule="auto"/>
        <w:ind w:left="450" w:hanging="450"/>
        <w:rPr>
          <w:rFonts w:cs="Times New Roman"/>
        </w:rPr>
      </w:pPr>
    </w:p>
    <w:p w14:paraId="22D5C2E8"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 L, Moestrup O, Hansen PJ (2012) Studies on the Genus Mesodinium II. Ultrastructural and Molecular Investigations of Five Marine Species Help Clarifying the Taxonomy. J Eukaryotic Microbiology 59:374–400</w:t>
      </w:r>
    </w:p>
    <w:p w14:paraId="7DA30130"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 PJ, Fenchel T (2006) The bloom-forming ciliate Mesodinium rubrum harbours a single permanent endosymbiont. Marine Biology Research 2:169–177</w:t>
      </w:r>
    </w:p>
    <w:p w14:paraId="71719681"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Campbell V, Futrell S, Zuber P (2011) Myrionecta rubra (Mesodinium rubrum) bloom initiation in the Columbia River estuary. Estuarine, Coastal and Shelf Science 95:440–446</w:t>
      </w:r>
    </w:p>
    <w:p w14:paraId="2DA7CDA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McCue LA, Crump BC, Prahl FG, Baptista AM, Campbell V, Warnick R, Selby M, Roegner GC, Zuber P (2011) Myrionecta rubra population genetic diversity and its cryptophyte chloroplast specificity in recurrent red tides in the Columbia River estuary. Aquatic Microbial Ecology 62:85–97</w:t>
      </w:r>
    </w:p>
    <w:p w14:paraId="198A0E3D"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Prahl FG, McCue LA, Needoba JA, Crump BC, Roegner GC, Campbell V, Zuber P (2012) Red Waters of Myrionecta rubra are Biogeochemical Hotspots for the Columbia River Estuary with Impacts on Primary/Secondary Productions and Nutrient Cycles. Estuaries and Coasts 35:878–891</w:t>
      </w:r>
    </w:p>
    <w:p w14:paraId="6050E9F6"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Hunter-Cevera KR, Neubert MG, Solow AR, Olson RJ, Shalapyonok A, Sosik HM (2014) Diel size </w:t>
      </w:r>
      <w:r>
        <w:rPr>
          <w:rFonts w:eastAsiaTheme="minorEastAsia" w:cs="Times New Roman"/>
          <w:color w:val="auto"/>
          <w:lang w:eastAsia="en-US" w:bidi="ar-SA"/>
        </w:rPr>
        <w:lastRenderedPageBreak/>
        <w:t>distributions reveal seasonal growth dynamics of a coastal phytoplankter. Proceedings of the National Academy of Sciences 111:9852–9857</w:t>
      </w:r>
    </w:p>
    <w:p w14:paraId="1B2C7E3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280" w:author="Author"/>
          <w:rFonts w:eastAsiaTheme="minorEastAsia" w:cs="Times New Roman"/>
          <w:color w:val="auto"/>
          <w:lang w:eastAsia="en-US" w:bidi="ar-SA"/>
        </w:rPr>
      </w:pPr>
      <w:r>
        <w:rPr>
          <w:rFonts w:eastAsiaTheme="minorEastAsia" w:cs="Times New Roman"/>
          <w:color w:val="auto"/>
          <w:lang w:eastAsia="en-US" w:bidi="ar-SA"/>
        </w:rPr>
        <w:t>Jay DA, Smith JD (1990) Circulation, density distribution and neap-spring transitions in the Columbia River Estuary. Progress in Oceanography 25:81–112</w:t>
      </w:r>
    </w:p>
    <w:p w14:paraId="1DB3C67C" w14:textId="395880F2"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281" w:author="Author"/>
          <w:rFonts w:eastAsiaTheme="minorEastAsia" w:cs="Times New Roman"/>
          <w:color w:val="auto"/>
          <w:lang w:eastAsia="en-US" w:bidi="ar-SA"/>
        </w:rPr>
      </w:pPr>
      <w:ins w:id="282" w:author="Author">
        <w:r>
          <w:rPr>
            <w:rFonts w:eastAsiaTheme="minorEastAsia" w:cs="Times New Roman"/>
            <w:color w:val="auto"/>
            <w:lang w:eastAsia="en-US" w:bidi="ar-SA"/>
          </w:rPr>
          <w:t>Johnson et al. 2006</w:t>
        </w:r>
      </w:ins>
    </w:p>
    <w:p w14:paraId="59C6C3F5" w14:textId="132078CE"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ins w:id="283" w:author="Author">
        <w:r>
          <w:rPr>
            <w:rFonts w:eastAsiaTheme="minorEastAsia" w:cs="Times New Roman"/>
            <w:color w:val="auto"/>
            <w:lang w:eastAsia="en-US" w:bidi="ar-SA"/>
          </w:rPr>
          <w:t>Johnson et al. 2007</w:t>
        </w:r>
      </w:ins>
    </w:p>
    <w:p w14:paraId="14F33437"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284" w:author="Author"/>
          <w:rFonts w:eastAsiaTheme="minorEastAsia" w:cs="Times New Roman"/>
          <w:color w:val="auto"/>
          <w:lang w:eastAsia="en-US" w:bidi="ar-SA"/>
        </w:rPr>
      </w:pPr>
      <w:r>
        <w:rPr>
          <w:rFonts w:eastAsiaTheme="minorEastAsia" w:cs="Times New Roman"/>
          <w:color w:val="auto"/>
          <w:lang w:eastAsia="en-US" w:bidi="ar-SA"/>
        </w:rPr>
        <w:t>Johnson MD (2011) The acquisition of phototrophy: adaptive strategies of hosting endosymbionts and organelles. Photosynthesis Research 107:117–132</w:t>
      </w:r>
    </w:p>
    <w:p w14:paraId="3001D56C" w14:textId="3CA5EC55"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ins w:id="285" w:author="Author">
        <w:r>
          <w:rPr>
            <w:rFonts w:eastAsiaTheme="minorEastAsia" w:cs="Times New Roman"/>
            <w:color w:val="auto"/>
            <w:lang w:eastAsia="en-US" w:bidi="ar-SA"/>
          </w:rPr>
          <w:t>Johnson et al. 2013</w:t>
        </w:r>
      </w:ins>
    </w:p>
    <w:p w14:paraId="5126DDD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286" w:author="Author"/>
          <w:rFonts w:eastAsiaTheme="minorEastAsia" w:cs="Times New Roman"/>
          <w:color w:val="auto"/>
          <w:lang w:eastAsia="en-US" w:bidi="ar-SA"/>
        </w:rPr>
      </w:pPr>
      <w:r>
        <w:rPr>
          <w:rFonts w:eastAsiaTheme="minorEastAsia" w:cs="Times New Roman"/>
          <w:color w:val="auto"/>
          <w:lang w:eastAsia="en-US" w:bidi="ar-SA"/>
        </w:rPr>
        <w:t>Kahn P, Herfort L, Peterson TD, Zuber P (2014) Discovery of a Katablepharissp. in the Columbia River estuary that is abundant during the spring and bears a unique large ribosomal subunit sequence element. MicrobiologyOpen 3:764–776</w:t>
      </w:r>
    </w:p>
    <w:p w14:paraId="215D17AC" w14:textId="416501B9"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ins w:id="287" w:author="Author">
        <w:r>
          <w:rPr>
            <w:rFonts w:eastAsiaTheme="minorEastAsia" w:cs="Times New Roman"/>
            <w:color w:val="auto"/>
            <w:lang w:eastAsia="en-US" w:bidi="ar-SA"/>
          </w:rPr>
          <w:t>Kim et al. 2007</w:t>
        </w:r>
      </w:ins>
    </w:p>
    <w:p w14:paraId="5B19ACB1"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Kodama Y, Fujishima M (2009) Timing of perialgal vacuole membrane differentiation from digestive vacuole membrane in infection of symbiotic algae Chlorella vulgaris of the ciliate Paramecium bursaria. Protist 160:65–74</w:t>
      </w:r>
    </w:p>
    <w:p w14:paraId="0302DA7F"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Laws EA (2013) Evaluation of In Situ Phytoplankton Growth Rates: A Synthesis of Data from Varied Approaches. Annual Review of Marine Science 5:247–268</w:t>
      </w:r>
    </w:p>
    <w:p w14:paraId="1F84E59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Li B, Karl DM, Letelier RM, Bidigare RR, Church MJ (2013) Variability of chromophytic phytoplankton in the North Pacific Subtropical Gyre. Deep Sea Research Part II: Topical Studies in </w:t>
      </w:r>
      <w:r>
        <w:rPr>
          <w:rFonts w:eastAsiaTheme="minorEastAsia" w:cs="Times New Roman"/>
          <w:color w:val="auto"/>
          <w:lang w:eastAsia="en-US" w:bidi="ar-SA"/>
        </w:rPr>
        <w:lastRenderedPageBreak/>
        <w:t>Oceanography 93:84–95</w:t>
      </w:r>
    </w:p>
    <w:p w14:paraId="4868DF8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 H (1908) Untersuchungen zur Feststellung des vollständigen Gehaltes des Meeres an Plankton. Wissensch. Meeresuntersuchungen</w:t>
      </w:r>
    </w:p>
    <w:p w14:paraId="7A54DAD8"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Myung G, Kim HS, Park JW, Park JS, Yih W (2013) Sequestered plastids in Mesodinium rubrum are functionally active up to 80 days of phototrophic growth without cryptomonad prey. Harmful Algae 27:82–87</w:t>
      </w:r>
    </w:p>
    <w:p w14:paraId="245C7A4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Neal VT (1972) Physical aspects of the Columbia River and its estuary (AT Pruter and DL Alverson, Eds.), University of Washington Press. The Columbia River estuary and adjacent ocean waters, Seattle, WA</w:t>
      </w:r>
    </w:p>
    <w:p w14:paraId="0ACB6ED4"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 G, Nagai S, Takano Y (2008) Growth characteristics and phylogenetic analysis of the marine dinoflagellate Dinophysis infundibulus (Dinophyceae). Aquatic Microbial …</w:t>
      </w:r>
    </w:p>
    <w:p w14:paraId="3967729D"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 TD, Golda RL, Garcia ML, Li B, Maier MA, Needoba JA, Zuber P (2013) Associations between Mesodinium rubrum and cryptophyte algae in the Columbia River estuary. Aquatic Microbial Ecology 68:117–130</w:t>
      </w:r>
    </w:p>
    <w:p w14:paraId="50A4C25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Rial P, Garrido JL, Jaen D, Rodriguez F (2013) Pigment composition in three Dinophysis species (Dinophyceae) and the associated cultures of Mesodinium rubrum and Teleaulax amphioxeia. Journal of Plankton Research 35:433–437</w:t>
      </w:r>
    </w:p>
    <w:p w14:paraId="5BC013C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 F, Swalwell J, Clayton S, Jiménez V, Sudek S, Lin Y, Johnson ZI, Worden AZ, Armbrust EV (2015) Light-driven synchrony of Prochlorococcus growth and mortality in the subtropical Pacific gyre. Proceedings of the National Academy of Sciences 112:8008–8012</w:t>
      </w:r>
    </w:p>
    <w:p w14:paraId="72C40F36"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Small LF, McIntire CD, MacDonald KB, Lara-Lara JR, Frey BE, Amspoker MC, Winfield T (1990) </w:t>
      </w:r>
      <w:r>
        <w:rPr>
          <w:rFonts w:eastAsiaTheme="minorEastAsia" w:cs="Times New Roman"/>
          <w:color w:val="auto"/>
          <w:lang w:eastAsia="en-US" w:bidi="ar-SA"/>
        </w:rPr>
        <w:lastRenderedPageBreak/>
        <w:t>Primary production, plant and detrital biomass, and particle transport in the Columbia River Estuary. Progress in Oceanography 25:175–210</w:t>
      </w:r>
    </w:p>
    <w:p w14:paraId="66887AD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Sosik HM, Olson RJ, Neubert MG, Shalapyonok A, Solow AR (2003) Growth Rates of Coastal Phytoplankton from Time-Series Measurements with a Submersible Flow Cytometer. Limnology and Oceanography 48:1756–1765</w:t>
      </w:r>
    </w:p>
    <w:p w14:paraId="1CDE27A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 DK, Taniguchi A, Michaels AE (1989) Abundance of autotrophic, mixotrophic and heterotrophic planktonic ciliates in shelf and slope waters. Marine Ecology Progress Series 50:241–254</w:t>
      </w:r>
    </w:p>
    <w:p w14:paraId="11A43AC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Strom S (2002) Novel interactions between phytoplankton and microzooplankton: their influence on the coupling between growth and grazing rates in the sea. Hydrobiologia 480:41–54</w:t>
      </w:r>
    </w:p>
    <w:p w14:paraId="64701A4B"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 JE, Ribalet F, Armbrust EV (2011) SeaFlow: A novel underway flow-cytometer for continuous observations of phytoplankton in the ocean. Limnology and Oceanography: Methods 9:466–477</w:t>
      </w:r>
    </w:p>
    <w:p w14:paraId="3BAD90F4"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 J, Bell E (2015) The ciliate Mesodinium rubrum and its cryptophyte prey in Antarctic aquatic environments. Polar Biology 38:1305–1310</w:t>
      </w:r>
    </w:p>
    <w:p w14:paraId="0C9EB517"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Yih W, Kim HS, Jeong HJ, Myung G, Kim YG (2004) Ingestion of cryptophyte cells by the marine photosynthetic ciliate Mesodinium rubrum. Multiple values selected 36:165–170</w:t>
      </w:r>
    </w:p>
    <w:p w14:paraId="546D4745" w14:textId="0BBC2C34" w:rsidR="008C5550"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7C081D">
      <w:pPr>
        <w:spacing w:line="48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4B52B9">
      <w:pPr>
        <w:spacing w:line="48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4A40F497"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del w:id="288" w:author="Author">
        <w:r w:rsidR="00887726" w:rsidDel="005261A2">
          <w:rPr>
            <w:rFonts w:cstheme="minorBidi"/>
          </w:rPr>
          <w:delText>µg L</w:delText>
        </w:r>
        <w:r w:rsidR="00887726" w:rsidRPr="00887726" w:rsidDel="005261A2">
          <w:rPr>
            <w:rFonts w:cstheme="minorBidi"/>
            <w:vertAlign w:val="superscript"/>
          </w:rPr>
          <w:delText>-1</w:delText>
        </w:r>
      </w:del>
      <w:proofErr w:type="spellStart"/>
      <w:ins w:id="289" w:author="Author">
        <w:r w:rsidR="005261A2">
          <w:rPr>
            <w:rFonts w:cstheme="minorBidi"/>
          </w:rPr>
          <w:t>rfu</w:t>
        </w:r>
      </w:ins>
      <w:proofErr w:type="spellEnd"/>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3C15B099" w:rsidR="008D5305" w:rsidRPr="00FE75DC" w:rsidRDefault="008D5305" w:rsidP="003218A1">
      <w:pPr>
        <w:spacing w:line="480" w:lineRule="auto"/>
        <w:rPr>
          <w:rFonts w:cs="Times New Roman"/>
        </w:rPr>
      </w:pPr>
    </w:p>
    <w:p w14:paraId="54018CF7" w14:textId="01EB80FA" w:rsidR="00B936D4" w:rsidRPr="00505188" w:rsidRDefault="00A111BE" w:rsidP="00B936D4">
      <w:pPr>
        <w:spacing w:line="48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A89BF7D" w14:textId="567CD017" w:rsidR="00B936D4" w:rsidRPr="00760EA7" w:rsidRDefault="00B936D4" w:rsidP="00B936D4">
      <w:pPr>
        <w:spacing w:line="48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w:t>
      </w:r>
      <w:proofErr w:type="spellStart"/>
      <w:r>
        <w:rPr>
          <w:rFonts w:cs="Times New Roman"/>
        </w:rPr>
        <w:t>phycoerythrin</w:t>
      </w:r>
      <w:proofErr w:type="spellEnd"/>
      <w:r>
        <w:rPr>
          <w:rFonts w:cs="Times New Roman"/>
        </w:rPr>
        <w:t xml:space="preserve">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4DF25A45" w:rsidR="008D5305" w:rsidRDefault="00B936D4" w:rsidP="003218A1">
      <w:pPr>
        <w:spacing w:line="480" w:lineRule="auto"/>
        <w:ind w:firstLine="288"/>
        <w:rPr>
          <w:rFonts w:cs="Times New Roman"/>
        </w:rPr>
      </w:pPr>
      <w:r>
        <w:rPr>
          <w:rFonts w:cs="Times New Roman"/>
          <w:noProof/>
          <w:lang w:eastAsia="en-US" w:bidi="ar-SA"/>
        </w:rPr>
        <w:lastRenderedPageBreak/>
        <w:drawing>
          <wp:inline distT="0" distB="0" distL="0" distR="0" wp14:anchorId="465B5EE1" wp14:editId="1FAF6E3E">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Mesodinium major</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proofErr w:type="gramStart"/>
      <w:r w:rsidR="00402A36">
        <w:rPr>
          <w:rFonts w:cs="Times New Roman"/>
        </w:rPr>
        <w:t xml:space="preserve">determined </w:t>
      </w:r>
      <w:r w:rsidR="00AB7DD9">
        <w:rPr>
          <w:rFonts w:cs="Times New Roman"/>
        </w:rPr>
        <w:t xml:space="preserve"> by</w:t>
      </w:r>
      <w:proofErr w:type="gramEnd"/>
      <w:r w:rsidR="00AB7DD9">
        <w:rPr>
          <w:rFonts w:cs="Times New Roman"/>
        </w:rPr>
        <w:t xml:space="preserve">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7A42C72" w:rsidR="009D3EE8" w:rsidRDefault="009004BF" w:rsidP="003218A1">
      <w:pPr>
        <w:spacing w:line="480" w:lineRule="auto"/>
        <w:ind w:firstLine="288"/>
        <w:jc w:val="center"/>
        <w:rPr>
          <w:rFonts w:cs="Times New Roman"/>
          <w:b/>
          <w:bCs/>
        </w:rPr>
      </w:pPr>
      <w:r>
        <w:rPr>
          <w:rFonts w:cs="Times New Roman"/>
          <w:b/>
          <w:bCs/>
          <w:noProof/>
          <w:lang w:eastAsia="en-US" w:bidi="ar-SA"/>
        </w:rPr>
        <w:lastRenderedPageBreak/>
        <w:drawing>
          <wp:inline distT="0" distB="0" distL="0" distR="0" wp14:anchorId="404828D9" wp14:editId="2145F623">
            <wp:extent cx="3589183" cy="3589183"/>
            <wp:effectExtent l="0" t="0" r="0" b="0"/>
            <wp:docPr id="7" name="Picture 7"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9183" cy="3589183"/>
                    </a:xfrm>
                    <a:prstGeom prst="rect">
                      <a:avLst/>
                    </a:prstGeom>
                    <a:noFill/>
                    <a:ln>
                      <a:noFill/>
                    </a:ln>
                  </pic:spPr>
                </pic:pic>
              </a:graphicData>
            </a:graphic>
          </wp:inline>
        </w:drawing>
      </w:r>
    </w:p>
    <w:p w14:paraId="52E608AB" w14:textId="34EB509F" w:rsidR="009D3EE8" w:rsidRPr="00FE75DC" w:rsidRDefault="009D3EE8" w:rsidP="003218A1">
      <w:pPr>
        <w:spacing w:line="48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ED665AC" w14:textId="40002A75" w:rsidR="008D77E7" w:rsidRPr="00F2360F" w:rsidRDefault="008D77E7" w:rsidP="003218A1">
      <w:pPr>
        <w:spacing w:line="48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C79388F" w14:textId="71052662" w:rsidR="008D5305" w:rsidRDefault="00563AD1" w:rsidP="003218A1">
      <w:pPr>
        <w:spacing w:line="48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940EFD">
      <w:pPr>
        <w:spacing w:line="48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940EFD">
      <w:pPr>
        <w:spacing w:line="48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pPr>
        <w:widowControl/>
        <w:tabs>
          <w:tab w:val="clear" w:pos="709"/>
        </w:tabs>
        <w:suppressAutoHyphens w:val="0"/>
        <w:rPr>
          <w:rFonts w:cs="Times New Roman"/>
          <w:i/>
        </w:rPr>
      </w:pPr>
      <w:r>
        <w:rPr>
          <w:rFonts w:cs="Times New Roman"/>
          <w:i/>
        </w:rPr>
        <w:br w:type="page"/>
      </w:r>
    </w:p>
    <w:p w14:paraId="62ADF1B6" w14:textId="77777777" w:rsidR="00491A27" w:rsidRDefault="00491A27" w:rsidP="003218A1">
      <w:pPr>
        <w:widowControl/>
        <w:tabs>
          <w:tab w:val="clear" w:pos="709"/>
        </w:tabs>
        <w:suppressAutoHyphens w:val="0"/>
        <w:rPr>
          <w:rFonts w:cs="Times New Roman"/>
          <w:i/>
        </w:rPr>
      </w:pP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w:t>
      </w:r>
      <w:proofErr w:type="spellStart"/>
      <w:r w:rsidR="00A656B8" w:rsidRPr="000B3F78">
        <w:rPr>
          <w:rFonts w:cs="Times New Roman"/>
          <w:bCs/>
        </w:rPr>
        <w:t>Hennon</w:t>
      </w:r>
      <w:proofErr w:type="spellEnd"/>
      <w:r w:rsidR="00A656B8" w:rsidRPr="000B3F78">
        <w:rPr>
          <w:rFonts w:cs="Times New Roman"/>
          <w:bCs/>
        </w:rPr>
        <w:t xml:space="preserve">, </w:t>
      </w:r>
      <w:r w:rsidRPr="000B3F78">
        <w:rPr>
          <w:rFonts w:cs="Times New Roman"/>
          <w:bCs/>
        </w:rPr>
        <w:t xml:space="preserve">Joseph </w:t>
      </w:r>
      <w:proofErr w:type="spellStart"/>
      <w:r w:rsidRPr="000B3F78">
        <w:rPr>
          <w:rFonts w:cs="Times New Roman"/>
          <w:bCs/>
        </w:rPr>
        <w:t>N</w:t>
      </w:r>
      <w:r w:rsidR="000B3F78" w:rsidRPr="000B3F78">
        <w:rPr>
          <w:rFonts w:cs="Times New Roman"/>
          <w:bCs/>
        </w:rPr>
        <w:t>e</w:t>
      </w:r>
      <w:r w:rsidRPr="000B3F78">
        <w:rPr>
          <w:rFonts w:cs="Times New Roman"/>
          <w:bCs/>
        </w:rPr>
        <w:t>edoba</w:t>
      </w:r>
      <w:proofErr w:type="spellEnd"/>
      <w:r w:rsidRPr="000B3F78">
        <w:rPr>
          <w:rFonts w:cs="Times New Roman"/>
          <w:bCs/>
        </w:rPr>
        <w:t xml:space="preserve">, Katie Maxey, Rhonda Morales, </w:t>
      </w:r>
      <w:proofErr w:type="spellStart"/>
      <w:r w:rsidRPr="000B3F78">
        <w:rPr>
          <w:rFonts w:cs="Times New Roman"/>
          <w:bCs/>
        </w:rPr>
        <w:t>Tawnya</w:t>
      </w:r>
      <w:proofErr w:type="spellEnd"/>
      <w:r w:rsidRPr="000B3F78">
        <w:rPr>
          <w:rFonts w:cs="Times New Roman"/>
          <w:bCs/>
        </w:rPr>
        <w:t xml:space="preserve"> Peterson, Megan Schatz, Jarred Swalwell, Peter Zuber, E. Virginia </w:t>
      </w:r>
      <w:proofErr w:type="spellStart"/>
      <w:r w:rsidRPr="000B3F78">
        <w:rPr>
          <w:rFonts w:cs="Times New Roman"/>
          <w:bCs/>
        </w:rPr>
        <w:t>Armbrust</w:t>
      </w:r>
      <w:proofErr w:type="spellEnd"/>
      <w:r w:rsidRPr="000B3F78">
        <w:rPr>
          <w:rFonts w:cs="Times New Roman"/>
          <w:bCs/>
        </w:rPr>
        <w:t xml:space="preserve">,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8"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4B8D1235" w14:textId="77777777" w:rsidR="007F7D3F" w:rsidRPr="0015514D" w:rsidRDefault="00FF63AC" w:rsidP="007F7D3F">
      <w:pPr>
        <w:widowControl/>
        <w:tabs>
          <w:tab w:val="clear" w:pos="709"/>
        </w:tabs>
        <w:suppressAutoHyphens w:val="0"/>
        <w:spacing w:line="480" w:lineRule="auto"/>
        <w:ind w:firstLine="288"/>
        <w:jc w:val="both"/>
        <w:outlineLvl w:val="0"/>
        <w:rPr>
          <w:rFonts w:cs="Times New Roman"/>
          <w:b/>
          <w:bCs/>
        </w:rPr>
      </w:pPr>
      <w:r>
        <w:rPr>
          <w:rFonts w:cs="Times New Roman"/>
          <w:b/>
        </w:rPr>
        <w:br w:type="page"/>
      </w:r>
      <w:r w:rsidR="007F7D3F" w:rsidRPr="0015514D">
        <w:rPr>
          <w:rFonts w:cs="Times New Roman"/>
          <w:b/>
          <w:bCs/>
        </w:rPr>
        <w:lastRenderedPageBreak/>
        <w:t>Table</w:t>
      </w:r>
    </w:p>
    <w:p w14:paraId="7E005457" w14:textId="77777777" w:rsidR="007F7D3F" w:rsidRDefault="007F7D3F" w:rsidP="007F7D3F">
      <w:pPr>
        <w:widowControl/>
        <w:tabs>
          <w:tab w:val="clear" w:pos="709"/>
        </w:tabs>
        <w:suppressAutoHyphens w:val="0"/>
        <w:spacing w:line="480" w:lineRule="auto"/>
        <w:ind w:firstLine="288"/>
        <w:jc w:val="both"/>
        <w:rPr>
          <w:rFonts w:cs="Times New Roman"/>
          <w:bCs/>
        </w:rPr>
      </w:pPr>
    </w:p>
    <w:p w14:paraId="6DB08CAE" w14:textId="77777777" w:rsidR="007F7D3F" w:rsidRPr="00280AF2" w:rsidRDefault="007F7D3F" w:rsidP="007F7D3F">
      <w:pPr>
        <w:widowControl/>
        <w:tabs>
          <w:tab w:val="clear" w:pos="709"/>
        </w:tabs>
        <w:suppressAutoHyphens w:val="0"/>
        <w:spacing w:line="480" w:lineRule="auto"/>
        <w:ind w:firstLine="288"/>
        <w:jc w:val="both"/>
        <w:rPr>
          <w:rFonts w:cs="Times New Roman"/>
          <w:bCs/>
        </w:rPr>
      </w:pPr>
      <w:r w:rsidRPr="00685834">
        <w:rPr>
          <w:rFonts w:cs="Times New Roman"/>
          <w:b/>
        </w:rPr>
        <w:t xml:space="preserve">Table </w:t>
      </w:r>
      <w:r>
        <w:rPr>
          <w:rFonts w:cs="Times New Roman"/>
          <w:b/>
        </w:rPr>
        <w:t>S</w:t>
      </w:r>
      <w:r w:rsidRPr="00685834">
        <w:rPr>
          <w:rFonts w:cs="Times New Roman"/>
          <w:b/>
        </w:rPr>
        <w:t>1.</w:t>
      </w:r>
      <w:r>
        <w:rPr>
          <w:rFonts w:cs="Times New Roman"/>
        </w:rPr>
        <w:t xml:space="preserve"> Percent of </w:t>
      </w:r>
      <w:r>
        <w:rPr>
          <w:rFonts w:cs="Times New Roman"/>
          <w:i/>
          <w:iCs/>
        </w:rPr>
        <w:t xml:space="preserve">Teleaulax amphioxeia </w:t>
      </w:r>
      <w:r>
        <w:rPr>
          <w:rFonts w:cs="Times New Roman"/>
        </w:rPr>
        <w:t xml:space="preserve">to the total cryptophytes during the survey, determined </w:t>
      </w:r>
      <w:proofErr w:type="gramStart"/>
      <w:r>
        <w:rPr>
          <w:rFonts w:cs="Times New Roman"/>
        </w:rPr>
        <w:t xml:space="preserve">from  </w:t>
      </w:r>
      <w:r w:rsidRPr="008C5550">
        <w:rPr>
          <w:rFonts w:cs="Times New Roman"/>
        </w:rPr>
        <w:t>the</w:t>
      </w:r>
      <w:proofErr w:type="gramEnd"/>
      <w:r w:rsidRPr="008C5550">
        <w:rPr>
          <w:rFonts w:cs="Times New Roman"/>
        </w:rPr>
        <w:t xml:space="preserve"> comparison of amplicons from the LSU D2 region (USE) (see Materials &amp; Methods)</w:t>
      </w:r>
    </w:p>
    <w:p w14:paraId="2911F1D0" w14:textId="77777777" w:rsidR="007F7D3F" w:rsidRDefault="007F7D3F" w:rsidP="007F7D3F">
      <w:pPr>
        <w:widowControl/>
        <w:tabs>
          <w:tab w:val="clear" w:pos="709"/>
        </w:tabs>
        <w:suppressAutoHyphens w:val="0"/>
        <w:spacing w:line="480" w:lineRule="auto"/>
        <w:ind w:firstLine="288"/>
        <w:jc w:val="both"/>
        <w:rPr>
          <w:rFonts w:cs="Times New Roman"/>
          <w:b/>
          <w:bCs/>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298"/>
        <w:gridCol w:w="2448"/>
      </w:tblGrid>
      <w:tr w:rsidR="007F7D3F" w:rsidRPr="007C081D" w14:paraId="4AC0290D" w14:textId="77777777" w:rsidTr="007F7D3F">
        <w:trPr>
          <w:jc w:val="center"/>
        </w:trPr>
        <w:tc>
          <w:tcPr>
            <w:tcW w:w="1298" w:type="dxa"/>
          </w:tcPr>
          <w:p w14:paraId="3076831E" w14:textId="77777777" w:rsidR="007F7D3F" w:rsidRPr="007C081D" w:rsidRDefault="007F7D3F" w:rsidP="00816599">
            <w:pPr>
              <w:pStyle w:val="TableContents"/>
              <w:ind w:firstLine="288"/>
              <w:jc w:val="both"/>
              <w:rPr>
                <w:rFonts w:cs="Times New Roman"/>
              </w:rPr>
            </w:pPr>
            <w:commentRangeStart w:id="290"/>
            <w:r w:rsidRPr="007C081D">
              <w:rPr>
                <w:rFonts w:cs="Times New Roman"/>
              </w:rPr>
              <w:t>Date</w:t>
            </w:r>
            <w:commentRangeEnd w:id="290"/>
            <w:r w:rsidR="005858B6">
              <w:rPr>
                <w:rStyle w:val="CommentReference"/>
              </w:rPr>
              <w:commentReference w:id="290"/>
            </w:r>
          </w:p>
        </w:tc>
        <w:tc>
          <w:tcPr>
            <w:tcW w:w="2448" w:type="dxa"/>
          </w:tcPr>
          <w:p w14:paraId="4D90E579" w14:textId="4948B9F6" w:rsidR="007F7D3F" w:rsidRPr="007C081D" w:rsidRDefault="007F7D3F" w:rsidP="007F7D3F">
            <w:pPr>
              <w:pStyle w:val="TableContents"/>
              <w:jc w:val="center"/>
              <w:rPr>
                <w:rFonts w:cs="Times New Roman"/>
              </w:rPr>
            </w:pPr>
            <w:proofErr w:type="gramStart"/>
            <w:r w:rsidRPr="007C081D">
              <w:rPr>
                <w:rFonts w:cs="Times New Roman"/>
              </w:rPr>
              <w:t xml:space="preserve">%  </w:t>
            </w:r>
            <w:r w:rsidRPr="007C081D">
              <w:rPr>
                <w:rFonts w:cs="Times New Roman"/>
                <w:i/>
                <w:iCs/>
              </w:rPr>
              <w:t>T.</w:t>
            </w:r>
            <w:proofErr w:type="gramEnd"/>
            <w:r w:rsidRPr="007C081D">
              <w:rPr>
                <w:rFonts w:cs="Times New Roman"/>
                <w:i/>
                <w:iCs/>
              </w:rPr>
              <w:t xml:space="preserve"> amphioxeia</w:t>
            </w:r>
            <w:r w:rsidRPr="007C081D">
              <w:rPr>
                <w:rFonts w:cs="Times New Roman"/>
              </w:rPr>
              <w:t xml:space="preserve"> to total cryptophytes</w:t>
            </w:r>
          </w:p>
        </w:tc>
      </w:tr>
      <w:tr w:rsidR="007F7D3F" w:rsidRPr="007C081D" w14:paraId="4629D172" w14:textId="77777777" w:rsidTr="007F7D3F">
        <w:trPr>
          <w:jc w:val="center"/>
        </w:trPr>
        <w:tc>
          <w:tcPr>
            <w:tcW w:w="1298" w:type="dxa"/>
          </w:tcPr>
          <w:p w14:paraId="48F3A63F" w14:textId="77777777" w:rsidR="007F7D3F" w:rsidRPr="007C081D" w:rsidRDefault="007F7D3F" w:rsidP="00816599">
            <w:pPr>
              <w:pStyle w:val="TableContents"/>
              <w:ind w:firstLine="288"/>
              <w:jc w:val="both"/>
              <w:rPr>
                <w:rFonts w:cs="Times New Roman"/>
              </w:rPr>
            </w:pPr>
            <w:r w:rsidRPr="007C081D">
              <w:rPr>
                <w:rFonts w:cs="Times New Roman"/>
              </w:rPr>
              <w:t>9/11/13</w:t>
            </w:r>
          </w:p>
        </w:tc>
        <w:tc>
          <w:tcPr>
            <w:tcW w:w="2448" w:type="dxa"/>
          </w:tcPr>
          <w:p w14:paraId="463DA683" w14:textId="77777777" w:rsidR="007F7D3F" w:rsidRPr="007C081D" w:rsidRDefault="007F7D3F" w:rsidP="007F7D3F">
            <w:pPr>
              <w:pStyle w:val="TableContents"/>
              <w:ind w:firstLine="288"/>
              <w:jc w:val="center"/>
              <w:rPr>
                <w:rFonts w:cs="Times New Roman"/>
              </w:rPr>
            </w:pPr>
            <w:r w:rsidRPr="007C081D">
              <w:rPr>
                <w:rFonts w:cs="Times New Roman"/>
              </w:rPr>
              <w:t>0.40</w:t>
            </w:r>
          </w:p>
        </w:tc>
      </w:tr>
      <w:tr w:rsidR="007F7D3F" w:rsidRPr="007C081D" w14:paraId="68EBA071" w14:textId="77777777" w:rsidTr="007F7D3F">
        <w:trPr>
          <w:jc w:val="center"/>
        </w:trPr>
        <w:tc>
          <w:tcPr>
            <w:tcW w:w="1298" w:type="dxa"/>
          </w:tcPr>
          <w:p w14:paraId="4D54E4CB" w14:textId="77777777" w:rsidR="007F7D3F" w:rsidRPr="007C081D" w:rsidRDefault="007F7D3F" w:rsidP="00816599">
            <w:pPr>
              <w:pStyle w:val="TableContents"/>
              <w:ind w:firstLine="288"/>
              <w:jc w:val="both"/>
              <w:rPr>
                <w:rFonts w:cs="Times New Roman"/>
              </w:rPr>
            </w:pPr>
            <w:r w:rsidRPr="007C081D">
              <w:rPr>
                <w:rFonts w:cs="Times New Roman"/>
              </w:rPr>
              <w:t>9/13/13</w:t>
            </w:r>
          </w:p>
        </w:tc>
        <w:tc>
          <w:tcPr>
            <w:tcW w:w="2448" w:type="dxa"/>
          </w:tcPr>
          <w:p w14:paraId="4CDA2C8B" w14:textId="77777777" w:rsidR="007F7D3F" w:rsidRPr="007C081D" w:rsidRDefault="007F7D3F" w:rsidP="007F7D3F">
            <w:pPr>
              <w:pStyle w:val="TableContents"/>
              <w:ind w:firstLine="288"/>
              <w:jc w:val="center"/>
              <w:rPr>
                <w:rFonts w:cs="Times New Roman"/>
              </w:rPr>
            </w:pPr>
            <w:r w:rsidRPr="007C081D">
              <w:rPr>
                <w:rFonts w:cs="Times New Roman"/>
              </w:rPr>
              <w:t>0.18</w:t>
            </w:r>
          </w:p>
        </w:tc>
      </w:tr>
      <w:tr w:rsidR="007F7D3F" w:rsidRPr="007C081D" w14:paraId="39636484" w14:textId="77777777" w:rsidTr="007F7D3F">
        <w:trPr>
          <w:jc w:val="center"/>
        </w:trPr>
        <w:tc>
          <w:tcPr>
            <w:tcW w:w="1298" w:type="dxa"/>
          </w:tcPr>
          <w:p w14:paraId="327707FC" w14:textId="77777777" w:rsidR="007F7D3F" w:rsidRPr="007C081D" w:rsidRDefault="007F7D3F" w:rsidP="00816599">
            <w:pPr>
              <w:pStyle w:val="TableContents"/>
              <w:ind w:firstLine="288"/>
              <w:jc w:val="both"/>
              <w:rPr>
                <w:rFonts w:cs="Times New Roman"/>
              </w:rPr>
            </w:pPr>
            <w:r w:rsidRPr="007C081D">
              <w:rPr>
                <w:rFonts w:cs="Times New Roman"/>
              </w:rPr>
              <w:t>9/20/13</w:t>
            </w:r>
          </w:p>
        </w:tc>
        <w:tc>
          <w:tcPr>
            <w:tcW w:w="2448" w:type="dxa"/>
          </w:tcPr>
          <w:p w14:paraId="1B7A2ED5" w14:textId="77777777" w:rsidR="007F7D3F" w:rsidRPr="007C081D" w:rsidRDefault="007F7D3F" w:rsidP="007F7D3F">
            <w:pPr>
              <w:pStyle w:val="TableContents"/>
              <w:ind w:firstLine="288"/>
              <w:jc w:val="center"/>
              <w:rPr>
                <w:rFonts w:cs="Times New Roman"/>
              </w:rPr>
            </w:pPr>
            <w:r w:rsidRPr="007C081D">
              <w:rPr>
                <w:rFonts w:cs="Times New Roman"/>
              </w:rPr>
              <w:t>0.06</w:t>
            </w:r>
          </w:p>
        </w:tc>
      </w:tr>
      <w:tr w:rsidR="007F7D3F" w:rsidRPr="007C081D" w14:paraId="75377641" w14:textId="77777777" w:rsidTr="007F7D3F">
        <w:trPr>
          <w:jc w:val="center"/>
        </w:trPr>
        <w:tc>
          <w:tcPr>
            <w:tcW w:w="1298" w:type="dxa"/>
          </w:tcPr>
          <w:p w14:paraId="3513EC34" w14:textId="77777777" w:rsidR="007F7D3F" w:rsidRPr="007C081D" w:rsidRDefault="007F7D3F" w:rsidP="00816599">
            <w:pPr>
              <w:pStyle w:val="TableContents"/>
              <w:ind w:firstLine="288"/>
              <w:jc w:val="both"/>
              <w:rPr>
                <w:rFonts w:cs="Times New Roman"/>
              </w:rPr>
            </w:pPr>
            <w:r w:rsidRPr="007C081D">
              <w:rPr>
                <w:rFonts w:cs="Times New Roman"/>
              </w:rPr>
              <w:t>9/24/13</w:t>
            </w:r>
          </w:p>
        </w:tc>
        <w:tc>
          <w:tcPr>
            <w:tcW w:w="2448" w:type="dxa"/>
          </w:tcPr>
          <w:p w14:paraId="58594EF8" w14:textId="77777777" w:rsidR="007F7D3F" w:rsidRPr="007C081D" w:rsidRDefault="007F7D3F" w:rsidP="007F7D3F">
            <w:pPr>
              <w:pStyle w:val="TableContents"/>
              <w:ind w:firstLine="288"/>
              <w:jc w:val="center"/>
              <w:rPr>
                <w:rFonts w:cs="Times New Roman"/>
              </w:rPr>
            </w:pPr>
            <w:r w:rsidRPr="007C081D">
              <w:rPr>
                <w:rFonts w:cs="Times New Roman"/>
              </w:rPr>
              <w:t>0.08</w:t>
            </w:r>
          </w:p>
        </w:tc>
      </w:tr>
      <w:tr w:rsidR="007F7D3F" w:rsidRPr="007C081D" w14:paraId="113021FE" w14:textId="77777777" w:rsidTr="007F7D3F">
        <w:trPr>
          <w:jc w:val="center"/>
        </w:trPr>
        <w:tc>
          <w:tcPr>
            <w:tcW w:w="1298" w:type="dxa"/>
          </w:tcPr>
          <w:p w14:paraId="6BC0869C" w14:textId="77777777" w:rsidR="007F7D3F" w:rsidRPr="007C081D" w:rsidRDefault="007F7D3F" w:rsidP="00816599">
            <w:pPr>
              <w:pStyle w:val="TableContents"/>
              <w:ind w:firstLine="288"/>
              <w:jc w:val="both"/>
              <w:rPr>
                <w:rFonts w:cs="Times New Roman"/>
              </w:rPr>
            </w:pPr>
            <w:r w:rsidRPr="007C081D">
              <w:rPr>
                <w:rFonts w:cs="Times New Roman"/>
              </w:rPr>
              <w:t>10/1/13</w:t>
            </w:r>
          </w:p>
        </w:tc>
        <w:tc>
          <w:tcPr>
            <w:tcW w:w="2448" w:type="dxa"/>
          </w:tcPr>
          <w:p w14:paraId="53F8F732" w14:textId="77777777" w:rsidR="007F7D3F" w:rsidRPr="007C081D" w:rsidRDefault="007F7D3F" w:rsidP="007F7D3F">
            <w:pPr>
              <w:pStyle w:val="TableContents"/>
              <w:ind w:firstLine="288"/>
              <w:jc w:val="center"/>
              <w:rPr>
                <w:rFonts w:cs="Times New Roman"/>
              </w:rPr>
            </w:pPr>
            <w:r w:rsidRPr="007C081D">
              <w:rPr>
                <w:rFonts w:cs="Times New Roman"/>
              </w:rPr>
              <w:t>0.23</w:t>
            </w:r>
          </w:p>
        </w:tc>
      </w:tr>
    </w:tbl>
    <w:p w14:paraId="7E94C52B" w14:textId="77777777" w:rsidR="007F7D3F" w:rsidRDefault="007F7D3F" w:rsidP="007F7D3F">
      <w:pPr>
        <w:widowControl/>
        <w:tabs>
          <w:tab w:val="clear" w:pos="709"/>
        </w:tabs>
        <w:suppressAutoHyphens w:val="0"/>
        <w:ind w:firstLine="288"/>
        <w:jc w:val="both"/>
        <w:rPr>
          <w:rFonts w:cs="Times New Roman"/>
          <w:b/>
          <w:bCs/>
        </w:rPr>
      </w:pPr>
    </w:p>
    <w:p w14:paraId="2C5CEFCB" w14:textId="77777777" w:rsidR="007F7D3F" w:rsidRDefault="007F7D3F" w:rsidP="007F7D3F">
      <w:pPr>
        <w:widowControl/>
        <w:tabs>
          <w:tab w:val="clear" w:pos="709"/>
        </w:tabs>
        <w:suppressAutoHyphens w:val="0"/>
        <w:ind w:firstLine="288"/>
        <w:jc w:val="both"/>
        <w:rPr>
          <w:rFonts w:cs="Times New Roman"/>
          <w:b/>
          <w:bCs/>
        </w:rPr>
      </w:pPr>
    </w:p>
    <w:p w14:paraId="0CEB206E" w14:textId="462CC9FE" w:rsidR="007F7D3F" w:rsidRDefault="007F7D3F">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1225C190" w:rsidR="00563AD1" w:rsidRPr="00FE75DC" w:rsidRDefault="007C081D" w:rsidP="00FF63AC">
      <w:pPr>
        <w:spacing w:line="48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lastRenderedPageBreak/>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363700C4" w:rsidR="008D5305" w:rsidRDefault="000B08CC" w:rsidP="003218A1">
      <w:pPr>
        <w:spacing w:line="48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402A36">
      <w:pPr>
        <w:spacing w:line="480" w:lineRule="auto"/>
        <w:ind w:firstLine="288"/>
        <w:jc w:val="center"/>
        <w:rPr>
          <w:rFonts w:cs="Times New Roman"/>
        </w:rPr>
      </w:pPr>
    </w:p>
    <w:p w14:paraId="6DC1DD32" w14:textId="77777777" w:rsidR="00F5705B" w:rsidRDefault="00F5705B" w:rsidP="00F5705B">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414FAB58" w:rsidR="00090513" w:rsidRPr="00940EFD" w:rsidRDefault="008D5305" w:rsidP="00940EFD">
      <w:pPr>
        <w:spacing w:line="48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2"/>
      <w:footerReference w:type="even" r:id="rId23"/>
      <w:footerReference w:type="default" r:id="rId24"/>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2" w:author="Author" w:initials="A">
    <w:p w14:paraId="3FA155AB" w14:textId="1A95C731" w:rsidR="00061D7C" w:rsidRDefault="00061D7C">
      <w:pPr>
        <w:pStyle w:val="CommentText"/>
      </w:pPr>
      <w:r>
        <w:rPr>
          <w:rStyle w:val="CommentReference"/>
        </w:rPr>
        <w:annotationRef/>
      </w:r>
      <w:r>
        <w:t xml:space="preserve">Why are you calling this Mesodinium? The </w:t>
      </w:r>
      <w:proofErr w:type="spellStart"/>
      <w:r>
        <w:t>Herfort</w:t>
      </w:r>
      <w:proofErr w:type="spellEnd"/>
      <w:r>
        <w:t xml:space="preserve"> et al. (2012) paper revealed that the blooms are associated with clade B. Mesodinium is clade D, as described in Garcia-</w:t>
      </w:r>
      <w:proofErr w:type="spellStart"/>
      <w:r>
        <w:t>Cuetos</w:t>
      </w:r>
      <w:proofErr w:type="spellEnd"/>
      <w:r>
        <w:t xml:space="preserve"> et al. (2012). While clades B, C, D, and </w:t>
      </w:r>
      <w:proofErr w:type="spellStart"/>
      <w:r>
        <w:t>E</w:t>
      </w:r>
      <w:proofErr w:type="spellEnd"/>
      <w:r>
        <w:t xml:space="preserve"> are all in a subclade together and distinct from to clades A and F, they are also distinct from each other (with strong bootstrap support). Also, strains of clade B Mesodinium that I have observed (from Don Anderson) are not all large like Mesodinium. I think the rubrum/major story still needs a lot of attention. Using Mesodinium here is confusing and there is not good reason to do so. Please change it to M. rubrum. </w:t>
      </w:r>
    </w:p>
  </w:comment>
  <w:comment w:id="43" w:author="Author" w:initials="A">
    <w:p w14:paraId="20320B9E" w14:textId="77777777" w:rsidR="00061D7C" w:rsidRDefault="00061D7C">
      <w:pPr>
        <w:pStyle w:val="CommentText"/>
        <w:rPr>
          <w:rFonts w:eastAsia="Times New Roman" w:cs="Times New Roman"/>
        </w:rPr>
      </w:pPr>
      <w:r>
        <w:rPr>
          <w:rStyle w:val="CommentReference"/>
        </w:rPr>
        <w:annotationRef/>
      </w:r>
      <w:r>
        <w:rPr>
          <w:rFonts w:eastAsia="Times New Roman" w:cs="Times New Roman"/>
        </w:rPr>
        <w:t xml:space="preserve">Explanation from </w:t>
      </w:r>
      <w:proofErr w:type="spellStart"/>
      <w:r>
        <w:rPr>
          <w:rFonts w:eastAsia="Times New Roman" w:cs="Times New Roman"/>
        </w:rPr>
        <w:t>Lydie</w:t>
      </w:r>
      <w:proofErr w:type="spellEnd"/>
      <w:r>
        <w:rPr>
          <w:rFonts w:eastAsia="Times New Roman" w:cs="Times New Roman"/>
        </w:rPr>
        <w:t xml:space="preserve"> regarding M. major / M/ rubrum…</w:t>
      </w:r>
    </w:p>
    <w:p w14:paraId="0645BB75" w14:textId="77777777" w:rsidR="00061D7C" w:rsidRDefault="00061D7C">
      <w:pPr>
        <w:pStyle w:val="CommentText"/>
        <w:rPr>
          <w:rFonts w:eastAsia="Times New Roman" w:cs="Times New Roman"/>
        </w:rPr>
      </w:pPr>
    </w:p>
    <w:p w14:paraId="613CD223" w14:textId="3AF477B4" w:rsidR="00061D7C" w:rsidRDefault="00061D7C">
      <w:pPr>
        <w:pStyle w:val="CommentText"/>
      </w:pPr>
      <w:r w:rsidRPr="00CE7840">
        <w:rPr>
          <w:rFonts w:eastAsia="Times New Roman" w:cs="Times New Roman"/>
        </w:rPr>
        <w:t xml:space="preserve">Based on analysis of partial ‘18S-28S’ rDNA sequences retrieved from 2007-2009, our early work had established that the same variant of </w:t>
      </w:r>
      <w:r w:rsidRPr="00CE7840">
        <w:rPr>
          <w:rFonts w:eastAsia="Times New Roman" w:cs="Times New Roman"/>
          <w:i/>
        </w:rPr>
        <w:t>M. rubrum</w:t>
      </w:r>
      <w:r w:rsidRPr="00CE7840">
        <w:rPr>
          <w:rFonts w:eastAsia="Times New Roman" w:cs="Times New Roman"/>
        </w:rPr>
        <w:t>, variant B, blooms each year whilst 4 other non-blooming variants exist in the Columbia River coastal margin (</w:t>
      </w:r>
      <w:proofErr w:type="spellStart"/>
      <w:r w:rsidRPr="00CE7840">
        <w:rPr>
          <w:rFonts w:eastAsia="Times New Roman" w:cs="Times New Roman"/>
        </w:rPr>
        <w:t>Herfort</w:t>
      </w:r>
      <w:proofErr w:type="spellEnd"/>
      <w:r w:rsidRPr="00CE7840">
        <w:rPr>
          <w:rFonts w:eastAsia="Times New Roman" w:cs="Times New Roman"/>
        </w:rPr>
        <w:t xml:space="preserve"> et al. 2011b). The discovery of these different variants prompted Garcia-</w:t>
      </w:r>
      <w:proofErr w:type="spellStart"/>
      <w:r w:rsidRPr="00CE7840">
        <w:rPr>
          <w:rFonts w:eastAsia="Times New Roman" w:cs="Times New Roman"/>
        </w:rPr>
        <w:t>Cuetos</w:t>
      </w:r>
      <w:proofErr w:type="spellEnd"/>
      <w:r w:rsidRPr="00CE7840">
        <w:rPr>
          <w:rFonts w:eastAsia="Times New Roman" w:cs="Times New Roman"/>
        </w:rPr>
        <w:t xml:space="preserve"> et al. (2012) to question the taxonomic identification of published cultured and wild </w:t>
      </w:r>
      <w:r w:rsidRPr="00CE7840">
        <w:rPr>
          <w:rFonts w:eastAsia="Times New Roman" w:cs="Times New Roman"/>
          <w:i/>
        </w:rPr>
        <w:t>M. rubrum</w:t>
      </w:r>
      <w:r w:rsidRPr="00CE7840">
        <w:rPr>
          <w:rFonts w:eastAsia="Times New Roman" w:cs="Times New Roman"/>
        </w:rPr>
        <w:t xml:space="preserve"> and to ask if in fact they were the same species, or if they formed a species complex, or were distinct species. This led to the description of a novel species: </w:t>
      </w:r>
      <w:r w:rsidRPr="00CE7840">
        <w:rPr>
          <w:rFonts w:eastAsia="Times New Roman" w:cs="Times New Roman"/>
          <w:i/>
        </w:rPr>
        <w:t xml:space="preserve">M. major </w:t>
      </w:r>
      <w:r w:rsidRPr="00CE7840">
        <w:rPr>
          <w:rFonts w:eastAsia="Times New Roman" w:cs="Times New Roman"/>
        </w:rPr>
        <w:t>(Garcia-</w:t>
      </w:r>
      <w:proofErr w:type="spellStart"/>
      <w:r w:rsidRPr="00CE7840">
        <w:rPr>
          <w:rFonts w:eastAsia="Times New Roman" w:cs="Times New Roman"/>
        </w:rPr>
        <w:t>Cuetos</w:t>
      </w:r>
      <w:proofErr w:type="spellEnd"/>
      <w:r w:rsidRPr="00CE7840">
        <w:rPr>
          <w:rFonts w:eastAsia="Times New Roman" w:cs="Times New Roman"/>
        </w:rPr>
        <w:t xml:space="preserve"> et al. 2012). </w:t>
      </w:r>
      <w:r>
        <w:rPr>
          <w:rFonts w:eastAsia="Times New Roman" w:cs="Times New Roman"/>
        </w:rPr>
        <w:t>Two</w:t>
      </w:r>
      <w:r w:rsidRPr="00CE7840">
        <w:rPr>
          <w:rFonts w:eastAsia="Times New Roman" w:cs="Times New Roman"/>
        </w:rPr>
        <w:t xml:space="preserve"> lines of evidence suggest that the </w:t>
      </w:r>
      <w:r w:rsidRPr="00CE7840">
        <w:rPr>
          <w:rFonts w:eastAsia="Times New Roman" w:cs="Times New Roman"/>
          <w:i/>
        </w:rPr>
        <w:t>Mesodinium</w:t>
      </w:r>
      <w:r w:rsidRPr="00CE7840">
        <w:rPr>
          <w:rFonts w:eastAsia="Times New Roman" w:cs="Times New Roman"/>
        </w:rPr>
        <w:t xml:space="preserve"> species that blooms in the CRE is in fact </w:t>
      </w:r>
      <w:r w:rsidRPr="00CE7840">
        <w:rPr>
          <w:rFonts w:eastAsia="Times New Roman" w:cs="Times New Roman"/>
          <w:i/>
        </w:rPr>
        <w:t>M. major</w:t>
      </w:r>
      <w:r w:rsidRPr="00CE7840">
        <w:rPr>
          <w:rFonts w:eastAsia="Times New Roman" w:cs="Times New Roman"/>
        </w:rPr>
        <w:t xml:space="preserve"> (Peterson., </w:t>
      </w:r>
      <w:proofErr w:type="spellStart"/>
      <w:r w:rsidRPr="00CE7840">
        <w:rPr>
          <w:rFonts w:eastAsia="Times New Roman" w:cs="Times New Roman"/>
        </w:rPr>
        <w:t>unpubl</w:t>
      </w:r>
      <w:proofErr w:type="spellEnd"/>
      <w:r w:rsidRPr="00CE7840">
        <w:rPr>
          <w:rFonts w:eastAsia="Times New Roman" w:cs="Times New Roman"/>
        </w:rPr>
        <w:t>. data) given that (</w:t>
      </w:r>
      <w:proofErr w:type="spellStart"/>
      <w:r w:rsidRPr="00CE7840">
        <w:rPr>
          <w:rFonts w:eastAsia="Times New Roman" w:cs="Times New Roman"/>
        </w:rPr>
        <w:t>i</w:t>
      </w:r>
      <w:proofErr w:type="spellEnd"/>
      <w:r w:rsidRPr="00CE7840">
        <w:rPr>
          <w:rFonts w:eastAsia="Times New Roman" w:cs="Times New Roman"/>
        </w:rPr>
        <w:t xml:space="preserve">) it has a distinctive morphological feature only found in </w:t>
      </w:r>
      <w:r w:rsidRPr="00CE7840">
        <w:rPr>
          <w:rFonts w:eastAsia="Times New Roman" w:cs="Times New Roman"/>
          <w:i/>
        </w:rPr>
        <w:t>M. major</w:t>
      </w:r>
      <w:r w:rsidRPr="00CE7840">
        <w:rPr>
          <w:rFonts w:eastAsia="Times New Roman" w:cs="Times New Roman"/>
        </w:rPr>
        <w:t>: the medusa form (i.e. oral end of the organism appears to collapse leaving behind cellular flaps) (Garcia-</w:t>
      </w:r>
      <w:proofErr w:type="spellStart"/>
      <w:r w:rsidRPr="00CE7840">
        <w:rPr>
          <w:rFonts w:eastAsia="Times New Roman" w:cs="Times New Roman"/>
        </w:rPr>
        <w:t>Cuetos</w:t>
      </w:r>
      <w:proofErr w:type="spellEnd"/>
      <w:r w:rsidRPr="00CE7840">
        <w:rPr>
          <w:rFonts w:eastAsia="Times New Roman" w:cs="Times New Roman"/>
        </w:rPr>
        <w:t xml:space="preserve"> et al. 2012) </w:t>
      </w:r>
      <w:proofErr w:type="spellStart"/>
      <w:r w:rsidRPr="00CE7840">
        <w:rPr>
          <w:rFonts w:eastAsia="Times New Roman" w:cs="Times New Roman"/>
        </w:rPr>
        <w:t>as</w:t>
      </w:r>
      <w:proofErr w:type="spellEnd"/>
      <w:r w:rsidRPr="00CE7840">
        <w:rPr>
          <w:rFonts w:eastAsia="Times New Roman" w:cs="Times New Roman"/>
        </w:rPr>
        <w:t xml:space="preserve"> seen clearly on 3</w:t>
      </w:r>
      <w:r w:rsidRPr="00CE7840">
        <w:rPr>
          <w:rFonts w:eastAsia="Times New Roman" w:cs="Times New Roman"/>
          <w:vertAlign w:val="superscript"/>
        </w:rPr>
        <w:t>rd</w:t>
      </w:r>
      <w:r w:rsidRPr="00CE7840">
        <w:rPr>
          <w:rFonts w:eastAsia="Times New Roman" w:cs="Times New Roman"/>
        </w:rPr>
        <w:t xml:space="preserve"> top image in Fig. 5 of Peterson et al. (2012); </w:t>
      </w:r>
      <w:r>
        <w:rPr>
          <w:rFonts w:eastAsia="Times New Roman" w:cs="Times New Roman"/>
        </w:rPr>
        <w:t>and (ii</w:t>
      </w:r>
      <w:r w:rsidRPr="00CE7840">
        <w:rPr>
          <w:rFonts w:eastAsia="Times New Roman" w:cs="Times New Roman"/>
        </w:rPr>
        <w:t xml:space="preserve">) recent analysis of partial ‘18S-28S’ rDNA sequences showed that it has close taxonomic affiliation with </w:t>
      </w:r>
      <w:r w:rsidRPr="00CE7840">
        <w:rPr>
          <w:rFonts w:eastAsia="Times New Roman" w:cs="Times New Roman"/>
          <w:i/>
        </w:rPr>
        <w:t>M. major</w:t>
      </w:r>
      <w:r w:rsidRPr="00CE7840">
        <w:rPr>
          <w:rFonts w:eastAsia="Times New Roman" w:cs="Times New Roman"/>
        </w:rPr>
        <w:t xml:space="preserve"> from Danish and Namibian coastal waters (Peterson., </w:t>
      </w:r>
      <w:proofErr w:type="spellStart"/>
      <w:r w:rsidRPr="00CE7840">
        <w:rPr>
          <w:rFonts w:eastAsia="Times New Roman" w:cs="Times New Roman"/>
        </w:rPr>
        <w:t>unpubl</w:t>
      </w:r>
      <w:proofErr w:type="spellEnd"/>
      <w:r w:rsidRPr="00CE7840">
        <w:rPr>
          <w:rFonts w:eastAsia="Times New Roman" w:cs="Times New Roman"/>
        </w:rPr>
        <w:t>. data).</w:t>
      </w:r>
    </w:p>
  </w:comment>
  <w:comment w:id="45" w:author="Author" w:initials="A">
    <w:p w14:paraId="48B883DA" w14:textId="5B9EE442" w:rsidR="00061D7C" w:rsidRDefault="00061D7C">
      <w:pPr>
        <w:pStyle w:val="CommentText"/>
      </w:pPr>
      <w:r>
        <w:rPr>
          <w:rStyle w:val="CommentReference"/>
        </w:rPr>
        <w:annotationRef/>
      </w:r>
      <w:r>
        <w:t xml:space="preserve">So, if we are going to call it Mesodinium, we definitely need to explain the name change more carefully and include a version of Peter’s tree and the medusa form micrographs in the supplemental material. Would this stay in the introduction or would it have to be further touched on in the methods/results? Are there any future CMOP papers that are planning on also using the tree and micrographs? </w:t>
      </w:r>
    </w:p>
    <w:p w14:paraId="006D8C8F" w14:textId="77777777" w:rsidR="00061D7C" w:rsidRDefault="00061D7C">
      <w:pPr>
        <w:pStyle w:val="CommentText"/>
      </w:pPr>
    </w:p>
    <w:p w14:paraId="2BEA3517" w14:textId="51A31A25" w:rsidR="00061D7C" w:rsidRDefault="00061D7C">
      <w:pPr>
        <w:pStyle w:val="CommentText"/>
      </w:pPr>
      <w:r>
        <w:t>Also, since numerous past publications on this bug in the CRE have referred to it as M. rubrum, and we are changing that, is it something worth also mentioning in the abstract (i.e. should we emphasize the change)? Especially if future papers will be citing this one about the change?</w:t>
      </w:r>
    </w:p>
  </w:comment>
  <w:comment w:id="75" w:author="Author" w:initials="A">
    <w:p w14:paraId="6DB094A5" w14:textId="1A74C154" w:rsidR="00061D7C" w:rsidRDefault="00061D7C">
      <w:pPr>
        <w:pStyle w:val="CommentText"/>
      </w:pPr>
      <w:r>
        <w:rPr>
          <w:rStyle w:val="CommentReference"/>
        </w:rPr>
        <w:annotationRef/>
      </w:r>
      <w:r>
        <w:t>This was also shown in Johnson et al. 2013 in Chesapeake Bay (</w:t>
      </w:r>
      <w:proofErr w:type="spellStart"/>
      <w:r>
        <w:t>Choptank</w:t>
      </w:r>
      <w:proofErr w:type="spellEnd"/>
      <w:r>
        <w:t xml:space="preserve"> River) and by Kim et al. (2007) and </w:t>
      </w:r>
      <w:proofErr w:type="spellStart"/>
      <w:r>
        <w:t>Yih</w:t>
      </w:r>
      <w:proofErr w:type="spellEnd"/>
      <w:r>
        <w:t xml:space="preserve"> et al. in Korea.</w:t>
      </w:r>
    </w:p>
    <w:p w14:paraId="3A488A5A" w14:textId="77777777" w:rsidR="00061D7C" w:rsidRDefault="00061D7C">
      <w:pPr>
        <w:pStyle w:val="CommentText"/>
      </w:pPr>
    </w:p>
    <w:p w14:paraId="39853426" w14:textId="77777777" w:rsidR="00061D7C" w:rsidRDefault="00061D7C"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r>
        <w:rPr>
          <w:rFonts w:ascii="Helvetica" w:eastAsiaTheme="minorEastAsia" w:hAnsi="Helvetica" w:cs="Helvetica"/>
          <w:color w:val="auto"/>
          <w:lang w:eastAsia="en-US" w:bidi="ar-SA"/>
        </w:rPr>
        <w:t xml:space="preserve">Kim S, Park MG, Moon C, Shin K, Chang M (2007). Seasonal variations in phytoplankton growth and microzooplankton grazing in a temperate coastal embayment, Korea. </w:t>
      </w:r>
      <w:proofErr w:type="spellStart"/>
      <w:r>
        <w:rPr>
          <w:rFonts w:ascii="Helvetica" w:eastAsiaTheme="minorEastAsia" w:hAnsi="Helvetica" w:cs="Helvetica"/>
          <w:i/>
          <w:iCs/>
          <w:color w:val="auto"/>
          <w:lang w:eastAsia="en-US" w:bidi="ar-SA"/>
        </w:rPr>
        <w:t>Estuar</w:t>
      </w:r>
      <w:proofErr w:type="spellEnd"/>
      <w:r>
        <w:rPr>
          <w:rFonts w:ascii="Helvetica" w:eastAsiaTheme="minorEastAsia" w:hAnsi="Helvetica" w:cs="Helvetica"/>
          <w:i/>
          <w:iCs/>
          <w:color w:val="auto"/>
          <w:lang w:eastAsia="en-US" w:bidi="ar-SA"/>
        </w:rPr>
        <w:t xml:space="preserve"> Coast Shelf </w:t>
      </w:r>
      <w:proofErr w:type="spellStart"/>
      <w:r>
        <w:rPr>
          <w:rFonts w:ascii="Helvetica" w:eastAsiaTheme="minorEastAsia" w:hAnsi="Helvetica" w:cs="Helvetica"/>
          <w:i/>
          <w:iCs/>
          <w:color w:val="auto"/>
          <w:lang w:eastAsia="en-US" w:bidi="ar-SA"/>
        </w:rPr>
        <w:t>Sci</w:t>
      </w:r>
      <w:proofErr w:type="spellEnd"/>
      <w:r>
        <w:rPr>
          <w:rFonts w:ascii="Helvetica" w:eastAsiaTheme="minorEastAsia" w:hAnsi="Helvetica" w:cs="Helvetica"/>
          <w:color w:val="auto"/>
          <w:lang w:eastAsia="en-US" w:bidi="ar-SA"/>
        </w:rPr>
        <w:t xml:space="preserve"> </w:t>
      </w:r>
      <w:r>
        <w:rPr>
          <w:rFonts w:ascii="Helvetica" w:eastAsiaTheme="minorEastAsia" w:hAnsi="Helvetica" w:cs="Helvetica"/>
          <w:b/>
          <w:bCs/>
          <w:color w:val="auto"/>
          <w:lang w:eastAsia="en-US" w:bidi="ar-SA"/>
        </w:rPr>
        <w:t>71:</w:t>
      </w:r>
      <w:r>
        <w:rPr>
          <w:rFonts w:ascii="Helvetica" w:eastAsiaTheme="minorEastAsia" w:hAnsi="Helvetica" w:cs="Helvetica"/>
          <w:color w:val="auto"/>
          <w:lang w:eastAsia="en-US" w:bidi="ar-SA"/>
        </w:rPr>
        <w:t xml:space="preserve"> 159-169.</w:t>
      </w:r>
    </w:p>
    <w:p w14:paraId="1E172EB5" w14:textId="77777777" w:rsidR="00061D7C" w:rsidRDefault="00061D7C"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7B5B845D" w14:textId="77777777" w:rsidR="00061D7C" w:rsidRDefault="00061D7C"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r>
        <w:rPr>
          <w:rFonts w:ascii="Helvetica" w:eastAsiaTheme="minorEastAsia" w:hAnsi="Helvetica" w:cs="Helvetica"/>
          <w:color w:val="auto"/>
          <w:lang w:eastAsia="en-US" w:bidi="ar-SA"/>
        </w:rPr>
        <w:t xml:space="preserve">Johnson MD, </w:t>
      </w:r>
      <w:proofErr w:type="spellStart"/>
      <w:r>
        <w:rPr>
          <w:rFonts w:ascii="Helvetica" w:eastAsiaTheme="minorEastAsia" w:hAnsi="Helvetica" w:cs="Helvetica"/>
          <w:color w:val="auto"/>
          <w:lang w:eastAsia="en-US" w:bidi="ar-SA"/>
        </w:rPr>
        <w:t>Stoecker</w:t>
      </w:r>
      <w:proofErr w:type="spellEnd"/>
      <w:r>
        <w:rPr>
          <w:rFonts w:ascii="Helvetica" w:eastAsiaTheme="minorEastAsia" w:hAnsi="Helvetica" w:cs="Helvetica"/>
          <w:color w:val="auto"/>
          <w:lang w:eastAsia="en-US" w:bidi="ar-SA"/>
        </w:rPr>
        <w:t xml:space="preserve"> DK, Marshall HG (2013). Seasonal dynamics of </w:t>
      </w:r>
      <w:r>
        <w:rPr>
          <w:rFonts w:ascii="Helvetica" w:eastAsiaTheme="minorEastAsia" w:hAnsi="Helvetica" w:cs="Helvetica"/>
          <w:i/>
          <w:iCs/>
          <w:color w:val="auto"/>
          <w:lang w:eastAsia="en-US" w:bidi="ar-SA"/>
        </w:rPr>
        <w:t>Mesodinium rubrum</w:t>
      </w:r>
      <w:r>
        <w:rPr>
          <w:rFonts w:ascii="Helvetica" w:eastAsiaTheme="minorEastAsia" w:hAnsi="Helvetica" w:cs="Helvetica"/>
          <w:color w:val="auto"/>
          <w:lang w:eastAsia="en-US" w:bidi="ar-SA"/>
        </w:rPr>
        <w:t xml:space="preserve"> in Chesapeake Bay. </w:t>
      </w:r>
      <w:r>
        <w:rPr>
          <w:rFonts w:ascii="Helvetica" w:eastAsiaTheme="minorEastAsia" w:hAnsi="Helvetica" w:cs="Helvetica"/>
          <w:i/>
          <w:iCs/>
          <w:color w:val="auto"/>
          <w:lang w:eastAsia="en-US" w:bidi="ar-SA"/>
        </w:rPr>
        <w:t>J Plankton Res</w:t>
      </w:r>
      <w:r>
        <w:rPr>
          <w:rFonts w:ascii="Helvetica" w:eastAsiaTheme="minorEastAsia" w:hAnsi="Helvetica" w:cs="Helvetica"/>
          <w:color w:val="auto"/>
          <w:lang w:eastAsia="en-US" w:bidi="ar-SA"/>
        </w:rPr>
        <w:t xml:space="preserve"> </w:t>
      </w:r>
      <w:r>
        <w:rPr>
          <w:rFonts w:ascii="Helvetica" w:eastAsiaTheme="minorEastAsia" w:hAnsi="Helvetica" w:cs="Helvetica"/>
          <w:b/>
          <w:bCs/>
          <w:color w:val="auto"/>
          <w:lang w:eastAsia="en-US" w:bidi="ar-SA"/>
        </w:rPr>
        <w:t>35:</w:t>
      </w:r>
      <w:r>
        <w:rPr>
          <w:rFonts w:ascii="Helvetica" w:eastAsiaTheme="minorEastAsia" w:hAnsi="Helvetica" w:cs="Helvetica"/>
          <w:color w:val="auto"/>
          <w:lang w:eastAsia="en-US" w:bidi="ar-SA"/>
        </w:rPr>
        <w:t xml:space="preserve"> 877-893.</w:t>
      </w:r>
    </w:p>
    <w:p w14:paraId="25B41ECB" w14:textId="77777777" w:rsidR="00061D7C" w:rsidRDefault="00061D7C"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7C4288FF" w14:textId="77777777" w:rsidR="00061D7C" w:rsidRDefault="00061D7C"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roofErr w:type="spellStart"/>
      <w:r>
        <w:rPr>
          <w:rFonts w:ascii="Helvetica" w:eastAsiaTheme="minorEastAsia" w:hAnsi="Helvetica" w:cs="Helvetica"/>
          <w:color w:val="auto"/>
          <w:lang w:eastAsia="en-US" w:bidi="ar-SA"/>
        </w:rPr>
        <w:t>Yih</w:t>
      </w:r>
      <w:proofErr w:type="spellEnd"/>
      <w:r>
        <w:rPr>
          <w:rFonts w:ascii="Helvetica" w:eastAsiaTheme="minorEastAsia" w:hAnsi="Helvetica" w:cs="Helvetica"/>
          <w:color w:val="auto"/>
          <w:lang w:eastAsia="en-US" w:bidi="ar-SA"/>
        </w:rPr>
        <w:t xml:space="preserve"> W, Kim HS, Myung G, Park JW, Du </w:t>
      </w:r>
      <w:proofErr w:type="spellStart"/>
      <w:r>
        <w:rPr>
          <w:rFonts w:ascii="Helvetica" w:eastAsiaTheme="minorEastAsia" w:hAnsi="Helvetica" w:cs="Helvetica"/>
          <w:color w:val="auto"/>
          <w:lang w:eastAsia="en-US" w:bidi="ar-SA"/>
        </w:rPr>
        <w:t>Yoo</w:t>
      </w:r>
      <w:proofErr w:type="spellEnd"/>
      <w:r>
        <w:rPr>
          <w:rFonts w:ascii="Helvetica" w:eastAsiaTheme="minorEastAsia" w:hAnsi="Helvetica" w:cs="Helvetica"/>
          <w:color w:val="auto"/>
          <w:lang w:eastAsia="en-US" w:bidi="ar-SA"/>
        </w:rPr>
        <w:t xml:space="preserve"> Y, </w:t>
      </w:r>
      <w:proofErr w:type="spellStart"/>
      <w:r>
        <w:rPr>
          <w:rFonts w:ascii="Helvetica" w:eastAsiaTheme="minorEastAsia" w:hAnsi="Helvetica" w:cs="Helvetica"/>
          <w:color w:val="auto"/>
          <w:lang w:eastAsia="en-US" w:bidi="ar-SA"/>
        </w:rPr>
        <w:t>Jeong</w:t>
      </w:r>
      <w:proofErr w:type="spellEnd"/>
      <w:r>
        <w:rPr>
          <w:rFonts w:ascii="Helvetica" w:eastAsiaTheme="minorEastAsia" w:hAnsi="Helvetica" w:cs="Helvetica"/>
          <w:color w:val="auto"/>
          <w:lang w:eastAsia="en-US" w:bidi="ar-SA"/>
        </w:rPr>
        <w:t xml:space="preserve"> HJ (2013). The red-tide ciliate</w:t>
      </w:r>
      <w:r>
        <w:rPr>
          <w:rFonts w:ascii="Helvetica" w:eastAsiaTheme="minorEastAsia" w:hAnsi="Helvetica" w:cs="Helvetica"/>
          <w:i/>
          <w:iCs/>
          <w:color w:val="auto"/>
          <w:lang w:eastAsia="en-US" w:bidi="ar-SA"/>
        </w:rPr>
        <w:t xml:space="preserve"> Mesodinium rubrum</w:t>
      </w:r>
      <w:r>
        <w:rPr>
          <w:rFonts w:ascii="Helvetica" w:eastAsiaTheme="minorEastAsia" w:hAnsi="Helvetica" w:cs="Helvetica"/>
          <w:color w:val="auto"/>
          <w:lang w:eastAsia="en-US" w:bidi="ar-SA"/>
        </w:rPr>
        <w:t xml:space="preserve"> in Korean coastal waters. </w:t>
      </w:r>
      <w:r>
        <w:rPr>
          <w:rFonts w:ascii="Helvetica" w:eastAsiaTheme="minorEastAsia" w:hAnsi="Helvetica" w:cs="Helvetica"/>
          <w:i/>
          <w:iCs/>
          <w:color w:val="auto"/>
          <w:lang w:eastAsia="en-US" w:bidi="ar-SA"/>
        </w:rPr>
        <w:t>Harmful Algae</w:t>
      </w:r>
      <w:r>
        <w:rPr>
          <w:rFonts w:ascii="Helvetica" w:eastAsiaTheme="minorEastAsia" w:hAnsi="Helvetica" w:cs="Helvetica"/>
          <w:color w:val="auto"/>
          <w:lang w:eastAsia="en-US" w:bidi="ar-SA"/>
        </w:rPr>
        <w:t xml:space="preserve"> </w:t>
      </w:r>
      <w:r>
        <w:rPr>
          <w:rFonts w:ascii="Helvetica" w:eastAsiaTheme="minorEastAsia" w:hAnsi="Helvetica" w:cs="Helvetica"/>
          <w:b/>
          <w:bCs/>
          <w:color w:val="auto"/>
          <w:lang w:eastAsia="en-US" w:bidi="ar-SA"/>
        </w:rPr>
        <w:t>30:</w:t>
      </w:r>
      <w:r>
        <w:rPr>
          <w:rFonts w:ascii="Helvetica" w:eastAsiaTheme="minorEastAsia" w:hAnsi="Helvetica" w:cs="Helvetica"/>
          <w:color w:val="auto"/>
          <w:lang w:eastAsia="en-US" w:bidi="ar-SA"/>
        </w:rPr>
        <w:t xml:space="preserve"> S53-S61.</w:t>
      </w:r>
    </w:p>
    <w:p w14:paraId="4B10AB0C" w14:textId="77777777" w:rsidR="00061D7C" w:rsidRDefault="00061D7C"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2595DA0C" w14:textId="77777777" w:rsidR="00061D7C" w:rsidRDefault="00061D7C"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3BA94A40" w14:textId="77777777" w:rsidR="00061D7C" w:rsidRDefault="00061D7C">
      <w:pPr>
        <w:pStyle w:val="CommentText"/>
      </w:pPr>
    </w:p>
  </w:comment>
  <w:comment w:id="76" w:author="Author" w:initials="A">
    <w:p w14:paraId="167EE077" w14:textId="3B6BCBE1" w:rsidR="00061D7C" w:rsidRDefault="00061D7C">
      <w:pPr>
        <w:pStyle w:val="CommentText"/>
      </w:pPr>
      <w:r>
        <w:rPr>
          <w:rStyle w:val="CommentReference"/>
        </w:rPr>
        <w:annotationRef/>
      </w:r>
      <w:r>
        <w:t xml:space="preserve">Relationship between </w:t>
      </w:r>
      <w:proofErr w:type="spellStart"/>
      <w:r>
        <w:t>cryptos</w:t>
      </w:r>
      <w:proofErr w:type="spellEnd"/>
      <w:r>
        <w:t xml:space="preserve"> and m. rubrum in </w:t>
      </w:r>
      <w:proofErr w:type="spellStart"/>
      <w:r>
        <w:t>Yih</w:t>
      </w:r>
      <w:proofErr w:type="spellEnd"/>
      <w:r>
        <w:t xml:space="preserve"> et al paper is actually not very clear if you look at the data- not going to include that ref…. </w:t>
      </w:r>
    </w:p>
  </w:comment>
  <w:comment w:id="84" w:author="Author" w:initials="A">
    <w:p w14:paraId="5A170E84" w14:textId="2E8A72CD" w:rsidR="00061D7C" w:rsidRDefault="00061D7C">
      <w:pPr>
        <w:pStyle w:val="CommentText"/>
      </w:pPr>
      <w:r>
        <w:rPr>
          <w:rStyle w:val="CommentReference"/>
        </w:rPr>
        <w:annotationRef/>
      </w:r>
      <w:r>
        <w:t xml:space="preserve">Do we need to include </w:t>
      </w:r>
      <w:proofErr w:type="spellStart"/>
      <w:r>
        <w:t>Sosik</w:t>
      </w:r>
      <w:proofErr w:type="spellEnd"/>
      <w:r>
        <w:t xml:space="preserve"> and Hunter-</w:t>
      </w:r>
      <w:proofErr w:type="spellStart"/>
      <w:r>
        <w:t>Cevera</w:t>
      </w:r>
      <w:proofErr w:type="spellEnd"/>
      <w:r>
        <w:t xml:space="preserve"> citations here again too?</w:t>
      </w:r>
    </w:p>
  </w:comment>
  <w:comment w:id="85" w:author="Author" w:initials="A">
    <w:p w14:paraId="1EDC446C" w14:textId="443C46B6" w:rsidR="00061D7C" w:rsidRDefault="00061D7C">
      <w:pPr>
        <w:pStyle w:val="CommentText"/>
      </w:pPr>
      <w:r>
        <w:rPr>
          <w:rStyle w:val="CommentReference"/>
        </w:rPr>
        <w:annotationRef/>
      </w:r>
      <w:r>
        <w:t>No, 2014’s model is slightly different than what we use.</w:t>
      </w:r>
    </w:p>
  </w:comment>
  <w:comment w:id="94" w:author="Author" w:initials="A">
    <w:p w14:paraId="78294B63" w14:textId="1A041081" w:rsidR="00061D7C" w:rsidRDefault="00061D7C">
      <w:pPr>
        <w:pStyle w:val="CommentText"/>
      </w:pPr>
      <w:r>
        <w:rPr>
          <w:rStyle w:val="CommentReference"/>
        </w:rPr>
        <w:annotationRef/>
      </w:r>
      <w:r>
        <w:t>Reviewer 4 wants a website</w:t>
      </w:r>
    </w:p>
  </w:comment>
  <w:comment w:id="96" w:author="Author" w:initials="A">
    <w:p w14:paraId="39AAD67B" w14:textId="77777777" w:rsidR="00061D7C" w:rsidRDefault="00061D7C">
      <w:pPr>
        <w:pStyle w:val="CommentText"/>
      </w:pPr>
      <w:r>
        <w:rPr>
          <w:rStyle w:val="CommentReference"/>
        </w:rPr>
        <w:annotationRef/>
      </w:r>
      <w:r>
        <w:t>Maria – You need to explain why we used cell cycle instead of change in cell abundance to estimate rates of cell division.</w:t>
      </w:r>
    </w:p>
    <w:p w14:paraId="2688B5B4" w14:textId="77777777" w:rsidR="00061D7C" w:rsidRDefault="00061D7C">
      <w:pPr>
        <w:pStyle w:val="CommentText"/>
      </w:pPr>
      <w:r>
        <w:t>Something like:</w:t>
      </w:r>
    </w:p>
    <w:p w14:paraId="1F194A30" w14:textId="488E877B" w:rsidR="00061D7C" w:rsidRDefault="00061D7C" w:rsidP="002D1B2E">
      <w:pPr>
        <w:spacing w:line="480" w:lineRule="auto"/>
        <w:rPr>
          <w:rFonts w:cs="Times New Roman"/>
        </w:rPr>
      </w:pPr>
      <w:r>
        <w:t xml:space="preserve"> </w:t>
      </w:r>
      <w:r>
        <w:rPr>
          <w:rFonts w:cs="Times New Roman"/>
        </w:rPr>
        <w:t xml:space="preserve">Preliminary results showed a significant decrease in cell abundance during night time in culture, preventing us to estimate division rate based on the rate of change in cell abundance. </w:t>
      </w:r>
    </w:p>
    <w:p w14:paraId="1744B031" w14:textId="65AF7967" w:rsidR="00061D7C" w:rsidRDefault="00061D7C">
      <w:pPr>
        <w:pStyle w:val="CommentText"/>
      </w:pPr>
    </w:p>
  </w:comment>
  <w:comment w:id="108" w:author="Author" w:initials="A">
    <w:p w14:paraId="1EADF5F5" w14:textId="454824B5" w:rsidR="00061D7C" w:rsidRDefault="00061D7C">
      <w:pPr>
        <w:pStyle w:val="CommentText"/>
      </w:pPr>
      <w:r>
        <w:rPr>
          <w:rStyle w:val="CommentReference"/>
        </w:rPr>
        <w:annotationRef/>
      </w:r>
      <w:r>
        <w:t>Was this done by gravity or pump?</w:t>
      </w:r>
    </w:p>
  </w:comment>
  <w:comment w:id="124" w:author="Author" w:initials="A">
    <w:p w14:paraId="0DEA91C2" w14:textId="0B63C467" w:rsidR="00061D7C" w:rsidRDefault="00061D7C">
      <w:pPr>
        <w:pStyle w:val="CommentText"/>
      </w:pPr>
      <w:r>
        <w:rPr>
          <w:rStyle w:val="CommentReference"/>
        </w:rPr>
        <w:annotationRef/>
      </w:r>
      <w:r>
        <w:t>“</w:t>
      </w:r>
      <w:proofErr w:type="spellStart"/>
      <w:r w:rsidRPr="00B10F12">
        <w:rPr>
          <w:rFonts w:cs="Arial"/>
          <w:color w:val="000000"/>
          <w:lang w:val="de-DE"/>
        </w:rPr>
        <w:t>during</w:t>
      </w:r>
      <w:proofErr w:type="spellEnd"/>
      <w:r w:rsidRPr="00B10F12">
        <w:rPr>
          <w:rFonts w:cs="Arial"/>
          <w:color w:val="000000"/>
          <w:lang w:val="de-DE"/>
        </w:rPr>
        <w:t xml:space="preserve"> </w:t>
      </w:r>
      <w:proofErr w:type="spellStart"/>
      <w:r w:rsidRPr="00B10F12">
        <w:rPr>
          <w:rFonts w:cs="Arial"/>
          <w:color w:val="000000"/>
          <w:lang w:val="de-DE"/>
        </w:rPr>
        <w:t>neap</w:t>
      </w:r>
      <w:proofErr w:type="spellEnd"/>
      <w:r w:rsidRPr="00B10F12">
        <w:rPr>
          <w:rFonts w:cs="Arial"/>
          <w:color w:val="000000"/>
          <w:lang w:val="de-DE"/>
        </w:rPr>
        <w:t xml:space="preserve"> </w:t>
      </w:r>
      <w:proofErr w:type="spellStart"/>
      <w:r w:rsidRPr="00B10F12">
        <w:rPr>
          <w:rFonts w:cs="Arial"/>
          <w:color w:val="000000"/>
          <w:lang w:val="de-DE"/>
        </w:rPr>
        <w:t>tide</w:t>
      </w:r>
      <w:proofErr w:type="spellEnd"/>
      <w:r w:rsidRPr="00B10F12">
        <w:rPr>
          <w:rFonts w:cs="Arial"/>
          <w:color w:val="000000"/>
          <w:lang w:val="de-DE"/>
        </w:rPr>
        <w:t xml:space="preserve"> </w:t>
      </w:r>
      <w:proofErr w:type="spellStart"/>
      <w:r w:rsidRPr="00B10F12">
        <w:rPr>
          <w:rFonts w:cs="Arial"/>
          <w:color w:val="000000"/>
          <w:lang w:val="de-DE"/>
        </w:rPr>
        <w:t>it</w:t>
      </w:r>
      <w:proofErr w:type="spellEnd"/>
      <w:r w:rsidRPr="00B10F12">
        <w:rPr>
          <w:rFonts w:cs="Arial"/>
          <w:color w:val="000000"/>
          <w:lang w:val="de-DE"/>
        </w:rPr>
        <w:t xml:space="preserve"> </w:t>
      </w:r>
      <w:proofErr w:type="spellStart"/>
      <w:r w:rsidRPr="00B10F12">
        <w:rPr>
          <w:rFonts w:cs="Arial"/>
          <w:color w:val="000000"/>
          <w:lang w:val="de-DE"/>
        </w:rPr>
        <w:t>looks</w:t>
      </w:r>
      <w:proofErr w:type="spellEnd"/>
      <w:r w:rsidRPr="00B10F12">
        <w:rPr>
          <w:rFonts w:cs="Arial"/>
          <w:color w:val="000000"/>
          <w:lang w:val="de-DE"/>
        </w:rPr>
        <w:t xml:space="preserve"> </w:t>
      </w:r>
      <w:proofErr w:type="spellStart"/>
      <w:r w:rsidRPr="00B10F12">
        <w:rPr>
          <w:rFonts w:cs="Arial"/>
          <w:color w:val="000000"/>
          <w:lang w:val="de-DE"/>
        </w:rPr>
        <w:t>that</w:t>
      </w:r>
      <w:proofErr w:type="spellEnd"/>
      <w:r w:rsidRPr="00B10F12">
        <w:rPr>
          <w:rFonts w:cs="Arial"/>
          <w:color w:val="000000"/>
          <w:lang w:val="de-DE"/>
        </w:rPr>
        <w:t xml:space="preserve"> </w:t>
      </w:r>
      <w:proofErr w:type="spellStart"/>
      <w:r w:rsidRPr="00B10F12">
        <w:rPr>
          <w:rFonts w:cs="Arial"/>
          <w:color w:val="000000"/>
          <w:lang w:val="de-DE"/>
        </w:rPr>
        <w:t>chlorophyll</w:t>
      </w:r>
      <w:proofErr w:type="spellEnd"/>
      <w:r w:rsidRPr="00B10F12">
        <w:rPr>
          <w:rFonts w:cs="Arial"/>
          <w:color w:val="000000"/>
          <w:lang w:val="de-DE"/>
        </w:rPr>
        <w:t xml:space="preserve"> </w:t>
      </w:r>
      <w:proofErr w:type="spellStart"/>
      <w:r w:rsidRPr="00B10F12">
        <w:rPr>
          <w:rFonts w:cs="Arial"/>
          <w:color w:val="000000"/>
          <w:lang w:val="de-DE"/>
        </w:rPr>
        <w:t>is</w:t>
      </w:r>
      <w:proofErr w:type="spellEnd"/>
      <w:r w:rsidRPr="00B10F12">
        <w:rPr>
          <w:rFonts w:cs="Arial"/>
          <w:color w:val="000000"/>
          <w:lang w:val="de-DE"/>
        </w:rPr>
        <w:t xml:space="preserve"> </w:t>
      </w:r>
      <w:proofErr w:type="spellStart"/>
      <w:r w:rsidRPr="00B10F12">
        <w:rPr>
          <w:rFonts w:cs="Arial"/>
          <w:color w:val="000000"/>
          <w:lang w:val="de-DE"/>
        </w:rPr>
        <w:t>more</w:t>
      </w:r>
      <w:proofErr w:type="spellEnd"/>
      <w:r w:rsidRPr="00B10F12">
        <w:rPr>
          <w:rFonts w:cs="Arial"/>
          <w:color w:val="000000"/>
          <w:lang w:val="de-DE"/>
        </w:rPr>
        <w:t xml:space="preserve"> </w:t>
      </w:r>
      <w:proofErr w:type="spellStart"/>
      <w:r w:rsidRPr="00B10F12">
        <w:rPr>
          <w:rFonts w:cs="Arial"/>
          <w:color w:val="000000"/>
          <w:lang w:val="de-DE"/>
        </w:rPr>
        <w:t>influenced</w:t>
      </w:r>
      <w:proofErr w:type="spellEnd"/>
      <w:r w:rsidRPr="00B10F12">
        <w:rPr>
          <w:rFonts w:cs="Arial"/>
          <w:color w:val="000000"/>
          <w:lang w:val="de-DE"/>
        </w:rPr>
        <w:t xml:space="preserve"> </w:t>
      </w:r>
      <w:proofErr w:type="spellStart"/>
      <w:r w:rsidRPr="00B10F12">
        <w:rPr>
          <w:rFonts w:cs="Arial"/>
          <w:color w:val="000000"/>
          <w:lang w:val="de-DE"/>
        </w:rPr>
        <w:t>by</w:t>
      </w:r>
      <w:proofErr w:type="spellEnd"/>
      <w:r w:rsidRPr="00B10F12">
        <w:rPr>
          <w:rFonts w:cs="Arial"/>
          <w:color w:val="000000"/>
          <w:lang w:val="de-DE"/>
        </w:rPr>
        <w:t xml:space="preserve"> diel </w:t>
      </w:r>
      <w:proofErr w:type="spellStart"/>
      <w:r w:rsidRPr="00B10F12">
        <w:rPr>
          <w:rFonts w:cs="Arial"/>
          <w:color w:val="000000"/>
          <w:lang w:val="de-DE"/>
        </w:rPr>
        <w:t>patterns</w:t>
      </w:r>
      <w:proofErr w:type="spellEnd"/>
      <w:r w:rsidRPr="00B10F12">
        <w:rPr>
          <w:rFonts w:cs="Arial"/>
          <w:color w:val="000000"/>
          <w:lang w:val="de-DE"/>
        </w:rPr>
        <w:t xml:space="preserve"> </w:t>
      </w:r>
      <w:proofErr w:type="spellStart"/>
      <w:r w:rsidRPr="00B10F12">
        <w:rPr>
          <w:rFonts w:cs="Arial"/>
          <w:color w:val="000000"/>
          <w:lang w:val="de-DE"/>
        </w:rPr>
        <w:t>than</w:t>
      </w:r>
      <w:proofErr w:type="spellEnd"/>
      <w:r w:rsidRPr="00B10F12">
        <w:rPr>
          <w:rFonts w:cs="Arial"/>
          <w:color w:val="000000"/>
          <w:lang w:val="de-DE"/>
        </w:rPr>
        <w:t xml:space="preserve"> </w:t>
      </w:r>
      <w:proofErr w:type="spellStart"/>
      <w:r w:rsidRPr="00B10F12">
        <w:rPr>
          <w:rFonts w:cs="Arial"/>
          <w:color w:val="000000"/>
          <w:lang w:val="de-DE"/>
        </w:rPr>
        <w:t>by</w:t>
      </w:r>
      <w:proofErr w:type="spellEnd"/>
      <w:r w:rsidRPr="00B10F12">
        <w:rPr>
          <w:rFonts w:cs="Arial"/>
          <w:color w:val="000000"/>
          <w:lang w:val="de-DE"/>
        </w:rPr>
        <w:t xml:space="preserve"> </w:t>
      </w:r>
      <w:proofErr w:type="spellStart"/>
      <w:r w:rsidRPr="00B10F12">
        <w:rPr>
          <w:rFonts w:cs="Arial"/>
          <w:color w:val="000000"/>
          <w:lang w:val="de-DE"/>
        </w:rPr>
        <w:t>tides</w:t>
      </w:r>
      <w:proofErr w:type="spellEnd"/>
      <w:r w:rsidRPr="00B10F12">
        <w:rPr>
          <w:rFonts w:cs="Arial"/>
          <w:color w:val="000000"/>
          <w:lang w:val="de-DE"/>
        </w:rPr>
        <w:t xml:space="preserve">. </w:t>
      </w:r>
      <w:proofErr w:type="spellStart"/>
      <w:r w:rsidRPr="00B10F12">
        <w:rPr>
          <w:rFonts w:cs="Arial"/>
          <w:color w:val="000000"/>
          <w:lang w:val="de-DE"/>
        </w:rPr>
        <w:t>During</w:t>
      </w:r>
      <w:proofErr w:type="spellEnd"/>
      <w:r w:rsidRPr="00B10F12">
        <w:rPr>
          <w:rFonts w:cs="Arial"/>
          <w:color w:val="000000"/>
          <w:lang w:val="de-DE"/>
        </w:rPr>
        <w:t xml:space="preserve"> </w:t>
      </w:r>
      <w:proofErr w:type="spellStart"/>
      <w:r w:rsidRPr="00B10F12">
        <w:rPr>
          <w:rFonts w:cs="Arial"/>
          <w:color w:val="000000"/>
          <w:lang w:val="de-DE"/>
        </w:rPr>
        <w:t>the</w:t>
      </w:r>
      <w:proofErr w:type="spellEnd"/>
      <w:r w:rsidRPr="00B10F12">
        <w:rPr>
          <w:rFonts w:cs="Arial"/>
          <w:color w:val="000000"/>
          <w:lang w:val="de-DE"/>
        </w:rPr>
        <w:t xml:space="preserve"> spring </w:t>
      </w:r>
      <w:proofErr w:type="spellStart"/>
      <w:r w:rsidRPr="00B10F12">
        <w:rPr>
          <w:rFonts w:cs="Arial"/>
          <w:color w:val="000000"/>
          <w:lang w:val="de-DE"/>
        </w:rPr>
        <w:t>tides</w:t>
      </w:r>
      <w:proofErr w:type="spellEnd"/>
      <w:r w:rsidRPr="00B10F12">
        <w:rPr>
          <w:rFonts w:cs="Arial"/>
          <w:color w:val="000000"/>
          <w:lang w:val="de-DE"/>
        </w:rPr>
        <w:t xml:space="preserve">, </w:t>
      </w:r>
      <w:proofErr w:type="spellStart"/>
      <w:r w:rsidRPr="00B10F12">
        <w:rPr>
          <w:rFonts w:cs="Arial"/>
          <w:color w:val="000000"/>
          <w:lang w:val="de-DE"/>
        </w:rPr>
        <w:t>variations</w:t>
      </w:r>
      <w:proofErr w:type="spellEnd"/>
      <w:r w:rsidRPr="00B10F12">
        <w:rPr>
          <w:rFonts w:cs="Arial"/>
          <w:color w:val="000000"/>
          <w:lang w:val="de-DE"/>
        </w:rPr>
        <w:t xml:space="preserve"> </w:t>
      </w:r>
      <w:proofErr w:type="spellStart"/>
      <w:r w:rsidRPr="00B10F12">
        <w:rPr>
          <w:rFonts w:cs="Arial"/>
          <w:color w:val="000000"/>
          <w:lang w:val="de-DE"/>
        </w:rPr>
        <w:t>of</w:t>
      </w:r>
      <w:proofErr w:type="spellEnd"/>
      <w:r w:rsidRPr="00B10F12">
        <w:rPr>
          <w:rFonts w:cs="Arial"/>
          <w:color w:val="000000"/>
          <w:lang w:val="de-DE"/>
        </w:rPr>
        <w:t xml:space="preserve"> </w:t>
      </w:r>
      <w:proofErr w:type="spellStart"/>
      <w:r w:rsidRPr="00B10F12">
        <w:rPr>
          <w:rFonts w:cs="Arial"/>
          <w:color w:val="000000"/>
          <w:lang w:val="de-DE"/>
        </w:rPr>
        <w:t>chlorophyll</w:t>
      </w:r>
      <w:proofErr w:type="spellEnd"/>
      <w:r w:rsidRPr="00B10F12">
        <w:rPr>
          <w:rFonts w:cs="Arial"/>
          <w:color w:val="000000"/>
          <w:lang w:val="de-DE"/>
        </w:rPr>
        <w:t xml:space="preserve"> a </w:t>
      </w:r>
      <w:proofErr w:type="spellStart"/>
      <w:r w:rsidRPr="00B10F12">
        <w:rPr>
          <w:rFonts w:cs="Arial"/>
          <w:color w:val="000000"/>
          <w:lang w:val="de-DE"/>
        </w:rPr>
        <w:t>are</w:t>
      </w:r>
      <w:proofErr w:type="spellEnd"/>
      <w:r w:rsidRPr="00B10F12">
        <w:rPr>
          <w:rFonts w:cs="Arial"/>
          <w:color w:val="000000"/>
          <w:lang w:val="de-DE"/>
        </w:rPr>
        <w:t xml:space="preserve"> </w:t>
      </w:r>
      <w:proofErr w:type="spellStart"/>
      <w:r w:rsidRPr="00B10F12">
        <w:rPr>
          <w:rFonts w:cs="Arial"/>
          <w:color w:val="000000"/>
          <w:lang w:val="de-DE"/>
        </w:rPr>
        <w:t>more</w:t>
      </w:r>
      <w:proofErr w:type="spellEnd"/>
      <w:r w:rsidRPr="00B10F12">
        <w:rPr>
          <w:rFonts w:cs="Arial"/>
          <w:color w:val="000000"/>
          <w:lang w:val="de-DE"/>
        </w:rPr>
        <w:t xml:space="preserve"> </w:t>
      </w:r>
      <w:proofErr w:type="spellStart"/>
      <w:r w:rsidRPr="00B10F12">
        <w:rPr>
          <w:rFonts w:cs="Arial"/>
          <w:color w:val="000000"/>
          <w:lang w:val="de-DE"/>
        </w:rPr>
        <w:t>pronounced</w:t>
      </w:r>
      <w:proofErr w:type="spellEnd"/>
      <w:r w:rsidRPr="00B10F12">
        <w:rPr>
          <w:rFonts w:cs="Arial"/>
          <w:color w:val="000000"/>
          <w:lang w:val="de-DE"/>
        </w:rPr>
        <w:t xml:space="preserve"> </w:t>
      </w:r>
      <w:proofErr w:type="spellStart"/>
      <w:r w:rsidRPr="00B10F12">
        <w:rPr>
          <w:rFonts w:cs="Arial"/>
          <w:color w:val="000000"/>
          <w:lang w:val="de-DE"/>
        </w:rPr>
        <w:t>with</w:t>
      </w:r>
      <w:proofErr w:type="spellEnd"/>
      <w:r w:rsidRPr="00B10F12">
        <w:rPr>
          <w:rFonts w:cs="Arial"/>
          <w:color w:val="000000"/>
          <w:lang w:val="de-DE"/>
        </w:rPr>
        <w:t xml:space="preserve"> </w:t>
      </w:r>
      <w:proofErr w:type="spellStart"/>
      <w:r w:rsidRPr="00B10F12">
        <w:rPr>
          <w:rFonts w:cs="Arial"/>
          <w:color w:val="000000"/>
          <w:lang w:val="de-DE"/>
        </w:rPr>
        <w:t>tides</w:t>
      </w:r>
      <w:proofErr w:type="spellEnd"/>
      <w:r w:rsidRPr="00B10F12">
        <w:rPr>
          <w:rFonts w:cs="Arial"/>
          <w:color w:val="000000"/>
          <w:lang w:val="de-DE"/>
        </w:rPr>
        <w:t xml:space="preserve"> </w:t>
      </w:r>
      <w:proofErr w:type="spellStart"/>
      <w:proofErr w:type="gramStart"/>
      <w:r w:rsidRPr="00B10F12">
        <w:rPr>
          <w:rFonts w:cs="Arial"/>
          <w:color w:val="000000"/>
          <w:lang w:val="de-DE"/>
        </w:rPr>
        <w:t>frequency</w:t>
      </w:r>
      <w:proofErr w:type="spellEnd"/>
      <w:r w:rsidRPr="00B10F12">
        <w:rPr>
          <w:rFonts w:cs="Arial"/>
          <w:color w:val="000000"/>
          <w:lang w:val="de-DE"/>
        </w:rPr>
        <w:t xml:space="preserve"> ?</w:t>
      </w:r>
      <w:proofErr w:type="gramEnd"/>
      <w:r>
        <w:rPr>
          <w:rFonts w:cs="Arial"/>
          <w:color w:val="000000"/>
          <w:lang w:val="de-DE"/>
        </w:rPr>
        <w:t xml:space="preserve">“ – </w:t>
      </w:r>
      <w:proofErr w:type="spellStart"/>
      <w:r>
        <w:rPr>
          <w:rFonts w:cs="Arial"/>
          <w:color w:val="000000"/>
          <w:lang w:val="de-DE"/>
        </w:rPr>
        <w:t>reviewer</w:t>
      </w:r>
      <w:proofErr w:type="spellEnd"/>
      <w:r>
        <w:rPr>
          <w:rFonts w:cs="Arial"/>
          <w:color w:val="000000"/>
          <w:lang w:val="de-DE"/>
        </w:rPr>
        <w:t xml:space="preserve"> 4</w:t>
      </w:r>
    </w:p>
  </w:comment>
  <w:comment w:id="125" w:author="Author" w:initials="A">
    <w:p w14:paraId="3E7E130E" w14:textId="79BE1858" w:rsidR="00061D7C" w:rsidRDefault="00061D7C">
      <w:pPr>
        <w:pStyle w:val="CommentText"/>
      </w:pPr>
      <w:r>
        <w:rPr>
          <w:rStyle w:val="CommentReference"/>
        </w:rPr>
        <w:annotationRef/>
      </w:r>
      <w:r w:rsidRPr="002D1B2E">
        <w:rPr>
          <w:highlight w:val="yellow"/>
        </w:rPr>
        <w:t>That’s a good comment. Maria, can you look into it?</w:t>
      </w:r>
    </w:p>
  </w:comment>
  <w:comment w:id="126" w:author="Author" w:initials="A">
    <w:p w14:paraId="4F48329E" w14:textId="3745C6E8" w:rsidR="00061D7C" w:rsidRDefault="00061D7C">
      <w:pPr>
        <w:pStyle w:val="CommentText"/>
      </w:pPr>
      <w:r>
        <w:rPr>
          <w:rStyle w:val="CommentReference"/>
        </w:rPr>
        <w:annotationRef/>
      </w:r>
      <w:r>
        <w:t xml:space="preserve">This is rather small for T. amphioxeia. I wonder if they were haploid. </w:t>
      </w:r>
    </w:p>
  </w:comment>
  <w:comment w:id="129" w:author="Author" w:initials="A">
    <w:p w14:paraId="682B63F6" w14:textId="159D3E19" w:rsidR="00061D7C" w:rsidRDefault="00061D7C">
      <w:pPr>
        <w:pStyle w:val="CommentText"/>
      </w:pPr>
      <w:r>
        <w:rPr>
          <w:rStyle w:val="CommentReference"/>
        </w:rPr>
        <w:annotationRef/>
      </w:r>
      <w:r>
        <w:t xml:space="preserve">Can you also include a total community cryptophyte counts from </w:t>
      </w:r>
      <w:proofErr w:type="spellStart"/>
      <w:r>
        <w:t>gluteraldehyde</w:t>
      </w:r>
      <w:proofErr w:type="spellEnd"/>
      <w:r>
        <w:t xml:space="preserve"> fixed samples (microscopy or flow cytometry)?</w:t>
      </w:r>
    </w:p>
  </w:comment>
  <w:comment w:id="130" w:author="Author" w:initials="A">
    <w:p w14:paraId="02F5BC94" w14:textId="68CAFF84" w:rsidR="00061D7C" w:rsidRDefault="00061D7C">
      <w:pPr>
        <w:pStyle w:val="CommentText"/>
      </w:pPr>
      <w:r>
        <w:rPr>
          <w:rStyle w:val="CommentReference"/>
        </w:rPr>
        <w:annotationRef/>
      </w:r>
      <w:r>
        <w:t>I like to keep Fig S2 in SI</w:t>
      </w:r>
    </w:p>
  </w:comment>
  <w:comment w:id="131" w:author="Author" w:initials="A">
    <w:p w14:paraId="3C69F7BC" w14:textId="1EB86661" w:rsidR="00061D7C" w:rsidRDefault="00061D7C">
      <w:pPr>
        <w:pStyle w:val="CommentText"/>
      </w:pPr>
      <w:r>
        <w:rPr>
          <w:rStyle w:val="CommentReference"/>
        </w:rPr>
        <w:annotationRef/>
      </w:r>
      <w:r>
        <w:t xml:space="preserve">I think that this addresses the above comment (unless they were talking about the “mystery </w:t>
      </w:r>
      <w:proofErr w:type="spellStart"/>
      <w:r>
        <w:t>cryptos</w:t>
      </w:r>
      <w:proofErr w:type="spellEnd"/>
      <w:r>
        <w:t xml:space="preserve">”)? </w:t>
      </w:r>
    </w:p>
  </w:comment>
  <w:comment w:id="133" w:author="Author" w:initials="A">
    <w:p w14:paraId="090385FB" w14:textId="7BDAFCE6" w:rsidR="00061D7C" w:rsidRDefault="00061D7C">
      <w:pPr>
        <w:pStyle w:val="CommentText"/>
      </w:pPr>
      <w:r>
        <w:rPr>
          <w:rStyle w:val="CommentReference"/>
        </w:rPr>
        <w:annotationRef/>
      </w:r>
      <w:r>
        <w:rPr>
          <w:rFonts w:cs="Arial"/>
          <w:color w:val="000000"/>
          <w:lang w:val="de-DE"/>
        </w:rPr>
        <w:t>„</w:t>
      </w:r>
      <w:r w:rsidRPr="00B10F12">
        <w:rPr>
          <w:rFonts w:cs="Arial"/>
          <w:color w:val="000000"/>
          <w:lang w:val="de-DE"/>
        </w:rPr>
        <w:t xml:space="preserve">I </w:t>
      </w:r>
      <w:proofErr w:type="spellStart"/>
      <w:r w:rsidRPr="00B10F12">
        <w:rPr>
          <w:rFonts w:cs="Arial"/>
          <w:color w:val="000000"/>
          <w:lang w:val="de-DE"/>
        </w:rPr>
        <w:t>would</w:t>
      </w:r>
      <w:proofErr w:type="spellEnd"/>
      <w:r w:rsidRPr="00B10F12">
        <w:rPr>
          <w:rFonts w:cs="Arial"/>
          <w:color w:val="000000"/>
          <w:lang w:val="de-DE"/>
        </w:rPr>
        <w:t xml:space="preserve"> </w:t>
      </w:r>
      <w:proofErr w:type="spellStart"/>
      <w:r w:rsidRPr="00B10F12">
        <w:rPr>
          <w:rFonts w:cs="Arial"/>
          <w:color w:val="000000"/>
          <w:lang w:val="de-DE"/>
        </w:rPr>
        <w:t>understand</w:t>
      </w:r>
      <w:proofErr w:type="spellEnd"/>
      <w:r w:rsidRPr="00B10F12">
        <w:rPr>
          <w:rFonts w:cs="Arial"/>
          <w:color w:val="000000"/>
          <w:lang w:val="de-DE"/>
        </w:rPr>
        <w:t xml:space="preserve"> </w:t>
      </w:r>
      <w:proofErr w:type="spellStart"/>
      <w:r w:rsidRPr="00B10F12">
        <w:rPr>
          <w:rFonts w:cs="Arial"/>
          <w:color w:val="000000"/>
          <w:lang w:val="de-DE"/>
        </w:rPr>
        <w:t>that</w:t>
      </w:r>
      <w:proofErr w:type="spellEnd"/>
      <w:r w:rsidRPr="00B10F12">
        <w:rPr>
          <w:rFonts w:cs="Arial"/>
          <w:color w:val="000000"/>
          <w:lang w:val="de-DE"/>
        </w:rPr>
        <w:t xml:space="preserve"> M Major </w:t>
      </w:r>
      <w:proofErr w:type="spellStart"/>
      <w:r w:rsidRPr="00B10F12">
        <w:rPr>
          <w:rFonts w:cs="Arial"/>
          <w:color w:val="000000"/>
          <w:lang w:val="de-DE"/>
        </w:rPr>
        <w:t>responds</w:t>
      </w:r>
      <w:proofErr w:type="spellEnd"/>
      <w:r w:rsidRPr="00B10F12">
        <w:rPr>
          <w:rFonts w:cs="Arial"/>
          <w:color w:val="000000"/>
          <w:lang w:val="de-DE"/>
        </w:rPr>
        <w:t xml:space="preserve"> </w:t>
      </w:r>
      <w:proofErr w:type="spellStart"/>
      <w:r w:rsidRPr="00B10F12">
        <w:rPr>
          <w:rFonts w:cs="Arial"/>
          <w:color w:val="000000"/>
          <w:lang w:val="de-DE"/>
        </w:rPr>
        <w:t>to</w:t>
      </w:r>
      <w:proofErr w:type="spellEnd"/>
      <w:r w:rsidRPr="00B10F12">
        <w:rPr>
          <w:rFonts w:cs="Arial"/>
          <w:color w:val="000000"/>
          <w:lang w:val="de-DE"/>
        </w:rPr>
        <w:t xml:space="preserve"> </w:t>
      </w:r>
      <w:proofErr w:type="spellStart"/>
      <w:r w:rsidRPr="00B10F12">
        <w:rPr>
          <w:rFonts w:cs="Arial"/>
          <w:color w:val="000000"/>
          <w:lang w:val="de-DE"/>
        </w:rPr>
        <w:t>teleaulax</w:t>
      </w:r>
      <w:proofErr w:type="spellEnd"/>
      <w:r w:rsidRPr="00B10F12">
        <w:rPr>
          <w:rFonts w:cs="Arial"/>
          <w:color w:val="000000"/>
          <w:lang w:val="de-DE"/>
        </w:rPr>
        <w:t xml:space="preserve"> </w:t>
      </w:r>
      <w:proofErr w:type="spellStart"/>
      <w:r w:rsidRPr="00B10F12">
        <w:rPr>
          <w:rFonts w:cs="Arial"/>
          <w:color w:val="000000"/>
          <w:lang w:val="de-DE"/>
        </w:rPr>
        <w:t>abundances</w:t>
      </w:r>
      <w:proofErr w:type="spellEnd"/>
      <w:r w:rsidRPr="00B10F12">
        <w:rPr>
          <w:rFonts w:cs="Arial"/>
          <w:color w:val="000000"/>
          <w:lang w:val="de-DE"/>
        </w:rPr>
        <w:t xml:space="preserve"> </w:t>
      </w:r>
      <w:proofErr w:type="spellStart"/>
      <w:r w:rsidRPr="00B10F12">
        <w:rPr>
          <w:rFonts w:cs="Arial"/>
          <w:color w:val="000000"/>
          <w:lang w:val="de-DE"/>
        </w:rPr>
        <w:t>and</w:t>
      </w:r>
      <w:proofErr w:type="spellEnd"/>
      <w:r w:rsidRPr="00B10F12">
        <w:rPr>
          <w:rFonts w:cs="Arial"/>
          <w:color w:val="000000"/>
          <w:lang w:val="de-DE"/>
        </w:rPr>
        <w:t xml:space="preserve"> </w:t>
      </w:r>
      <w:proofErr w:type="spellStart"/>
      <w:r w:rsidRPr="00B10F12">
        <w:rPr>
          <w:rFonts w:cs="Arial"/>
          <w:color w:val="000000"/>
          <w:lang w:val="de-DE"/>
        </w:rPr>
        <w:t>that</w:t>
      </w:r>
      <w:proofErr w:type="spellEnd"/>
      <w:r w:rsidRPr="00B10F12">
        <w:rPr>
          <w:rFonts w:cs="Arial"/>
          <w:color w:val="000000"/>
          <w:lang w:val="de-DE"/>
        </w:rPr>
        <w:t xml:space="preserve"> </w:t>
      </w:r>
      <w:proofErr w:type="spellStart"/>
      <w:r w:rsidRPr="00B10F12">
        <w:rPr>
          <w:rFonts w:cs="Arial"/>
          <w:color w:val="000000"/>
          <w:lang w:val="de-DE"/>
        </w:rPr>
        <w:t>the</w:t>
      </w:r>
      <w:proofErr w:type="spellEnd"/>
      <w:r w:rsidRPr="00B10F12">
        <w:rPr>
          <w:rFonts w:cs="Arial"/>
          <w:color w:val="000000"/>
          <w:lang w:val="de-DE"/>
        </w:rPr>
        <w:t xml:space="preserve"> </w:t>
      </w:r>
      <w:proofErr w:type="spellStart"/>
      <w:r w:rsidRPr="00B10F12">
        <w:rPr>
          <w:rFonts w:cs="Arial"/>
          <w:color w:val="000000"/>
          <w:lang w:val="de-DE"/>
        </w:rPr>
        <w:t>relation</w:t>
      </w:r>
      <w:proofErr w:type="spellEnd"/>
      <w:r w:rsidRPr="00B10F12">
        <w:rPr>
          <w:rFonts w:cs="Arial"/>
          <w:color w:val="000000"/>
          <w:lang w:val="de-DE"/>
        </w:rPr>
        <w:t xml:space="preserve"> </w:t>
      </w:r>
      <w:proofErr w:type="spellStart"/>
      <w:r w:rsidRPr="00B10F12">
        <w:rPr>
          <w:rFonts w:cs="Arial"/>
          <w:color w:val="000000"/>
          <w:lang w:val="de-DE"/>
        </w:rPr>
        <w:t>is</w:t>
      </w:r>
      <w:proofErr w:type="spellEnd"/>
      <w:r w:rsidRPr="00B10F12">
        <w:rPr>
          <w:rFonts w:cs="Arial"/>
          <w:color w:val="000000"/>
          <w:lang w:val="de-DE"/>
        </w:rPr>
        <w:t xml:space="preserve"> not </w:t>
      </w:r>
      <w:proofErr w:type="spellStart"/>
      <w:r w:rsidRPr="00B10F12">
        <w:rPr>
          <w:rFonts w:cs="Arial"/>
          <w:color w:val="000000"/>
          <w:lang w:val="de-DE"/>
        </w:rPr>
        <w:t>coinciding</w:t>
      </w:r>
      <w:proofErr w:type="spellEnd"/>
      <w:r w:rsidRPr="00B10F12">
        <w:rPr>
          <w:rFonts w:cs="Arial"/>
          <w:color w:val="000000"/>
          <w:lang w:val="de-DE"/>
        </w:rPr>
        <w:t xml:space="preserve"> in time so </w:t>
      </w:r>
      <w:proofErr w:type="spellStart"/>
      <w:r w:rsidRPr="00B10F12">
        <w:rPr>
          <w:rFonts w:cs="Arial"/>
          <w:color w:val="000000"/>
          <w:lang w:val="de-DE"/>
        </w:rPr>
        <w:t>that</w:t>
      </w:r>
      <w:proofErr w:type="spellEnd"/>
      <w:r w:rsidRPr="00B10F12">
        <w:rPr>
          <w:rFonts w:cs="Arial"/>
          <w:color w:val="000000"/>
          <w:lang w:val="de-DE"/>
        </w:rPr>
        <w:t xml:space="preserve"> </w:t>
      </w:r>
      <w:proofErr w:type="spellStart"/>
      <w:r w:rsidRPr="00B10F12">
        <w:rPr>
          <w:rFonts w:cs="Arial"/>
          <w:color w:val="000000"/>
          <w:lang w:val="de-DE"/>
        </w:rPr>
        <w:t>the</w:t>
      </w:r>
      <w:proofErr w:type="spellEnd"/>
      <w:r w:rsidRPr="00B10F12">
        <w:rPr>
          <w:rFonts w:cs="Arial"/>
          <w:color w:val="000000"/>
          <w:lang w:val="de-DE"/>
        </w:rPr>
        <w:t xml:space="preserve"> </w:t>
      </w:r>
      <w:proofErr w:type="spellStart"/>
      <w:r w:rsidRPr="00B10F12">
        <w:rPr>
          <w:rFonts w:cs="Arial"/>
          <w:color w:val="000000"/>
          <w:lang w:val="de-DE"/>
        </w:rPr>
        <w:t>correlation</w:t>
      </w:r>
      <w:proofErr w:type="spellEnd"/>
      <w:r w:rsidRPr="00B10F12">
        <w:rPr>
          <w:rFonts w:cs="Arial"/>
          <w:color w:val="000000"/>
          <w:lang w:val="de-DE"/>
        </w:rPr>
        <w:t xml:space="preserve"> </w:t>
      </w:r>
      <w:proofErr w:type="spellStart"/>
      <w:r w:rsidRPr="00B10F12">
        <w:rPr>
          <w:rFonts w:cs="Arial"/>
          <w:color w:val="000000"/>
          <w:lang w:val="de-DE"/>
        </w:rPr>
        <w:t>should</w:t>
      </w:r>
      <w:proofErr w:type="spellEnd"/>
      <w:r w:rsidRPr="00B10F12">
        <w:rPr>
          <w:rFonts w:cs="Arial"/>
          <w:color w:val="000000"/>
          <w:lang w:val="de-DE"/>
        </w:rPr>
        <w:t xml:space="preserve"> not </w:t>
      </w:r>
      <w:proofErr w:type="spellStart"/>
      <w:proofErr w:type="gramStart"/>
      <w:r w:rsidRPr="00B10F12">
        <w:rPr>
          <w:rFonts w:cs="Arial"/>
          <w:color w:val="000000"/>
          <w:lang w:val="de-DE"/>
        </w:rPr>
        <w:t>work</w:t>
      </w:r>
      <w:proofErr w:type="spellEnd"/>
      <w:r w:rsidRPr="00B10F12">
        <w:rPr>
          <w:rFonts w:cs="Arial"/>
          <w:color w:val="000000"/>
          <w:lang w:val="de-DE"/>
        </w:rPr>
        <w:t xml:space="preserve"> ?</w:t>
      </w:r>
      <w:proofErr w:type="gramEnd"/>
      <w:r w:rsidRPr="00B10F12">
        <w:rPr>
          <w:rFonts w:cs="Arial"/>
          <w:color w:val="000000"/>
          <w:lang w:val="de-DE"/>
        </w:rPr>
        <w:t xml:space="preserve"> </w:t>
      </w:r>
      <w:proofErr w:type="spellStart"/>
      <w:r w:rsidRPr="00B10F12">
        <w:rPr>
          <w:rFonts w:cs="Arial"/>
          <w:color w:val="000000"/>
          <w:lang w:val="de-DE"/>
        </w:rPr>
        <w:t>Furthermore</w:t>
      </w:r>
      <w:proofErr w:type="spellEnd"/>
      <w:r w:rsidRPr="00B10F12">
        <w:rPr>
          <w:rFonts w:cs="Arial"/>
          <w:color w:val="000000"/>
          <w:lang w:val="de-DE"/>
        </w:rPr>
        <w:t xml:space="preserve">, </w:t>
      </w:r>
      <w:proofErr w:type="spellStart"/>
      <w:r w:rsidRPr="00B10F12">
        <w:rPr>
          <w:rFonts w:cs="Arial"/>
          <w:color w:val="000000"/>
          <w:lang w:val="de-DE"/>
        </w:rPr>
        <w:t>since</w:t>
      </w:r>
      <w:proofErr w:type="spellEnd"/>
      <w:r w:rsidRPr="00B10F12">
        <w:rPr>
          <w:rFonts w:cs="Arial"/>
          <w:color w:val="000000"/>
          <w:lang w:val="de-DE"/>
        </w:rPr>
        <w:t xml:space="preserve"> M Major </w:t>
      </w:r>
      <w:proofErr w:type="spellStart"/>
      <w:r w:rsidRPr="00B10F12">
        <w:rPr>
          <w:rFonts w:cs="Arial"/>
          <w:color w:val="000000"/>
          <w:lang w:val="de-DE"/>
        </w:rPr>
        <w:t>is</w:t>
      </w:r>
      <w:proofErr w:type="spellEnd"/>
      <w:r w:rsidRPr="00B10F12">
        <w:rPr>
          <w:rFonts w:cs="Arial"/>
          <w:color w:val="000000"/>
          <w:lang w:val="de-DE"/>
        </w:rPr>
        <w:t xml:space="preserve"> </w:t>
      </w:r>
      <w:proofErr w:type="spellStart"/>
      <w:r w:rsidRPr="00B10F12">
        <w:rPr>
          <w:rFonts w:cs="Arial"/>
          <w:color w:val="000000"/>
          <w:lang w:val="de-DE"/>
        </w:rPr>
        <w:t>able</w:t>
      </w:r>
      <w:proofErr w:type="spellEnd"/>
      <w:r w:rsidRPr="00B10F12">
        <w:rPr>
          <w:rFonts w:cs="Arial"/>
          <w:color w:val="000000"/>
          <w:lang w:val="de-DE"/>
        </w:rPr>
        <w:t xml:space="preserve"> </w:t>
      </w:r>
      <w:proofErr w:type="spellStart"/>
      <w:r w:rsidRPr="00B10F12">
        <w:rPr>
          <w:rFonts w:cs="Arial"/>
          <w:color w:val="000000"/>
          <w:lang w:val="de-DE"/>
        </w:rPr>
        <w:t>to</w:t>
      </w:r>
      <w:proofErr w:type="spellEnd"/>
      <w:r w:rsidRPr="00B10F12">
        <w:rPr>
          <w:rFonts w:cs="Arial"/>
          <w:color w:val="000000"/>
          <w:lang w:val="de-DE"/>
        </w:rPr>
        <w:t xml:space="preserve"> </w:t>
      </w:r>
      <w:proofErr w:type="spellStart"/>
      <w:r w:rsidRPr="00B10F12">
        <w:rPr>
          <w:rFonts w:cs="Arial"/>
          <w:color w:val="000000"/>
          <w:lang w:val="de-DE"/>
        </w:rPr>
        <w:t>swim</w:t>
      </w:r>
      <w:proofErr w:type="spellEnd"/>
      <w:r w:rsidRPr="00B10F12">
        <w:rPr>
          <w:rFonts w:cs="Arial"/>
          <w:color w:val="000000"/>
          <w:lang w:val="de-DE"/>
        </w:rPr>
        <w:t xml:space="preserve">, </w:t>
      </w:r>
      <w:proofErr w:type="spellStart"/>
      <w:r w:rsidRPr="00B10F12">
        <w:rPr>
          <w:rFonts w:cs="Arial"/>
          <w:color w:val="000000"/>
          <w:lang w:val="de-DE"/>
        </w:rPr>
        <w:t>would</w:t>
      </w:r>
      <w:proofErr w:type="spellEnd"/>
      <w:r w:rsidRPr="00B10F12">
        <w:rPr>
          <w:rFonts w:cs="Arial"/>
          <w:color w:val="000000"/>
          <w:lang w:val="de-DE"/>
        </w:rPr>
        <w:t xml:space="preserve"> </w:t>
      </w:r>
      <w:proofErr w:type="spellStart"/>
      <w:r w:rsidRPr="00B10F12">
        <w:rPr>
          <w:rFonts w:cs="Arial"/>
          <w:color w:val="000000"/>
          <w:lang w:val="de-DE"/>
        </w:rPr>
        <w:t>it</w:t>
      </w:r>
      <w:proofErr w:type="spellEnd"/>
      <w:r w:rsidRPr="00B10F12">
        <w:rPr>
          <w:rFonts w:cs="Arial"/>
          <w:color w:val="000000"/>
          <w:lang w:val="de-DE"/>
        </w:rPr>
        <w:t xml:space="preserve"> not </w:t>
      </w:r>
      <w:proofErr w:type="spellStart"/>
      <w:r w:rsidRPr="00B10F12">
        <w:rPr>
          <w:rFonts w:cs="Arial"/>
          <w:color w:val="000000"/>
          <w:lang w:val="de-DE"/>
        </w:rPr>
        <w:t>reach</w:t>
      </w:r>
      <w:proofErr w:type="spellEnd"/>
      <w:r w:rsidRPr="00B10F12">
        <w:rPr>
          <w:rFonts w:cs="Arial"/>
          <w:color w:val="000000"/>
          <w:lang w:val="de-DE"/>
        </w:rPr>
        <w:t xml:space="preserve"> </w:t>
      </w:r>
      <w:proofErr w:type="spellStart"/>
      <w:r w:rsidRPr="00B10F12">
        <w:rPr>
          <w:rFonts w:cs="Arial"/>
          <w:color w:val="000000"/>
          <w:lang w:val="de-DE"/>
        </w:rPr>
        <w:t>highest</w:t>
      </w:r>
      <w:proofErr w:type="spellEnd"/>
      <w:r w:rsidRPr="00B10F12">
        <w:rPr>
          <w:rFonts w:cs="Arial"/>
          <w:color w:val="000000"/>
          <w:lang w:val="de-DE"/>
        </w:rPr>
        <w:t xml:space="preserve"> </w:t>
      </w:r>
      <w:proofErr w:type="spellStart"/>
      <w:r w:rsidRPr="00B10F12">
        <w:rPr>
          <w:rFonts w:cs="Arial"/>
          <w:color w:val="000000"/>
          <w:lang w:val="de-DE"/>
        </w:rPr>
        <w:t>abundances</w:t>
      </w:r>
      <w:proofErr w:type="spellEnd"/>
      <w:r w:rsidRPr="00B10F12">
        <w:rPr>
          <w:rFonts w:cs="Arial"/>
          <w:color w:val="000000"/>
          <w:lang w:val="de-DE"/>
        </w:rPr>
        <w:t xml:space="preserve"> </w:t>
      </w:r>
      <w:proofErr w:type="spellStart"/>
      <w:proofErr w:type="gramStart"/>
      <w:r w:rsidRPr="00B10F12">
        <w:rPr>
          <w:rFonts w:cs="Arial"/>
          <w:color w:val="000000"/>
          <w:lang w:val="de-DE"/>
        </w:rPr>
        <w:t>patches</w:t>
      </w:r>
      <w:proofErr w:type="spellEnd"/>
      <w:r w:rsidRPr="00B10F12">
        <w:rPr>
          <w:rFonts w:cs="Arial"/>
          <w:color w:val="000000"/>
          <w:lang w:val="de-DE"/>
        </w:rPr>
        <w:t xml:space="preserve"> ?</w:t>
      </w:r>
      <w:proofErr w:type="gramEnd"/>
      <w:r w:rsidRPr="00B10F12">
        <w:rPr>
          <w:rFonts w:cs="Arial"/>
          <w:color w:val="000000"/>
          <w:lang w:val="de-DE"/>
        </w:rPr>
        <w:t xml:space="preserve"> </w:t>
      </w:r>
      <w:proofErr w:type="spellStart"/>
      <w:r w:rsidRPr="00B10F12">
        <w:rPr>
          <w:rFonts w:cs="Arial"/>
          <w:color w:val="000000"/>
          <w:lang w:val="de-DE"/>
        </w:rPr>
        <w:t>please</w:t>
      </w:r>
      <w:proofErr w:type="spellEnd"/>
      <w:r w:rsidRPr="00B10F12">
        <w:rPr>
          <w:rFonts w:cs="Arial"/>
          <w:color w:val="000000"/>
          <w:lang w:val="de-DE"/>
        </w:rPr>
        <w:t xml:space="preserve"> </w:t>
      </w:r>
      <w:proofErr w:type="spellStart"/>
      <w:r w:rsidRPr="00B10F12">
        <w:rPr>
          <w:rFonts w:cs="Arial"/>
          <w:color w:val="000000"/>
          <w:lang w:val="de-DE"/>
        </w:rPr>
        <w:t>comment</w:t>
      </w:r>
      <w:proofErr w:type="spellEnd"/>
      <w:r w:rsidRPr="00B10F12">
        <w:rPr>
          <w:rFonts w:cs="Arial"/>
          <w:color w:val="000000"/>
          <w:lang w:val="de-DE"/>
        </w:rPr>
        <w:t xml:space="preserve"> on </w:t>
      </w:r>
      <w:proofErr w:type="spellStart"/>
      <w:r w:rsidRPr="00B10F12">
        <w:rPr>
          <w:rFonts w:cs="Arial"/>
          <w:color w:val="000000"/>
          <w:lang w:val="de-DE"/>
        </w:rPr>
        <w:t>this</w:t>
      </w:r>
      <w:proofErr w:type="spellEnd"/>
      <w:r w:rsidRPr="00B10F12">
        <w:rPr>
          <w:rFonts w:cs="Arial"/>
          <w:color w:val="000000"/>
          <w:lang w:val="de-DE"/>
        </w:rPr>
        <w:t>.</w:t>
      </w:r>
      <w:r>
        <w:rPr>
          <w:rFonts w:cs="Arial"/>
          <w:color w:val="000000"/>
          <w:lang w:val="de-DE"/>
        </w:rPr>
        <w:t xml:space="preserve">“ – </w:t>
      </w:r>
      <w:proofErr w:type="spellStart"/>
      <w:r>
        <w:rPr>
          <w:rFonts w:cs="Arial"/>
          <w:color w:val="000000"/>
          <w:lang w:val="de-DE"/>
        </w:rPr>
        <w:t>reviewer</w:t>
      </w:r>
      <w:proofErr w:type="spellEnd"/>
      <w:r>
        <w:rPr>
          <w:rFonts w:cs="Arial"/>
          <w:color w:val="000000"/>
          <w:lang w:val="de-DE"/>
        </w:rPr>
        <w:t xml:space="preserve"> 4</w:t>
      </w:r>
    </w:p>
  </w:comment>
  <w:comment w:id="134" w:author="Author" w:initials="A">
    <w:p w14:paraId="05690690" w14:textId="026CFE94" w:rsidR="00061D7C" w:rsidRDefault="00061D7C">
      <w:pPr>
        <w:pStyle w:val="CommentText"/>
      </w:pPr>
      <w:r>
        <w:rPr>
          <w:rStyle w:val="CommentReference"/>
        </w:rPr>
        <w:annotationRef/>
      </w:r>
      <w:proofErr w:type="gramStart"/>
      <w:r>
        <w:t>Don’t</w:t>
      </w:r>
      <w:proofErr w:type="gramEnd"/>
      <w:r>
        <w:t xml:space="preserve"> this comment refer to the relationship found in Fig. 4?</w:t>
      </w:r>
    </w:p>
  </w:comment>
  <w:comment w:id="149" w:author="Author" w:initials="A">
    <w:p w14:paraId="22385F6F" w14:textId="310F9CDE" w:rsidR="00061D7C" w:rsidRDefault="00061D7C">
      <w:pPr>
        <w:pStyle w:val="CommentText"/>
      </w:pPr>
      <w:r>
        <w:rPr>
          <w:rStyle w:val="CommentReference"/>
        </w:rPr>
        <w:annotationRef/>
      </w:r>
      <w:r>
        <w:t xml:space="preserve">I don’t remember if we did this comparison or not (perhaps in previous drafts), but we don’t compare the division rates of the </w:t>
      </w:r>
      <w:proofErr w:type="spellStart"/>
      <w:r>
        <w:t>cryptos</w:t>
      </w:r>
      <w:proofErr w:type="spellEnd"/>
      <w:r>
        <w:t xml:space="preserve"> to the abundances of Mesodinium (even though this is an important part of the hypothesis). </w:t>
      </w:r>
    </w:p>
  </w:comment>
  <w:comment w:id="150" w:author="Author" w:initials="A">
    <w:p w14:paraId="14ECCC1A" w14:textId="757D6D49" w:rsidR="00061D7C" w:rsidRDefault="00061D7C">
      <w:pPr>
        <w:pStyle w:val="CommentText"/>
      </w:pPr>
      <w:r>
        <w:rPr>
          <w:rStyle w:val="CommentReference"/>
        </w:rPr>
        <w:annotationRef/>
      </w:r>
      <w:r>
        <w:t xml:space="preserve">Agreed. There is no correlation between the two. See line 198 in the </w:t>
      </w:r>
      <w:proofErr w:type="spellStart"/>
      <w:proofErr w:type="gramStart"/>
      <w:r>
        <w:t>main.R</w:t>
      </w:r>
      <w:proofErr w:type="spellEnd"/>
      <w:proofErr w:type="gramEnd"/>
      <w:r>
        <w:t xml:space="preserve"> file</w:t>
      </w:r>
    </w:p>
    <w:p w14:paraId="30FC7AF1" w14:textId="77777777" w:rsidR="00061D7C" w:rsidRDefault="00061D7C">
      <w:pPr>
        <w:pStyle w:val="CommentText"/>
      </w:pPr>
    </w:p>
    <w:p w14:paraId="6045EC0C" w14:textId="740E3A71" w:rsidR="00061D7C" w:rsidRDefault="00061D7C">
      <w:pPr>
        <w:pStyle w:val="CommentText"/>
      </w:pPr>
      <w:r w:rsidRPr="009977B7">
        <w:t>plot(data</w:t>
      </w:r>
      <w:proofErr w:type="gramStart"/>
      <w:r w:rsidRPr="009977B7">
        <w:t>[,c</w:t>
      </w:r>
      <w:proofErr w:type="gramEnd"/>
      <w:r w:rsidRPr="009977B7">
        <w:t>(14,9)])</w:t>
      </w:r>
    </w:p>
    <w:p w14:paraId="08EC11A5" w14:textId="77777777" w:rsidR="00061D7C" w:rsidRDefault="00061D7C">
      <w:pPr>
        <w:pStyle w:val="CommentText"/>
      </w:pPr>
    </w:p>
  </w:comment>
  <w:comment w:id="161" w:author="Author" w:initials="A">
    <w:p w14:paraId="3DA65C17" w14:textId="77777777" w:rsidR="00061D7C" w:rsidRPr="00B10F12" w:rsidRDefault="00061D7C" w:rsidP="00DE4DBA">
      <w:pPr>
        <w:autoSpaceDE w:val="0"/>
        <w:autoSpaceDN w:val="0"/>
        <w:adjustRightInd w:val="0"/>
        <w:rPr>
          <w:rFonts w:cs="Arial"/>
          <w:color w:val="000000"/>
          <w:lang w:val="de-DE"/>
        </w:rPr>
      </w:pPr>
      <w:r>
        <w:rPr>
          <w:rStyle w:val="CommentReference"/>
        </w:rPr>
        <w:annotationRef/>
      </w:r>
      <w:r>
        <w:t>“</w:t>
      </w:r>
      <w:r w:rsidRPr="00B10F12">
        <w:rPr>
          <w:rFonts w:cs="Arial"/>
          <w:color w:val="000000"/>
          <w:lang w:val="de-DE"/>
        </w:rPr>
        <w:t xml:space="preserve">I am not </w:t>
      </w:r>
      <w:proofErr w:type="spellStart"/>
      <w:r w:rsidRPr="00B10F12">
        <w:rPr>
          <w:rFonts w:cs="Arial"/>
          <w:color w:val="000000"/>
          <w:lang w:val="de-DE"/>
        </w:rPr>
        <w:t>convinced</w:t>
      </w:r>
      <w:proofErr w:type="spellEnd"/>
      <w:r w:rsidRPr="00B10F12">
        <w:rPr>
          <w:rFonts w:cs="Arial"/>
          <w:color w:val="000000"/>
          <w:lang w:val="de-DE"/>
        </w:rPr>
        <w:t xml:space="preserve"> </w:t>
      </w:r>
      <w:proofErr w:type="spellStart"/>
      <w:r w:rsidRPr="00B10F12">
        <w:rPr>
          <w:rFonts w:cs="Arial"/>
          <w:color w:val="000000"/>
          <w:lang w:val="de-DE"/>
        </w:rPr>
        <w:t>nutrients</w:t>
      </w:r>
      <w:proofErr w:type="spellEnd"/>
      <w:r w:rsidRPr="00B10F12">
        <w:rPr>
          <w:rFonts w:cs="Arial"/>
          <w:color w:val="000000"/>
          <w:lang w:val="de-DE"/>
        </w:rPr>
        <w:t xml:space="preserve"> </w:t>
      </w:r>
      <w:proofErr w:type="spellStart"/>
      <w:r w:rsidRPr="00B10F12">
        <w:rPr>
          <w:rFonts w:cs="Arial"/>
          <w:color w:val="000000"/>
          <w:lang w:val="de-DE"/>
        </w:rPr>
        <w:t>are</w:t>
      </w:r>
      <w:proofErr w:type="spellEnd"/>
      <w:r w:rsidRPr="00B10F12">
        <w:rPr>
          <w:rFonts w:cs="Arial"/>
          <w:color w:val="000000"/>
          <w:lang w:val="de-DE"/>
        </w:rPr>
        <w:t xml:space="preserve"> </w:t>
      </w:r>
      <w:proofErr w:type="spellStart"/>
      <w:r w:rsidRPr="00B10F12">
        <w:rPr>
          <w:rFonts w:cs="Arial"/>
          <w:color w:val="000000"/>
          <w:lang w:val="de-DE"/>
        </w:rPr>
        <w:t>controlling</w:t>
      </w:r>
      <w:proofErr w:type="spellEnd"/>
      <w:r w:rsidRPr="00B10F12">
        <w:rPr>
          <w:rFonts w:cs="Arial"/>
          <w:color w:val="000000"/>
          <w:lang w:val="de-DE"/>
        </w:rPr>
        <w:t xml:space="preserve"> </w:t>
      </w:r>
      <w:proofErr w:type="spellStart"/>
      <w:r w:rsidRPr="00B10F12">
        <w:rPr>
          <w:rFonts w:cs="Arial"/>
          <w:color w:val="000000"/>
          <w:lang w:val="de-DE"/>
        </w:rPr>
        <w:t>division</w:t>
      </w:r>
      <w:proofErr w:type="spellEnd"/>
      <w:r w:rsidRPr="00B10F12">
        <w:rPr>
          <w:rFonts w:cs="Arial"/>
          <w:color w:val="000000"/>
          <w:lang w:val="de-DE"/>
        </w:rPr>
        <w:t xml:space="preserve"> rate. </w:t>
      </w:r>
      <w:proofErr w:type="spellStart"/>
      <w:r w:rsidRPr="00B10F12">
        <w:rPr>
          <w:rFonts w:cs="Arial"/>
          <w:color w:val="000000"/>
          <w:lang w:val="de-DE"/>
        </w:rPr>
        <w:t>Figure</w:t>
      </w:r>
      <w:proofErr w:type="spellEnd"/>
      <w:r w:rsidRPr="00B10F12">
        <w:rPr>
          <w:rFonts w:cs="Arial"/>
          <w:color w:val="000000"/>
          <w:lang w:val="de-DE"/>
        </w:rPr>
        <w:t xml:space="preserve"> 6 </w:t>
      </w:r>
      <w:proofErr w:type="spellStart"/>
      <w:r w:rsidRPr="00B10F12">
        <w:rPr>
          <w:rFonts w:cs="Arial"/>
          <w:color w:val="000000"/>
          <w:lang w:val="de-DE"/>
        </w:rPr>
        <w:t>day</w:t>
      </w:r>
      <w:proofErr w:type="spellEnd"/>
      <w:r w:rsidRPr="00B10F12">
        <w:rPr>
          <w:rFonts w:cs="Arial"/>
          <w:color w:val="000000"/>
          <w:lang w:val="de-DE"/>
        </w:rPr>
        <w:t xml:space="preserve"> 1, </w:t>
      </w:r>
      <w:proofErr w:type="spellStart"/>
      <w:r w:rsidRPr="00B10F12">
        <w:rPr>
          <w:rFonts w:cs="Arial"/>
          <w:color w:val="000000"/>
          <w:lang w:val="de-DE"/>
        </w:rPr>
        <w:t>division</w:t>
      </w:r>
      <w:proofErr w:type="spellEnd"/>
      <w:r w:rsidRPr="00B10F12">
        <w:rPr>
          <w:rFonts w:cs="Arial"/>
          <w:color w:val="000000"/>
          <w:lang w:val="de-DE"/>
        </w:rPr>
        <w:t xml:space="preserve"> </w:t>
      </w:r>
      <w:proofErr w:type="spellStart"/>
      <w:r w:rsidRPr="00B10F12">
        <w:rPr>
          <w:rFonts w:cs="Arial"/>
          <w:color w:val="000000"/>
          <w:lang w:val="de-DE"/>
        </w:rPr>
        <w:t>is</w:t>
      </w:r>
      <w:proofErr w:type="spellEnd"/>
      <w:r w:rsidRPr="00B10F12">
        <w:rPr>
          <w:rFonts w:cs="Arial"/>
          <w:color w:val="000000"/>
          <w:lang w:val="de-DE"/>
        </w:rPr>
        <w:t xml:space="preserve"> ~0.5 d-1, </w:t>
      </w:r>
      <w:proofErr w:type="spellStart"/>
      <w:r w:rsidRPr="00B10F12">
        <w:rPr>
          <w:rFonts w:cs="Arial"/>
          <w:color w:val="000000"/>
          <w:lang w:val="de-DE"/>
        </w:rPr>
        <w:t>day</w:t>
      </w:r>
      <w:proofErr w:type="spellEnd"/>
      <w:r w:rsidRPr="00B10F12">
        <w:rPr>
          <w:rFonts w:cs="Arial"/>
          <w:color w:val="000000"/>
          <w:lang w:val="de-DE"/>
        </w:rPr>
        <w:t xml:space="preserve"> 3 </w:t>
      </w:r>
      <w:proofErr w:type="spellStart"/>
      <w:r w:rsidRPr="00B10F12">
        <w:rPr>
          <w:rFonts w:cs="Arial"/>
          <w:color w:val="000000"/>
          <w:lang w:val="de-DE"/>
        </w:rPr>
        <w:t>it</w:t>
      </w:r>
      <w:proofErr w:type="spellEnd"/>
      <w:r w:rsidRPr="00B10F12">
        <w:rPr>
          <w:rFonts w:cs="Arial"/>
          <w:color w:val="000000"/>
          <w:lang w:val="de-DE"/>
        </w:rPr>
        <w:t xml:space="preserve"> </w:t>
      </w:r>
      <w:proofErr w:type="spellStart"/>
      <w:r w:rsidRPr="00B10F12">
        <w:rPr>
          <w:rFonts w:cs="Arial"/>
          <w:color w:val="000000"/>
          <w:lang w:val="de-DE"/>
        </w:rPr>
        <w:t>reaches</w:t>
      </w:r>
      <w:proofErr w:type="spellEnd"/>
      <w:r w:rsidRPr="00B10F12">
        <w:rPr>
          <w:rFonts w:cs="Arial"/>
          <w:color w:val="000000"/>
          <w:lang w:val="de-DE"/>
        </w:rPr>
        <w:t xml:space="preserve"> 1.5 d-1 </w:t>
      </w:r>
      <w:proofErr w:type="spellStart"/>
      <w:r w:rsidRPr="00B10F12">
        <w:rPr>
          <w:rFonts w:cs="Arial"/>
          <w:color w:val="000000"/>
          <w:lang w:val="de-DE"/>
        </w:rPr>
        <w:t>and</w:t>
      </w:r>
      <w:proofErr w:type="spellEnd"/>
      <w:r w:rsidRPr="00B10F12">
        <w:rPr>
          <w:rFonts w:cs="Arial"/>
          <w:color w:val="000000"/>
          <w:lang w:val="de-DE"/>
        </w:rPr>
        <w:t xml:space="preserve"> </w:t>
      </w:r>
      <w:proofErr w:type="spellStart"/>
      <w:r w:rsidRPr="00B10F12">
        <w:rPr>
          <w:rFonts w:cs="Arial"/>
          <w:color w:val="000000"/>
          <w:lang w:val="de-DE"/>
        </w:rPr>
        <w:t>nutrients</w:t>
      </w:r>
      <w:proofErr w:type="spellEnd"/>
      <w:r w:rsidRPr="00B10F12">
        <w:rPr>
          <w:rFonts w:cs="Arial"/>
          <w:color w:val="000000"/>
          <w:lang w:val="de-DE"/>
        </w:rPr>
        <w:t xml:space="preserve"> </w:t>
      </w:r>
      <w:proofErr w:type="spellStart"/>
      <w:r w:rsidRPr="00B10F12">
        <w:rPr>
          <w:rFonts w:cs="Arial"/>
          <w:color w:val="000000"/>
          <w:lang w:val="de-DE"/>
        </w:rPr>
        <w:t>increase</w:t>
      </w:r>
      <w:proofErr w:type="spellEnd"/>
      <w:r w:rsidRPr="00B10F12">
        <w:rPr>
          <w:rFonts w:cs="Arial"/>
          <w:color w:val="000000"/>
          <w:lang w:val="de-DE"/>
        </w:rPr>
        <w:t xml:space="preserve"> </w:t>
      </w:r>
      <w:proofErr w:type="spellStart"/>
      <w:r w:rsidRPr="00B10F12">
        <w:rPr>
          <w:rFonts w:cs="Arial"/>
          <w:color w:val="000000"/>
          <w:lang w:val="de-DE"/>
        </w:rPr>
        <w:t>are</w:t>
      </w:r>
      <w:proofErr w:type="spellEnd"/>
      <w:r w:rsidRPr="00B10F12">
        <w:rPr>
          <w:rFonts w:cs="Arial"/>
          <w:color w:val="000000"/>
          <w:lang w:val="de-DE"/>
        </w:rPr>
        <w:t xml:space="preserve"> </w:t>
      </w:r>
      <w:proofErr w:type="spellStart"/>
      <w:r w:rsidRPr="00B10F12">
        <w:rPr>
          <w:rFonts w:cs="Arial"/>
          <w:color w:val="000000"/>
          <w:lang w:val="de-DE"/>
        </w:rPr>
        <w:t>higher</w:t>
      </w:r>
      <w:proofErr w:type="spellEnd"/>
      <w:r w:rsidRPr="00B10F12">
        <w:rPr>
          <w:rFonts w:cs="Arial"/>
          <w:color w:val="000000"/>
          <w:lang w:val="de-DE"/>
        </w:rPr>
        <w:t xml:space="preserve"> </w:t>
      </w:r>
      <w:proofErr w:type="spellStart"/>
      <w:r w:rsidRPr="00B10F12">
        <w:rPr>
          <w:rFonts w:cs="Arial"/>
          <w:color w:val="000000"/>
          <w:lang w:val="de-DE"/>
        </w:rPr>
        <w:t>than</w:t>
      </w:r>
      <w:proofErr w:type="spellEnd"/>
      <w:r w:rsidRPr="00B10F12">
        <w:rPr>
          <w:rFonts w:cs="Arial"/>
          <w:color w:val="000000"/>
          <w:lang w:val="de-DE"/>
        </w:rPr>
        <w:t xml:space="preserve"> </w:t>
      </w:r>
      <w:proofErr w:type="spellStart"/>
      <w:r w:rsidRPr="00B10F12">
        <w:rPr>
          <w:rFonts w:cs="Arial"/>
          <w:color w:val="000000"/>
          <w:lang w:val="de-DE"/>
        </w:rPr>
        <w:t>day</w:t>
      </w:r>
      <w:proofErr w:type="spellEnd"/>
      <w:r w:rsidRPr="00B10F12">
        <w:rPr>
          <w:rFonts w:cs="Arial"/>
          <w:color w:val="000000"/>
          <w:lang w:val="de-DE"/>
        </w:rPr>
        <w:t xml:space="preserve"> 15 </w:t>
      </w:r>
      <w:proofErr w:type="spellStart"/>
      <w:r w:rsidRPr="00B10F12">
        <w:rPr>
          <w:rFonts w:cs="Arial"/>
          <w:color w:val="000000"/>
          <w:lang w:val="de-DE"/>
        </w:rPr>
        <w:t>where</w:t>
      </w:r>
      <w:proofErr w:type="spellEnd"/>
      <w:r w:rsidRPr="00B10F12">
        <w:rPr>
          <w:rFonts w:cs="Arial"/>
          <w:color w:val="000000"/>
          <w:lang w:val="de-DE"/>
        </w:rPr>
        <w:t xml:space="preserve"> </w:t>
      </w:r>
      <w:proofErr w:type="spellStart"/>
      <w:r w:rsidRPr="00B10F12">
        <w:rPr>
          <w:rFonts w:cs="Arial"/>
          <w:color w:val="000000"/>
          <w:lang w:val="de-DE"/>
        </w:rPr>
        <w:t>division</w:t>
      </w:r>
      <w:proofErr w:type="spellEnd"/>
      <w:r w:rsidRPr="00B10F12">
        <w:rPr>
          <w:rFonts w:cs="Arial"/>
          <w:color w:val="000000"/>
          <w:lang w:val="de-DE"/>
        </w:rPr>
        <w:t xml:space="preserve"> </w:t>
      </w:r>
      <w:proofErr w:type="spellStart"/>
      <w:r w:rsidRPr="00B10F12">
        <w:rPr>
          <w:rFonts w:cs="Arial"/>
          <w:color w:val="000000"/>
          <w:lang w:val="de-DE"/>
        </w:rPr>
        <w:t>is</w:t>
      </w:r>
      <w:proofErr w:type="spellEnd"/>
      <w:r w:rsidRPr="00B10F12">
        <w:rPr>
          <w:rFonts w:cs="Arial"/>
          <w:color w:val="000000"/>
          <w:lang w:val="de-DE"/>
        </w:rPr>
        <w:t xml:space="preserve"> </w:t>
      </w:r>
      <w:proofErr w:type="spellStart"/>
      <w:r w:rsidRPr="00B10F12">
        <w:rPr>
          <w:rFonts w:cs="Arial"/>
          <w:color w:val="000000"/>
          <w:lang w:val="de-DE"/>
        </w:rPr>
        <w:t>bellow</w:t>
      </w:r>
      <w:proofErr w:type="spellEnd"/>
      <w:r w:rsidRPr="00B10F12">
        <w:rPr>
          <w:rFonts w:cs="Arial"/>
          <w:color w:val="000000"/>
          <w:lang w:val="de-DE"/>
        </w:rPr>
        <w:t xml:space="preserve">, </w:t>
      </w:r>
      <w:proofErr w:type="spellStart"/>
      <w:r w:rsidRPr="00B10F12">
        <w:rPr>
          <w:rFonts w:cs="Arial"/>
          <w:color w:val="000000"/>
          <w:lang w:val="de-DE"/>
        </w:rPr>
        <w:t>and</w:t>
      </w:r>
      <w:proofErr w:type="spellEnd"/>
      <w:r w:rsidRPr="00B10F12">
        <w:rPr>
          <w:rFonts w:cs="Arial"/>
          <w:color w:val="000000"/>
          <w:lang w:val="de-DE"/>
        </w:rPr>
        <w:t xml:space="preserve"> after </w:t>
      </w:r>
      <w:proofErr w:type="spellStart"/>
      <w:r w:rsidRPr="00B10F12">
        <w:rPr>
          <w:rFonts w:cs="Arial"/>
          <w:color w:val="000000"/>
          <w:lang w:val="de-DE"/>
        </w:rPr>
        <w:t>day</w:t>
      </w:r>
      <w:proofErr w:type="spellEnd"/>
      <w:r w:rsidRPr="00B10F12">
        <w:rPr>
          <w:rFonts w:cs="Arial"/>
          <w:color w:val="000000"/>
          <w:lang w:val="de-DE"/>
        </w:rPr>
        <w:t xml:space="preserve"> 14, </w:t>
      </w:r>
      <w:proofErr w:type="spellStart"/>
      <w:r w:rsidRPr="00B10F12">
        <w:rPr>
          <w:rFonts w:cs="Arial"/>
          <w:color w:val="000000"/>
          <w:lang w:val="de-DE"/>
        </w:rPr>
        <w:t>division</w:t>
      </w:r>
      <w:proofErr w:type="spellEnd"/>
      <w:r w:rsidRPr="00B10F12">
        <w:rPr>
          <w:rFonts w:cs="Arial"/>
          <w:color w:val="000000"/>
          <w:lang w:val="de-DE"/>
        </w:rPr>
        <w:t xml:space="preserve"> </w:t>
      </w:r>
      <w:proofErr w:type="spellStart"/>
      <w:r w:rsidRPr="00B10F12">
        <w:rPr>
          <w:rFonts w:cs="Arial"/>
          <w:color w:val="000000"/>
          <w:lang w:val="de-DE"/>
        </w:rPr>
        <w:t>is</w:t>
      </w:r>
      <w:proofErr w:type="spellEnd"/>
      <w:r w:rsidRPr="00B10F12">
        <w:rPr>
          <w:rFonts w:cs="Arial"/>
          <w:color w:val="000000"/>
          <w:lang w:val="de-DE"/>
        </w:rPr>
        <w:t xml:space="preserve"> &lt; 0.5 </w:t>
      </w:r>
      <w:proofErr w:type="spellStart"/>
      <w:r w:rsidRPr="00B10F12">
        <w:rPr>
          <w:rFonts w:cs="Arial"/>
          <w:color w:val="000000"/>
          <w:lang w:val="de-DE"/>
        </w:rPr>
        <w:t>while</w:t>
      </w:r>
      <w:proofErr w:type="spellEnd"/>
      <w:r w:rsidRPr="00B10F12">
        <w:rPr>
          <w:rFonts w:cs="Arial"/>
          <w:color w:val="000000"/>
          <w:lang w:val="de-DE"/>
        </w:rPr>
        <w:t xml:space="preserve"> </w:t>
      </w:r>
      <w:proofErr w:type="spellStart"/>
      <w:r w:rsidRPr="00B10F12">
        <w:rPr>
          <w:rFonts w:cs="Arial"/>
          <w:color w:val="000000"/>
          <w:lang w:val="de-DE"/>
        </w:rPr>
        <w:t>nutrients</w:t>
      </w:r>
      <w:proofErr w:type="spellEnd"/>
      <w:r w:rsidRPr="00B10F12">
        <w:rPr>
          <w:rFonts w:cs="Arial"/>
          <w:color w:val="000000"/>
          <w:lang w:val="de-DE"/>
        </w:rPr>
        <w:t xml:space="preserve"> </w:t>
      </w:r>
      <w:proofErr w:type="spellStart"/>
      <w:r w:rsidRPr="00B10F12">
        <w:rPr>
          <w:rFonts w:cs="Arial"/>
          <w:color w:val="000000"/>
          <w:lang w:val="de-DE"/>
        </w:rPr>
        <w:t>are</w:t>
      </w:r>
      <w:proofErr w:type="spellEnd"/>
      <w:r w:rsidRPr="00B10F12">
        <w:rPr>
          <w:rFonts w:cs="Arial"/>
          <w:color w:val="000000"/>
          <w:lang w:val="de-DE"/>
        </w:rPr>
        <w:t xml:space="preserve"> </w:t>
      </w:r>
      <w:proofErr w:type="spellStart"/>
      <w:r w:rsidRPr="00B10F12">
        <w:rPr>
          <w:rFonts w:cs="Arial"/>
          <w:color w:val="000000"/>
          <w:lang w:val="de-DE"/>
        </w:rPr>
        <w:t>similar</w:t>
      </w:r>
      <w:proofErr w:type="spellEnd"/>
      <w:r w:rsidRPr="00B10F12">
        <w:rPr>
          <w:rFonts w:cs="Arial"/>
          <w:color w:val="000000"/>
          <w:lang w:val="de-DE"/>
        </w:rPr>
        <w:t xml:space="preserve"> </w:t>
      </w:r>
      <w:proofErr w:type="spellStart"/>
      <w:r w:rsidRPr="00B10F12">
        <w:rPr>
          <w:rFonts w:cs="Arial"/>
          <w:color w:val="000000"/>
          <w:lang w:val="de-DE"/>
        </w:rPr>
        <w:t>to</w:t>
      </w:r>
      <w:proofErr w:type="spellEnd"/>
      <w:r w:rsidRPr="00B10F12">
        <w:rPr>
          <w:rFonts w:cs="Arial"/>
          <w:color w:val="000000"/>
          <w:lang w:val="de-DE"/>
        </w:rPr>
        <w:t xml:space="preserve"> </w:t>
      </w:r>
      <w:proofErr w:type="spellStart"/>
      <w:r w:rsidRPr="00B10F12">
        <w:rPr>
          <w:rFonts w:cs="Arial"/>
          <w:color w:val="000000"/>
          <w:lang w:val="de-DE"/>
        </w:rPr>
        <w:t>day</w:t>
      </w:r>
      <w:proofErr w:type="spellEnd"/>
      <w:r w:rsidRPr="00B10F12">
        <w:rPr>
          <w:rFonts w:cs="Arial"/>
          <w:color w:val="000000"/>
          <w:lang w:val="de-DE"/>
        </w:rPr>
        <w:t xml:space="preserve"> 1. </w:t>
      </w:r>
    </w:p>
    <w:p w14:paraId="6E7784E2" w14:textId="5AE8FCAA" w:rsidR="00061D7C" w:rsidRPr="00DE4DBA" w:rsidRDefault="00061D7C" w:rsidP="00DE4DBA">
      <w:pPr>
        <w:autoSpaceDE w:val="0"/>
        <w:autoSpaceDN w:val="0"/>
        <w:adjustRightInd w:val="0"/>
        <w:rPr>
          <w:rFonts w:cs="Arial"/>
          <w:color w:val="000000"/>
          <w:lang w:val="de-DE"/>
        </w:rPr>
      </w:pPr>
      <w:proofErr w:type="spellStart"/>
      <w:r w:rsidRPr="00B10F12">
        <w:rPr>
          <w:rFonts w:cs="Arial"/>
          <w:color w:val="000000"/>
          <w:lang w:val="de-DE"/>
        </w:rPr>
        <w:t>Furthermore</w:t>
      </w:r>
      <w:proofErr w:type="spellEnd"/>
      <w:r w:rsidRPr="00B10F12">
        <w:rPr>
          <w:rFonts w:cs="Arial"/>
          <w:color w:val="000000"/>
          <w:lang w:val="de-DE"/>
        </w:rPr>
        <w:t xml:space="preserve">, </w:t>
      </w:r>
      <w:proofErr w:type="spellStart"/>
      <w:r w:rsidRPr="00B10F12">
        <w:rPr>
          <w:rFonts w:cs="Arial"/>
          <w:color w:val="000000"/>
          <w:lang w:val="de-DE"/>
        </w:rPr>
        <w:t>what</w:t>
      </w:r>
      <w:proofErr w:type="spellEnd"/>
      <w:r w:rsidRPr="00B10F12">
        <w:rPr>
          <w:rFonts w:cs="Arial"/>
          <w:color w:val="000000"/>
          <w:lang w:val="de-DE"/>
        </w:rPr>
        <w:t xml:space="preserve"> </w:t>
      </w:r>
      <w:proofErr w:type="spellStart"/>
      <w:r w:rsidRPr="00B10F12">
        <w:rPr>
          <w:rFonts w:cs="Arial"/>
          <w:color w:val="000000"/>
          <w:lang w:val="de-DE"/>
        </w:rPr>
        <w:t>is</w:t>
      </w:r>
      <w:proofErr w:type="spellEnd"/>
      <w:r w:rsidRPr="00B10F12">
        <w:rPr>
          <w:rFonts w:cs="Arial"/>
          <w:color w:val="000000"/>
          <w:lang w:val="de-DE"/>
        </w:rPr>
        <w:t xml:space="preserve"> </w:t>
      </w:r>
      <w:proofErr w:type="spellStart"/>
      <w:r w:rsidRPr="00B10F12">
        <w:rPr>
          <w:rFonts w:cs="Arial"/>
          <w:color w:val="000000"/>
          <w:lang w:val="de-DE"/>
        </w:rPr>
        <w:t>controllin</w:t>
      </w:r>
      <w:r>
        <w:rPr>
          <w:rFonts w:cs="Arial"/>
          <w:color w:val="000000"/>
          <w:lang w:val="de-DE"/>
        </w:rPr>
        <w:t>g</w:t>
      </w:r>
      <w:proofErr w:type="spellEnd"/>
      <w:r>
        <w:rPr>
          <w:rFonts w:cs="Arial"/>
          <w:color w:val="000000"/>
          <w:lang w:val="de-DE"/>
        </w:rPr>
        <w:t xml:space="preserve"> </w:t>
      </w:r>
      <w:proofErr w:type="spellStart"/>
      <w:r>
        <w:rPr>
          <w:rFonts w:cs="Arial"/>
          <w:color w:val="000000"/>
          <w:lang w:val="de-DE"/>
        </w:rPr>
        <w:t>nutrient</w:t>
      </w:r>
      <w:proofErr w:type="spellEnd"/>
      <w:r>
        <w:rPr>
          <w:rFonts w:cs="Arial"/>
          <w:color w:val="000000"/>
          <w:lang w:val="de-DE"/>
        </w:rPr>
        <w:t xml:space="preserve"> </w:t>
      </w:r>
      <w:proofErr w:type="spellStart"/>
      <w:r>
        <w:rPr>
          <w:rFonts w:cs="Arial"/>
          <w:color w:val="000000"/>
          <w:lang w:val="de-DE"/>
        </w:rPr>
        <w:t>supply</w:t>
      </w:r>
      <w:proofErr w:type="spellEnd"/>
      <w:r>
        <w:rPr>
          <w:rFonts w:cs="Arial"/>
          <w:color w:val="000000"/>
          <w:lang w:val="de-DE"/>
        </w:rPr>
        <w:t xml:space="preserve"> in </w:t>
      </w:r>
      <w:proofErr w:type="spellStart"/>
      <w:r>
        <w:rPr>
          <w:rFonts w:cs="Arial"/>
          <w:color w:val="000000"/>
          <w:lang w:val="de-DE"/>
        </w:rPr>
        <w:t>the</w:t>
      </w:r>
      <w:proofErr w:type="spellEnd"/>
      <w:r>
        <w:rPr>
          <w:rFonts w:cs="Arial"/>
          <w:color w:val="000000"/>
          <w:lang w:val="de-DE"/>
        </w:rPr>
        <w:t xml:space="preserve"> </w:t>
      </w:r>
      <w:proofErr w:type="spellStart"/>
      <w:proofErr w:type="gramStart"/>
      <w:r>
        <w:rPr>
          <w:rFonts w:cs="Arial"/>
          <w:color w:val="000000"/>
          <w:lang w:val="de-DE"/>
        </w:rPr>
        <w:t>area</w:t>
      </w:r>
      <w:proofErr w:type="spellEnd"/>
      <w:r>
        <w:rPr>
          <w:rFonts w:cs="Arial"/>
          <w:color w:val="000000"/>
          <w:lang w:val="de-DE"/>
        </w:rPr>
        <w:t xml:space="preserve"> ?</w:t>
      </w:r>
      <w:proofErr w:type="gramEnd"/>
      <w:r>
        <w:rPr>
          <w:rFonts w:cs="Arial"/>
          <w:color w:val="000000"/>
          <w:lang w:val="de-DE"/>
        </w:rPr>
        <w:t xml:space="preserve">“ – </w:t>
      </w:r>
      <w:proofErr w:type="spellStart"/>
      <w:r>
        <w:rPr>
          <w:rFonts w:cs="Arial"/>
          <w:color w:val="000000"/>
          <w:lang w:val="de-DE"/>
        </w:rPr>
        <w:t>reviewer</w:t>
      </w:r>
      <w:proofErr w:type="spellEnd"/>
      <w:r>
        <w:rPr>
          <w:rFonts w:cs="Arial"/>
          <w:color w:val="000000"/>
          <w:lang w:val="de-DE"/>
        </w:rPr>
        <w:t xml:space="preserve"> 4</w:t>
      </w:r>
    </w:p>
  </w:comment>
  <w:comment w:id="162" w:author="Author" w:initials="A">
    <w:p w14:paraId="15FD0F97" w14:textId="4714FF5B" w:rsidR="00061D7C" w:rsidRDefault="00061D7C">
      <w:pPr>
        <w:pStyle w:val="CommentText"/>
      </w:pPr>
      <w:r>
        <w:rPr>
          <w:rStyle w:val="CommentReference"/>
        </w:rPr>
        <w:annotationRef/>
      </w:r>
      <w:r>
        <w:t>We listen to statistic, not gut feeling. We say “suggest” not “indicate”. But I agree, correlation is not causation…</w:t>
      </w:r>
    </w:p>
  </w:comment>
  <w:comment w:id="189" w:author="Author" w:initials="A">
    <w:p w14:paraId="47286612" w14:textId="1D7F3E3D" w:rsidR="00061D7C" w:rsidRDefault="00061D7C">
      <w:pPr>
        <w:pStyle w:val="CommentText"/>
      </w:pPr>
      <w:r>
        <w:rPr>
          <w:rStyle w:val="CommentReference"/>
        </w:rPr>
        <w:annotationRef/>
      </w:r>
      <w:r>
        <w:t xml:space="preserve">But earlier in the text, you said that free-living T. amphioxeia were too low to sustain the growth of Mesodinium… </w:t>
      </w:r>
    </w:p>
  </w:comment>
  <w:comment w:id="227" w:author="Author" w:initials="A">
    <w:p w14:paraId="26046F74" w14:textId="66B7632D" w:rsidR="00061D7C" w:rsidRDefault="00061D7C">
      <w:pPr>
        <w:pStyle w:val="CommentText"/>
      </w:pPr>
      <w:r>
        <w:rPr>
          <w:rStyle w:val="CommentReference"/>
        </w:rPr>
        <w:annotationRef/>
      </w:r>
      <w:r>
        <w:t>Does JPR journal require a conclusion?</w:t>
      </w:r>
    </w:p>
  </w:comment>
  <w:comment w:id="244" w:author="Author" w:initials="A">
    <w:p w14:paraId="008B553C" w14:textId="464E7244" w:rsidR="00061D7C" w:rsidRDefault="00061D7C">
      <w:pPr>
        <w:pStyle w:val="CommentText"/>
      </w:pPr>
      <w:r>
        <w:rPr>
          <w:rStyle w:val="CommentReference"/>
        </w:rPr>
        <w:annotationRef/>
      </w:r>
      <w:r>
        <w:t>The cryptophyte organelles of M. rubrum are not symbionts, and very few similarities are shared with the true symbiont-bearing ciliates like Paramecium. While previous work has shown M. rubrum can divide its plastids (Johnson et al. 2006, 2007), the stolen nucleus doesn’t appear to divide much. But off course, alternative realities are possible.</w:t>
      </w:r>
    </w:p>
  </w:comment>
  <w:comment w:id="247" w:author="Author" w:initials="A">
    <w:p w14:paraId="7C78177D" w14:textId="69A2F88D" w:rsidR="00061D7C" w:rsidRDefault="00061D7C">
      <w:pPr>
        <w:pStyle w:val="CommentText"/>
      </w:pPr>
      <w:r>
        <w:rPr>
          <w:rStyle w:val="CommentReference"/>
        </w:rPr>
        <w:annotationRef/>
      </w:r>
      <w:r>
        <w:t xml:space="preserve">See the text above. Also, please read my review in Journal of Eukaryotic Microbiology (Johnson 2011), where I summarize the relationship based on what is known from culture work. </w:t>
      </w:r>
    </w:p>
  </w:comment>
  <w:comment w:id="246" w:author="Author" w:initials="A">
    <w:p w14:paraId="28B6069B" w14:textId="04731A70" w:rsidR="00061D7C" w:rsidRDefault="00061D7C">
      <w:pPr>
        <w:pStyle w:val="CommentText"/>
      </w:pPr>
      <w:r>
        <w:rPr>
          <w:rStyle w:val="CommentReference"/>
        </w:rPr>
        <w:annotationRef/>
      </w:r>
      <w:r>
        <w:t>Also, this sentence seems to contradict itself. So while it persists as a non-replicating endosymbiont, the ciliate doesn’t grow at all? They only grow during blooms?</w:t>
      </w:r>
    </w:p>
  </w:comment>
  <w:comment w:id="248" w:author="Author" w:initials="A">
    <w:p w14:paraId="248F320C" w14:textId="248ACF59" w:rsidR="00061D7C" w:rsidRDefault="00061D7C">
      <w:pPr>
        <w:pStyle w:val="CommentText"/>
      </w:pPr>
      <w:r>
        <w:rPr>
          <w:rStyle w:val="CommentReference"/>
        </w:rPr>
        <w:annotationRef/>
      </w:r>
      <w:r>
        <w:t xml:space="preserve"> Johnson and </w:t>
      </w:r>
      <w:proofErr w:type="spellStart"/>
      <w:r>
        <w:t>Stoecker</w:t>
      </w:r>
      <w:proofErr w:type="spellEnd"/>
      <w:r>
        <w:t xml:space="preserve"> (2005) and Johnson et al. (2007) also demonstrated that it can maintain plastids (while growth declines to zero) for &gt;90 days. </w:t>
      </w:r>
    </w:p>
  </w:comment>
  <w:comment w:id="249" w:author="Author" w:initials="A">
    <w:p w14:paraId="633CF87E" w14:textId="6582BDA9" w:rsidR="00061D7C" w:rsidRDefault="00061D7C">
      <w:pPr>
        <w:pStyle w:val="CommentText"/>
      </w:pPr>
      <w:r>
        <w:rPr>
          <w:rStyle w:val="CommentReference"/>
        </w:rPr>
        <w:annotationRef/>
      </w:r>
      <w:r>
        <w:t xml:space="preserve">This sentence only made sense when we had the FISH pic showing the large </w:t>
      </w:r>
      <w:proofErr w:type="gramStart"/>
      <w:r>
        <w:t>amount</w:t>
      </w:r>
      <w:proofErr w:type="gramEnd"/>
      <w:r>
        <w:t xml:space="preserve"> of </w:t>
      </w:r>
      <w:proofErr w:type="spellStart"/>
      <w:r>
        <w:t>cryptos</w:t>
      </w:r>
      <w:proofErr w:type="spellEnd"/>
      <w:r>
        <w:t xml:space="preserve"> inside</w:t>
      </w:r>
    </w:p>
  </w:comment>
  <w:comment w:id="290" w:author="Author" w:initials="A">
    <w:p w14:paraId="52D6D4FD" w14:textId="14681CDF" w:rsidR="00061D7C" w:rsidRDefault="00061D7C">
      <w:pPr>
        <w:pStyle w:val="CommentText"/>
      </w:pPr>
      <w:r>
        <w:rPr>
          <w:rStyle w:val="CommentReference"/>
        </w:rPr>
        <w:annotationRef/>
      </w:r>
      <w:r>
        <w:t xml:space="preserve">You should also include the day (corresponding to Figures 1 and 3) so </w:t>
      </w:r>
      <w:proofErr w:type="spellStart"/>
      <w:r>
        <w:t>its</w:t>
      </w:r>
      <w:proofErr w:type="spellEnd"/>
      <w:r>
        <w:t xml:space="preserve"> easier to make direct comparisons.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FA155AB" w15:done="0"/>
  <w15:commentEx w15:paraId="613CD223" w15:done="0"/>
  <w15:commentEx w15:paraId="2BEA3517" w15:done="0"/>
  <w15:commentEx w15:paraId="3BA94A40" w15:done="0"/>
  <w15:commentEx w15:paraId="167EE077" w15:paraIdParent="3BA94A40" w15:done="0"/>
  <w15:commentEx w15:paraId="5A170E84" w15:done="0"/>
  <w15:commentEx w15:paraId="1EDC446C" w15:paraIdParent="5A170E84" w15:done="0"/>
  <w15:commentEx w15:paraId="78294B63" w15:done="0"/>
  <w15:commentEx w15:paraId="1744B031" w15:done="0"/>
  <w15:commentEx w15:paraId="1EADF5F5" w15:done="0"/>
  <w15:commentEx w15:paraId="0DEA91C2" w15:done="0"/>
  <w15:commentEx w15:paraId="3E7E130E" w15:paraIdParent="0DEA91C2" w15:done="0"/>
  <w15:commentEx w15:paraId="4F48329E" w15:done="0"/>
  <w15:commentEx w15:paraId="682B63F6" w15:done="0"/>
  <w15:commentEx w15:paraId="02F5BC94" w15:paraIdParent="682B63F6" w15:done="0"/>
  <w15:commentEx w15:paraId="3C69F7BC" w15:done="0"/>
  <w15:commentEx w15:paraId="090385FB" w15:done="0"/>
  <w15:commentEx w15:paraId="05690690" w15:paraIdParent="090385FB" w15:done="0"/>
  <w15:commentEx w15:paraId="22385F6F" w15:done="0"/>
  <w15:commentEx w15:paraId="08EC11A5" w15:paraIdParent="22385F6F" w15:done="0"/>
  <w15:commentEx w15:paraId="6E7784E2" w15:done="0"/>
  <w15:commentEx w15:paraId="15FD0F97" w15:paraIdParent="6E7784E2" w15:done="0"/>
  <w15:commentEx w15:paraId="47286612" w15:done="0"/>
  <w15:commentEx w15:paraId="26046F74" w15:done="0"/>
  <w15:commentEx w15:paraId="008B553C" w15:done="0"/>
  <w15:commentEx w15:paraId="7C78177D" w15:done="0"/>
  <w15:commentEx w15:paraId="28B6069B" w15:done="0"/>
  <w15:commentEx w15:paraId="248F320C" w15:done="0"/>
  <w15:commentEx w15:paraId="633CF87E" w15:done="0"/>
  <w15:commentEx w15:paraId="52D6D4F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4C7E36" w14:textId="77777777" w:rsidR="00261C3E" w:rsidRDefault="00261C3E" w:rsidP="006824CD">
      <w:r>
        <w:separator/>
      </w:r>
    </w:p>
  </w:endnote>
  <w:endnote w:type="continuationSeparator" w:id="0">
    <w:p w14:paraId="4D2FB72C" w14:textId="77777777" w:rsidR="00261C3E" w:rsidRDefault="00261C3E"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061D7C" w:rsidRDefault="00061D7C"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061D7C" w:rsidRDefault="00061D7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061D7C" w:rsidRDefault="00061D7C"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A7361">
      <w:rPr>
        <w:rStyle w:val="PageNumber"/>
        <w:noProof/>
      </w:rPr>
      <w:t>32</w:t>
    </w:r>
    <w:r>
      <w:rPr>
        <w:rStyle w:val="PageNumber"/>
      </w:rPr>
      <w:fldChar w:fldCharType="end"/>
    </w:r>
  </w:p>
  <w:p w14:paraId="3E0CB4DF" w14:textId="77777777" w:rsidR="00061D7C" w:rsidRDefault="00061D7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65BEB4" w14:textId="77777777" w:rsidR="00261C3E" w:rsidRDefault="00261C3E" w:rsidP="006824CD">
      <w:r>
        <w:separator/>
      </w:r>
    </w:p>
  </w:footnote>
  <w:footnote w:type="continuationSeparator" w:id="0">
    <w:p w14:paraId="06673364" w14:textId="77777777" w:rsidR="00261C3E" w:rsidRDefault="00261C3E"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061D7C" w:rsidRDefault="00061D7C"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removeDateAndTime/>
  <w:activeWritingStyle w:appName="MSWord" w:lang="en-US" w:vendorID="64" w:dllVersion="131078" w:nlCheck="1" w:checkStyle="0"/>
  <w:activeWritingStyle w:appName="MSWord" w:lang="de-DE" w:vendorID="64" w:dllVersion="131078" w:nlCheck="1" w:checkStyle="0"/>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3EFF"/>
    <w:rsid w:val="00005C0C"/>
    <w:rsid w:val="00013C98"/>
    <w:rsid w:val="00017CDC"/>
    <w:rsid w:val="000254AD"/>
    <w:rsid w:val="000340F4"/>
    <w:rsid w:val="00035A1F"/>
    <w:rsid w:val="0004504F"/>
    <w:rsid w:val="000463DE"/>
    <w:rsid w:val="00046D1A"/>
    <w:rsid w:val="00053BF6"/>
    <w:rsid w:val="00056A49"/>
    <w:rsid w:val="00057641"/>
    <w:rsid w:val="00057AFB"/>
    <w:rsid w:val="00057C59"/>
    <w:rsid w:val="00061D7C"/>
    <w:rsid w:val="00066A4C"/>
    <w:rsid w:val="00072244"/>
    <w:rsid w:val="00074038"/>
    <w:rsid w:val="00076FFA"/>
    <w:rsid w:val="00080032"/>
    <w:rsid w:val="00080649"/>
    <w:rsid w:val="0008449F"/>
    <w:rsid w:val="00090513"/>
    <w:rsid w:val="0009327B"/>
    <w:rsid w:val="000A4BDE"/>
    <w:rsid w:val="000A6D6E"/>
    <w:rsid w:val="000A74F3"/>
    <w:rsid w:val="000B08CC"/>
    <w:rsid w:val="000B1E7D"/>
    <w:rsid w:val="000B2858"/>
    <w:rsid w:val="000B2881"/>
    <w:rsid w:val="000B2BAB"/>
    <w:rsid w:val="000B3F78"/>
    <w:rsid w:val="000B5375"/>
    <w:rsid w:val="000C0978"/>
    <w:rsid w:val="000C1147"/>
    <w:rsid w:val="000C5FCC"/>
    <w:rsid w:val="000D0503"/>
    <w:rsid w:val="000D2E2F"/>
    <w:rsid w:val="000D458D"/>
    <w:rsid w:val="000E003B"/>
    <w:rsid w:val="000E6568"/>
    <w:rsid w:val="000F0ADB"/>
    <w:rsid w:val="000F0FCD"/>
    <w:rsid w:val="000F2FA3"/>
    <w:rsid w:val="000F796D"/>
    <w:rsid w:val="00101237"/>
    <w:rsid w:val="0010331A"/>
    <w:rsid w:val="00103DC5"/>
    <w:rsid w:val="001064E6"/>
    <w:rsid w:val="001113C6"/>
    <w:rsid w:val="0011279F"/>
    <w:rsid w:val="00114307"/>
    <w:rsid w:val="00114CA7"/>
    <w:rsid w:val="00115578"/>
    <w:rsid w:val="0011583F"/>
    <w:rsid w:val="001160D3"/>
    <w:rsid w:val="001235F6"/>
    <w:rsid w:val="001238E5"/>
    <w:rsid w:val="0012451E"/>
    <w:rsid w:val="00136ED5"/>
    <w:rsid w:val="00136FF4"/>
    <w:rsid w:val="00137B76"/>
    <w:rsid w:val="00140BF8"/>
    <w:rsid w:val="00143C7A"/>
    <w:rsid w:val="00144B6D"/>
    <w:rsid w:val="001462A4"/>
    <w:rsid w:val="001504F2"/>
    <w:rsid w:val="00151B19"/>
    <w:rsid w:val="00151C96"/>
    <w:rsid w:val="0015440D"/>
    <w:rsid w:val="0015508D"/>
    <w:rsid w:val="0015514D"/>
    <w:rsid w:val="001629E1"/>
    <w:rsid w:val="00164C6F"/>
    <w:rsid w:val="001651E6"/>
    <w:rsid w:val="001656E3"/>
    <w:rsid w:val="00167F52"/>
    <w:rsid w:val="001776A5"/>
    <w:rsid w:val="00177D9D"/>
    <w:rsid w:val="00181BF4"/>
    <w:rsid w:val="001825D7"/>
    <w:rsid w:val="001905FB"/>
    <w:rsid w:val="00194CA4"/>
    <w:rsid w:val="001A3350"/>
    <w:rsid w:val="001A37C8"/>
    <w:rsid w:val="001A6393"/>
    <w:rsid w:val="001A64E7"/>
    <w:rsid w:val="001A6A78"/>
    <w:rsid w:val="001B1096"/>
    <w:rsid w:val="001B6646"/>
    <w:rsid w:val="001C412D"/>
    <w:rsid w:val="001C68B4"/>
    <w:rsid w:val="001C7694"/>
    <w:rsid w:val="001E078C"/>
    <w:rsid w:val="001E5066"/>
    <w:rsid w:val="001E6AB1"/>
    <w:rsid w:val="001F02BC"/>
    <w:rsid w:val="001F595D"/>
    <w:rsid w:val="001F5A8D"/>
    <w:rsid w:val="001F71AD"/>
    <w:rsid w:val="0020455B"/>
    <w:rsid w:val="00204E38"/>
    <w:rsid w:val="00205CE2"/>
    <w:rsid w:val="00213FD4"/>
    <w:rsid w:val="00216D4C"/>
    <w:rsid w:val="00217383"/>
    <w:rsid w:val="002211A8"/>
    <w:rsid w:val="00222090"/>
    <w:rsid w:val="00222506"/>
    <w:rsid w:val="00224B79"/>
    <w:rsid w:val="00226BB9"/>
    <w:rsid w:val="00226D81"/>
    <w:rsid w:val="0023289E"/>
    <w:rsid w:val="00240D9B"/>
    <w:rsid w:val="002459C5"/>
    <w:rsid w:val="002506F0"/>
    <w:rsid w:val="002512CF"/>
    <w:rsid w:val="00252B96"/>
    <w:rsid w:val="00252E46"/>
    <w:rsid w:val="00255A18"/>
    <w:rsid w:val="00261B51"/>
    <w:rsid w:val="00261C3E"/>
    <w:rsid w:val="002621C4"/>
    <w:rsid w:val="00266137"/>
    <w:rsid w:val="00266E8F"/>
    <w:rsid w:val="00271A38"/>
    <w:rsid w:val="00272F6A"/>
    <w:rsid w:val="00280AF2"/>
    <w:rsid w:val="0028101C"/>
    <w:rsid w:val="002821F1"/>
    <w:rsid w:val="00290CCD"/>
    <w:rsid w:val="002919A4"/>
    <w:rsid w:val="00294B07"/>
    <w:rsid w:val="0029761C"/>
    <w:rsid w:val="002B3135"/>
    <w:rsid w:val="002B63F7"/>
    <w:rsid w:val="002C4D0A"/>
    <w:rsid w:val="002D0CAB"/>
    <w:rsid w:val="002D1B2E"/>
    <w:rsid w:val="002D3F6A"/>
    <w:rsid w:val="002D52FC"/>
    <w:rsid w:val="002E23DA"/>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34CD"/>
    <w:rsid w:val="00344BA2"/>
    <w:rsid w:val="003471DD"/>
    <w:rsid w:val="003519E7"/>
    <w:rsid w:val="00355CA5"/>
    <w:rsid w:val="00355EF7"/>
    <w:rsid w:val="00362A4E"/>
    <w:rsid w:val="00363615"/>
    <w:rsid w:val="00363D68"/>
    <w:rsid w:val="00364417"/>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5E5"/>
    <w:rsid w:val="003C064D"/>
    <w:rsid w:val="003C14C1"/>
    <w:rsid w:val="003C2B37"/>
    <w:rsid w:val="003C4127"/>
    <w:rsid w:val="003C54C0"/>
    <w:rsid w:val="003C6127"/>
    <w:rsid w:val="003E3DB1"/>
    <w:rsid w:val="003E5297"/>
    <w:rsid w:val="003E5420"/>
    <w:rsid w:val="003E6430"/>
    <w:rsid w:val="003F11CC"/>
    <w:rsid w:val="003F4FD7"/>
    <w:rsid w:val="004008F0"/>
    <w:rsid w:val="00402A36"/>
    <w:rsid w:val="00405224"/>
    <w:rsid w:val="00411F45"/>
    <w:rsid w:val="00412412"/>
    <w:rsid w:val="00415AAC"/>
    <w:rsid w:val="00415D58"/>
    <w:rsid w:val="004217B9"/>
    <w:rsid w:val="00422B93"/>
    <w:rsid w:val="00423D54"/>
    <w:rsid w:val="004276EB"/>
    <w:rsid w:val="00427A71"/>
    <w:rsid w:val="00427F6A"/>
    <w:rsid w:val="0044174A"/>
    <w:rsid w:val="00442105"/>
    <w:rsid w:val="0044693E"/>
    <w:rsid w:val="00447447"/>
    <w:rsid w:val="00457786"/>
    <w:rsid w:val="004645A0"/>
    <w:rsid w:val="00467801"/>
    <w:rsid w:val="00470709"/>
    <w:rsid w:val="00472585"/>
    <w:rsid w:val="004739AE"/>
    <w:rsid w:val="00477B07"/>
    <w:rsid w:val="00477BCF"/>
    <w:rsid w:val="00481B81"/>
    <w:rsid w:val="00483236"/>
    <w:rsid w:val="00484B33"/>
    <w:rsid w:val="00485EA4"/>
    <w:rsid w:val="00491A27"/>
    <w:rsid w:val="00493498"/>
    <w:rsid w:val="004A2F07"/>
    <w:rsid w:val="004A6E09"/>
    <w:rsid w:val="004B3E05"/>
    <w:rsid w:val="004B52B9"/>
    <w:rsid w:val="004B7D5B"/>
    <w:rsid w:val="004D249F"/>
    <w:rsid w:val="004D7399"/>
    <w:rsid w:val="004E0BFA"/>
    <w:rsid w:val="004E3978"/>
    <w:rsid w:val="004E547E"/>
    <w:rsid w:val="004E5E1F"/>
    <w:rsid w:val="004E6B15"/>
    <w:rsid w:val="004F035C"/>
    <w:rsid w:val="004F2AEA"/>
    <w:rsid w:val="004F438B"/>
    <w:rsid w:val="00501D7F"/>
    <w:rsid w:val="00503D53"/>
    <w:rsid w:val="00505188"/>
    <w:rsid w:val="0050750D"/>
    <w:rsid w:val="005121FB"/>
    <w:rsid w:val="005171A8"/>
    <w:rsid w:val="00521127"/>
    <w:rsid w:val="00521A7C"/>
    <w:rsid w:val="005221E8"/>
    <w:rsid w:val="005228AD"/>
    <w:rsid w:val="00523136"/>
    <w:rsid w:val="005261A2"/>
    <w:rsid w:val="00530F17"/>
    <w:rsid w:val="00537FB1"/>
    <w:rsid w:val="005552E4"/>
    <w:rsid w:val="0055687E"/>
    <w:rsid w:val="00556A59"/>
    <w:rsid w:val="00557814"/>
    <w:rsid w:val="00557C3B"/>
    <w:rsid w:val="00563AD1"/>
    <w:rsid w:val="0056760B"/>
    <w:rsid w:val="005735C1"/>
    <w:rsid w:val="005814E4"/>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2A0B"/>
    <w:rsid w:val="005E3B87"/>
    <w:rsid w:val="005E4016"/>
    <w:rsid w:val="005E46BA"/>
    <w:rsid w:val="005E7931"/>
    <w:rsid w:val="005F094A"/>
    <w:rsid w:val="006015AD"/>
    <w:rsid w:val="00604802"/>
    <w:rsid w:val="0061432B"/>
    <w:rsid w:val="006211C0"/>
    <w:rsid w:val="00622416"/>
    <w:rsid w:val="006227BA"/>
    <w:rsid w:val="00625252"/>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2D0"/>
    <w:rsid w:val="00685834"/>
    <w:rsid w:val="00694E2B"/>
    <w:rsid w:val="00695C2B"/>
    <w:rsid w:val="00696794"/>
    <w:rsid w:val="0069766C"/>
    <w:rsid w:val="006A7E3D"/>
    <w:rsid w:val="006B01F7"/>
    <w:rsid w:val="006B431A"/>
    <w:rsid w:val="006C1DBB"/>
    <w:rsid w:val="006C479E"/>
    <w:rsid w:val="006C617F"/>
    <w:rsid w:val="006D1BFD"/>
    <w:rsid w:val="006D2932"/>
    <w:rsid w:val="006E26A8"/>
    <w:rsid w:val="006E3D27"/>
    <w:rsid w:val="006E4A33"/>
    <w:rsid w:val="006F19EC"/>
    <w:rsid w:val="006F2BC3"/>
    <w:rsid w:val="006F52B2"/>
    <w:rsid w:val="00705102"/>
    <w:rsid w:val="00705267"/>
    <w:rsid w:val="0071420D"/>
    <w:rsid w:val="007143AB"/>
    <w:rsid w:val="00716206"/>
    <w:rsid w:val="00716762"/>
    <w:rsid w:val="00716A04"/>
    <w:rsid w:val="00721DB8"/>
    <w:rsid w:val="0072758D"/>
    <w:rsid w:val="00730EE3"/>
    <w:rsid w:val="0073136D"/>
    <w:rsid w:val="007425C9"/>
    <w:rsid w:val="007438E7"/>
    <w:rsid w:val="00746209"/>
    <w:rsid w:val="0074646E"/>
    <w:rsid w:val="00746CD0"/>
    <w:rsid w:val="00746D5E"/>
    <w:rsid w:val="00754A70"/>
    <w:rsid w:val="00754A9D"/>
    <w:rsid w:val="00756A5E"/>
    <w:rsid w:val="00760EA7"/>
    <w:rsid w:val="00765B34"/>
    <w:rsid w:val="0076721B"/>
    <w:rsid w:val="0077365D"/>
    <w:rsid w:val="0077570D"/>
    <w:rsid w:val="00776EA1"/>
    <w:rsid w:val="00783B9A"/>
    <w:rsid w:val="00795353"/>
    <w:rsid w:val="0079574E"/>
    <w:rsid w:val="00796017"/>
    <w:rsid w:val="00796F1C"/>
    <w:rsid w:val="007A04D5"/>
    <w:rsid w:val="007A0BE7"/>
    <w:rsid w:val="007A2CF9"/>
    <w:rsid w:val="007B314A"/>
    <w:rsid w:val="007B7B5E"/>
    <w:rsid w:val="007C081D"/>
    <w:rsid w:val="007C1CFD"/>
    <w:rsid w:val="007C608D"/>
    <w:rsid w:val="007D1762"/>
    <w:rsid w:val="007D1E2D"/>
    <w:rsid w:val="007D7E9E"/>
    <w:rsid w:val="007F063D"/>
    <w:rsid w:val="007F0CD1"/>
    <w:rsid w:val="007F1BDE"/>
    <w:rsid w:val="007F6CB7"/>
    <w:rsid w:val="007F7D3F"/>
    <w:rsid w:val="008039C0"/>
    <w:rsid w:val="0081074C"/>
    <w:rsid w:val="00810CB0"/>
    <w:rsid w:val="008136A1"/>
    <w:rsid w:val="008149A1"/>
    <w:rsid w:val="00816599"/>
    <w:rsid w:val="00817379"/>
    <w:rsid w:val="00827B3F"/>
    <w:rsid w:val="00827D29"/>
    <w:rsid w:val="00834FDA"/>
    <w:rsid w:val="0083552D"/>
    <w:rsid w:val="00840E11"/>
    <w:rsid w:val="008427F0"/>
    <w:rsid w:val="008449CB"/>
    <w:rsid w:val="008452B4"/>
    <w:rsid w:val="00847084"/>
    <w:rsid w:val="00850842"/>
    <w:rsid w:val="008509E7"/>
    <w:rsid w:val="0086149A"/>
    <w:rsid w:val="00863AE1"/>
    <w:rsid w:val="00863D09"/>
    <w:rsid w:val="00864BE5"/>
    <w:rsid w:val="00865D87"/>
    <w:rsid w:val="00866479"/>
    <w:rsid w:val="008676B4"/>
    <w:rsid w:val="008713E5"/>
    <w:rsid w:val="00871A04"/>
    <w:rsid w:val="00887726"/>
    <w:rsid w:val="008879DF"/>
    <w:rsid w:val="008951B1"/>
    <w:rsid w:val="00897208"/>
    <w:rsid w:val="008A0282"/>
    <w:rsid w:val="008A238C"/>
    <w:rsid w:val="008A5B24"/>
    <w:rsid w:val="008A7064"/>
    <w:rsid w:val="008B0C65"/>
    <w:rsid w:val="008B3F92"/>
    <w:rsid w:val="008C01DB"/>
    <w:rsid w:val="008C066D"/>
    <w:rsid w:val="008C2912"/>
    <w:rsid w:val="008C5550"/>
    <w:rsid w:val="008C5A09"/>
    <w:rsid w:val="008C64E5"/>
    <w:rsid w:val="008C7A4F"/>
    <w:rsid w:val="008D2FE4"/>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11B0"/>
    <w:rsid w:val="009337D9"/>
    <w:rsid w:val="00933F5B"/>
    <w:rsid w:val="00936B6D"/>
    <w:rsid w:val="00937CFA"/>
    <w:rsid w:val="00940EFD"/>
    <w:rsid w:val="00946A19"/>
    <w:rsid w:val="009561CF"/>
    <w:rsid w:val="009607C1"/>
    <w:rsid w:val="00961AD3"/>
    <w:rsid w:val="00962DC5"/>
    <w:rsid w:val="009705B5"/>
    <w:rsid w:val="009724C9"/>
    <w:rsid w:val="0098043F"/>
    <w:rsid w:val="00981583"/>
    <w:rsid w:val="00983208"/>
    <w:rsid w:val="00984FD1"/>
    <w:rsid w:val="009878ED"/>
    <w:rsid w:val="00992F08"/>
    <w:rsid w:val="00996752"/>
    <w:rsid w:val="00996FCD"/>
    <w:rsid w:val="009977B7"/>
    <w:rsid w:val="009A2BF9"/>
    <w:rsid w:val="009A46E9"/>
    <w:rsid w:val="009A6BC6"/>
    <w:rsid w:val="009C4F24"/>
    <w:rsid w:val="009C4F32"/>
    <w:rsid w:val="009C5AFA"/>
    <w:rsid w:val="009D3EE8"/>
    <w:rsid w:val="009D61BF"/>
    <w:rsid w:val="009D716C"/>
    <w:rsid w:val="009D7997"/>
    <w:rsid w:val="009E1064"/>
    <w:rsid w:val="009E185E"/>
    <w:rsid w:val="009E3066"/>
    <w:rsid w:val="009E30BB"/>
    <w:rsid w:val="009E4498"/>
    <w:rsid w:val="009E4A7F"/>
    <w:rsid w:val="009E6A55"/>
    <w:rsid w:val="009F19E4"/>
    <w:rsid w:val="009F31C4"/>
    <w:rsid w:val="009F4F8A"/>
    <w:rsid w:val="009F551E"/>
    <w:rsid w:val="00A02FD0"/>
    <w:rsid w:val="00A037AF"/>
    <w:rsid w:val="00A0463D"/>
    <w:rsid w:val="00A056BE"/>
    <w:rsid w:val="00A111BE"/>
    <w:rsid w:val="00A11718"/>
    <w:rsid w:val="00A1186D"/>
    <w:rsid w:val="00A12EEC"/>
    <w:rsid w:val="00A13124"/>
    <w:rsid w:val="00A143EF"/>
    <w:rsid w:val="00A156CD"/>
    <w:rsid w:val="00A208D9"/>
    <w:rsid w:val="00A24569"/>
    <w:rsid w:val="00A316EB"/>
    <w:rsid w:val="00A3269A"/>
    <w:rsid w:val="00A33782"/>
    <w:rsid w:val="00A357F5"/>
    <w:rsid w:val="00A4404F"/>
    <w:rsid w:val="00A45AC4"/>
    <w:rsid w:val="00A4749E"/>
    <w:rsid w:val="00A56CA7"/>
    <w:rsid w:val="00A577F1"/>
    <w:rsid w:val="00A62B51"/>
    <w:rsid w:val="00A656B8"/>
    <w:rsid w:val="00A65C83"/>
    <w:rsid w:val="00A714F8"/>
    <w:rsid w:val="00A723E8"/>
    <w:rsid w:val="00A72595"/>
    <w:rsid w:val="00A766CD"/>
    <w:rsid w:val="00A76D49"/>
    <w:rsid w:val="00A84615"/>
    <w:rsid w:val="00A918E2"/>
    <w:rsid w:val="00A93101"/>
    <w:rsid w:val="00A96816"/>
    <w:rsid w:val="00A97155"/>
    <w:rsid w:val="00A97293"/>
    <w:rsid w:val="00AB08C3"/>
    <w:rsid w:val="00AB1296"/>
    <w:rsid w:val="00AB7DD9"/>
    <w:rsid w:val="00AC0335"/>
    <w:rsid w:val="00AC3540"/>
    <w:rsid w:val="00AC5751"/>
    <w:rsid w:val="00AC7240"/>
    <w:rsid w:val="00AD46DE"/>
    <w:rsid w:val="00AD70B9"/>
    <w:rsid w:val="00AE182B"/>
    <w:rsid w:val="00AE7CE9"/>
    <w:rsid w:val="00AF130B"/>
    <w:rsid w:val="00AF3FE9"/>
    <w:rsid w:val="00B00F1E"/>
    <w:rsid w:val="00B0285E"/>
    <w:rsid w:val="00B03CF1"/>
    <w:rsid w:val="00B04482"/>
    <w:rsid w:val="00B0485F"/>
    <w:rsid w:val="00B051A1"/>
    <w:rsid w:val="00B068AD"/>
    <w:rsid w:val="00B076DB"/>
    <w:rsid w:val="00B113BF"/>
    <w:rsid w:val="00B16C07"/>
    <w:rsid w:val="00B3016B"/>
    <w:rsid w:val="00B31A0A"/>
    <w:rsid w:val="00B3249E"/>
    <w:rsid w:val="00B33582"/>
    <w:rsid w:val="00B346EF"/>
    <w:rsid w:val="00B36EBC"/>
    <w:rsid w:val="00B37E0D"/>
    <w:rsid w:val="00B41A62"/>
    <w:rsid w:val="00B4317A"/>
    <w:rsid w:val="00B448C5"/>
    <w:rsid w:val="00B46EF2"/>
    <w:rsid w:val="00B516B5"/>
    <w:rsid w:val="00B52ECF"/>
    <w:rsid w:val="00B53D1F"/>
    <w:rsid w:val="00B55C1F"/>
    <w:rsid w:val="00B56497"/>
    <w:rsid w:val="00B62C2A"/>
    <w:rsid w:val="00B63D44"/>
    <w:rsid w:val="00B63E78"/>
    <w:rsid w:val="00B6644D"/>
    <w:rsid w:val="00B70031"/>
    <w:rsid w:val="00B7274E"/>
    <w:rsid w:val="00B72A56"/>
    <w:rsid w:val="00B73BD9"/>
    <w:rsid w:val="00B81B5B"/>
    <w:rsid w:val="00B8291A"/>
    <w:rsid w:val="00B84008"/>
    <w:rsid w:val="00B862D8"/>
    <w:rsid w:val="00B936D4"/>
    <w:rsid w:val="00B94BFB"/>
    <w:rsid w:val="00BA009A"/>
    <w:rsid w:val="00BA7753"/>
    <w:rsid w:val="00BB3A50"/>
    <w:rsid w:val="00BC345E"/>
    <w:rsid w:val="00BC5B00"/>
    <w:rsid w:val="00BD1F07"/>
    <w:rsid w:val="00BD2C01"/>
    <w:rsid w:val="00BE122B"/>
    <w:rsid w:val="00BE71EF"/>
    <w:rsid w:val="00BF117E"/>
    <w:rsid w:val="00BF5F93"/>
    <w:rsid w:val="00C01879"/>
    <w:rsid w:val="00C04FD6"/>
    <w:rsid w:val="00C0691D"/>
    <w:rsid w:val="00C07F60"/>
    <w:rsid w:val="00C1327B"/>
    <w:rsid w:val="00C20035"/>
    <w:rsid w:val="00C2308E"/>
    <w:rsid w:val="00C2367B"/>
    <w:rsid w:val="00C27D7F"/>
    <w:rsid w:val="00C300E1"/>
    <w:rsid w:val="00C30CC1"/>
    <w:rsid w:val="00C3227F"/>
    <w:rsid w:val="00C34300"/>
    <w:rsid w:val="00C343D4"/>
    <w:rsid w:val="00C41434"/>
    <w:rsid w:val="00C4165B"/>
    <w:rsid w:val="00C416E1"/>
    <w:rsid w:val="00C44A8A"/>
    <w:rsid w:val="00C45596"/>
    <w:rsid w:val="00C50A83"/>
    <w:rsid w:val="00C51C18"/>
    <w:rsid w:val="00C51F9A"/>
    <w:rsid w:val="00C52B21"/>
    <w:rsid w:val="00C56B8B"/>
    <w:rsid w:val="00C60A90"/>
    <w:rsid w:val="00C619A6"/>
    <w:rsid w:val="00C62B0D"/>
    <w:rsid w:val="00C67DAC"/>
    <w:rsid w:val="00C80EC9"/>
    <w:rsid w:val="00C82428"/>
    <w:rsid w:val="00C84D8E"/>
    <w:rsid w:val="00C95D59"/>
    <w:rsid w:val="00C9702F"/>
    <w:rsid w:val="00CA2EC6"/>
    <w:rsid w:val="00CA5519"/>
    <w:rsid w:val="00CB2E04"/>
    <w:rsid w:val="00CB598E"/>
    <w:rsid w:val="00CB692E"/>
    <w:rsid w:val="00CC139D"/>
    <w:rsid w:val="00CC13BB"/>
    <w:rsid w:val="00CC43C8"/>
    <w:rsid w:val="00CC4909"/>
    <w:rsid w:val="00CC4C34"/>
    <w:rsid w:val="00CD0181"/>
    <w:rsid w:val="00CD3F55"/>
    <w:rsid w:val="00CD5C61"/>
    <w:rsid w:val="00CE0AD6"/>
    <w:rsid w:val="00CE5585"/>
    <w:rsid w:val="00CE6D1A"/>
    <w:rsid w:val="00CE7585"/>
    <w:rsid w:val="00CF4912"/>
    <w:rsid w:val="00CF6B35"/>
    <w:rsid w:val="00CF78A8"/>
    <w:rsid w:val="00D00863"/>
    <w:rsid w:val="00D009E1"/>
    <w:rsid w:val="00D06AC5"/>
    <w:rsid w:val="00D1190F"/>
    <w:rsid w:val="00D1328A"/>
    <w:rsid w:val="00D1546B"/>
    <w:rsid w:val="00D155A6"/>
    <w:rsid w:val="00D165DD"/>
    <w:rsid w:val="00D20E0E"/>
    <w:rsid w:val="00D26490"/>
    <w:rsid w:val="00D300D1"/>
    <w:rsid w:val="00D30635"/>
    <w:rsid w:val="00D30B11"/>
    <w:rsid w:val="00D319F2"/>
    <w:rsid w:val="00D348BA"/>
    <w:rsid w:val="00D34BDB"/>
    <w:rsid w:val="00D35B3C"/>
    <w:rsid w:val="00D36109"/>
    <w:rsid w:val="00D46BB5"/>
    <w:rsid w:val="00D51DF4"/>
    <w:rsid w:val="00D5290E"/>
    <w:rsid w:val="00D5420F"/>
    <w:rsid w:val="00D56B26"/>
    <w:rsid w:val="00D61688"/>
    <w:rsid w:val="00D64DBC"/>
    <w:rsid w:val="00D71B00"/>
    <w:rsid w:val="00D72125"/>
    <w:rsid w:val="00D75F3A"/>
    <w:rsid w:val="00D81B04"/>
    <w:rsid w:val="00D87D65"/>
    <w:rsid w:val="00D91022"/>
    <w:rsid w:val="00D9146C"/>
    <w:rsid w:val="00D959C7"/>
    <w:rsid w:val="00D96531"/>
    <w:rsid w:val="00DA3657"/>
    <w:rsid w:val="00DA3C76"/>
    <w:rsid w:val="00DA4076"/>
    <w:rsid w:val="00DA6191"/>
    <w:rsid w:val="00DB249C"/>
    <w:rsid w:val="00DB5161"/>
    <w:rsid w:val="00DB5EE7"/>
    <w:rsid w:val="00DC5E98"/>
    <w:rsid w:val="00DD0524"/>
    <w:rsid w:val="00DD3854"/>
    <w:rsid w:val="00DD6FB1"/>
    <w:rsid w:val="00DE40E0"/>
    <w:rsid w:val="00DE4DBA"/>
    <w:rsid w:val="00DE6FA7"/>
    <w:rsid w:val="00DF5132"/>
    <w:rsid w:val="00DF5739"/>
    <w:rsid w:val="00E11168"/>
    <w:rsid w:val="00E127C8"/>
    <w:rsid w:val="00E2395E"/>
    <w:rsid w:val="00E30123"/>
    <w:rsid w:val="00E30C10"/>
    <w:rsid w:val="00E33748"/>
    <w:rsid w:val="00E42125"/>
    <w:rsid w:val="00E51027"/>
    <w:rsid w:val="00E53A87"/>
    <w:rsid w:val="00E56A24"/>
    <w:rsid w:val="00E61616"/>
    <w:rsid w:val="00E63827"/>
    <w:rsid w:val="00E67049"/>
    <w:rsid w:val="00E73B4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6CD6"/>
    <w:rsid w:val="00ED6F43"/>
    <w:rsid w:val="00EE10B2"/>
    <w:rsid w:val="00EE2ABB"/>
    <w:rsid w:val="00EE4A55"/>
    <w:rsid w:val="00EE72F9"/>
    <w:rsid w:val="00EE79F3"/>
    <w:rsid w:val="00EE7A93"/>
    <w:rsid w:val="00EF07EF"/>
    <w:rsid w:val="00EF0ED1"/>
    <w:rsid w:val="00EF2A67"/>
    <w:rsid w:val="00F0271A"/>
    <w:rsid w:val="00F1350A"/>
    <w:rsid w:val="00F14310"/>
    <w:rsid w:val="00F2360F"/>
    <w:rsid w:val="00F31AB3"/>
    <w:rsid w:val="00F34B51"/>
    <w:rsid w:val="00F35AB6"/>
    <w:rsid w:val="00F35E55"/>
    <w:rsid w:val="00F36BD8"/>
    <w:rsid w:val="00F51FF4"/>
    <w:rsid w:val="00F526BF"/>
    <w:rsid w:val="00F562D2"/>
    <w:rsid w:val="00F5705B"/>
    <w:rsid w:val="00F65601"/>
    <w:rsid w:val="00F65A6A"/>
    <w:rsid w:val="00F672A2"/>
    <w:rsid w:val="00F67738"/>
    <w:rsid w:val="00F72444"/>
    <w:rsid w:val="00F72E73"/>
    <w:rsid w:val="00F73392"/>
    <w:rsid w:val="00F869F5"/>
    <w:rsid w:val="00F92CF8"/>
    <w:rsid w:val="00F92F17"/>
    <w:rsid w:val="00F96E6E"/>
    <w:rsid w:val="00FA153E"/>
    <w:rsid w:val="00FA3E63"/>
    <w:rsid w:val="00FA51C2"/>
    <w:rsid w:val="00FA5582"/>
    <w:rsid w:val="00FB0F11"/>
    <w:rsid w:val="00FB7D9C"/>
    <w:rsid w:val="00FB7F6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mailto:ribalet@uw.edu" TargetMode="External"/><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BB1955-D5D4-1B4D-B291-D42AAAD4E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16031</Words>
  <Characters>91377</Characters>
  <Application>Microsoft Macintosh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107194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2016-10-28T15:38:00Z</dcterms:created>
  <dcterms:modified xsi:type="dcterms:W3CDTF">2016-10-28T16:58:00Z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