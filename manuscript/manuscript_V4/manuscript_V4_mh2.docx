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ins w:id="0" w:author="Author">
        <w:r w:rsidR="00AE7CE9">
          <w:rPr>
            <w:rFonts w:cs="Times New Roman"/>
            <w:b/>
            <w:sz w:val="28"/>
            <w:szCs w:val="28"/>
          </w:rPr>
          <w:t xml:space="preserve">a </w:t>
        </w:r>
      </w:ins>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47E8219F"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r w:rsidR="001651E6">
        <w:rPr>
          <w:rFonts w:cs="Times New Roman"/>
          <w:bCs/>
        </w:rPr>
        <w:t xml:space="preserve">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6AC209FE"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ins w:id="1" w:author="Author">
        <w:r w:rsidR="00D87D65">
          <w:rPr>
            <w:rFonts w:cs="Times New Roman"/>
          </w:rPr>
          <w:t>ciliate</w:t>
        </w:r>
        <w:r w:rsidR="00C0691D">
          <w:rPr>
            <w:rFonts w:cs="Times New Roman"/>
          </w:rPr>
          <w:t>,</w:t>
        </w:r>
        <w:r w:rsidR="00D87D65">
          <w:rPr>
            <w:rFonts w:cs="Times New Roman"/>
          </w:rPr>
          <w:t xml:space="preserve"> </w:t>
        </w:r>
      </w:ins>
      <w:r w:rsidR="008713E5" w:rsidRPr="00F1755A">
        <w:rPr>
          <w:rFonts w:cs="Times New Roman"/>
          <w:i/>
        </w:rPr>
        <w:t>M</w:t>
      </w:r>
      <w:r w:rsidR="008713E5">
        <w:rPr>
          <w:rFonts w:cs="Times New Roman"/>
          <w:i/>
        </w:rPr>
        <w:t>esodinium</w:t>
      </w:r>
      <w:r w:rsidR="008713E5" w:rsidRPr="00F1755A">
        <w:rPr>
          <w:rFonts w:cs="Times New Roman"/>
          <w:i/>
        </w:rPr>
        <w:t xml:space="preserve"> </w:t>
      </w:r>
      <w:ins w:id="2" w:author="Author">
        <w:r w:rsidR="00C0691D">
          <w:rPr>
            <w:rFonts w:cs="Times New Roman"/>
            <w:i/>
          </w:rPr>
          <w:t xml:space="preserve">rubrum, </w:t>
        </w:r>
      </w:ins>
      <w:r w:rsidR="00DF5739">
        <w:rPr>
          <w:rFonts w:cs="Times New Roman"/>
        </w:rPr>
        <w:t xml:space="preserve">is a globally distributed nontoxic ciliate that </w:t>
      </w:r>
      <w:r w:rsidR="00871A04">
        <w:rPr>
          <w:rFonts w:cs="Times New Roman"/>
        </w:rPr>
        <w:t>relies on the acquisition and use of chloroplasts derived from its cryptophyte prey</w:t>
      </w:r>
      <w:ins w:id="3" w:author="Author">
        <w:r w:rsidR="00C0691D">
          <w:rPr>
            <w:rFonts w:cs="Times New Roman"/>
          </w:rPr>
          <w:t>.</w:t>
        </w:r>
      </w:ins>
      <w:r w:rsidR="00871A04">
        <w:rPr>
          <w:rFonts w:cs="Times New Roman"/>
        </w:rPr>
        <w:t xml:space="preserve"> T</w:t>
      </w:r>
      <w:r w:rsidR="00D20E0E">
        <w:rPr>
          <w:rFonts w:cs="Times New Roman"/>
        </w:rPr>
        <w:t xml:space="preserve">he </w:t>
      </w:r>
      <w:r w:rsidR="00A62B51">
        <w:rPr>
          <w:rFonts w:cs="Times New Roman"/>
          <w:bCs/>
        </w:rPr>
        <w:t>ecology and physiology of the</w:t>
      </w:r>
      <w:ins w:id="4" w:author="Author">
        <w:r w:rsidR="00C0691D">
          <w:rPr>
            <w:rFonts w:cs="Times New Roman"/>
            <w:bCs/>
          </w:rPr>
          <w:t xml:space="preserve">se cryptophytes </w:t>
        </w:r>
      </w:ins>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ins w:id="5" w:author="Author">
        <w:r w:rsidR="00C0691D">
          <w:rPr>
            <w:rFonts w:cs="Times New Roman"/>
            <w:i/>
          </w:rPr>
          <w:t>M. rubrum</w:t>
        </w:r>
      </w:ins>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 xml:space="preserve">A 4-week survey was conducted in the Columbia River estuary in 2013 during the decline of </w:t>
      </w:r>
      <w:ins w:id="6" w:author="Author">
        <w:r w:rsidR="00AE7CE9">
          <w:rPr>
            <w:rFonts w:cs="Times New Roman"/>
          </w:rPr>
          <w:t>a</w:t>
        </w:r>
        <w:r w:rsidR="00143C7A">
          <w:rPr>
            <w:rFonts w:cs="Times New Roman"/>
          </w:rPr>
          <w:t xml:space="preserve"> </w:t>
        </w:r>
      </w:ins>
      <w:r w:rsidR="00B04482">
        <w:rPr>
          <w:rFonts w:cs="Times New Roman"/>
        </w:rPr>
        <w:t>red water bloom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ins w:id="7" w:author="Author">
        <w:r w:rsidR="00C0691D">
          <w:rPr>
            <w:rFonts w:cs="Times New Roman"/>
          </w:rPr>
          <w:t xml:space="preserve"> the prey cryptophyte species,</w:t>
        </w:r>
      </w:ins>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del w:id="8" w:author="Author">
        <w:r w:rsidR="00D20E0E" w:rsidDel="00AF3FE9">
          <w:rPr>
            <w:rFonts w:cs="Times New Roman"/>
          </w:rPr>
          <w:delText xml:space="preserve">The highest abundance of </w:delText>
        </w:r>
      </w:del>
      <w:ins w:id="9" w:author="Author">
        <w:del w:id="10" w:author="Author">
          <w:r w:rsidR="000D0503" w:rsidDel="00AF3FE9">
            <w:rPr>
              <w:rFonts w:cs="Times New Roman"/>
            </w:rPr>
            <w:delText xml:space="preserve">these </w:delText>
          </w:r>
        </w:del>
      </w:ins>
      <w:del w:id="11" w:author="Author">
        <w:r w:rsidR="009A2BF9" w:rsidDel="00AF3FE9">
          <w:rPr>
            <w:rFonts w:cs="Times New Roman"/>
          </w:rPr>
          <w:delText xml:space="preserve">cryptophytes </w:delText>
        </w:r>
        <w:r w:rsidR="00D20E0E" w:rsidRPr="00D20E0E" w:rsidDel="00AF3FE9">
          <w:rPr>
            <w:rFonts w:cs="Times New Roman"/>
          </w:rPr>
          <w:delText>occurred during the first neap tide</w:delText>
        </w:r>
        <w:r w:rsidR="00D20E0E" w:rsidDel="00AF3FE9">
          <w:rPr>
            <w:rFonts w:cs="Times New Roman"/>
          </w:rPr>
          <w:delText xml:space="preserve"> with concentrations as high as </w:delText>
        </w:r>
      </w:del>
      <w:ins w:id="12" w:author="Author">
        <w:del w:id="13" w:author="Author">
          <w:r w:rsidR="004B7D5B" w:rsidDel="00AF3FE9">
            <w:rPr>
              <w:rFonts w:cs="Times New Roman"/>
            </w:rPr>
            <w:delText>3.2</w:delText>
          </w:r>
        </w:del>
      </w:ins>
      <w:del w:id="14" w:author="Author">
        <w:r w:rsidR="00D20E0E" w:rsidDel="00AF3FE9">
          <w:rPr>
            <w:rFonts w:cs="Times New Roman"/>
          </w:rPr>
          <w:delText xml:space="preserve"> </w:delText>
        </w:r>
        <w:r w:rsidR="00D20E0E" w:rsidRPr="00FC5E5F" w:rsidDel="00AF3FE9">
          <w:rPr>
            <w:rFonts w:cs="Times New Roman"/>
          </w:rPr>
          <w:delText>x</w:delText>
        </w:r>
        <w:r w:rsidR="00D20E0E" w:rsidDel="00AF3FE9">
          <w:rPr>
            <w:rFonts w:cs="Times New Roman"/>
          </w:rPr>
          <w:delText xml:space="preserve"> </w:delText>
        </w:r>
        <w:r w:rsidR="00D20E0E" w:rsidRPr="008A0DAC" w:rsidDel="00AF3FE9">
          <w:rPr>
            <w:rFonts w:cs="Times New Roman"/>
          </w:rPr>
          <w:delText>10</w:delText>
        </w:r>
        <w:r w:rsidR="00D20E0E" w:rsidRPr="008A0DAC" w:rsidDel="00AF3FE9">
          <w:rPr>
            <w:rFonts w:eastAsia="Calibri" w:cs="Times New Roman"/>
            <w:vertAlign w:val="superscript"/>
          </w:rPr>
          <w:delText>6</w:delText>
        </w:r>
        <w:r w:rsidR="00D20E0E" w:rsidRPr="008A0DAC" w:rsidDel="00AF3FE9">
          <w:rPr>
            <w:rFonts w:eastAsia="Calibri" w:cs="Times New Roman"/>
          </w:rPr>
          <w:delText xml:space="preserve"> cells L</w:delText>
        </w:r>
        <w:r w:rsidR="00D20E0E" w:rsidRPr="008A0DAC" w:rsidDel="00AF3FE9">
          <w:rPr>
            <w:rFonts w:eastAsia="Calibri" w:cs="Times New Roman"/>
            <w:vertAlign w:val="superscript"/>
          </w:rPr>
          <w:delText>-1</w:delText>
        </w:r>
        <w:r w:rsidR="00D20E0E" w:rsidDel="00AF3FE9">
          <w:rPr>
            <w:rFonts w:eastAsia="Calibri" w:cs="Times New Roman"/>
          </w:rPr>
          <w:delText xml:space="preserve"> and decrease</w:delText>
        </w:r>
        <w:r w:rsidR="0015440D" w:rsidDel="00AF3FE9">
          <w:rPr>
            <w:rFonts w:eastAsia="Calibri" w:cs="Times New Roman"/>
          </w:rPr>
          <w:delText>d</w:delText>
        </w:r>
        <w:r w:rsidR="00D20E0E" w:rsidDel="00AF3FE9">
          <w:rPr>
            <w:rFonts w:eastAsia="Calibri" w:cs="Times New Roman"/>
          </w:rPr>
          <w:delText xml:space="preserve"> during sp</w:delText>
        </w:r>
        <w:r w:rsidR="00C51C18" w:rsidDel="00AF3FE9">
          <w:rPr>
            <w:rFonts w:eastAsia="Calibri" w:cs="Times New Roman"/>
          </w:rPr>
          <w:delText>ring tide and later neap tides (&lt; 0.5</w:delText>
        </w:r>
        <w:r w:rsidR="00C51C18" w:rsidRPr="00C51C18" w:rsidDel="00AF3FE9">
          <w:rPr>
            <w:rFonts w:cs="Times New Roman"/>
          </w:rPr>
          <w:delText xml:space="preserve"> </w:delText>
        </w:r>
        <w:r w:rsidR="00C51C18" w:rsidRPr="00FC5E5F" w:rsidDel="00AF3FE9">
          <w:rPr>
            <w:rFonts w:cs="Times New Roman"/>
          </w:rPr>
          <w:delText>x</w:delText>
        </w:r>
        <w:r w:rsidR="00C51C18" w:rsidDel="00AF3FE9">
          <w:rPr>
            <w:rFonts w:cs="Times New Roman"/>
          </w:rPr>
          <w:delText xml:space="preserve"> </w:delText>
        </w:r>
        <w:r w:rsidR="00C51C18" w:rsidRPr="008A0DAC" w:rsidDel="00AF3FE9">
          <w:rPr>
            <w:rFonts w:cs="Times New Roman"/>
          </w:rPr>
          <w:delText>10</w:delText>
        </w:r>
        <w:r w:rsidR="00C51C18" w:rsidRPr="008A0DAC" w:rsidDel="00AF3FE9">
          <w:rPr>
            <w:rFonts w:eastAsia="Calibri" w:cs="Times New Roman"/>
            <w:vertAlign w:val="superscript"/>
          </w:rPr>
          <w:delText>6</w:delText>
        </w:r>
        <w:r w:rsidR="00C51C18" w:rsidRPr="008A0DAC" w:rsidDel="00AF3FE9">
          <w:rPr>
            <w:rFonts w:eastAsia="Calibri" w:cs="Times New Roman"/>
          </w:rPr>
          <w:delText xml:space="preserve"> cells L</w:delText>
        </w:r>
        <w:r w:rsidR="00C51C18" w:rsidRPr="008A0DAC" w:rsidDel="00AF3FE9">
          <w:rPr>
            <w:rFonts w:eastAsia="Calibri" w:cs="Times New Roman"/>
            <w:vertAlign w:val="superscript"/>
          </w:rPr>
          <w:delText>-1</w:delText>
        </w:r>
        <w:r w:rsidR="002211A8" w:rsidDel="00AF3FE9">
          <w:rPr>
            <w:rFonts w:eastAsia="Calibri" w:cs="Times New Roman"/>
          </w:rPr>
          <w:delText>)</w:delText>
        </w:r>
        <w:r w:rsidR="00C51C18" w:rsidDel="00AF3FE9">
          <w:rPr>
            <w:rFonts w:eastAsia="Calibri" w:cs="Times New Roman"/>
          </w:rPr>
          <w:delText>.</w:delText>
        </w:r>
        <w:r w:rsidR="00C51C18" w:rsidDel="00AF3FE9">
          <w:rPr>
            <w:rFonts w:cs="Times New Roman"/>
          </w:rPr>
          <w:delText xml:space="preserve"> </w:delText>
        </w:r>
      </w:del>
      <w:r w:rsidR="00C51C18">
        <w:rPr>
          <w:rFonts w:cs="Times New Roman"/>
        </w:rPr>
        <w:t xml:space="preserve">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ins w:id="15" w:author="Author">
        <w:r w:rsidR="006B01F7">
          <w:rPr>
            <w:rFonts w:cs="Times New Roman"/>
          </w:rPr>
          <w:t xml:space="preserve">. </w:t>
        </w:r>
      </w:ins>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ins w:id="16" w:author="Author">
        <w:r w:rsidR="00AF3FE9">
          <w:rPr>
            <w:rFonts w:cs="Times New Roman"/>
          </w:rPr>
          <w:t xml:space="preserve"> using a </w:t>
        </w:r>
        <w:r w:rsidR="00AF3FE9">
          <w:rPr>
            <w:rFonts w:cs="Times New Roman"/>
          </w:rPr>
          <w:t xml:space="preserve">size-structured </w:t>
        </w:r>
        <w:r w:rsidR="00AF3FE9" w:rsidRPr="00D0541A">
          <w:rPr>
            <w:rFonts w:cs="Times New Roman"/>
          </w:rPr>
          <w:t>division rate model</w:t>
        </w:r>
      </w:ins>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w:t>
      </w:r>
      <w:ins w:id="17" w:author="Author">
        <w:r w:rsidR="00E2395E">
          <w:rPr>
            <w:rFonts w:cs="Times New Roman"/>
          </w:rPr>
          <w:t>ed</w:t>
        </w:r>
      </w:ins>
      <w:r w:rsidR="00EF2A67">
        <w:rPr>
          <w:rFonts w:cs="Times New Roman"/>
        </w:rPr>
        <w:t xml:space="preserve"> </w:t>
      </w:r>
      <w:r w:rsidR="00871A04">
        <w:rPr>
          <w:rFonts w:cs="Times New Roman"/>
        </w:rPr>
        <w:t xml:space="preserve">the growth </w:t>
      </w:r>
      <w:r w:rsidR="00CA2EC6">
        <w:rPr>
          <w:rFonts w:cs="Times New Roman"/>
        </w:rPr>
        <w:t xml:space="preserve">of </w:t>
      </w:r>
      <w:ins w:id="18" w:author="Autho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ins>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ins w:id="19" w:author="Author">
        <w:r w:rsidR="00AF3FE9">
          <w:rPr>
            <w:rFonts w:cs="Times New Roman"/>
          </w:rPr>
          <w:t>indicate</w:t>
        </w:r>
        <w:r w:rsidR="005261A2">
          <w:rPr>
            <w:rFonts w:cs="Times New Roman"/>
          </w:rPr>
          <w:t xml:space="preserve"> </w:t>
        </w:r>
      </w:ins>
      <w:r w:rsidR="00705102">
        <w:rPr>
          <w:rFonts w:cs="Times New Roman"/>
        </w:rPr>
        <w:t xml:space="preserve">that the growth of </w:t>
      </w:r>
      <w:ins w:id="20" w:author="Author">
        <w:r w:rsidR="00D87D65">
          <w:rPr>
            <w:rFonts w:cs="Times New Roman"/>
            <w:i/>
          </w:rPr>
          <w:t>M</w:t>
        </w:r>
        <w:r w:rsidR="00E2395E">
          <w:rPr>
            <w:rFonts w:cs="Times New Roman"/>
            <w:i/>
          </w:rPr>
          <w:t>. rubrum</w:t>
        </w:r>
      </w:ins>
      <w:r w:rsidR="00705102">
        <w:rPr>
          <w:rFonts w:cs="Times New Roman"/>
        </w:rPr>
        <w:t xml:space="preserve"> </w:t>
      </w:r>
      <w:ins w:id="21" w:author="Author">
        <w:r w:rsidR="00AF3FE9">
          <w:rPr>
            <w:rFonts w:cs="Times New Roman"/>
          </w:rPr>
          <w:t>may have been</w:t>
        </w:r>
      </w:ins>
      <w:r w:rsidR="00705102">
        <w:rPr>
          <w:rFonts w:cs="Times New Roman"/>
        </w:rPr>
        <w:t xml:space="preserve"> limited by prey availability</w:t>
      </w:r>
      <w:r w:rsidR="00B04482">
        <w:rPr>
          <w:rFonts w:cs="Times New Roman"/>
        </w:rPr>
        <w:t xml:space="preserve"> during the survey</w:t>
      </w:r>
      <w:ins w:id="22" w:author="Author">
        <w:r w:rsidR="004276EB">
          <w:rPr>
            <w:rFonts w:cs="Times New Roman"/>
          </w:rPr>
          <w:t xml:space="preserve">, and ultimately point towards the importance of monitoring the free-living prey population when investigating blooms of this </w:t>
        </w:r>
        <w:bookmarkStart w:id="23" w:name="_GoBack"/>
        <w:bookmarkEnd w:id="23"/>
        <w:r w:rsidR="004276EB">
          <w:rPr>
            <w:rFonts w:cs="Times New Roman"/>
          </w:rPr>
          <w:t>ciliate</w:t>
        </w:r>
      </w:ins>
      <w:r w:rsidR="00177D9D">
        <w:rPr>
          <w:rFonts w:cs="Times New Roman"/>
        </w:rPr>
        <w:t>.</w:t>
      </w:r>
      <w:ins w:id="24" w:author="Author">
        <w:r w:rsidR="006B01F7">
          <w:rPr>
            <w:rFonts w:cs="Times New Roman"/>
          </w:rPr>
          <w:t xml:space="preserve"> </w:t>
        </w:r>
      </w:ins>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ins w:id="25" w:author="Author">
        <w:r w:rsidR="00E2395E">
          <w:rPr>
            <w:rFonts w:cs="Times New Roman"/>
            <w:bCs/>
            <w:i/>
          </w:rPr>
          <w:t xml:space="preserve"> rubrum</w:t>
        </w:r>
      </w:ins>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430914A2"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commentRangeStart w:id="26"/>
      <w:commentRangeStart w:id="27"/>
      <w:r w:rsidRPr="00FC5E5F">
        <w:rPr>
          <w:rFonts w:cs="Times New Roman"/>
          <w:bCs/>
          <w:i/>
        </w:rPr>
        <w:t xml:space="preserve">Mesodinium </w:t>
      </w:r>
      <w:ins w:id="28" w:author="Author">
        <w:r w:rsidR="00E2395E">
          <w:rPr>
            <w:rFonts w:cs="Times New Roman"/>
            <w:bCs/>
            <w:i/>
          </w:rPr>
          <w:t>rubrum</w:t>
        </w:r>
      </w:ins>
      <w:r w:rsidRPr="00FC5E5F">
        <w:rPr>
          <w:rFonts w:cs="Times New Roman"/>
          <w:bCs/>
        </w:rPr>
        <w:t xml:space="preserve"> </w:t>
      </w:r>
      <w:commentRangeEnd w:id="26"/>
      <w:r w:rsidR="00B72A56">
        <w:rPr>
          <w:rStyle w:val="CommentReference"/>
        </w:rPr>
        <w:commentReference w:id="26"/>
      </w:r>
      <w:commentRangeEnd w:id="27"/>
      <w:r w:rsidR="00D87D65">
        <w:rPr>
          <w:rStyle w:val="CommentReference"/>
        </w:rPr>
        <w:commentReference w:id="27"/>
      </w:r>
      <w:commentRangeStart w:id="29"/>
      <w:r w:rsidR="00CA2EC6">
        <w:rPr>
          <w:rFonts w:cs="Times New Roman"/>
          <w:bCs/>
        </w:rPr>
        <w:t xml:space="preserve"> (</w:t>
      </w:r>
      <w:r w:rsidRPr="00FC5E5F">
        <w:rPr>
          <w:rFonts w:cs="Times New Roman"/>
          <w:bCs/>
          <w:i/>
        </w:rPr>
        <w:t>Myrionecta rubra</w:t>
      </w:r>
      <w:r w:rsidR="005E3B87">
        <w:rPr>
          <w:rFonts w:cs="Times New Roman"/>
          <w:bCs/>
        </w:rPr>
        <w:t>)</w:t>
      </w:r>
      <w:commentRangeEnd w:id="29"/>
      <w:r w:rsidR="00A93101">
        <w:rPr>
          <w:rStyle w:val="CommentReference"/>
        </w:rPr>
        <w:commentReference w:id="29"/>
      </w:r>
      <w:r w:rsidR="005E3B87">
        <w:rPr>
          <w:rFonts w:cs="Times New Roman"/>
          <w:bCs/>
        </w:rPr>
        <w:t xml:space="preserve"> </w:t>
      </w:r>
      <w:ins w:id="30" w:author="Author">
        <w:r w:rsidR="00FA153E">
          <w:rPr>
            <w:rFonts w:cs="Times New Roman"/>
            <w:bCs/>
          </w:rPr>
          <w:t>(</w:t>
        </w:r>
        <w:r w:rsidR="00E2395E">
          <w:rPr>
            <w:rFonts w:cs="Times New Roman"/>
            <w:bCs/>
          </w:rPr>
          <w:t xml:space="preserve">Lohmann 1908, </w:t>
        </w:r>
      </w:ins>
      <w:r w:rsidR="005E3B87">
        <w:rPr>
          <w:rFonts w:cs="Times New Roman"/>
          <w:bCs/>
        </w:rPr>
        <w:t>Jankowski</w:t>
      </w:r>
      <w:r w:rsidRPr="00FC5E5F">
        <w:rPr>
          <w:rFonts w:cs="Times New Roman"/>
          <w:bCs/>
        </w:rPr>
        <w:t xml:space="preserve"> 1976</w:t>
      </w:r>
      <w:r w:rsidR="00A62B51">
        <w:rPr>
          <w:rFonts w:cs="Times New Roman"/>
          <w:bCs/>
        </w:rPr>
        <w:t xml:space="preserve"> </w:t>
      </w:r>
      <w:ins w:id="31" w:author="Author">
        <w:r w:rsidR="00E2395E">
          <w:rPr>
            <w:rFonts w:cs="Times New Roman"/>
            <w:bCs/>
          </w:rPr>
          <w:t>)</w:t>
        </w:r>
      </w:ins>
      <w:r w:rsidRPr="00FC5E5F">
        <w:rPr>
          <w:rFonts w:cs="Times New Roman"/>
          <w:bCs/>
        </w:rPr>
        <w:t xml:space="preserve"> is among th</w:t>
      </w:r>
      <w:r w:rsidR="001504F2">
        <w:rPr>
          <w:rFonts w:cs="Times New Roman"/>
          <w:bCs/>
        </w:rPr>
        <w:t>e marine microzooplankton that</w:t>
      </w:r>
      <w:ins w:id="32" w:author="Author">
        <w:r w:rsidR="00E2395E">
          <w:rPr>
            <w:rFonts w:cs="Times New Roman"/>
            <w:bCs/>
          </w:rPr>
          <w:t xml:space="preserve"> </w:t>
        </w:r>
      </w:ins>
      <w:r w:rsidRPr="00FC5E5F">
        <w:rPr>
          <w:rFonts w:cs="Times New Roman"/>
          <w:bCs/>
        </w:rPr>
        <w:t xml:space="preserve">function as a mixotroph, capable of </w:t>
      </w:r>
      <w:ins w:id="33" w:author="Author">
        <w:r w:rsidR="00057C59">
          <w:rPr>
            <w:rFonts w:cs="Times New Roman"/>
            <w:bCs/>
          </w:rPr>
          <w:t>utilizing</w:t>
        </w:r>
        <w:r w:rsidR="00E2395E" w:rsidRPr="00FC5E5F">
          <w:rPr>
            <w:rFonts w:cs="Times New Roman"/>
            <w:bCs/>
          </w:rPr>
          <w:t xml:space="preserve"> </w:t>
        </w:r>
      </w:ins>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w:t>
      </w:r>
      <w:ins w:id="34" w:author="Author">
        <w:r w:rsidR="00E2395E">
          <w:rPr>
            <w:rFonts w:cs="Times New Roman"/>
            <w:bCs/>
          </w:rPr>
          <w:t xml:space="preserve"> and other resources</w:t>
        </w:r>
      </w:ins>
      <w:r w:rsidR="005E3B87">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ins w:id="35" w:author="Autho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ins>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 xml:space="preserve">. </w:t>
      </w:r>
      <w:ins w:id="36" w:author="Author">
        <w:r w:rsidR="009E1064">
          <w:rPr>
            <w:rFonts w:cs="Times New Roman"/>
            <w:bCs/>
          </w:rPr>
          <w:t xml:space="preserve">The mixotrophic relationship between </w:t>
        </w:r>
        <w:r w:rsidR="00057C59" w:rsidRPr="00FA153E">
          <w:rPr>
            <w:rFonts w:cs="Times New Roman"/>
            <w:bCs/>
            <w:i/>
          </w:rPr>
          <w:t>M. rubrum</w:t>
        </w:r>
        <w:r w:rsidR="009E1064">
          <w:rPr>
            <w:rFonts w:cs="Times New Roman"/>
            <w:bCs/>
          </w:rPr>
          <w:t xml:space="preserve"> and its cryptophyte prey</w:t>
        </w:r>
        <w:r w:rsidR="00057C59">
          <w:rPr>
            <w:rFonts w:cs="Times New Roman"/>
            <w:bCs/>
          </w:rPr>
          <w:t xml:space="preserve"> is not necessarily a</w:t>
        </w:r>
        <w:r w:rsidR="004E547E">
          <w:rPr>
            <w:rFonts w:cs="Times New Roman"/>
            <w:bCs/>
          </w:rPr>
          <w:t>s</w:t>
        </w:r>
        <w:r w:rsidR="00057C59">
          <w:rPr>
            <w:rFonts w:cs="Times New Roman"/>
            <w:bCs/>
          </w:rPr>
          <w:t xml:space="preserve"> straightforward</w:t>
        </w:r>
        <w:r w:rsidR="004E547E">
          <w:rPr>
            <w:rFonts w:cs="Times New Roman"/>
            <w:bCs/>
          </w:rPr>
          <w:t xml:space="preserve"> as it is between other species</w:t>
        </w:r>
        <w:r w:rsidR="00057C59">
          <w:rPr>
            <w:rFonts w:cs="Times New Roman"/>
            <w:bCs/>
          </w:rPr>
          <w:t>. A variety of associations</w:t>
        </w:r>
        <w:r w:rsidR="009E1064">
          <w:rPr>
            <w:rFonts w:cs="Times New Roman"/>
            <w:bCs/>
          </w:rPr>
          <w:t xml:space="preserve"> </w:t>
        </w:r>
        <w:r w:rsidR="00057C59">
          <w:rPr>
            <w:rFonts w:cs="Times New Roman"/>
            <w:bCs/>
          </w:rPr>
          <w:t>have been observed in both 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and </w:t>
        </w:r>
        <w:r w:rsidR="00057C59" w:rsidRPr="00FA153E">
          <w:rPr>
            <w:rFonts w:cs="Times New Roman"/>
            <w:bCs/>
            <w:i/>
          </w:rPr>
          <w:t>in situ</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more recently,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ins>
      <w:r w:rsidR="00A62B51">
        <w:rPr>
          <w:rFonts w:cs="Times New Roman"/>
          <w:bCs/>
        </w:rPr>
        <w:t>Although</w:t>
      </w:r>
      <w:r>
        <w:rPr>
          <w:rFonts w:cs="Times New Roman"/>
          <w:bCs/>
        </w:rPr>
        <w:t xml:space="preserve"> </w:t>
      </w:r>
      <w:ins w:id="37" w:author="Author">
        <w:r w:rsidR="00D87D65">
          <w:rPr>
            <w:rFonts w:cs="Times New Roman"/>
            <w:bCs/>
            <w:i/>
          </w:rPr>
          <w:t>M</w:t>
        </w:r>
        <w:r w:rsidR="004E547E">
          <w:rPr>
            <w:rFonts w:cs="Times New Roman"/>
            <w:bCs/>
            <w:i/>
          </w:rPr>
          <w:t>.</w:t>
        </w:r>
      </w:ins>
      <w:r w:rsidR="005B3DC4">
        <w:rPr>
          <w:rFonts w:cs="Times New Roman"/>
          <w:bCs/>
          <w:i/>
        </w:rPr>
        <w:t xml:space="preserve"> </w:t>
      </w:r>
      <w:ins w:id="38" w:author="Author">
        <w:r w:rsidR="004E547E">
          <w:rPr>
            <w:rFonts w:cs="Times New Roman"/>
            <w:bCs/>
            <w:i/>
          </w:rPr>
          <w:t xml:space="preserve">rubrum </w:t>
        </w:r>
      </w:ins>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ins w:id="39" w:author="Author">
        <w:r w:rsidR="004E547E">
          <w:rPr>
            <w:rFonts w:cs="Times New Roman"/>
            <w:bCs/>
          </w:rPr>
          <w:t xml:space="preserve"> free living</w:t>
        </w:r>
      </w:ins>
      <w:r>
        <w:rPr>
          <w:rFonts w:cs="Times New Roman"/>
          <w:bCs/>
        </w:rPr>
        <w:t xml:space="preserve"> </w:t>
      </w:r>
      <w:ins w:id="40" w:author="Author">
        <w:r w:rsidR="004E547E" w:rsidRPr="00FA153E">
          <w:rPr>
            <w:rFonts w:cs="Times New Roman"/>
            <w:bCs/>
          </w:rPr>
          <w:t>cryptophyte</w:t>
        </w:r>
      </w:ins>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2BF1929E"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ins w:id="41" w:author="Author">
        <w:r w:rsidR="00D87D65">
          <w:rPr>
            <w:rFonts w:cs="Times New Roman"/>
            <w:i/>
          </w:rPr>
          <w:t>M</w:t>
        </w:r>
        <w:r w:rsidR="004E547E">
          <w:rPr>
            <w:rFonts w:cs="Times New Roman"/>
            <w:i/>
          </w:rPr>
          <w:t>. rubrum</w:t>
        </w:r>
      </w:ins>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ins w:id="42" w:author="Author">
        <w:r w:rsidR="00D87D65">
          <w:rPr>
            <w:rFonts w:cs="Times New Roman"/>
            <w:i/>
          </w:rPr>
          <w:t>M</w:t>
        </w:r>
        <w:r w:rsidR="009311B0">
          <w:rPr>
            <w:rFonts w:cs="Times New Roman"/>
            <w:i/>
          </w:rPr>
          <w:t>. rubru</w:t>
        </w:r>
        <w:r w:rsidR="00D87D65">
          <w:rPr>
            <w:rFonts w:cs="Times New Roman"/>
            <w:i/>
          </w:rPr>
          <w:t>m</w:t>
        </w:r>
      </w:ins>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ins w:id="43" w:author="Author">
        <w:r w:rsidR="00D87D65">
          <w:rPr>
            <w:rFonts w:cs="Times New Roman"/>
            <w:i/>
          </w:rPr>
          <w:t>M</w:t>
        </w:r>
        <w:r w:rsidR="009311B0">
          <w:rPr>
            <w:rFonts w:cs="Times New Roman"/>
            <w:i/>
          </w:rPr>
          <w:t>. rubrum</w:t>
        </w:r>
      </w:ins>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ins w:id="44" w:author="Author">
        <w:r w:rsidR="00D87D65">
          <w:rPr>
            <w:rFonts w:cs="Times New Roman"/>
            <w:i/>
            <w:iCs/>
          </w:rPr>
          <w:t>M</w:t>
        </w:r>
        <w:r w:rsidR="009311B0">
          <w:rPr>
            <w:rFonts w:cs="Times New Roman"/>
            <w:i/>
            <w:iCs/>
          </w:rPr>
          <w:t>. rubrum</w:t>
        </w:r>
      </w:ins>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ins w:id="45" w:author="Author">
        <w:r w:rsidR="00D87D65">
          <w:rPr>
            <w:rFonts w:cs="Times New Roman"/>
            <w:i/>
          </w:rPr>
          <w:t>M</w:t>
        </w:r>
        <w:r w:rsidR="009311B0">
          <w:rPr>
            <w:rFonts w:cs="Times New Roman"/>
            <w:i/>
          </w:rPr>
          <w:t>. rubrum</w:t>
        </w:r>
      </w:ins>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ins w:id="46" w:author="Author">
        <w:r w:rsidR="009311B0">
          <w:rPr>
            <w:rFonts w:cs="Times New Roman"/>
            <w:i/>
          </w:rPr>
          <w:t>. rubrum</w:t>
        </w:r>
      </w:ins>
      <w:r w:rsidR="00FA5582">
        <w:rPr>
          <w:rFonts w:cs="Times New Roman"/>
        </w:rPr>
        <w:t xml:space="preserve"> bloom</w:t>
      </w:r>
      <w:r w:rsidR="00CA2EC6">
        <w:rPr>
          <w:rFonts w:cs="Times New Roman"/>
        </w:rPr>
        <w:t>s</w:t>
      </w:r>
      <w:r w:rsidR="00FA5582">
        <w:rPr>
          <w:rFonts w:cs="Times New Roman"/>
        </w:rPr>
        <w:t xml:space="preserve"> </w:t>
      </w:r>
      <w:ins w:id="47" w:author="Author">
        <w:r w:rsidR="00EC4BBC">
          <w:rPr>
            <w:rFonts w:cs="Times New Roman"/>
          </w:rPr>
          <w:t>has been observed elsewhere</w:t>
        </w:r>
      </w:ins>
      <w:r w:rsidR="00FA5582">
        <w:rPr>
          <w:rFonts w:cs="Times New Roman"/>
        </w:rPr>
        <w:t xml:space="preserve">, </w:t>
      </w:r>
      <w:ins w:id="48" w:author="Author">
        <w:r w:rsidR="00EC4BBC">
          <w:rPr>
            <w:rFonts w:cs="Times New Roman"/>
          </w:rPr>
          <w:t xml:space="preserve">including in an Antarctic saline lake, </w:t>
        </w:r>
      </w:ins>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commentRangeStart w:id="49"/>
      <w:commentRangeStart w:id="50"/>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49"/>
      <w:r w:rsidR="00477B07">
        <w:rPr>
          <w:rStyle w:val="CommentReference"/>
        </w:rPr>
        <w:commentReference w:id="49"/>
      </w:r>
      <w:commentRangeEnd w:id="50"/>
      <w:r w:rsidR="002D3F6A">
        <w:rPr>
          <w:rStyle w:val="CommentReference"/>
        </w:rPr>
        <w:commentReference w:id="50"/>
      </w:r>
      <w:ins w:id="51" w:author="Author">
        <w:r w:rsidR="009F31C4">
          <w:rPr>
            <w:rFonts w:cs="Times New Roman"/>
          </w:rPr>
          <w:t>. In Jinhae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ins>
      <w:r w:rsidRPr="00FC5E5F">
        <w:rPr>
          <w:rFonts w:cs="Times New Roman"/>
        </w:rPr>
        <w:t xml:space="preserve"> </w:t>
      </w:r>
      <w:r w:rsidR="00FA5582">
        <w:rPr>
          <w:rFonts w:cs="Times New Roman"/>
        </w:rPr>
        <w:t>However, the factors that influence cryptophyte prey population dynamics remain poorly understood in these systems</w:t>
      </w:r>
      <w:ins w:id="52" w:author="Author">
        <w:r w:rsidR="00AE7CE9">
          <w:rPr>
            <w:rFonts w:cs="Times New Roman"/>
          </w:rPr>
          <w:t xml:space="preserve">. </w:t>
        </w:r>
      </w:ins>
      <w:del w:id="53" w:author="Author">
        <w:r w:rsidR="00FA5582" w:rsidDel="00AE7CE9">
          <w:rPr>
            <w:rFonts w:cs="Times New Roman"/>
          </w:rPr>
          <w:delText xml:space="preserve">, and the underlying mechanisms linking ciliate and prey populations are unclear. For example, </w:delText>
        </w:r>
        <w:r w:rsidR="006015AD" w:rsidDel="00AE7CE9">
          <w:rPr>
            <w:rFonts w:cs="Times New Roman"/>
          </w:rPr>
          <w:delText>d</w:delText>
        </w:r>
        <w:r w:rsidR="00FA5582" w:rsidDel="00AE7CE9">
          <w:rPr>
            <w:rFonts w:cs="Times New Roman"/>
          </w:rPr>
          <w:delText xml:space="preserve">oes the physiological status of </w:delText>
        </w:r>
        <w:r w:rsidR="0010331A" w:rsidDel="00AE7CE9">
          <w:rPr>
            <w:rFonts w:cs="Times New Roman"/>
          </w:rPr>
          <w:delText xml:space="preserve">free-living </w:delText>
        </w:r>
        <w:r w:rsidR="00FA5582" w:rsidDel="00AE7CE9">
          <w:rPr>
            <w:rFonts w:cs="Times New Roman"/>
          </w:rPr>
          <w:delText xml:space="preserve">cryptophyte prey (as indicated by division rate rather than population size) influence </w:delText>
        </w:r>
        <w:r w:rsidR="006015AD" w:rsidDel="00AE7CE9">
          <w:rPr>
            <w:rFonts w:cs="Times New Roman"/>
          </w:rPr>
          <w:delText>the dynamics</w:delText>
        </w:r>
        <w:r w:rsidR="00FA5582" w:rsidDel="00AE7CE9">
          <w:rPr>
            <w:rFonts w:cs="Times New Roman"/>
          </w:rPr>
          <w:delText xml:space="preserve"> of </w:delText>
        </w:r>
        <w:r w:rsidR="00FA5582" w:rsidRPr="009C3985" w:rsidDel="00AE7CE9">
          <w:rPr>
            <w:rFonts w:cs="Times New Roman"/>
            <w:i/>
          </w:rPr>
          <w:delText>Mesodinium</w:delText>
        </w:r>
        <w:r w:rsidR="00FA5582" w:rsidDel="00AE7CE9">
          <w:rPr>
            <w:rFonts w:cs="Times New Roman"/>
          </w:rPr>
          <w:delText xml:space="preserve"> blooms? </w:delText>
        </w:r>
      </w:del>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ins w:id="54" w:author="Author">
        <w:r w:rsidR="00AE7CE9">
          <w:rPr>
            <w:rFonts w:cs="Times New Roman"/>
          </w:rPr>
          <w:t xml:space="preserve">prey population </w:t>
        </w:r>
      </w:ins>
      <w:r w:rsidR="00FA5582">
        <w:rPr>
          <w:rFonts w:cs="Times New Roman"/>
        </w:rPr>
        <w:t xml:space="preserve">on </w:t>
      </w:r>
      <w:r w:rsidR="006015AD">
        <w:rPr>
          <w:rFonts w:cs="Times New Roman"/>
        </w:rPr>
        <w:t xml:space="preserve">the dynamics </w:t>
      </w:r>
      <w:r w:rsidR="00FA5582">
        <w:rPr>
          <w:rFonts w:cs="Times New Roman"/>
        </w:rPr>
        <w:t xml:space="preserve">of </w:t>
      </w:r>
      <w:ins w:id="55" w:author="Author">
        <w:r w:rsidR="00AE7CE9" w:rsidRPr="009C3985">
          <w:rPr>
            <w:rFonts w:cs="Times New Roman"/>
            <w:i/>
          </w:rPr>
          <w:t>M</w:t>
        </w:r>
        <w:r w:rsidR="00AE7CE9">
          <w:rPr>
            <w:rFonts w:cs="Times New Roman"/>
            <w:i/>
          </w:rPr>
          <w:t>. rubrum</w:t>
        </w:r>
        <w:r w:rsidR="00AE7CE9">
          <w:rPr>
            <w:rFonts w:cs="Times New Roman"/>
          </w:rPr>
          <w:t xml:space="preserve"> </w:t>
        </w:r>
      </w:ins>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ins w:id="56" w:author="Author">
        <w:r w:rsidR="00D87D65">
          <w:rPr>
            <w:rFonts w:cs="Times New Roman"/>
            <w:i/>
          </w:rPr>
          <w:t>M</w:t>
        </w:r>
        <w:r w:rsidR="00AE7CE9">
          <w:rPr>
            <w:rFonts w:cs="Times New Roman"/>
            <w:i/>
          </w:rPr>
          <w:t>. rubrum</w:t>
        </w:r>
      </w:ins>
      <w:r w:rsidR="00442105">
        <w:rPr>
          <w:rFonts w:cs="Times New Roman"/>
        </w:rPr>
        <w:t xml:space="preserve"> were determined</w:t>
      </w:r>
      <w:r w:rsidR="00A56CA7">
        <w:rPr>
          <w:rFonts w:cs="Times New Roman"/>
        </w:rPr>
        <w:t xml:space="preserve"> during </w:t>
      </w:r>
      <w:ins w:id="57" w:author="Author">
        <w:r w:rsidR="006425E4">
          <w:rPr>
            <w:rFonts w:cs="Times New Roman"/>
          </w:rPr>
          <w:t xml:space="preserve">the decline of </w:t>
        </w:r>
        <w:r w:rsidR="00AE7CE9">
          <w:rPr>
            <w:rFonts w:cs="Times New Roman"/>
          </w:rPr>
          <w:t xml:space="preserve">a </w:t>
        </w:r>
      </w:ins>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commentRangeStart w:id="58"/>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ins w:id="59" w:author="Author">
        <w:r w:rsidR="004B7D5B">
          <w:rPr>
            <w:rFonts w:eastAsiaTheme="minorEastAsia" w:cs="Times New Roman"/>
            <w:color w:val="auto"/>
            <w:lang w:eastAsia="en-US" w:bidi="ar-SA"/>
          </w:rPr>
          <w:t xml:space="preserve">Sosik et al. 2003, </w:t>
        </w:r>
      </w:ins>
      <w:r w:rsidR="009A46E9">
        <w:rPr>
          <w:rFonts w:eastAsiaTheme="minorEastAsia" w:cs="Times New Roman"/>
          <w:color w:val="auto"/>
          <w:lang w:eastAsia="en-US" w:bidi="ar-SA"/>
        </w:rPr>
        <w:t>Ribalet et al. 2015)</w:t>
      </w:r>
      <w:r w:rsidR="00B0285E">
        <w:rPr>
          <w:rFonts w:cs="Times New Roman"/>
        </w:rPr>
        <w:fldChar w:fldCharType="end"/>
      </w:r>
      <w:commentRangeEnd w:id="58"/>
      <w:r w:rsidR="000C0978">
        <w:rPr>
          <w:rStyle w:val="CommentReference"/>
        </w:rPr>
        <w:commentReference w:id="58"/>
      </w:r>
      <w:r w:rsidR="00AD70B9">
        <w:rPr>
          <w:rFonts w:cs="Times New Roman"/>
        </w:rPr>
        <w:t xml:space="preserve">.  </w:t>
      </w:r>
      <w:ins w:id="60" w:author="Autho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ins>
      <w:r w:rsidR="00CA2EC6">
        <w:rPr>
          <w:rFonts w:cs="Times New Roman"/>
        </w:rPr>
        <w:t>The abundance</w:t>
      </w:r>
      <w:ins w:id="61" w:author="Author">
        <w:r w:rsidR="006425E4">
          <w:rPr>
            <w:rFonts w:cs="Times New Roman"/>
          </w:rPr>
          <w:t xml:space="preserve">s of the </w:t>
        </w:r>
      </w:ins>
      <w:r w:rsidR="00CA2EC6">
        <w:rPr>
          <w:rFonts w:cs="Times New Roman"/>
        </w:rPr>
        <w:t xml:space="preserve">cryptophyte population were compared with abundances of </w:t>
      </w:r>
      <w:ins w:id="62" w:author="Author">
        <w:r w:rsidR="00D87D65">
          <w:rPr>
            <w:rFonts w:cs="Times New Roman"/>
            <w:i/>
          </w:rPr>
          <w:t>M</w:t>
        </w:r>
        <w:r w:rsidR="006425E4">
          <w:rPr>
            <w:rFonts w:cs="Times New Roman"/>
            <w:i/>
          </w:rPr>
          <w:t>. rubrum</w:t>
        </w:r>
      </w:ins>
      <w:r w:rsidR="00CA2EC6">
        <w:rPr>
          <w:rFonts w:cs="Times New Roman"/>
        </w:rPr>
        <w:t xml:space="preserve"> to </w:t>
      </w:r>
      <w:ins w:id="63" w:author="Author">
        <w:r w:rsidR="006425E4">
          <w:rPr>
            <w:rFonts w:cs="Times New Roman"/>
          </w:rPr>
          <w:t>examine</w:t>
        </w:r>
      </w:ins>
      <w:r w:rsidR="00CA2EC6">
        <w:rPr>
          <w:rFonts w:cs="Times New Roman"/>
        </w:rPr>
        <w:t xml:space="preserve"> the influence of</w:t>
      </w:r>
      <w:ins w:id="64" w:author="Author">
        <w:r w:rsidR="006425E4">
          <w:rPr>
            <w:rFonts w:cs="Times New Roman"/>
          </w:rPr>
          <w:t xml:space="preserve"> prey cryptophytes </w:t>
        </w:r>
      </w:ins>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w:t>
      </w:r>
      <w:del w:id="65" w:author="Author">
        <w:r w:rsidDel="008452B4">
          <w:rPr>
            <w:rFonts w:cs="Times New Roman"/>
            <w:bCs/>
          </w:rPr>
          <w:delText xml:space="preserve"> </w:delText>
        </w:r>
      </w:del>
      <w:r>
        <w:rPr>
          <w:rFonts w:cs="Times New Roman"/>
          <w:bCs/>
        </w:rPr>
        <w:t xml:space="preserv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lastRenderedPageBreak/>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w:t>
      </w:r>
      <w:commentRangeStart w:id="66"/>
      <w:r w:rsidR="00252E46">
        <w:rPr>
          <w:rFonts w:cs="Times New Roman"/>
        </w:rPr>
        <w:t>available on GitHub</w:t>
      </w:r>
      <w:commentRangeEnd w:id="66"/>
      <w:r w:rsidR="00CB598E">
        <w:rPr>
          <w:rStyle w:val="CommentReference"/>
        </w:rPr>
        <w:commentReference w:id="66"/>
      </w:r>
      <w:ins w:id="67" w:author="Author">
        <w:r w:rsidR="00D87D65">
          <w:rPr>
            <w:rFonts w:cs="Times New Roman"/>
          </w:rPr>
          <w:t xml:space="preserve"> </w:t>
        </w:r>
        <w:r w:rsidR="00D87D65" w:rsidRPr="00D87D65">
          <w:rPr>
            <w:rFonts w:cs="Times New Roman"/>
          </w:rPr>
          <w:t>https://github.com/uwescience/popcycle</w:t>
        </w:r>
      </w:ins>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445CE97A" w:rsidR="00BF117E" w:rsidDel="00483236" w:rsidRDefault="008D5305" w:rsidP="00BF117E">
      <w:pPr>
        <w:spacing w:line="480" w:lineRule="auto"/>
        <w:rPr>
          <w:ins w:id="68" w:author="Author"/>
          <w:del w:id="69" w:author="Autho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70" w:name="__DdeLink__1831_1098803516"/>
      <w:bookmarkStart w:id="71" w:name="__DdeLink__1936_918047637"/>
      <w:r w:rsidRPr="00FC5E5F">
        <w:rPr>
          <w:rFonts w:cs="Times New Roman"/>
        </w:rPr>
        <w:t>°C</w:t>
      </w:r>
      <w:bookmarkEnd w:id="70"/>
      <w:bookmarkEnd w:id="71"/>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ins w:id="72" w:author="Author">
        <w:r w:rsidR="00BF117E">
          <w:rPr>
            <w:rFonts w:cs="Times New Roman"/>
          </w:rPr>
          <w:t xml:space="preserve"> </w:t>
        </w:r>
        <w:del w:id="73" w:author="Author">
          <w:r w:rsidR="00BF117E" w:rsidDel="00483236">
            <w:rPr>
              <w:rFonts w:cs="Times New Roman"/>
            </w:rPr>
            <w:delText>Note that the choice of the cell-cycle method was based on preliminary results showing significant decrease in cell abundance in culture, preventing us to estimate division rate based on the rate of change in cell abundance. Something like that…</w:delText>
          </w:r>
        </w:del>
      </w:ins>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153A6DC" w:rsidR="008D5305" w:rsidDel="00D87D65" w:rsidRDefault="008D5305" w:rsidP="00136FF4">
      <w:pPr>
        <w:spacing w:line="480" w:lineRule="auto"/>
        <w:ind w:firstLine="288"/>
        <w:rPr>
          <w:del w:id="74" w:author="Author"/>
          <w:rFonts w:cs="Times New Roman"/>
        </w:rPr>
      </w:pPr>
    </w:p>
    <w:p w14:paraId="6D85F2CF" w14:textId="7E42178E" w:rsidR="008D5305" w:rsidRPr="00A357F5" w:rsidDel="00D87D65" w:rsidRDefault="008D5305">
      <w:pPr>
        <w:spacing w:line="480" w:lineRule="auto"/>
        <w:outlineLvl w:val="0"/>
        <w:rPr>
          <w:del w:id="75" w:author="Author"/>
          <w:rFonts w:cs="Times New Roman"/>
          <w:b/>
        </w:rPr>
      </w:pPr>
      <w:del w:id="76" w:author="Author">
        <w:r w:rsidRPr="00A357F5" w:rsidDel="00D87D65">
          <w:rPr>
            <w:rFonts w:cs="Times New Roman"/>
            <w:b/>
          </w:rPr>
          <w:delText>Cryptophyte community composition</w:delText>
        </w:r>
      </w:del>
    </w:p>
    <w:p w14:paraId="6FADE3E0" w14:textId="5F473320" w:rsidR="0008449F" w:rsidRPr="0008449F" w:rsidDel="00D87D65" w:rsidRDefault="0008449F">
      <w:pPr>
        <w:spacing w:line="480" w:lineRule="auto"/>
        <w:outlineLvl w:val="0"/>
        <w:rPr>
          <w:del w:id="77" w:author="Author"/>
          <w:rFonts w:cs="Arial"/>
          <w:i/>
          <w:color w:val="auto"/>
        </w:rPr>
      </w:pPr>
      <w:del w:id="78" w:author="Author">
        <w:r w:rsidRPr="0008449F" w:rsidDel="00D87D65">
          <w:rPr>
            <w:rFonts w:cs="Arial"/>
            <w:i/>
            <w:color w:val="auto"/>
          </w:rPr>
          <w:delText>DNA extraction</w:delText>
        </w:r>
      </w:del>
    </w:p>
    <w:p w14:paraId="3BE01235" w14:textId="77724D54" w:rsidR="0008449F" w:rsidDel="00D87D65" w:rsidRDefault="00DE40E0">
      <w:pPr>
        <w:spacing w:line="480" w:lineRule="auto"/>
        <w:rPr>
          <w:del w:id="79" w:author="Author"/>
          <w:rFonts w:cs="Arial"/>
          <w:color w:val="auto"/>
        </w:rPr>
      </w:pPr>
      <w:del w:id="80" w:author="Author">
        <w:r w:rsidDel="00D87D65">
          <w:rPr>
            <w:rFonts w:cs="Arial"/>
            <w:color w:val="auto"/>
          </w:rPr>
          <w:tab/>
        </w:r>
        <w:r w:rsidR="0008449F" w:rsidRPr="0055344C" w:rsidDel="00D87D65">
          <w:rPr>
            <w:rFonts w:cs="Arial"/>
            <w:color w:val="auto"/>
          </w:rPr>
          <w:delText>Sample volumes of 0.5-2.0 L were</w:delText>
        </w:r>
        <w:r w:rsidDel="00D87D65">
          <w:rPr>
            <w:rFonts w:cs="Arial"/>
            <w:color w:val="auto"/>
          </w:rPr>
          <w:delText xml:space="preserve"> size </w:delText>
        </w:r>
        <w:commentRangeStart w:id="81"/>
        <w:r w:rsidDel="00D87D65">
          <w:rPr>
            <w:rFonts w:cs="Arial"/>
            <w:color w:val="auto"/>
          </w:rPr>
          <w:delText>fractionated</w:delText>
        </w:r>
        <w:r w:rsidR="0008449F" w:rsidRPr="0055344C" w:rsidDel="00D87D65">
          <w:rPr>
            <w:rFonts w:cs="Arial"/>
            <w:color w:val="auto"/>
          </w:rPr>
          <w:delText xml:space="preserve"> with a 20 </w:delText>
        </w:r>
        <w:r w:rsidR="0008449F" w:rsidRPr="0055344C" w:rsidDel="00D87D65">
          <w:rPr>
            <w:rFonts w:cs="Times New Roman"/>
            <w:color w:val="auto"/>
          </w:rPr>
          <w:delText>μ</w:delText>
        </w:r>
        <w:r w:rsidR="0008449F" w:rsidRPr="0055344C" w:rsidDel="00D87D65">
          <w:rPr>
            <w:rFonts w:cs="Arial"/>
            <w:color w:val="auto"/>
          </w:rPr>
          <w:delText xml:space="preserve">m filter </w:delText>
        </w:r>
        <w:commentRangeEnd w:id="81"/>
        <w:r w:rsidR="00395C76" w:rsidDel="00D87D65">
          <w:rPr>
            <w:rStyle w:val="CommentReference"/>
          </w:rPr>
          <w:commentReference w:id="81"/>
        </w:r>
        <w:r w:rsidR="0008449F" w:rsidRPr="0055344C" w:rsidDel="00D87D65">
          <w:rPr>
            <w:rFonts w:cs="Arial"/>
            <w:color w:val="auto"/>
          </w:rPr>
          <w:delText xml:space="preserve">followed by a 0.2 </w:delText>
        </w:r>
        <w:r w:rsidR="0008449F" w:rsidRPr="0055344C" w:rsidDel="00D87D65">
          <w:rPr>
            <w:rFonts w:cs="Times New Roman"/>
            <w:color w:val="auto"/>
          </w:rPr>
          <w:delText>μ</w:delText>
        </w:r>
        <w:r w:rsidR="0008449F" w:rsidRPr="0055344C" w:rsidDel="00D87D65">
          <w:rPr>
            <w:rFonts w:cs="Arial"/>
            <w:color w:val="auto"/>
          </w:rPr>
          <w:delText>m Ster</w:delText>
        </w:r>
        <w:r w:rsidR="0008449F" w:rsidDel="00D87D65">
          <w:rPr>
            <w:rFonts w:cs="Arial"/>
            <w:color w:val="auto"/>
          </w:rPr>
          <w:delText>ive</w:delText>
        </w:r>
        <w:r w:rsidR="0008449F" w:rsidRPr="0055344C" w:rsidDel="00D87D65">
          <w:rPr>
            <w:rFonts w:cs="Arial"/>
            <w:color w:val="auto"/>
          </w:rPr>
          <w:delText>x filter</w:delText>
        </w:r>
        <w:r w:rsidDel="00D87D65">
          <w:rPr>
            <w:rFonts w:cs="Arial"/>
            <w:color w:val="auto"/>
          </w:rPr>
          <w:delText xml:space="preserve"> to </w:delText>
        </w:r>
        <w:r w:rsidR="0008449F" w:rsidRPr="0055344C" w:rsidDel="00D87D65">
          <w:rPr>
            <w:rFonts w:cs="Arial"/>
            <w:color w:val="auto"/>
          </w:rPr>
          <w:delText xml:space="preserve">separate the </w:delText>
        </w:r>
        <w:r w:rsidR="0008449F" w:rsidRPr="0055344C" w:rsidDel="00D87D65">
          <w:rPr>
            <w:rFonts w:cs="Arial"/>
            <w:i/>
            <w:color w:val="auto"/>
          </w:rPr>
          <w:delText xml:space="preserve">Teleaulax </w:delText>
        </w:r>
        <w:r w:rsidR="0008449F" w:rsidRPr="0055344C" w:rsidDel="00D87D65">
          <w:rPr>
            <w:rFonts w:cs="Arial"/>
            <w:color w:val="auto"/>
          </w:rPr>
          <w:delText>symbiont in</w:delText>
        </w:r>
        <w:r w:rsidR="0008449F" w:rsidRPr="0055344C" w:rsidDel="00D87D65">
          <w:rPr>
            <w:rFonts w:cs="Arial"/>
            <w:i/>
            <w:color w:val="auto"/>
          </w:rPr>
          <w:delText xml:space="preserve"> M. major </w:delText>
        </w:r>
        <w:r w:rsidR="0008449F" w:rsidRPr="0055344C" w:rsidDel="00D87D65">
          <w:rPr>
            <w:rFonts w:cs="Arial"/>
            <w:color w:val="auto"/>
          </w:rPr>
          <w:delText xml:space="preserve">cells from free living </w:delText>
        </w:r>
        <w:r w:rsidR="0008449F" w:rsidRPr="0055344C" w:rsidDel="00D87D65">
          <w:rPr>
            <w:rFonts w:cs="Arial"/>
            <w:i/>
            <w:color w:val="auto"/>
          </w:rPr>
          <w:delText>Teleaulax.</w:delText>
        </w:r>
        <w:r w:rsidR="0008449F" w:rsidRPr="0055344C" w:rsidDel="00D87D65">
          <w:rPr>
            <w:rFonts w:cs="Arial"/>
            <w:color w:val="auto"/>
          </w:rPr>
          <w:delText xml:space="preserve"> Filters were fixed with 2 mL of RNAlater and stored at -80°C until extraction. </w:delText>
        </w:r>
        <w:r w:rsidR="00A208D9" w:rsidDel="00D87D65">
          <w:rPr>
            <w:rFonts w:cs="Arial"/>
            <w:color w:val="auto"/>
          </w:rPr>
          <w:delText xml:space="preserve">DNA </w:delText>
        </w:r>
        <w:r w:rsidR="0008449F" w:rsidRPr="0055344C" w:rsidDel="00D87D65">
          <w:rPr>
            <w:rFonts w:cs="Arial"/>
            <w:color w:val="auto"/>
          </w:rPr>
          <w:delText>were extr</w:delText>
        </w:r>
        <w:r w:rsidR="0008449F" w:rsidDel="00D87D65">
          <w:rPr>
            <w:rFonts w:cs="Arial"/>
            <w:color w:val="auto"/>
          </w:rPr>
          <w:delText>acted using the CTAB method</w:delText>
        </w:r>
        <w:r w:rsidR="00BE122B" w:rsidDel="00D87D65">
          <w:rPr>
            <w:rFonts w:cs="Arial"/>
            <w:color w:val="auto"/>
          </w:rPr>
          <w:delText xml:space="preserve"> </w:delText>
        </w:r>
        <w:r w:rsidR="00BE122B" w:rsidDel="00D87D65">
          <w:rPr>
            <w:rFonts w:cs="Arial"/>
            <w:color w:val="auto"/>
          </w:rPr>
          <w:fldChar w:fldCharType="begin"/>
        </w:r>
        <w:r w:rsidR="00A56CA7" w:rsidDel="00D87D65">
          <w:rPr>
            <w:rFonts w:cs="Arial"/>
            <w:color w:val="auto"/>
          </w:rPr>
          <w:del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delInstrText>
        </w:r>
        <w:r w:rsidR="00BE122B" w:rsidDel="00D87D65">
          <w:rPr>
            <w:rFonts w:cs="Arial"/>
            <w:color w:val="auto"/>
          </w:rPr>
          <w:fldChar w:fldCharType="separate"/>
        </w:r>
        <w:r w:rsidR="00D56B26" w:rsidDel="00D87D65">
          <w:rPr>
            <w:rFonts w:eastAsiaTheme="minorEastAsia" w:cs="Times New Roman"/>
            <w:color w:val="auto"/>
            <w:lang w:eastAsia="en-US" w:bidi="ar-SA"/>
          </w:rPr>
          <w:delText>(Li et al. 2013)</w:delText>
        </w:r>
        <w:r w:rsidR="00BE122B" w:rsidDel="00D87D65">
          <w:rPr>
            <w:rFonts w:cs="Arial"/>
            <w:color w:val="auto"/>
          </w:rPr>
          <w:fldChar w:fldCharType="end"/>
        </w:r>
        <w:r w:rsidR="0008449F" w:rsidRPr="0055344C" w:rsidDel="00D87D65">
          <w:rPr>
            <w:rFonts w:cs="Arial"/>
            <w:color w:val="auto"/>
          </w:rPr>
          <w:delText xml:space="preserve">. </w:delText>
        </w:r>
        <w:r w:rsidDel="00D87D65">
          <w:rPr>
            <w:rFonts w:cs="Arial"/>
            <w:color w:val="auto"/>
          </w:rPr>
          <w:delText>Extracted D</w:delText>
        </w:r>
        <w:r w:rsidR="0008449F" w:rsidDel="00D87D65">
          <w:rPr>
            <w:rFonts w:cs="Arial"/>
            <w:color w:val="auto"/>
          </w:rPr>
          <w:delText>NA was</w:delText>
        </w:r>
        <w:r w:rsidR="0008449F" w:rsidRPr="0055344C" w:rsidDel="00D87D65">
          <w:rPr>
            <w:rFonts w:cs="Arial"/>
            <w:color w:val="auto"/>
          </w:rPr>
          <w:delText xml:space="preserve"> purified using a DNA Clean and Concentrate Kit (Zymo Research).</w:delText>
        </w:r>
        <w:r w:rsidR="0008449F" w:rsidDel="00D87D65">
          <w:rPr>
            <w:rFonts w:cs="Arial"/>
            <w:color w:val="auto"/>
          </w:rPr>
          <w:delText xml:space="preserve"> The total extracts were stored at -20</w:delText>
        </w:r>
        <w:r w:rsidR="0008449F" w:rsidRPr="0055344C" w:rsidDel="00D87D65">
          <w:rPr>
            <w:rFonts w:cs="Arial"/>
            <w:color w:val="auto"/>
          </w:rPr>
          <w:delText>°</w:delText>
        </w:r>
        <w:r w:rsidR="0008449F" w:rsidDel="00D87D65">
          <w:rPr>
            <w:rFonts w:cs="Arial"/>
            <w:color w:val="auto"/>
          </w:rPr>
          <w:delText xml:space="preserve">C until further use. </w:delText>
        </w:r>
      </w:del>
    </w:p>
    <w:p w14:paraId="6946B166" w14:textId="770D8021" w:rsidR="0008449F" w:rsidDel="00D87D65" w:rsidRDefault="0008449F" w:rsidP="00FA153E">
      <w:pPr>
        <w:spacing w:line="480" w:lineRule="auto"/>
        <w:rPr>
          <w:del w:id="82" w:author="Author"/>
          <w:rFonts w:cs="Arial"/>
          <w:color w:val="auto"/>
        </w:rPr>
      </w:pPr>
    </w:p>
    <w:p w14:paraId="6553C2D3" w14:textId="691D6942" w:rsidR="0008449F" w:rsidRPr="0008449F" w:rsidDel="00D87D65" w:rsidRDefault="0008449F">
      <w:pPr>
        <w:pStyle w:val="HTMLPreformatted"/>
        <w:spacing w:line="480" w:lineRule="auto"/>
        <w:outlineLvl w:val="0"/>
        <w:rPr>
          <w:del w:id="83" w:author="Author"/>
          <w:rFonts w:ascii="Times New Roman" w:hAnsi="Times New Roman" w:cs="Times New Roman"/>
          <w:i/>
          <w:sz w:val="24"/>
          <w:szCs w:val="24"/>
        </w:rPr>
      </w:pPr>
      <w:del w:id="84" w:author="Author">
        <w:r w:rsidRPr="0008449F" w:rsidDel="00D87D65">
          <w:rPr>
            <w:rFonts w:ascii="Times New Roman" w:hAnsi="Times New Roman" w:cs="Times New Roman"/>
            <w:i/>
            <w:sz w:val="24"/>
            <w:szCs w:val="24"/>
          </w:rPr>
          <w:delText xml:space="preserve">Identification of the cryptophyte nuclear 28S D2 </w:delText>
        </w:r>
        <w:r w:rsidR="00A208D9" w:rsidDel="00D87D65">
          <w:rPr>
            <w:rFonts w:ascii="Times New Roman" w:hAnsi="Times New Roman" w:cs="Times New Roman"/>
            <w:i/>
            <w:sz w:val="24"/>
            <w:szCs w:val="24"/>
          </w:rPr>
          <w:delText xml:space="preserve">unique sequence </w:delText>
        </w:r>
        <w:r w:rsidRPr="0008449F" w:rsidDel="00D87D65">
          <w:rPr>
            <w:rFonts w:ascii="Times New Roman" w:hAnsi="Times New Roman" w:cs="Times New Roman"/>
            <w:i/>
            <w:sz w:val="24"/>
            <w:szCs w:val="24"/>
          </w:rPr>
          <w:delText xml:space="preserve">element </w:delText>
        </w:r>
      </w:del>
    </w:p>
    <w:p w14:paraId="57A1995B" w14:textId="567CBEFE" w:rsidR="0008449F" w:rsidDel="00D87D65" w:rsidRDefault="00DE40E0">
      <w:pPr>
        <w:pStyle w:val="HTMLPreformatted"/>
        <w:tabs>
          <w:tab w:val="clear" w:pos="916"/>
          <w:tab w:val="left" w:pos="720"/>
        </w:tabs>
        <w:spacing w:line="480" w:lineRule="auto"/>
        <w:rPr>
          <w:del w:id="85" w:author="Author"/>
          <w:rFonts w:ascii="Times New Roman" w:hAnsi="Times New Roman" w:cs="Times New Roman"/>
          <w:color w:val="222222"/>
          <w:sz w:val="24"/>
          <w:szCs w:val="24"/>
        </w:rPr>
      </w:pPr>
      <w:del w:id="86" w:author="Author">
        <w:r w:rsidDel="00D87D65">
          <w:rPr>
            <w:rFonts w:ascii="Times New Roman" w:hAnsi="Times New Roman" w:cs="Times New Roman"/>
            <w:sz w:val="24"/>
            <w:szCs w:val="24"/>
          </w:rPr>
          <w:tab/>
        </w:r>
        <w:r w:rsidR="00080032" w:rsidRPr="00080032" w:rsidDel="00D87D65">
          <w:rPr>
            <w:rFonts w:ascii="Times New Roman" w:hAnsi="Times New Roman" w:cs="Times New Roman"/>
            <w:sz w:val="24"/>
            <w:szCs w:val="24"/>
          </w:rPr>
          <w:delText xml:space="preserve">The Unique Sequence Element (USE) found in the D2 region of the LSU (28S) rRNA sequence </w:delText>
        </w:r>
        <w:r w:rsidR="00080032" w:rsidDel="00D87D65">
          <w:rPr>
            <w:rFonts w:ascii="Times New Roman" w:hAnsi="Times New Roman" w:cs="Times New Roman"/>
            <w:color w:val="222222"/>
            <w:sz w:val="24"/>
            <w:szCs w:val="24"/>
          </w:rPr>
          <w:delText>of around ~ 220 bp</w:delText>
        </w:r>
        <w:r w:rsidR="00080032" w:rsidRPr="00080032" w:rsidDel="00D87D65">
          <w:rPr>
            <w:rFonts w:ascii="Times New Roman" w:hAnsi="Times New Roman" w:cs="Times New Roman"/>
            <w:sz w:val="24"/>
            <w:szCs w:val="24"/>
          </w:rPr>
          <w:delText xml:space="preserve"> was used to distinguish between </w:delText>
        </w:r>
        <w:r w:rsidR="00080032" w:rsidRPr="00080032" w:rsidDel="00D87D65">
          <w:rPr>
            <w:rFonts w:ascii="Times New Roman" w:hAnsi="Times New Roman" w:cs="Times New Roman"/>
            <w:i/>
            <w:sz w:val="24"/>
            <w:szCs w:val="24"/>
          </w:rPr>
          <w:delText>T. amphioxeia</w:delText>
        </w:r>
        <w:r w:rsidR="00080032" w:rsidRPr="00080032" w:rsidDel="00D87D65">
          <w:rPr>
            <w:rFonts w:ascii="Times New Roman" w:hAnsi="Times New Roman" w:cs="Times New Roman"/>
            <w:sz w:val="24"/>
            <w:szCs w:val="24"/>
          </w:rPr>
          <w:delText xml:space="preserve"> and</w:delText>
        </w:r>
        <w:r w:rsidR="00080032" w:rsidDel="00D87D65">
          <w:rPr>
            <w:rFonts w:ascii="Times New Roman" w:hAnsi="Times New Roman" w:cs="Times New Roman"/>
            <w:sz w:val="24"/>
            <w:szCs w:val="24"/>
          </w:rPr>
          <w:delText xml:space="preserve"> other free-living cryptophytes</w:delText>
        </w:r>
        <w:r w:rsidR="00B0285E" w:rsidDel="00D87D65">
          <w:rPr>
            <w:rFonts w:ascii="Times New Roman" w:hAnsi="Times New Roman" w:cs="Times New Roman"/>
            <w:color w:val="222222"/>
            <w:sz w:val="24"/>
            <w:szCs w:val="24"/>
          </w:rPr>
          <w:delText xml:space="preserve"> </w:delText>
        </w:r>
        <w:r w:rsidR="00B0285E" w:rsidRPr="0074646E" w:rsidDel="00D87D65">
          <w:rPr>
            <w:rFonts w:cs="Times New Roman"/>
            <w:color w:val="222222"/>
          </w:rPr>
          <w:fldChar w:fldCharType="begin"/>
        </w:r>
        <w:r w:rsidR="00A56CA7" w:rsidDel="00D87D65">
          <w:rPr>
            <w:rFonts w:ascii="Times New Roman" w:hAnsi="Times New Roman" w:cs="Times New Roman"/>
            <w:color w:val="222222"/>
            <w:sz w:val="24"/>
            <w:szCs w:val="24"/>
          </w:rPr>
          <w:del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B0285E" w:rsidRPr="0074646E" w:rsidDel="00D87D65">
          <w:rPr>
            <w:rFonts w:cs="Times New Roman"/>
            <w:color w:val="222222"/>
          </w:rPr>
          <w:fldChar w:fldCharType="separate"/>
        </w:r>
        <w:r w:rsidR="009A46E9" w:rsidRPr="0074646E" w:rsidDel="00D87D65">
          <w:rPr>
            <w:rFonts w:ascii="Times New Roman" w:eastAsiaTheme="minorEastAsia" w:hAnsi="Times New Roman" w:cs="Times New Roman"/>
            <w:sz w:val="24"/>
            <w:szCs w:val="24"/>
          </w:rPr>
          <w:delText>(Kahn et al. 2014)</w:delText>
        </w:r>
        <w:r w:rsidR="00B0285E" w:rsidRPr="0074646E" w:rsidDel="00D87D65">
          <w:rPr>
            <w:rFonts w:cs="Times New Roman"/>
            <w:color w:val="222222"/>
          </w:rPr>
          <w:fldChar w:fldCharType="end"/>
        </w:r>
        <w:r w:rsidR="0008449F" w:rsidRPr="0074646E" w:rsidDel="00D87D65">
          <w:rPr>
            <w:rFonts w:ascii="Times New Roman" w:hAnsi="Times New Roman" w:cs="Times New Roman"/>
            <w:sz w:val="24"/>
            <w:szCs w:val="24"/>
          </w:rPr>
          <w:delText>.</w:delText>
        </w:r>
        <w:r w:rsidR="0008449F" w:rsidDel="00D87D65">
          <w:rPr>
            <w:rFonts w:ascii="Times New Roman" w:hAnsi="Times New Roman" w:cs="Times New Roman"/>
            <w:sz w:val="24"/>
            <w:szCs w:val="24"/>
          </w:rPr>
          <w:delText xml:space="preserve"> </w:delText>
        </w:r>
        <w:r w:rsidR="0008449F" w:rsidRPr="005B5C4F" w:rsidDel="00D87D65">
          <w:rPr>
            <w:rFonts w:ascii="Times New Roman" w:hAnsi="Times New Roman" w:cs="Times New Roman"/>
            <w:color w:val="222222"/>
            <w:sz w:val="24"/>
            <w:szCs w:val="24"/>
          </w:rPr>
          <w:delText>Primers (crp28SF</w:delText>
        </w:r>
        <w:r w:rsidR="0008449F" w:rsidDel="00D87D65">
          <w:rPr>
            <w:rFonts w:ascii="Times New Roman" w:hAnsi="Times New Roman" w:cs="Times New Roman"/>
            <w:color w:val="222222"/>
            <w:sz w:val="24"/>
            <w:szCs w:val="24"/>
          </w:rPr>
          <w:delText xml:space="preserve"> </w:delText>
        </w:r>
        <w:r w:rsidR="0008449F" w:rsidRPr="004B6DB7" w:rsidDel="00D87D65">
          <w:rPr>
            <w:rFonts w:ascii="Times New Roman" w:hAnsi="Times New Roman" w:cs="Times New Roman"/>
            <w:sz w:val="24"/>
            <w:szCs w:val="24"/>
          </w:rPr>
          <w:delText>CTTGCTTGGGAATGCAGGTC</w:delText>
        </w:r>
        <w:r w:rsidR="0008449F" w:rsidRPr="004B6DB7" w:rsidDel="00D87D65">
          <w:rPr>
            <w:rFonts w:ascii="Times New Roman" w:hAnsi="Times New Roman" w:cs="Times New Roman"/>
            <w:color w:val="222222"/>
            <w:sz w:val="24"/>
            <w:szCs w:val="24"/>
          </w:rPr>
          <w:delText xml:space="preserve"> /</w:delText>
        </w:r>
        <w:r w:rsidR="0008449F" w:rsidDel="00D87D65">
          <w:rPr>
            <w:rFonts w:ascii="Times New Roman" w:hAnsi="Times New Roman" w:cs="Times New Roman"/>
            <w:color w:val="222222"/>
            <w:sz w:val="24"/>
            <w:szCs w:val="24"/>
          </w:rPr>
          <w:delText>crp28S</w:delText>
        </w:r>
        <w:r w:rsidR="0008449F" w:rsidRPr="004B6DB7" w:rsidDel="00D87D65">
          <w:rPr>
            <w:rFonts w:ascii="Times New Roman" w:hAnsi="Times New Roman" w:cs="Times New Roman"/>
            <w:color w:val="222222"/>
            <w:sz w:val="24"/>
            <w:szCs w:val="24"/>
          </w:rPr>
          <w:delText xml:space="preserve">R </w:delText>
        </w:r>
        <w:r w:rsidR="0008449F" w:rsidRPr="004B6DB7" w:rsidDel="00D87D65">
          <w:rPr>
            <w:rFonts w:ascii="Times New Roman" w:hAnsi="Times New Roman" w:cs="Times New Roman"/>
            <w:sz w:val="24"/>
            <w:szCs w:val="24"/>
          </w:rPr>
          <w:delText>TACGAGCCTCCACCAGAGTT</w:delText>
        </w:r>
        <w:r w:rsidR="0008449F" w:rsidRPr="005B5C4F" w:rsidDel="00D87D65">
          <w:rPr>
            <w:rFonts w:ascii="Times New Roman" w:hAnsi="Times New Roman" w:cs="Times New Roman"/>
            <w:color w:val="222222"/>
            <w:sz w:val="24"/>
            <w:szCs w:val="24"/>
          </w:rPr>
          <w:delText>)</w:delText>
        </w:r>
        <w:r w:rsidR="00080032" w:rsidDel="00D87D65">
          <w:rPr>
            <w:rFonts w:ascii="Times New Roman" w:hAnsi="Times New Roman" w:cs="Times New Roman"/>
            <w:color w:val="222222"/>
            <w:sz w:val="24"/>
            <w:szCs w:val="24"/>
          </w:rPr>
          <w:delText xml:space="preserve"> </w:delText>
        </w:r>
        <w:r w:rsidDel="00D87D65">
          <w:rPr>
            <w:rFonts w:ascii="Times New Roman" w:hAnsi="Times New Roman" w:cs="Times New Roman"/>
            <w:color w:val="222222"/>
            <w:sz w:val="24"/>
            <w:szCs w:val="24"/>
          </w:rPr>
          <w:delText>were</w:delText>
        </w:r>
        <w:r w:rsidR="00080032" w:rsidDel="00D87D65">
          <w:rPr>
            <w:rFonts w:ascii="Times New Roman" w:hAnsi="Times New Roman" w:cs="Times New Roman"/>
            <w:color w:val="222222"/>
            <w:sz w:val="24"/>
            <w:szCs w:val="24"/>
          </w:rPr>
          <w:delText xml:space="preserve"> used to PCR amplify </w:delText>
        </w:r>
        <w:r w:rsidR="0008449F" w:rsidRPr="005B5C4F" w:rsidDel="00D87D65">
          <w:rPr>
            <w:rFonts w:ascii="Times New Roman" w:hAnsi="Times New Roman" w:cs="Times New Roman"/>
            <w:color w:val="222222"/>
            <w:sz w:val="24"/>
            <w:szCs w:val="24"/>
          </w:rPr>
          <w:delText xml:space="preserve">the </w:delText>
        </w:r>
        <w:r w:rsidR="0008449F" w:rsidDel="00D87D65">
          <w:rPr>
            <w:rFonts w:ascii="Times New Roman" w:hAnsi="Times New Roman" w:cs="Times New Roman"/>
            <w:color w:val="222222"/>
            <w:sz w:val="24"/>
            <w:szCs w:val="24"/>
          </w:rPr>
          <w:delText xml:space="preserve">LSU </w:delText>
        </w:r>
        <w:r w:rsidR="0008449F" w:rsidRPr="005B5C4F" w:rsidDel="00D87D65">
          <w:rPr>
            <w:rFonts w:ascii="Times New Roman" w:hAnsi="Times New Roman" w:cs="Times New Roman"/>
            <w:color w:val="222222"/>
            <w:sz w:val="24"/>
            <w:szCs w:val="24"/>
          </w:rPr>
          <w:delText xml:space="preserve">D2 of </w:delText>
        </w:r>
        <w:r w:rsidR="0008449F" w:rsidRPr="005B5C4F" w:rsidDel="00D87D65">
          <w:rPr>
            <w:rFonts w:ascii="Times New Roman" w:hAnsi="Times New Roman" w:cs="Times New Roman"/>
            <w:i/>
            <w:color w:val="222222"/>
            <w:sz w:val="24"/>
            <w:szCs w:val="24"/>
          </w:rPr>
          <w:delText>Teleaulax</w:delText>
        </w:r>
        <w:r w:rsidR="0008449F" w:rsidRPr="005B5C4F" w:rsidDel="00D87D65">
          <w:rPr>
            <w:rFonts w:ascii="Times New Roman" w:hAnsi="Times New Roman" w:cs="Times New Roman"/>
            <w:color w:val="222222"/>
            <w:sz w:val="24"/>
            <w:szCs w:val="24"/>
          </w:rPr>
          <w:delText>.</w:delText>
        </w:r>
        <w:r w:rsidR="0008449F" w:rsidRPr="005B5C4F" w:rsidDel="00D87D65">
          <w:rPr>
            <w:rFonts w:ascii="Times New Roman" w:hAnsi="Times New Roman" w:cs="Times New Roman"/>
            <w:i/>
            <w:color w:val="222222"/>
            <w:sz w:val="24"/>
            <w:szCs w:val="24"/>
          </w:rPr>
          <w:delText xml:space="preserve"> </w:delText>
        </w:r>
        <w:r w:rsidR="00A208D9" w:rsidDel="00D87D65">
          <w:rPr>
            <w:rFonts w:ascii="Times New Roman" w:hAnsi="Times New Roman" w:cs="Times New Roman"/>
            <w:color w:val="222222"/>
            <w:sz w:val="24"/>
            <w:szCs w:val="24"/>
          </w:rPr>
          <w:delText>Single-</w:delText>
        </w:r>
        <w:r w:rsidR="0008449F" w:rsidRPr="005B5C4F" w:rsidDel="00D87D65">
          <w:rPr>
            <w:rFonts w:ascii="Times New Roman" w:hAnsi="Times New Roman" w:cs="Times New Roman"/>
            <w:color w:val="222222"/>
            <w:sz w:val="24"/>
            <w:szCs w:val="24"/>
          </w:rPr>
          <w:delText xml:space="preserve">cell PCR was performed on </w:delText>
        </w:r>
        <w:r w:rsidR="0008449F" w:rsidRPr="005B5C4F" w:rsidDel="00D87D65">
          <w:rPr>
            <w:rFonts w:ascii="Times New Roman" w:hAnsi="Times New Roman" w:cs="Times New Roman"/>
            <w:i/>
            <w:color w:val="222222"/>
            <w:sz w:val="24"/>
            <w:szCs w:val="24"/>
          </w:rPr>
          <w:delText>M. major</w:delText>
        </w:r>
        <w:r w:rsidR="0008449F" w:rsidRPr="005B5C4F" w:rsidDel="00D87D65">
          <w:rPr>
            <w:rFonts w:ascii="Times New Roman" w:hAnsi="Times New Roman" w:cs="Times New Roman"/>
            <w:color w:val="222222"/>
            <w:sz w:val="24"/>
            <w:szCs w:val="24"/>
          </w:rPr>
          <w:delText xml:space="preserve"> cells from red water in the </w:delText>
        </w:r>
        <w:r w:rsidR="00A56CA7" w:rsidDel="00D87D65">
          <w:rPr>
            <w:rFonts w:ascii="Times New Roman" w:hAnsi="Times New Roman" w:cs="Times New Roman"/>
            <w:color w:val="222222"/>
            <w:sz w:val="24"/>
            <w:szCs w:val="24"/>
          </w:rPr>
          <w:delText>estuary</w:delText>
        </w:r>
        <w:r w:rsidR="0008449F" w:rsidRPr="005B5C4F" w:rsidDel="00D87D65">
          <w:rPr>
            <w:rFonts w:ascii="Times New Roman" w:hAnsi="Times New Roman" w:cs="Times New Roman"/>
            <w:color w:val="222222"/>
            <w:sz w:val="24"/>
            <w:szCs w:val="24"/>
          </w:rPr>
          <w:delText xml:space="preserve"> collected </w:delText>
        </w:r>
        <w:r w:rsidR="0008449F" w:rsidDel="00D87D65">
          <w:rPr>
            <w:rFonts w:ascii="Times New Roman" w:hAnsi="Times New Roman" w:cs="Times New Roman"/>
            <w:color w:val="222222"/>
            <w:sz w:val="24"/>
            <w:szCs w:val="24"/>
          </w:rPr>
          <w:delText>in 2011 and 2014</w:delText>
        </w:r>
        <w:r w:rsidR="00A208D9" w:rsidDel="00D87D65">
          <w:rPr>
            <w:rFonts w:ascii="Times New Roman" w:hAnsi="Times New Roman" w:cs="Times New Roman"/>
            <w:color w:val="222222"/>
            <w:sz w:val="24"/>
            <w:szCs w:val="24"/>
          </w:rPr>
          <w:delText xml:space="preserve">. The </w:delText>
        </w:r>
        <w:r w:rsidR="0008449F" w:rsidDel="00D87D65">
          <w:rPr>
            <w:rFonts w:ascii="Times New Roman" w:hAnsi="Times New Roman" w:cs="Times New Roman"/>
            <w:color w:val="222222"/>
            <w:sz w:val="24"/>
            <w:szCs w:val="24"/>
          </w:rPr>
          <w:delText xml:space="preserve">Antarctic strain of </w:delText>
        </w:r>
        <w:r w:rsidR="0008449F" w:rsidDel="00D87D65">
          <w:rPr>
            <w:rFonts w:ascii="Times New Roman" w:hAnsi="Times New Roman" w:cs="Times New Roman"/>
            <w:i/>
            <w:color w:val="222222"/>
            <w:sz w:val="24"/>
            <w:szCs w:val="24"/>
          </w:rPr>
          <w:delText xml:space="preserve">M. rubrum </w:delText>
        </w:r>
        <w:r w:rsidR="0008449F" w:rsidRPr="00E866EE" w:rsidDel="00D87D65">
          <w:rPr>
            <w:rFonts w:ascii="Times New Roman" w:hAnsi="Times New Roman" w:cs="Times New Roman"/>
            <w:color w:val="222222"/>
            <w:sz w:val="24"/>
            <w:szCs w:val="24"/>
          </w:rPr>
          <w:delText>(</w:delText>
        </w:r>
        <w:r w:rsidR="0008449F" w:rsidDel="00D87D65">
          <w:rPr>
            <w:rFonts w:ascii="Times New Roman" w:hAnsi="Times New Roman" w:cs="Times New Roman"/>
            <w:color w:val="222222"/>
            <w:sz w:val="24"/>
            <w:szCs w:val="24"/>
          </w:rPr>
          <w:delText>CCMP2563</w:delText>
        </w:r>
        <w:r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fed with the cryptophyte </w:delText>
        </w:r>
        <w:r w:rsidR="0008449F" w:rsidRPr="005B5C4F" w:rsidDel="00D87D65">
          <w:rPr>
            <w:rFonts w:ascii="Times New Roman" w:hAnsi="Times New Roman" w:cs="Times New Roman"/>
            <w:i/>
            <w:color w:val="222222"/>
            <w:sz w:val="24"/>
            <w:szCs w:val="24"/>
          </w:rPr>
          <w:delText>Geminigera cryophilia</w:delText>
        </w:r>
        <w:r w:rsidR="0008449F" w:rsidDel="00D87D65">
          <w:rPr>
            <w:rFonts w:ascii="Times New Roman" w:hAnsi="Times New Roman" w:cs="Times New Roman"/>
            <w:i/>
            <w:color w:val="222222"/>
            <w:sz w:val="24"/>
            <w:szCs w:val="24"/>
          </w:rPr>
          <w:delText xml:space="preserve"> </w:delText>
        </w:r>
        <w:r w:rsidR="0008449F" w:rsidDel="00D87D65">
          <w:rPr>
            <w:rFonts w:ascii="Times New Roman" w:hAnsi="Times New Roman" w:cs="Times New Roman"/>
            <w:color w:val="222222"/>
            <w:sz w:val="24"/>
            <w:szCs w:val="24"/>
          </w:rPr>
          <w:delText>(CCMP 2564)</w:delText>
        </w:r>
        <w:r w:rsidDel="00D87D65">
          <w:rPr>
            <w:rFonts w:ascii="Times New Roman" w:hAnsi="Times New Roman" w:cs="Times New Roman"/>
            <w:color w:val="222222"/>
            <w:sz w:val="24"/>
            <w:szCs w:val="24"/>
          </w:rPr>
          <w:delText xml:space="preserve"> served as a control</w:delText>
        </w:r>
        <w:r w:rsidR="0008449F" w:rsidRPr="005B5C4F" w:rsidDel="00D87D65">
          <w:rPr>
            <w:rFonts w:ascii="Times New Roman" w:hAnsi="Times New Roman" w:cs="Times New Roman"/>
            <w:i/>
            <w:color w:val="222222"/>
            <w:sz w:val="24"/>
            <w:szCs w:val="24"/>
          </w:rPr>
          <w:delText>.</w:delText>
        </w:r>
        <w:r w:rsidR="0008449F" w:rsidRPr="005B5C4F" w:rsidDel="00D87D65">
          <w:rPr>
            <w:rFonts w:ascii="Times New Roman" w:hAnsi="Times New Roman" w:cs="Times New Roman"/>
            <w:color w:val="222222"/>
            <w:sz w:val="24"/>
            <w:szCs w:val="24"/>
          </w:rPr>
          <w:delText xml:space="preserve"> The PCR protocol for the </w:delText>
        </w:r>
        <w:r w:rsidR="0008449F" w:rsidDel="00D87D65">
          <w:rPr>
            <w:rFonts w:ascii="Times New Roman" w:hAnsi="Times New Roman" w:cs="Times New Roman"/>
            <w:color w:val="222222"/>
            <w:sz w:val="24"/>
            <w:szCs w:val="24"/>
          </w:rPr>
          <w:delText>LSU</w:delText>
        </w:r>
        <w:r w:rsidR="0008449F" w:rsidRPr="005B5C4F" w:rsidDel="00D87D65">
          <w:rPr>
            <w:rFonts w:ascii="Times New Roman" w:hAnsi="Times New Roman" w:cs="Times New Roman"/>
            <w:color w:val="222222"/>
            <w:sz w:val="24"/>
            <w:szCs w:val="24"/>
          </w:rPr>
          <w:delText xml:space="preserve"> D2 sequence identification </w:delText>
        </w:r>
        <w:r w:rsidR="00C01879" w:rsidDel="00D87D65">
          <w:rPr>
            <w:rFonts w:ascii="Times New Roman" w:hAnsi="Times New Roman" w:cs="Times New Roman"/>
            <w:color w:val="222222"/>
            <w:sz w:val="24"/>
            <w:szCs w:val="24"/>
          </w:rPr>
          <w:delText>wa</w:delText>
        </w:r>
        <w:r w:rsidR="0008449F" w:rsidRPr="005B5C4F" w:rsidDel="00D87D65">
          <w:rPr>
            <w:rFonts w:ascii="Times New Roman" w:hAnsi="Times New Roman" w:cs="Times New Roman"/>
            <w:color w:val="222222"/>
            <w:sz w:val="24"/>
            <w:szCs w:val="24"/>
          </w:rPr>
          <w:delText>s as follows: initial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3 min; 35 cycles of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45 s, annealing at 50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40 s, and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2 min; and a final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°C for 7 min. The </w:delText>
        </w:r>
        <w:r w:rsidR="00C01879" w:rsidDel="00D87D65">
          <w:rPr>
            <w:rFonts w:ascii="Times New Roman" w:hAnsi="Times New Roman" w:cs="Times New Roman"/>
            <w:color w:val="222222"/>
            <w:sz w:val="24"/>
            <w:szCs w:val="24"/>
          </w:rPr>
          <w:delText xml:space="preserve">resulting </w:delText>
        </w:r>
        <w:r w:rsidR="0008449F" w:rsidRPr="005B5C4F" w:rsidDel="00D87D65">
          <w:rPr>
            <w:rFonts w:ascii="Times New Roman" w:hAnsi="Times New Roman" w:cs="Times New Roman"/>
            <w:color w:val="222222"/>
            <w:sz w:val="24"/>
            <w:szCs w:val="24"/>
          </w:rPr>
          <w:delText xml:space="preserve">PCR </w:delText>
        </w:r>
        <w:r w:rsidR="00C01879" w:rsidDel="00D87D65">
          <w:rPr>
            <w:rFonts w:ascii="Times New Roman" w:hAnsi="Times New Roman" w:cs="Times New Roman"/>
            <w:color w:val="222222"/>
            <w:sz w:val="24"/>
            <w:szCs w:val="24"/>
          </w:rPr>
          <w:delText xml:space="preserve">products </w:delText>
        </w:r>
        <w:r w:rsidR="0008449F" w:rsidRPr="005B5C4F" w:rsidDel="00D87D65">
          <w:rPr>
            <w:rFonts w:ascii="Times New Roman" w:hAnsi="Times New Roman" w:cs="Times New Roman"/>
            <w:color w:val="222222"/>
            <w:sz w:val="24"/>
            <w:szCs w:val="24"/>
          </w:rPr>
          <w:delText xml:space="preserve">were purified (UltraClean PCR clean up kit, MoBio), ligated into a TOPO 2.1 vector (Invitrogen), and transformed into chemically competent </w:delText>
        </w:r>
        <w:r w:rsidR="0008449F" w:rsidRPr="005B5C4F" w:rsidDel="00D87D65">
          <w:rPr>
            <w:rFonts w:ascii="Times New Roman" w:hAnsi="Times New Roman" w:cs="Times New Roman"/>
            <w:i/>
            <w:color w:val="222222"/>
            <w:sz w:val="24"/>
            <w:szCs w:val="24"/>
          </w:rPr>
          <w:delText>E. coli</w:delText>
        </w:r>
        <w:r w:rsidR="0008449F" w:rsidRPr="005B5C4F" w:rsidDel="00D87D65">
          <w:rPr>
            <w:rFonts w:ascii="Times New Roman" w:hAnsi="Times New Roman" w:cs="Times New Roman"/>
            <w:color w:val="222222"/>
            <w:sz w:val="24"/>
            <w:szCs w:val="24"/>
          </w:rPr>
          <w:delText xml:space="preserve"> cells (DH5</w:delText>
        </w:r>
        <w:r w:rsidR="0008449F" w:rsidRPr="005B5C4F" w:rsidDel="00D87D65">
          <w:rPr>
            <w:rFonts w:ascii="Times New Roman" w:hAnsi="Times New Roman" w:cs="Times New Roman"/>
            <w:color w:val="000000"/>
            <w:sz w:val="24"/>
            <w:szCs w:val="24"/>
          </w:rPr>
          <w:sym w:font="Symbol" w:char="F061"/>
        </w:r>
        <w:r w:rsidR="0008449F" w:rsidDel="00D87D65">
          <w:rPr>
            <w:rFonts w:ascii="Times New Roman" w:hAnsi="Times New Roman" w:cs="Times New Roman"/>
            <w:color w:val="000000"/>
            <w:sz w:val="24"/>
            <w:szCs w:val="24"/>
          </w:rPr>
          <w:delText xml:space="preserve"> </w:delText>
        </w:r>
        <w:r w:rsidR="0008449F" w:rsidRPr="005B5C4F" w:rsidDel="00D87D65">
          <w:rPr>
            <w:rFonts w:ascii="Times New Roman" w:hAnsi="Times New Roman" w:cs="Times New Roman"/>
            <w:color w:val="000000"/>
            <w:sz w:val="24"/>
            <w:szCs w:val="24"/>
          </w:rPr>
          <w:delText>strain)</w:delText>
        </w:r>
        <w:r w:rsidR="0008449F" w:rsidRPr="005B5C4F" w:rsidDel="00D87D65">
          <w:rPr>
            <w:rFonts w:ascii="Times New Roman" w:hAnsi="Times New Roman" w:cs="Times New Roman"/>
            <w:color w:val="222222"/>
            <w:sz w:val="24"/>
            <w:szCs w:val="24"/>
          </w:rPr>
          <w:delText xml:space="preserve">. </w:delText>
        </w:r>
        <w:r w:rsidR="00AD46DE" w:rsidDel="00D87D65">
          <w:rPr>
            <w:rFonts w:ascii="Times New Roman" w:hAnsi="Times New Roman" w:cs="Times New Roman"/>
            <w:color w:val="222222"/>
            <w:sz w:val="24"/>
            <w:szCs w:val="24"/>
          </w:rPr>
          <w:delText>DNA from transformants were extracted</w:delText>
        </w:r>
        <w:r w:rsidR="0008449F" w:rsidRPr="005B5C4F" w:rsidDel="00D87D65">
          <w:rPr>
            <w:rFonts w:ascii="Times New Roman" w:hAnsi="Times New Roman" w:cs="Times New Roman"/>
            <w:color w:val="222222"/>
            <w:sz w:val="24"/>
            <w:szCs w:val="24"/>
          </w:rPr>
          <w:delText xml:space="preserve"> (FastPlasmid Mini Kit, 5 Prime) </w:delText>
        </w:r>
        <w:r w:rsidR="00AD46DE" w:rsidDel="00D87D65">
          <w:rPr>
            <w:rFonts w:ascii="Times New Roman" w:hAnsi="Times New Roman" w:cs="Times New Roman"/>
            <w:color w:val="222222"/>
            <w:sz w:val="24"/>
            <w:szCs w:val="24"/>
          </w:rPr>
          <w:delText>and</w:delText>
        </w:r>
        <w:r w:rsidR="0008449F" w:rsidRPr="005B5C4F" w:rsidDel="00D87D65">
          <w:rPr>
            <w:rFonts w:ascii="Times New Roman" w:hAnsi="Times New Roman" w:cs="Times New Roman"/>
            <w:color w:val="222222"/>
            <w:sz w:val="24"/>
            <w:szCs w:val="24"/>
          </w:rPr>
          <w:delText xml:space="preserve"> samples were sent to the Molecular and Cellular Biology Core of the ONPRC for sequencing. Sequences </w:delText>
        </w:r>
        <w:r w:rsidR="0008449F" w:rsidDel="00D87D65">
          <w:rPr>
            <w:rFonts w:ascii="Times New Roman" w:hAnsi="Times New Roman" w:cs="Times New Roman"/>
            <w:color w:val="222222"/>
            <w:sz w:val="24"/>
            <w:szCs w:val="24"/>
          </w:rPr>
          <w:delText xml:space="preserve">of around 650 bp </w:delText>
        </w:r>
        <w:r w:rsidR="0008449F" w:rsidRPr="005B5C4F" w:rsidDel="00D87D65">
          <w:rPr>
            <w:rFonts w:ascii="Times New Roman" w:hAnsi="Times New Roman" w:cs="Times New Roman"/>
            <w:color w:val="222222"/>
            <w:sz w:val="24"/>
            <w:szCs w:val="24"/>
          </w:rPr>
          <w:delText xml:space="preserve">were assembled and aligned using </w:delText>
        </w:r>
        <w:r w:rsidR="0008449F" w:rsidRPr="000463DE" w:rsidDel="00D87D65">
          <w:rPr>
            <w:rFonts w:ascii="Times New Roman" w:hAnsi="Times New Roman" w:cs="Times New Roman"/>
            <w:i/>
            <w:color w:val="222222"/>
            <w:sz w:val="24"/>
            <w:szCs w:val="24"/>
          </w:rPr>
          <w:delText>Geneious</w:delText>
        </w:r>
        <w:r w:rsidR="0008449F" w:rsidRPr="005B5C4F" w:rsidDel="00D87D65">
          <w:rPr>
            <w:rFonts w:ascii="Times New Roman" w:hAnsi="Times New Roman" w:cs="Times New Roman"/>
            <w:color w:val="222222"/>
            <w:sz w:val="24"/>
            <w:szCs w:val="24"/>
          </w:rPr>
          <w:delText xml:space="preserve"> software</w:delText>
        </w:r>
        <w:r w:rsidR="000463DE" w:rsidDel="00D87D65">
          <w:rPr>
            <w:rFonts w:ascii="Times New Roman" w:hAnsi="Times New Roman" w:cs="Times New Roman"/>
            <w:color w:val="222222"/>
            <w:sz w:val="24"/>
            <w:szCs w:val="24"/>
          </w:rPr>
          <w:delText xml:space="preserve"> version </w:delText>
        </w:r>
        <w:r w:rsidR="00BE122B" w:rsidDel="00D87D65">
          <w:rPr>
            <w:rFonts w:ascii="Times New Roman" w:hAnsi="Times New Roman" w:cs="Times New Roman"/>
            <w:color w:val="222222"/>
            <w:sz w:val="24"/>
            <w:szCs w:val="24"/>
          </w:rPr>
          <w:delText>7.0.6</w:delText>
        </w:r>
        <w:r w:rsidR="0008449F" w:rsidRPr="005B5C4F" w:rsidDel="00D87D65">
          <w:rPr>
            <w:rFonts w:ascii="Times New Roman" w:hAnsi="Times New Roman" w:cs="Times New Roman"/>
            <w:color w:val="222222"/>
            <w:sz w:val="24"/>
            <w:szCs w:val="24"/>
          </w:rPr>
          <w:delText>.</w:delText>
        </w:r>
      </w:del>
    </w:p>
    <w:p w14:paraId="2837CBFE" w14:textId="0AB7EB9F" w:rsidR="0008449F" w:rsidDel="00D87D65" w:rsidRDefault="0008449F" w:rsidP="00FA153E">
      <w:pPr>
        <w:pStyle w:val="HTMLPreformatted"/>
        <w:spacing w:line="480" w:lineRule="auto"/>
        <w:rPr>
          <w:del w:id="87" w:author="Author"/>
          <w:rFonts w:ascii="Times New Roman" w:hAnsi="Times New Roman" w:cs="Times New Roman"/>
          <w:color w:val="000000"/>
          <w:sz w:val="24"/>
          <w:szCs w:val="24"/>
        </w:rPr>
      </w:pPr>
    </w:p>
    <w:p w14:paraId="2C1BEDD9" w14:textId="6AA7AB34" w:rsidR="0008449F" w:rsidRPr="0008449F" w:rsidDel="00D87D65" w:rsidRDefault="0008449F">
      <w:pPr>
        <w:spacing w:line="480" w:lineRule="auto"/>
        <w:outlineLvl w:val="0"/>
        <w:rPr>
          <w:del w:id="88" w:author="Author"/>
          <w:rFonts w:cs="Arial"/>
          <w:i/>
          <w:color w:val="auto"/>
        </w:rPr>
      </w:pPr>
      <w:del w:id="89" w:author="Author">
        <w:r w:rsidRPr="0008449F" w:rsidDel="00D87D65">
          <w:rPr>
            <w:rFonts w:cs="Arial"/>
            <w:i/>
            <w:color w:val="auto"/>
          </w:rPr>
          <w:delText>Real Time PCR</w:delText>
        </w:r>
      </w:del>
    </w:p>
    <w:p w14:paraId="365EC79A" w14:textId="45435A3A" w:rsidR="0008449F" w:rsidDel="00D87D65" w:rsidRDefault="00AD46DE">
      <w:pPr>
        <w:spacing w:line="480" w:lineRule="auto"/>
        <w:rPr>
          <w:del w:id="90" w:author="Author"/>
          <w:rFonts w:cs="Arial"/>
          <w:color w:val="auto"/>
        </w:rPr>
      </w:pPr>
      <w:del w:id="91" w:author="Author">
        <w:r w:rsidDel="00D87D65">
          <w:rPr>
            <w:rFonts w:cs="Arial"/>
            <w:color w:val="auto"/>
          </w:rPr>
          <w:tab/>
        </w:r>
        <w:r w:rsidR="0008449F" w:rsidRPr="0055344C" w:rsidDel="00D87D65">
          <w:rPr>
            <w:rFonts w:cs="Arial"/>
            <w:color w:val="auto"/>
          </w:rPr>
          <w:delText xml:space="preserve">The </w:delText>
        </w:r>
        <w:r w:rsidR="00080032" w:rsidDel="00D87D65">
          <w:rPr>
            <w:rFonts w:cs="Arial"/>
            <w:color w:val="auto"/>
          </w:rPr>
          <w:delText>relative proportions of</w:delText>
        </w:r>
        <w:r w:rsidR="0008449F" w:rsidDel="00D87D65">
          <w:rPr>
            <w:rFonts w:cs="Arial"/>
            <w:color w:val="auto"/>
          </w:rPr>
          <w:delText xml:space="preserve"> </w:delText>
        </w:r>
        <w:r w:rsidR="0008449F" w:rsidRPr="0055344C" w:rsidDel="00D87D65">
          <w:rPr>
            <w:rFonts w:cs="Arial"/>
            <w:color w:val="auto"/>
          </w:rPr>
          <w:delText>cryptophyte</w:delText>
        </w:r>
        <w:r w:rsidR="0008449F" w:rsidDel="00D87D65">
          <w:rPr>
            <w:rFonts w:cs="Arial"/>
            <w:color w:val="auto"/>
          </w:rPr>
          <w:delText xml:space="preserve"> </w:delText>
        </w:r>
        <w:r w:rsidR="00C01879" w:rsidDel="00D87D65">
          <w:rPr>
            <w:rFonts w:cs="Arial"/>
            <w:color w:val="auto"/>
          </w:rPr>
          <w:delText xml:space="preserve">populations </w:delText>
        </w:r>
        <w:r w:rsidR="0008449F" w:rsidDel="00D87D65">
          <w:rPr>
            <w:rFonts w:cs="Arial"/>
            <w:color w:val="auto"/>
          </w:rPr>
          <w:delText xml:space="preserve">and </w:delText>
        </w:r>
        <w:r w:rsidR="00C01879" w:rsidDel="00D87D65">
          <w:rPr>
            <w:rFonts w:cs="Arial"/>
            <w:color w:val="auto"/>
          </w:rPr>
          <w:delText xml:space="preserve">of the </w:delText>
        </w:r>
        <w:r w:rsidR="0008449F" w:rsidDel="00D87D65">
          <w:rPr>
            <w:rFonts w:cs="Arial"/>
            <w:color w:val="auto"/>
          </w:rPr>
          <w:delText>specific prey population</w:delText>
        </w:r>
        <w:r w:rsidR="00C01879" w:rsidDel="00D87D65">
          <w:rPr>
            <w:rFonts w:cs="Arial"/>
            <w:color w:val="auto"/>
          </w:rPr>
          <w:delText>s (</w:delText>
        </w:r>
        <w:r w:rsidR="00C01879" w:rsidRPr="00C01879" w:rsidDel="00D87D65">
          <w:rPr>
            <w:rFonts w:cs="Arial"/>
            <w:i/>
            <w:color w:val="auto"/>
          </w:rPr>
          <w:delText>T. amphioxeia</w:delText>
        </w:r>
        <w:r w:rsidR="00C01879" w:rsidDel="00D87D65">
          <w:rPr>
            <w:rFonts w:cs="Arial"/>
            <w:color w:val="auto"/>
          </w:rPr>
          <w:delText xml:space="preserve">) </w:delText>
        </w:r>
        <w:r w:rsidR="0008449F" w:rsidRPr="0055344C" w:rsidDel="00D87D65">
          <w:rPr>
            <w:rFonts w:cs="Arial"/>
            <w:color w:val="auto"/>
          </w:rPr>
          <w:delText>w</w:delText>
        </w:r>
        <w:r w:rsidR="00C01879" w:rsidDel="00D87D65">
          <w:rPr>
            <w:rFonts w:cs="Arial"/>
            <w:color w:val="auto"/>
          </w:rPr>
          <w:delText>ere</w:delText>
        </w:r>
        <w:r w:rsidR="0008449F" w:rsidRPr="0055344C" w:rsidDel="00D87D65">
          <w:rPr>
            <w:rFonts w:cs="Arial"/>
            <w:color w:val="auto"/>
          </w:rPr>
          <w:delText xml:space="preserve"> monitored in environmental samples by qPCR. </w:delText>
        </w:r>
        <w:r w:rsidR="00C01879" w:rsidDel="00D87D65">
          <w:rPr>
            <w:rFonts w:cs="Arial"/>
            <w:color w:val="auto"/>
          </w:rPr>
          <w:delText>Quantitative PCR</w:delText>
        </w:r>
        <w:r w:rsidR="0008449F" w:rsidRPr="0055344C" w:rsidDel="00D87D65">
          <w:rPr>
            <w:rFonts w:cs="Arial"/>
            <w:color w:val="auto"/>
          </w:rPr>
          <w:delText xml:space="preserve"> was performed on a StepOnePlus Real Time PCR system (Life Technologies) using SYBR Green as the reporter dye and the following protocol</w:delText>
        </w:r>
        <w:r w:rsidR="00217383" w:rsidDel="00D87D65">
          <w:rPr>
            <w:rFonts w:cs="Arial"/>
            <w:color w:val="auto"/>
          </w:rPr>
          <w:delText xml:space="preserve">: </w:delText>
        </w:r>
        <w:r w:rsidR="0008449F" w:rsidRPr="0055344C" w:rsidDel="00D87D65">
          <w:rPr>
            <w:rFonts w:cs="Arial"/>
            <w:color w:val="auto"/>
          </w:rPr>
          <w:delText>initial denaturation at 95</w:delText>
        </w:r>
        <w:r w:rsidR="00B56497" w:rsidDel="00D87D65">
          <w:rPr>
            <w:rFonts w:cs="Arial"/>
            <w:color w:val="auto"/>
          </w:rPr>
          <w:delText xml:space="preserve"> </w:delText>
        </w:r>
        <w:r w:rsidR="0008449F" w:rsidRPr="0055344C" w:rsidDel="00D87D65">
          <w:rPr>
            <w:rFonts w:cs="Arial"/>
            <w:color w:val="auto"/>
          </w:rPr>
          <w:delText>°C for 10 min; 40 cycles of denaturation at 95°C for 15 s, and extension and data acquisition at 60</w:delText>
        </w:r>
        <w:r w:rsidR="00B56497" w:rsidDel="00D87D65">
          <w:rPr>
            <w:rFonts w:cs="Arial"/>
            <w:color w:val="auto"/>
          </w:rPr>
          <w:delText xml:space="preserve"> </w:delText>
        </w:r>
        <w:r w:rsidR="0008449F" w:rsidRPr="0055344C" w:rsidDel="00D87D65">
          <w:rPr>
            <w:rFonts w:cs="Arial"/>
            <w:color w:val="auto"/>
          </w:rPr>
          <w:delText>°C for 1 min; followed by a melting curve analysis</w:delText>
        </w:r>
        <w:r w:rsidR="00217383" w:rsidDel="00D87D65">
          <w:rPr>
            <w:rFonts w:cs="Arial"/>
            <w:color w:val="auto"/>
          </w:rPr>
          <w:delText xml:space="preserve"> (Zuber et al.</w:delText>
        </w:r>
        <w:r w:rsidR="002621C4" w:rsidDel="00D87D65">
          <w:rPr>
            <w:rFonts w:cs="Arial"/>
            <w:color w:val="auto"/>
          </w:rPr>
          <w:delText>,</w:delText>
        </w:r>
        <w:r w:rsidR="00217383" w:rsidDel="00D87D65">
          <w:rPr>
            <w:rFonts w:cs="Arial"/>
            <w:color w:val="auto"/>
          </w:rPr>
          <w:delText xml:space="preserve"> in preparation)</w:delText>
        </w:r>
        <w:r w:rsidR="0008449F" w:rsidRPr="0055344C" w:rsidDel="00D87D65">
          <w:rPr>
            <w:rFonts w:cs="Arial"/>
            <w:color w:val="auto"/>
          </w:rPr>
          <w:delText xml:space="preserve">. The </w:delText>
        </w:r>
        <w:r w:rsidR="0008449F" w:rsidRPr="0055344C" w:rsidDel="00D87D65">
          <w:rPr>
            <w:rFonts w:cs="Arial"/>
            <w:i/>
            <w:color w:val="auto"/>
          </w:rPr>
          <w:delText>T</w:delText>
        </w:r>
        <w:r w:rsidR="00B56497" w:rsidDel="00D87D65">
          <w:rPr>
            <w:rFonts w:cs="Arial"/>
            <w:i/>
            <w:color w:val="auto"/>
          </w:rPr>
          <w:delText>. amphioxeia</w:delText>
        </w:r>
        <w:r w:rsidR="0008449F" w:rsidRPr="0055344C" w:rsidDel="00D87D65">
          <w:rPr>
            <w:rFonts w:cs="Arial"/>
            <w:color w:val="auto"/>
          </w:rPr>
          <w:delText xml:space="preserve"> specific primers </w:delText>
        </w:r>
        <w:r w:rsidR="00B56497" w:rsidDel="00D87D65">
          <w:rPr>
            <w:rFonts w:cs="Arial"/>
            <w:color w:val="auto"/>
          </w:rPr>
          <w:delText>[</w:delText>
        </w:r>
        <w:r w:rsidR="0008449F" w:rsidRPr="0055344C" w:rsidDel="00D87D65">
          <w:rPr>
            <w:rFonts w:cs="Arial"/>
            <w:color w:val="auto"/>
          </w:rPr>
          <w:delText>TxD2 1F (</w:delText>
        </w:r>
        <w:r w:rsidR="0008449F" w:rsidRPr="0055344C" w:rsidDel="00D87D65">
          <w:rPr>
            <w:color w:val="auto"/>
          </w:rPr>
          <w:delText>TGAAAAAGGGCCTGAAATTG</w:delText>
        </w:r>
        <w:r w:rsidR="0008449F" w:rsidRPr="0055344C" w:rsidDel="00D87D65">
          <w:rPr>
            <w:rFonts w:cs="Arial"/>
            <w:color w:val="auto"/>
          </w:rPr>
          <w:delText>) /TxD2 USE 2R (</w:delText>
        </w:r>
        <w:r w:rsidR="0008449F" w:rsidRPr="0055344C" w:rsidDel="00D87D65">
          <w:rPr>
            <w:color w:val="auto"/>
          </w:rPr>
          <w:delText>ATCATTCACTCGCATGCCCC)</w:delText>
        </w:r>
        <w:r w:rsidR="00B56497" w:rsidDel="00D87D65">
          <w:rPr>
            <w:rFonts w:cs="Arial"/>
            <w:color w:val="auto"/>
          </w:rPr>
          <w:delText>]</w:delText>
        </w:r>
        <w:r w:rsidR="0008449F" w:rsidRPr="0055344C" w:rsidDel="00D87D65">
          <w:rPr>
            <w:rFonts w:cs="Arial"/>
            <w:color w:val="auto"/>
          </w:rPr>
          <w:delText xml:space="preserve"> were used to amplify the USE of the prey cryptophyte. General cryptophyte primers </w:delText>
        </w:r>
        <w:r w:rsidR="00C01879" w:rsidDel="00D87D65">
          <w:rPr>
            <w:rFonts w:cs="Arial"/>
            <w:color w:val="auto"/>
          </w:rPr>
          <w:delText xml:space="preserve">targeting sequences from a region downstream of the USE </w:delText>
        </w:r>
        <w:r w:rsidR="00B56497" w:rsidDel="00D87D65">
          <w:rPr>
            <w:rFonts w:cs="Arial"/>
            <w:color w:val="auto"/>
          </w:rPr>
          <w:delText>[</w:delText>
        </w:r>
        <w:r w:rsidR="0008449F" w:rsidRPr="0055344C" w:rsidDel="00D87D65">
          <w:rPr>
            <w:rFonts w:cs="Arial"/>
            <w:color w:val="auto"/>
          </w:rPr>
          <w:delText>CrpSpecf 3F (</w:delText>
        </w:r>
        <w:r w:rsidR="0008449F" w:rsidRPr="0055344C" w:rsidDel="00D87D65">
          <w:rPr>
            <w:color w:val="auto"/>
          </w:rPr>
          <w:delText>GTTCTGAAGATGCTGGCACA</w:delText>
        </w:r>
        <w:r w:rsidR="0008449F" w:rsidRPr="0055344C" w:rsidDel="00D87D65">
          <w:rPr>
            <w:rFonts w:cs="Arial"/>
            <w:color w:val="auto"/>
          </w:rPr>
          <w:delText>)/ CrpSpecf 3R (</w:delText>
        </w:r>
        <w:r w:rsidR="0008449F" w:rsidRPr="0055344C" w:rsidDel="00D87D65">
          <w:rPr>
            <w:color w:val="auto"/>
          </w:rPr>
          <w:delText>GTTCTGAAGATGCTGGCACA)</w:delText>
        </w:r>
        <w:r w:rsidR="00B56497" w:rsidDel="00D87D65">
          <w:rPr>
            <w:rFonts w:cs="Arial"/>
            <w:color w:val="auto"/>
          </w:rPr>
          <w:delText>]</w:delText>
        </w:r>
        <w:r w:rsidR="0008449F" w:rsidRPr="0055344C" w:rsidDel="00D87D65">
          <w:rPr>
            <w:rFonts w:cs="Arial"/>
            <w:color w:val="auto"/>
          </w:rPr>
          <w:delText xml:space="preserve"> were used to monitor cryptophyte populations and calculate the ratio of </w:delText>
        </w:r>
        <w:r w:rsidR="00C01879" w:rsidDel="00D87D65">
          <w:rPr>
            <w:rFonts w:cs="Arial"/>
            <w:color w:val="auto"/>
          </w:rPr>
          <w:delText xml:space="preserve">amplicons from </w:delText>
        </w:r>
        <w:r w:rsidR="00C01879" w:rsidRPr="00C01879" w:rsidDel="00D87D65">
          <w:rPr>
            <w:rFonts w:cs="Arial"/>
            <w:i/>
            <w:color w:val="auto"/>
          </w:rPr>
          <w:delText>T. amphioxeia</w:delText>
        </w:r>
        <w:r w:rsidR="0008449F" w:rsidRPr="0055344C" w:rsidDel="00D87D65">
          <w:rPr>
            <w:rFonts w:cs="Arial"/>
            <w:color w:val="auto"/>
          </w:rPr>
          <w:delText xml:space="preserve"> to cryptophytes.</w:delText>
        </w:r>
        <w:r w:rsidR="0008449F" w:rsidDel="00D87D65">
          <w:rPr>
            <w:rFonts w:cs="Arial"/>
            <w:color w:val="auto"/>
          </w:rPr>
          <w:delText xml:space="preserve"> Primers were designed using Primer-BLAST from NCBI and confirmed with PCR. </w:delText>
        </w:r>
      </w:del>
    </w:p>
    <w:p w14:paraId="49DB37C7" w14:textId="2BC3E452" w:rsidR="0008449F" w:rsidDel="00D87D65" w:rsidRDefault="00AD46DE">
      <w:pPr>
        <w:spacing w:line="480" w:lineRule="auto"/>
        <w:rPr>
          <w:del w:id="92" w:author="Author"/>
          <w:rFonts w:cs="Arial"/>
          <w:color w:val="auto"/>
        </w:rPr>
      </w:pPr>
      <w:del w:id="93" w:author="Author">
        <w:r w:rsidDel="00D87D65">
          <w:rPr>
            <w:rFonts w:cs="Arial"/>
            <w:color w:val="auto"/>
          </w:rPr>
          <w:tab/>
        </w:r>
        <w:r w:rsidR="0008449F" w:rsidRPr="0055344C" w:rsidDel="00D87D65">
          <w:rPr>
            <w:rFonts w:cs="Arial"/>
            <w:color w:val="auto"/>
          </w:rPr>
          <w:delText xml:space="preserve">The Antarctic </w:delText>
        </w:r>
        <w:r w:rsidR="0008449F" w:rsidRPr="0055344C" w:rsidDel="00D87D65">
          <w:rPr>
            <w:rFonts w:cs="Arial"/>
            <w:i/>
            <w:color w:val="auto"/>
          </w:rPr>
          <w:delText>M. rubrum</w:delText>
        </w:r>
        <w:r w:rsidR="0008449F" w:rsidRPr="0055344C" w:rsidDel="00D87D65">
          <w:rPr>
            <w:rFonts w:cs="Arial"/>
            <w:color w:val="auto"/>
          </w:rPr>
          <w:delText xml:space="preserve"> culture was used as a control (</w:delText>
        </w:r>
        <w:r w:rsidR="0008449F" w:rsidDel="00D87D65">
          <w:rPr>
            <w:rFonts w:cs="Arial"/>
            <w:color w:val="auto"/>
          </w:rPr>
          <w:delText>i.e., n</w:delText>
        </w:r>
        <w:r w:rsidR="0008449F" w:rsidRPr="0055344C" w:rsidDel="00D87D65">
          <w:rPr>
            <w:rFonts w:cs="Arial"/>
            <w:color w:val="auto"/>
          </w:rPr>
          <w:delText>egative for prey</w:delText>
        </w:r>
        <w:r w:rsidR="00B56497" w:rsidDel="00D87D65">
          <w:rPr>
            <w:rFonts w:cs="Arial"/>
            <w:color w:val="auto"/>
          </w:rPr>
          <w:delText>-</w:delText>
        </w:r>
        <w:r w:rsidR="0008449F" w:rsidRPr="0055344C" w:rsidDel="00D87D65">
          <w:rPr>
            <w:rFonts w:cs="Arial"/>
            <w:color w:val="auto"/>
          </w:rPr>
          <w:delText>specific and positive for general</w:delText>
        </w:r>
        <w:r w:rsidR="00B56497" w:rsidDel="00D87D65">
          <w:rPr>
            <w:rFonts w:cs="Arial"/>
            <w:color w:val="auto"/>
          </w:rPr>
          <w:delText>-</w:delText>
        </w:r>
        <w:r w:rsidR="0008449F" w:rsidRPr="0055344C" w:rsidDel="00D87D65">
          <w:rPr>
            <w:rFonts w:cs="Arial"/>
            <w:color w:val="auto"/>
          </w:rPr>
          <w:delText>cryptophyte</w:delText>
        </w:r>
        <w:r w:rsidR="00B56497" w:rsidDel="00D87D65">
          <w:rPr>
            <w:rFonts w:cs="Arial"/>
            <w:color w:val="auto"/>
          </w:rPr>
          <w:delText xml:space="preserve"> sequences</w:delText>
        </w:r>
        <w:r w:rsidR="0008449F" w:rsidRPr="0055344C" w:rsidDel="00D87D65">
          <w:rPr>
            <w:rFonts w:cs="Arial"/>
            <w:color w:val="auto"/>
          </w:rPr>
          <w:delText xml:space="preserve">). </w:delText>
        </w:r>
        <w:r w:rsidR="008C7A4F" w:rsidDel="00D87D65">
          <w:rPr>
            <w:rFonts w:cs="Arial"/>
            <w:color w:val="auto"/>
          </w:rPr>
          <w:delText>S</w:delText>
        </w:r>
        <w:r w:rsidR="0008449F" w:rsidRPr="0055344C" w:rsidDel="00D87D65">
          <w:rPr>
            <w:rFonts w:cs="Arial"/>
            <w:color w:val="auto"/>
          </w:rPr>
          <w:delText xml:space="preserve">tandards, samples and water blanks were analyzed in triplicate </w:delText>
        </w:r>
        <w:r w:rsidR="008C7A4F" w:rsidDel="00D87D65">
          <w:rPr>
            <w:rFonts w:cs="Arial"/>
            <w:color w:val="auto"/>
          </w:rPr>
          <w:delText>with</w:delText>
        </w:r>
        <w:r w:rsidR="0008449F" w:rsidRPr="0055344C" w:rsidDel="00D87D65">
          <w:rPr>
            <w:rFonts w:cs="Arial"/>
            <w:color w:val="auto"/>
          </w:rPr>
          <w:delText xml:space="preserve"> 1 </w:delText>
        </w:r>
        <w:r w:rsidR="0008449F" w:rsidRPr="0055344C" w:rsidDel="00D87D65">
          <w:rPr>
            <w:rFonts w:cs="Times New Roman"/>
            <w:color w:val="auto"/>
          </w:rPr>
          <w:delText>μ</w:delText>
        </w:r>
        <w:r w:rsidR="0008449F" w:rsidRPr="0055344C" w:rsidDel="00D87D65">
          <w:rPr>
            <w:rFonts w:cs="Arial"/>
            <w:color w:val="auto"/>
          </w:rPr>
          <w:delText xml:space="preserve">L of </w:delText>
        </w:r>
        <w:r w:rsidDel="00D87D65">
          <w:rPr>
            <w:rFonts w:cs="Arial"/>
            <w:color w:val="auto"/>
          </w:rPr>
          <w:delText xml:space="preserve">10-fold diluted </w:delText>
        </w:r>
        <w:r w:rsidR="0008449F" w:rsidRPr="0055344C" w:rsidDel="00D87D65">
          <w:rPr>
            <w:rFonts w:cs="Arial"/>
            <w:color w:val="auto"/>
          </w:rPr>
          <w:delText xml:space="preserve">DNA template </w:delText>
        </w:r>
        <w:r w:rsidR="008C7A4F" w:rsidDel="00D87D65">
          <w:rPr>
            <w:rFonts w:cs="Arial"/>
            <w:color w:val="auto"/>
          </w:rPr>
          <w:delText>added</w:delText>
        </w:r>
        <w:r w:rsidR="0008449F" w:rsidRPr="0055344C" w:rsidDel="00D87D65">
          <w:rPr>
            <w:rFonts w:cs="Arial"/>
            <w:color w:val="auto"/>
          </w:rPr>
          <w:delText xml:space="preserve"> in each reaction.</w:delText>
        </w:r>
        <w:r w:rsidR="0008449F" w:rsidDel="00D87D65">
          <w:rPr>
            <w:rFonts w:cs="Arial"/>
            <w:color w:val="auto"/>
          </w:rPr>
          <w:delText xml:space="preserve"> </w:delText>
        </w:r>
        <w:r w:rsidR="0008449F" w:rsidRPr="0055344C" w:rsidDel="00D87D65">
          <w:rPr>
            <w:rFonts w:cs="Arial"/>
            <w:color w:val="auto"/>
          </w:rPr>
          <w:delText xml:space="preserve">Standards for qPCR were constructed with the </w:delText>
        </w:r>
        <w:r w:rsidDel="00D87D65">
          <w:rPr>
            <w:rFonts w:cs="Arial"/>
            <w:color w:val="auto"/>
          </w:rPr>
          <w:delText xml:space="preserve">cloned </w:delText>
        </w:r>
        <w:r w:rsidR="0008449F" w:rsidRPr="0055344C" w:rsidDel="00D87D65">
          <w:rPr>
            <w:rFonts w:cs="Arial"/>
            <w:i/>
            <w:color w:val="auto"/>
          </w:rPr>
          <w:delText xml:space="preserve">T. amphioxeia </w:delText>
        </w:r>
        <w:r w:rsidDel="00D87D65">
          <w:rPr>
            <w:rFonts w:cs="Arial"/>
            <w:color w:val="auto"/>
          </w:rPr>
          <w:delText xml:space="preserve">LSU D2 region, which </w:delText>
        </w:r>
        <w:r w:rsidR="0008449F" w:rsidRPr="0055344C" w:rsidDel="00D87D65">
          <w:rPr>
            <w:rFonts w:cs="Arial"/>
            <w:color w:val="auto"/>
          </w:rPr>
          <w:delText xml:space="preserve">contained </w:delText>
        </w:r>
        <w:r w:rsidDel="00D87D65">
          <w:rPr>
            <w:rFonts w:cs="Arial"/>
            <w:color w:val="auto"/>
          </w:rPr>
          <w:delText>both</w:delText>
        </w:r>
        <w:r w:rsidR="0008449F" w:rsidRPr="0055344C" w:rsidDel="00D87D65">
          <w:rPr>
            <w:rFonts w:cs="Arial"/>
            <w:color w:val="auto"/>
          </w:rPr>
          <w:delText xml:space="preserve"> </w:delText>
        </w:r>
        <w:r w:rsidR="0008449F" w:rsidRPr="0055344C" w:rsidDel="00D87D65">
          <w:rPr>
            <w:rFonts w:cs="Arial"/>
            <w:i/>
            <w:color w:val="auto"/>
          </w:rPr>
          <w:delText>T. amphioxeia</w:delText>
        </w:r>
        <w:r w:rsidR="00B56497" w:rsidDel="00D87D65">
          <w:rPr>
            <w:rFonts w:cs="Arial"/>
            <w:color w:val="auto"/>
          </w:rPr>
          <w:delText xml:space="preserve"> specific USE and</w:delText>
        </w:r>
        <w:r w:rsidR="0008449F" w:rsidRPr="0055344C" w:rsidDel="00D87D65">
          <w:rPr>
            <w:rFonts w:cs="Arial"/>
            <w:color w:val="auto"/>
          </w:rPr>
          <w:delText xml:space="preserve"> general cryptophyte sequences. A standard curve was generated from six standards with concentrations ranging from 9.289 </w:delText>
        </w:r>
        <w:r w:rsidR="00B56497" w:rsidDel="00D87D65">
          <w:rPr>
            <w:rFonts w:cs="Arial"/>
            <w:color w:val="auto"/>
          </w:rPr>
          <w:delText>x</w:delText>
        </w:r>
        <w:r w:rsidR="0008449F" w:rsidRPr="0055344C" w:rsidDel="00D87D65">
          <w:rPr>
            <w:rFonts w:cs="Arial"/>
            <w:color w:val="auto"/>
          </w:rPr>
          <w:delText xml:space="preserve"> 10</w:delText>
        </w:r>
        <w:r w:rsidR="0008449F" w:rsidRPr="0055344C" w:rsidDel="00D87D65">
          <w:rPr>
            <w:rFonts w:cs="Arial"/>
            <w:color w:val="auto"/>
            <w:vertAlign w:val="superscript"/>
          </w:rPr>
          <w:delText>6</w:delText>
        </w:r>
        <w:r w:rsidR="0008449F" w:rsidRPr="0055344C" w:rsidDel="00D87D65">
          <w:rPr>
            <w:rFonts w:cs="Arial"/>
            <w:color w:val="auto"/>
          </w:rPr>
          <w:delText xml:space="preserve"> – 9.289 </w:delText>
        </w:r>
        <w:r w:rsidR="00B56497" w:rsidDel="00D87D65">
          <w:rPr>
            <w:rFonts w:cs="Arial"/>
            <w:color w:val="auto"/>
          </w:rPr>
          <w:delText>x</w:delText>
        </w:r>
        <w:r w:rsidR="0008449F" w:rsidRPr="0055344C" w:rsidDel="00D87D65">
          <w:rPr>
            <w:rFonts w:cs="Arial"/>
            <w:color w:val="auto"/>
          </w:rPr>
          <w:delText xml:space="preserve"> 10</w:delText>
        </w:r>
        <w:r w:rsidR="0008449F" w:rsidDel="00D87D65">
          <w:rPr>
            <w:rFonts w:cs="Arial"/>
            <w:color w:val="auto"/>
            <w:vertAlign w:val="superscript"/>
          </w:rPr>
          <w:delText>1</w:delText>
        </w:r>
        <w:r w:rsidR="0008449F" w:rsidRPr="0055344C" w:rsidDel="00D87D65">
          <w:rPr>
            <w:rFonts w:cs="Arial"/>
            <w:color w:val="auto"/>
          </w:rPr>
          <w:delText xml:space="preserve"> D2 copies</w:delText>
        </w:r>
        <w:r w:rsidR="00B56497" w:rsidDel="00D87D65">
          <w:rPr>
            <w:rFonts w:cs="Arial"/>
            <w:color w:val="auto"/>
          </w:rPr>
          <w:delText xml:space="preserve"> </w:delText>
        </w:r>
        <w:r w:rsidR="0008449F" w:rsidDel="00D87D65">
          <w:rPr>
            <w:rFonts w:cs="Arial"/>
            <w:color w:val="auto"/>
          </w:rPr>
          <w:delText>µ</w:delText>
        </w:r>
        <w:r w:rsidR="0008449F" w:rsidRPr="0055344C" w:rsidDel="00D87D65">
          <w:rPr>
            <w:rFonts w:cs="Arial"/>
            <w:color w:val="auto"/>
          </w:rPr>
          <w:delText>L</w:delText>
        </w:r>
        <w:r w:rsidR="00B56497" w:rsidRPr="000463DE" w:rsidDel="00D87D65">
          <w:rPr>
            <w:rFonts w:cs="Times New Roman"/>
            <w:color w:val="222222"/>
            <w:vertAlign w:val="superscript"/>
          </w:rPr>
          <w:delText>-1</w:delText>
        </w:r>
        <w:r w:rsidR="0008449F" w:rsidRPr="0055344C" w:rsidDel="00D87D65">
          <w:rPr>
            <w:rFonts w:cs="Arial"/>
            <w:color w:val="auto"/>
          </w:rPr>
          <w:delText xml:space="preserve">. </w:delText>
        </w:r>
        <w:r w:rsidR="00840E11" w:rsidDel="00D87D65">
          <w:rPr>
            <w:rFonts w:cs="Arial"/>
            <w:color w:val="auto"/>
          </w:rPr>
          <w:delText xml:space="preserve">The number of gene copies in the standard </w:delText>
        </w:r>
        <w:r w:rsidDel="00D87D65">
          <w:rPr>
            <w:rFonts w:cs="Arial"/>
            <w:color w:val="auto"/>
          </w:rPr>
          <w:delText>and samples were</w:delText>
        </w:r>
        <w:r w:rsidR="00840E11" w:rsidDel="00D87D65">
          <w:rPr>
            <w:rFonts w:cs="Arial"/>
            <w:color w:val="auto"/>
          </w:rPr>
          <w:delText xml:space="preserve"> calculated </w:delText>
        </w:r>
        <w:r w:rsidR="00053BF6" w:rsidDel="00D87D65">
          <w:rPr>
            <w:rFonts w:cs="Arial"/>
            <w:color w:val="auto"/>
          </w:rPr>
          <w:delText xml:space="preserve">as described previously </w:delText>
        </w:r>
        <w:r w:rsidR="00053BF6" w:rsidDel="00D87D65">
          <w:rPr>
            <w:rFonts w:cs="Arial"/>
            <w:color w:val="auto"/>
          </w:rPr>
          <w:fldChar w:fldCharType="begin"/>
        </w:r>
        <w:r w:rsidR="00A56CA7" w:rsidDel="00D87D65">
          <w:rPr>
            <w:rFonts w:cs="Arial"/>
            <w:color w:val="auto"/>
          </w:rPr>
          <w:del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053BF6" w:rsidDel="00D87D65">
          <w:rPr>
            <w:rFonts w:cs="Arial"/>
            <w:color w:val="auto"/>
          </w:rPr>
          <w:fldChar w:fldCharType="separate"/>
        </w:r>
        <w:r w:rsidR="00D56B26" w:rsidDel="00D87D65">
          <w:rPr>
            <w:rFonts w:eastAsiaTheme="minorEastAsia" w:cs="Times New Roman"/>
            <w:color w:val="auto"/>
            <w:lang w:eastAsia="en-US" w:bidi="ar-SA"/>
          </w:rPr>
          <w:delText>(Kahn et al. 2014)</w:delText>
        </w:r>
        <w:r w:rsidR="00053BF6" w:rsidDel="00D87D65">
          <w:rPr>
            <w:rFonts w:cs="Arial"/>
            <w:color w:val="auto"/>
          </w:rPr>
          <w:fldChar w:fldCharType="end"/>
        </w:r>
        <w:r w:rsidDel="00D87D65">
          <w:rPr>
            <w:rFonts w:cs="Arial"/>
            <w:color w:val="auto"/>
          </w:rPr>
          <w:delText xml:space="preserve">. </w:delText>
        </w:r>
      </w:del>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ins w:id="94" w:author="Author">
        <w:r w:rsidR="00FA153E">
          <w:rPr>
            <w:rFonts w:cs="Times New Roman"/>
            <w:b/>
            <w:i/>
          </w:rPr>
          <w:t>rubrum</w:t>
        </w:r>
      </w:ins>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ins w:id="95" w:author="Author">
        <w:r w:rsidR="00D87D65">
          <w:rPr>
            <w:rFonts w:cs="Times New Roman"/>
            <w:i/>
            <w:iCs/>
          </w:rPr>
          <w:t>M</w:t>
        </w:r>
        <w:r w:rsidR="00483236">
          <w:rPr>
            <w:rFonts w:cs="Times New Roman"/>
            <w:i/>
            <w:iCs/>
          </w:rPr>
          <w:t>. rubrum</w:t>
        </w:r>
      </w:ins>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w:t>
      </w:r>
      <w:r w:rsidR="00B56497">
        <w:rPr>
          <w:rFonts w:cs="Times New Roman"/>
        </w:rPr>
        <w:lastRenderedPageBreak/>
        <w:t xml:space="preserve">resembling </w:t>
      </w:r>
      <w:ins w:id="96" w:author="Author">
        <w:r w:rsidR="00D87D65">
          <w:rPr>
            <w:rFonts w:cs="Times New Roman"/>
            <w:i/>
          </w:rPr>
          <w:t>M</w:t>
        </w:r>
        <w:r w:rsidR="00483236">
          <w:rPr>
            <w:rFonts w:cs="Times New Roman"/>
            <w:i/>
          </w:rPr>
          <w:t>. rubrum</w:t>
        </w:r>
      </w:ins>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97"/>
      <w:commentRangeStart w:id="98"/>
      <w:r w:rsidR="00900785">
        <w:rPr>
          <w:rFonts w:cs="Times New Roman"/>
        </w:rPr>
        <w:t>The s</w:t>
      </w:r>
      <w:r w:rsidR="00C619A6">
        <w:rPr>
          <w:rFonts w:cs="Times New Roman"/>
        </w:rPr>
        <w:t>pring tide</w:t>
      </w:r>
      <w:commentRangeEnd w:id="97"/>
      <w:r w:rsidR="00CB598E">
        <w:rPr>
          <w:rStyle w:val="CommentReference"/>
        </w:rPr>
        <w:commentReference w:id="97"/>
      </w:r>
      <w:commentRangeEnd w:id="98"/>
      <w:r w:rsidR="004B7D5B">
        <w:rPr>
          <w:rStyle w:val="CommentReference"/>
        </w:rPr>
        <w:commentReference w:id="98"/>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w:t>
      </w:r>
      <w:r>
        <w:rPr>
          <w:rFonts w:cs="Times New Roman"/>
        </w:rPr>
        <w:lastRenderedPageBreak/>
        <w:t>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99"/>
      <w:r w:rsidR="008D5305" w:rsidRPr="00F562D2">
        <w:rPr>
          <w:rFonts w:cs="Times New Roman"/>
        </w:rPr>
        <w:t>small size (5</w:t>
      </w:r>
      <w:ins w:id="100" w:author="Author">
        <w:r w:rsidR="00136FF4">
          <w:rPr>
            <w:rFonts w:cs="Times New Roman"/>
          </w:rPr>
          <w:t>-10</w:t>
        </w:r>
      </w:ins>
      <w:r w:rsidR="008D5305" w:rsidRPr="00F562D2">
        <w:rPr>
          <w:rFonts w:cs="Times New Roman"/>
        </w:rPr>
        <w:t xml:space="preserve"> µm in length</w:t>
      </w:r>
      <w:commentRangeEnd w:id="99"/>
      <w:r w:rsidR="00395C76">
        <w:rPr>
          <w:rStyle w:val="CommentReference"/>
        </w:rPr>
        <w:commentReference w:id="99"/>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ins w:id="101" w:author="Author">
        <w:r w:rsidR="00136FF4">
          <w:rPr>
            <w:rFonts w:cs="Times New Roman"/>
            <w:bCs/>
            <w:i/>
          </w:rPr>
          <w:t>Teleaulax</w:t>
        </w:r>
        <w:r w:rsidR="00136FF4" w:rsidDel="00136FF4">
          <w:rPr>
            <w:rFonts w:cs="Times New Roman"/>
            <w:bCs/>
            <w:i/>
          </w:rPr>
          <w:t xml:space="preserve"> </w:t>
        </w:r>
      </w:ins>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commentRangeStart w:id="102"/>
      <w:commentRangeStart w:id="103"/>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commentRangeEnd w:id="102"/>
      <w:r w:rsidR="00F92F17">
        <w:rPr>
          <w:rStyle w:val="CommentReference"/>
        </w:rPr>
        <w:commentReference w:id="102"/>
      </w:r>
      <w:commentRangeEnd w:id="103"/>
      <w:r w:rsidR="004B7D5B">
        <w:rPr>
          <w:rStyle w:val="CommentReference"/>
        </w:rPr>
        <w:commentReference w:id="103"/>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w:t>
      </w:r>
      <w:commentRangeStart w:id="104"/>
      <w:r w:rsidR="008D5305" w:rsidRPr="00D06AC5">
        <w:rPr>
          <w:rFonts w:cs="Times New Roman"/>
        </w:rPr>
        <w:t xml:space="preserve">conventional flow cytometry </w:t>
      </w:r>
      <w:commentRangeEnd w:id="104"/>
      <w:r w:rsidR="009E6A55">
        <w:rPr>
          <w:rStyle w:val="CommentReference"/>
        </w:rPr>
        <w:commentReference w:id="104"/>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ins w:id="105" w:author="Author">
        <w:r w:rsidR="009E6A55">
          <w:rPr>
            <w:rFonts w:cs="Times New Roman"/>
          </w:rPr>
          <w:t>s</w:t>
        </w:r>
      </w:ins>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commentRangeStart w:id="106"/>
      <w:commentRangeStart w:id="107"/>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commentRangeEnd w:id="106"/>
      <w:r w:rsidR="00CB598E">
        <w:rPr>
          <w:rStyle w:val="CommentReference"/>
        </w:rPr>
        <w:commentReference w:id="106"/>
      </w:r>
      <w:commentRangeEnd w:id="107"/>
      <w:r w:rsidR="004B7D5B">
        <w:rPr>
          <w:rStyle w:val="CommentReference"/>
        </w:rPr>
        <w:commentReference w:id="107"/>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ins w:id="108" w:author="Author">
        <w:r w:rsidR="00D87D65">
          <w:rPr>
            <w:rFonts w:cs="Times New Roman"/>
            <w:i/>
            <w:iCs/>
          </w:rPr>
          <w:t>M</w:t>
        </w:r>
        <w:r w:rsidR="00483236">
          <w:rPr>
            <w:rFonts w:cs="Times New Roman"/>
            <w:i/>
            <w:iCs/>
          </w:rPr>
          <w:t>. rubrum</w:t>
        </w:r>
      </w:ins>
      <w:r w:rsidR="005221E8" w:rsidRPr="005221E8">
        <w:rPr>
          <w:rFonts w:cs="Times New Roman"/>
        </w:rPr>
        <w:t xml:space="preserve"> </w:t>
      </w:r>
      <w:r w:rsidR="00866479">
        <w:rPr>
          <w:rFonts w:cs="Times New Roman"/>
        </w:rPr>
        <w:t xml:space="preserve">(measured </w:t>
      </w:r>
      <w:ins w:id="109" w:author="Author">
        <w:r w:rsidR="00483236">
          <w:rPr>
            <w:rFonts w:cs="Times New Roman"/>
          </w:rPr>
          <w:t>once daily</w:t>
        </w:r>
      </w:ins>
      <w:r w:rsidR="00866479">
        <w:rPr>
          <w:rFonts w:cs="Times New Roman"/>
        </w:rPr>
        <w:t xml:space="preserve"> at </w:t>
      </w:r>
      <w:r w:rsidR="005221E8">
        <w:rPr>
          <w:rFonts w:cs="Times New Roman"/>
        </w:rPr>
        <w:t>high</w:t>
      </w:r>
      <w:ins w:id="110" w:author="Author">
        <w:r w:rsidR="00483236">
          <w:rPr>
            <w:rFonts w:cs="Times New Roman"/>
          </w:rPr>
          <w:t xml:space="preserve"> </w:t>
        </w:r>
      </w:ins>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ins w:id="111" w:author="Author">
        <w:r w:rsidR="00FF43A6">
          <w:rPr>
            <w:rFonts w:cs="Times New Roman"/>
            <w:bCs/>
          </w:rPr>
          <w:t xml:space="preserve">were </w:t>
        </w:r>
      </w:ins>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ins w:id="112" w:author="Author">
        <w:r w:rsidR="00D87D65">
          <w:rPr>
            <w:rFonts w:eastAsia="Calibri" w:cs="Times New Roman"/>
            <w:i/>
          </w:rPr>
          <w:t>M</w:t>
        </w:r>
        <w:r w:rsidR="00FF43A6">
          <w:rPr>
            <w:rFonts w:eastAsia="Calibri" w:cs="Times New Roman"/>
            <w:i/>
          </w:rPr>
          <w:t>. rubrum</w:t>
        </w:r>
      </w:ins>
      <w:r w:rsidR="008D5305">
        <w:rPr>
          <w:rFonts w:eastAsia="Calibri" w:cs="Times New Roman"/>
        </w:rPr>
        <w:t xml:space="preserve"> was </w:t>
      </w:r>
      <w:r w:rsidR="008D5305">
        <w:rPr>
          <w:rFonts w:eastAsia="Calibri" w:cs="Times New Roman"/>
        </w:rPr>
        <w:lastRenderedPageBreak/>
        <w:t>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ins w:id="113" w:author="Author">
        <w:r w:rsidR="003E5297">
          <w:rPr>
            <w:rFonts w:cs="Times New Roman"/>
            <w:i/>
          </w:rPr>
          <w:t xml:space="preserve">M. rubrum </w:t>
        </w:r>
      </w:ins>
      <w:r w:rsidR="007C081D">
        <w:rPr>
          <w:rFonts w:cs="Times New Roman"/>
        </w:rPr>
        <w:t xml:space="preserve">is at its highest cell abundance. </w:t>
      </w:r>
      <w:r w:rsidR="00136ED5">
        <w:rPr>
          <w:rFonts w:eastAsia="Calibri" w:cs="Times New Roman"/>
        </w:rPr>
        <w:t xml:space="preserve">Abundances of </w:t>
      </w:r>
      <w:ins w:id="114" w:author="Author">
        <w:r w:rsidR="00D87D65">
          <w:rPr>
            <w:rFonts w:eastAsia="Calibri" w:cs="Times New Roman"/>
            <w:i/>
          </w:rPr>
          <w:t>M</w:t>
        </w:r>
        <w:r w:rsidR="003E5297">
          <w:rPr>
            <w:rFonts w:eastAsia="Calibri" w:cs="Times New Roman"/>
            <w:i/>
          </w:rPr>
          <w:t>. rubrum</w:t>
        </w:r>
      </w:ins>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ins w:id="115" w:author="Author">
        <w:r w:rsidR="003E5297">
          <w:rPr>
            <w:rFonts w:eastAsia="Calibri" w:cs="Times New Roman"/>
          </w:rPr>
          <w:t xml:space="preserve">. </w:t>
        </w:r>
      </w:ins>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ins w:id="116" w:author="Author">
        <w:r w:rsidR="003E5297">
          <w:rPr>
            <w:rFonts w:cs="Times New Roman"/>
            <w:i/>
          </w:rPr>
          <w:t xml:space="preserve"> sp.</w:t>
        </w:r>
        <w:r w:rsidR="003E5297">
          <w:rPr>
            <w:rFonts w:cs="Times New Roman"/>
          </w:rPr>
          <w:t xml:space="preserve">, </w:t>
        </w:r>
      </w:ins>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ins w:id="117" w:author="Author">
        <w:r w:rsidR="003E5297">
          <w:rPr>
            <w:rFonts w:cs="Times New Roman"/>
            <w:iCs/>
          </w:rPr>
          <w:t>, in culture</w:t>
        </w:r>
      </w:ins>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ins w:id="118" w:author="Author">
        <w:r w:rsidR="001C7694">
          <w:rPr>
            <w:rFonts w:cs="Times New Roman"/>
          </w:rPr>
          <w:t xml:space="preserve">a </w:t>
        </w:r>
      </w:ins>
      <w:r w:rsidR="006E4A33">
        <w:rPr>
          <w:rFonts w:cs="Times New Roman"/>
        </w:rPr>
        <w:t>similar range of estimate</w:t>
      </w:r>
      <w:ins w:id="119" w:author="Author">
        <w:r w:rsidR="001C7694">
          <w:rPr>
            <w:rFonts w:cs="Times New Roman"/>
          </w:rPr>
          <w:t>d</w:t>
        </w:r>
      </w:ins>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ins w:id="120" w:author="Author">
        <w:r w:rsidR="001C7694">
          <w:rPr>
            <w:rFonts w:cs="Times New Roman"/>
            <w:i/>
          </w:rPr>
          <w:t xml:space="preserve"> sp.</w:t>
        </w:r>
      </w:ins>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ins w:id="121" w:author="Author">
        <w:r w:rsidR="001C7694">
          <w:rPr>
            <w:rFonts w:cs="Times New Roman"/>
          </w:rPr>
          <w:t xml:space="preserve"> in the field</w:t>
        </w:r>
      </w:ins>
      <w:r w:rsidR="00DD3854">
        <w:rPr>
          <w:rFonts w:cs="Times New Roman"/>
        </w:rPr>
        <w:t xml:space="preserve">,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 xml:space="preserve">positively correlated with </w:t>
      </w:r>
      <w:r w:rsidR="003C6127">
        <w:rPr>
          <w:rFonts w:cs="Times New Roman"/>
        </w:rPr>
        <w:lastRenderedPageBreak/>
        <w:t>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xml:space="preserve">. </w:t>
      </w:r>
      <w:commentRangeStart w:id="122"/>
      <w:commentRangeStart w:id="123"/>
      <w:r w:rsidR="004F035C">
        <w:rPr>
          <w:rFonts w:cs="Times New Roman"/>
        </w:rPr>
        <w:t>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commentRangeEnd w:id="122"/>
      <w:r w:rsidR="00DE4DBA">
        <w:rPr>
          <w:rStyle w:val="CommentReference"/>
        </w:rPr>
        <w:commentReference w:id="122"/>
      </w:r>
      <w:commentRangeEnd w:id="123"/>
      <w:r w:rsidR="00136FF4">
        <w:rPr>
          <w:rStyle w:val="CommentReference"/>
        </w:rPr>
        <w:commentReference w:id="123"/>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6346C800" w:rsidR="000F2FA3" w:rsidRDefault="008D5305" w:rsidP="00816599">
      <w:pPr>
        <w:spacing w:line="480" w:lineRule="auto"/>
        <w:ind w:firstLine="288"/>
        <w:rPr>
          <w:rFonts w:cs="Times New Roman"/>
        </w:rPr>
      </w:pPr>
      <w:r>
        <w:rPr>
          <w:rFonts w:cs="Times New Roman"/>
        </w:rPr>
        <w:tab/>
        <w:t>The cryptophyte</w:t>
      </w:r>
      <w:ins w:id="124" w:author="Author">
        <w:r w:rsidR="001C7694">
          <w:rPr>
            <w:rFonts w:cs="Times New Roman"/>
          </w:rPr>
          <w:t>,</w:t>
        </w:r>
      </w:ins>
      <w:r>
        <w:rPr>
          <w:rFonts w:cs="Times New Roman"/>
        </w:rPr>
        <w:t xml:space="preserve"> </w:t>
      </w:r>
      <w:r w:rsidRPr="00FC5E5F">
        <w:rPr>
          <w:rFonts w:cs="Times New Roman"/>
          <w:i/>
        </w:rPr>
        <w:t xml:space="preserve">Teleaulax </w:t>
      </w:r>
      <w:r w:rsidR="000B5375">
        <w:rPr>
          <w:rFonts w:cs="Times New Roman"/>
          <w:i/>
        </w:rPr>
        <w:t>amphioxeia</w:t>
      </w:r>
      <w:ins w:id="125" w:author="Author">
        <w:r w:rsidR="001C7694">
          <w:rPr>
            <w:rFonts w:cs="Times New Roman"/>
            <w:i/>
          </w:rPr>
          <w:t>,</w:t>
        </w:r>
      </w:ins>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ins w:id="126" w:author="Author">
        <w:r w:rsidR="001C7694" w:rsidRPr="001A64E7">
          <w:rPr>
            <w:rFonts w:cs="Times New Roman"/>
            <w:bCs/>
          </w:rPr>
          <w:t>its</w:t>
        </w:r>
      </w:ins>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ins w:id="127" w:author="Author">
        <w:r w:rsidR="00CB598E">
          <w:rPr>
            <w:rFonts w:cs="Times New Roman"/>
          </w:rPr>
          <w:t xml:space="preserve">f </w:t>
        </w:r>
        <w:del w:id="128" w:author="Author">
          <w:r w:rsidR="00CB598E" w:rsidDel="001C7694">
            <w:rPr>
              <w:rFonts w:cs="Times New Roman"/>
            </w:rPr>
            <w:delText>open ocean origin</w:delText>
          </w:r>
        </w:del>
        <w:r w:rsidR="001C7694">
          <w:rPr>
            <w:rFonts w:cs="Times New Roman"/>
          </w:rPr>
          <w:t>pelagic (?) origin</w:t>
        </w:r>
      </w:ins>
      <w:del w:id="129" w:author="Author">
        <w:r w:rsidR="00B3016B" w:rsidDel="00CB598E">
          <w:rPr>
            <w:rFonts w:cs="Times New Roman"/>
          </w:rPr>
          <w:delText>f marine origin</w:delText>
        </w:r>
      </w:del>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4A1AED07"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ins w:id="130" w:author="Author">
        <w:r w:rsidR="001E078C">
          <w:rPr>
            <w:rFonts w:cs="Times New Roman"/>
          </w:rPr>
          <w:t>ese</w:t>
        </w:r>
      </w:ins>
      <w:r w:rsidR="00537FB1">
        <w:rPr>
          <w:rFonts w:cs="Times New Roman"/>
        </w:rPr>
        <w:t xml:space="preserve"> results suggests</w:t>
      </w:r>
      <w:r>
        <w:rPr>
          <w:rFonts w:cs="Times New Roman"/>
        </w:rPr>
        <w:t xml:space="preserve"> that</w:t>
      </w:r>
      <w:r w:rsidR="00537FB1">
        <w:rPr>
          <w:rFonts w:cs="Times New Roman"/>
        </w:rPr>
        <w:t xml:space="preserve">, at that time, </w:t>
      </w:r>
      <w:ins w:id="131" w:author="Autho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ins>
      <w:r w:rsidR="00537FB1">
        <w:rPr>
          <w:rFonts w:cs="Times New Roman"/>
        </w:rPr>
        <w:t>w</w:t>
      </w:r>
      <w:ins w:id="132" w:author="Author">
        <w:r w:rsidR="00216D4C">
          <w:rPr>
            <w:rFonts w:cs="Times New Roman"/>
          </w:rPr>
          <w:t>ere</w:t>
        </w:r>
      </w:ins>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lastRenderedPageBreak/>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w:t>
      </w:r>
      <w:commentRangeStart w:id="133"/>
      <w:commentRangeStart w:id="134"/>
      <w:r w:rsidR="00D71B00">
        <w:rPr>
          <w:rFonts w:cs="Times New Roman"/>
        </w:rPr>
        <w:t xml:space="preserve">nutrient availability </w:t>
      </w:r>
      <w:r w:rsidR="00537FB1">
        <w:rPr>
          <w:rFonts w:cs="Times New Roman"/>
        </w:rPr>
        <w:t>controlled division rates</w:t>
      </w:r>
      <w:r w:rsidR="000B1E7D">
        <w:rPr>
          <w:rFonts w:cs="Times New Roman"/>
        </w:rPr>
        <w:t xml:space="preserve"> </w:t>
      </w:r>
      <w:commentRangeEnd w:id="133"/>
      <w:r w:rsidR="00DE4DBA">
        <w:rPr>
          <w:rStyle w:val="CommentReference"/>
        </w:rPr>
        <w:commentReference w:id="133"/>
      </w:r>
      <w:commentRangeEnd w:id="134"/>
      <w:r w:rsidR="009977B7">
        <w:rPr>
          <w:rStyle w:val="CommentReference"/>
        </w:rPr>
        <w:commentReference w:id="134"/>
      </w:r>
      <w:r w:rsidR="000B1E7D">
        <w:rPr>
          <w:rFonts w:cs="Times New Roman"/>
        </w:rPr>
        <w:t xml:space="preserve">of </w:t>
      </w:r>
      <w:ins w:id="135" w:author="Author">
        <w:r w:rsidR="00216D4C">
          <w:rPr>
            <w:rFonts w:cs="Times New Roman"/>
            <w:i/>
          </w:rPr>
          <w:t xml:space="preserve">the </w:t>
        </w:r>
        <w:r w:rsidR="00216D4C" w:rsidRPr="00114307">
          <w:rPr>
            <w:rFonts w:cs="Times New Roman"/>
            <w:i/>
          </w:rPr>
          <w:t>Teleaulax</w:t>
        </w:r>
        <w:r w:rsidR="00216D4C" w:rsidRPr="00114307">
          <w:t>-like cryptophyte</w:t>
        </w:r>
        <w:r w:rsidR="00216D4C">
          <w:t>s</w:t>
        </w:r>
      </w:ins>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ins w:id="136" w:author="Author">
        <w:r w:rsidR="00216D4C" w:rsidRPr="001A64E7">
          <w:rPr>
            <w:rFonts w:cs="Times New Roman"/>
          </w:rPr>
          <w:t>the cryptophyte</w:t>
        </w:r>
      </w:ins>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ins w:id="137" w:author="Author">
        <w:r w:rsidR="00216D4C" w:rsidRPr="00114307">
          <w:t>cryptophyte</w:t>
        </w:r>
        <w:r w:rsidR="00216D4C">
          <w:t xml:space="preserve"> </w:t>
        </w:r>
      </w:ins>
      <w:r w:rsidR="00D91022">
        <w:rPr>
          <w:rFonts w:cs="Times New Roman"/>
        </w:rPr>
        <w:t>division rates was observed during the survey</w:t>
      </w:r>
      <w:ins w:id="138" w:author="Author">
        <w:r w:rsidR="00216D4C">
          <w:rPr>
            <w:rFonts w:cs="Times New Roman"/>
          </w:rPr>
          <w:t xml:space="preserve">, </w:t>
        </w:r>
      </w:ins>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ins w:id="139" w:author="Author">
        <w:r w:rsidR="00D87D65">
          <w:rPr>
            <w:rFonts w:cs="Times New Roman"/>
            <w:b/>
            <w:i/>
          </w:rPr>
          <w:t>M</w:t>
        </w:r>
        <w:r w:rsidR="00216D4C">
          <w:rPr>
            <w:rFonts w:cs="Times New Roman"/>
            <w:b/>
            <w:i/>
          </w:rPr>
          <w:t>. rubrum</w:t>
        </w:r>
      </w:ins>
      <w:r w:rsidRPr="000F2FA3">
        <w:rPr>
          <w:rFonts w:cs="Times New Roman"/>
          <w:i/>
        </w:rPr>
        <w:tab/>
      </w:r>
      <w:r w:rsidRPr="00FC5E5F">
        <w:rPr>
          <w:rFonts w:cs="Times New Roman"/>
        </w:rPr>
        <w:t xml:space="preserve"> </w:t>
      </w:r>
    </w:p>
    <w:p w14:paraId="202D7C6E" w14:textId="7200F5A6"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ins w:id="140" w:author="Author">
        <w:r w:rsidR="00D87D65">
          <w:rPr>
            <w:rFonts w:cs="Times New Roman"/>
            <w:i/>
          </w:rPr>
          <w:t>M</w:t>
        </w:r>
        <w:r w:rsidR="00216D4C">
          <w:rPr>
            <w:rFonts w:cs="Times New Roman"/>
            <w:i/>
          </w:rPr>
          <w:t>. rubrum</w:t>
        </w:r>
      </w:ins>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ins w:id="141" w:author="Author">
        <w:r w:rsidR="00D87D65">
          <w:rPr>
            <w:rFonts w:eastAsia="Calibri" w:cs="Times New Roman"/>
            <w:i/>
          </w:rPr>
          <w:t>M</w:t>
        </w:r>
        <w:r w:rsidR="00216D4C">
          <w:rPr>
            <w:rFonts w:eastAsia="Calibri" w:cs="Times New Roman"/>
            <w:i/>
          </w:rPr>
          <w:t>. rubrum</w:t>
        </w:r>
      </w:ins>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ins w:id="142" w:author="Author">
        <w:r w:rsidR="00D87D65">
          <w:rPr>
            <w:rFonts w:eastAsia="Calibri" w:cs="Times New Roman"/>
            <w:i/>
          </w:rPr>
          <w:t>M</w:t>
        </w:r>
        <w:r w:rsidR="00216D4C">
          <w:rPr>
            <w:rFonts w:eastAsia="Calibri" w:cs="Times New Roman"/>
            <w:i/>
          </w:rPr>
          <w:t>. rubrum</w:t>
        </w:r>
      </w:ins>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ins w:id="143" w:author="Author">
        <w:r w:rsidR="00D87D65">
          <w:rPr>
            <w:rFonts w:eastAsia="Calibri" w:cs="Times New Roman"/>
            <w:i/>
          </w:rPr>
          <w:t>M</w:t>
        </w:r>
        <w:r w:rsidR="00216D4C">
          <w:rPr>
            <w:rFonts w:eastAsia="Calibri" w:cs="Times New Roman"/>
            <w:i/>
          </w:rPr>
          <w:t>. rubrum</w:t>
        </w:r>
      </w:ins>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ins w:id="144" w:author="Author">
        <w:r w:rsidR="00D87D65">
          <w:rPr>
            <w:rFonts w:cs="Times New Roman"/>
            <w:i/>
          </w:rPr>
          <w:t>M</w:t>
        </w:r>
        <w:r w:rsidR="00216D4C">
          <w:rPr>
            <w:rFonts w:cs="Times New Roman"/>
            <w:i/>
          </w:rPr>
          <w:t>. rubrum</w:t>
        </w:r>
      </w:ins>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ins w:id="145" w:author="Author">
        <w:r w:rsidR="00D87D65">
          <w:rPr>
            <w:rFonts w:cs="Times New Roman"/>
            <w:i/>
          </w:rPr>
          <w:t>M</w:t>
        </w:r>
        <w:r w:rsidR="00216D4C">
          <w:rPr>
            <w:rFonts w:cs="Times New Roman"/>
            <w:i/>
          </w:rPr>
          <w:t>. rubrum</w:t>
        </w:r>
      </w:ins>
      <w:r w:rsidR="00622416">
        <w:rPr>
          <w:rFonts w:cs="Times New Roman"/>
        </w:rPr>
        <w:t xml:space="preserve"> abundance where low abundance</w:t>
      </w:r>
      <w:ins w:id="146" w:author="Author">
        <w:r w:rsidR="00056A49">
          <w:rPr>
            <w:rFonts w:cs="Times New Roman"/>
          </w:rPr>
          <w:t>s</w:t>
        </w:r>
      </w:ins>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ins w:id="147" w:author="Author">
        <w:r w:rsidR="00216D4C">
          <w:rPr>
            <w:rFonts w:cs="Times New Roman"/>
          </w:rPr>
          <w:t>the ciliates</w:t>
        </w:r>
      </w:ins>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ins w:id="148" w:author="Author">
        <w:r w:rsidR="00216D4C">
          <w:rPr>
            <w:rFonts w:eastAsia="Calibri" w:cs="Times New Roman"/>
          </w:rPr>
          <w:t xml:space="preserve">overall </w:t>
        </w:r>
      </w:ins>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ins w:id="149" w:author="Author">
        <w:r w:rsidR="00D87D65">
          <w:rPr>
            <w:rFonts w:cs="Times New Roman"/>
            <w:i/>
          </w:rPr>
          <w:t>M</w:t>
        </w:r>
        <w:r w:rsidR="00216D4C">
          <w:rPr>
            <w:rFonts w:cs="Times New Roman"/>
            <w:i/>
          </w:rPr>
          <w:t>. rubrum</w:t>
        </w:r>
      </w:ins>
      <w:r w:rsidR="0098043F">
        <w:rPr>
          <w:rFonts w:cs="Times New Roman"/>
          <w:i/>
        </w:rPr>
        <w:t xml:space="preserve"> </w:t>
      </w:r>
      <w:r w:rsidR="0098043F">
        <w:rPr>
          <w:rFonts w:cs="Times New Roman"/>
        </w:rPr>
        <w:t xml:space="preserve">abundances </w:t>
      </w:r>
      <w:ins w:id="150" w:author="Author">
        <w:r w:rsidR="00056A49">
          <w:rPr>
            <w:rFonts w:cs="Times New Roman"/>
          </w:rPr>
          <w:t xml:space="preserve">implies </w:t>
        </w:r>
      </w:ins>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w:t>
      </w:r>
      <w:r w:rsidR="0073136D">
        <w:rPr>
          <w:rFonts w:eastAsia="Calibri" w:cs="Times New Roman"/>
        </w:rPr>
        <w:lastRenderedPageBreak/>
        <w:t>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ins w:id="151" w:author="Author">
        <w:r w:rsidR="00216D4C" w:rsidRPr="00114307">
          <w:rPr>
            <w:rFonts w:cs="Times New Roman"/>
            <w:i/>
          </w:rPr>
          <w:t>Teleaulax</w:t>
        </w:r>
        <w:r w:rsidR="00216D4C" w:rsidRPr="00114307">
          <w:t>-like cryptophyte</w:t>
        </w:r>
        <w:r w:rsidR="00216D4C">
          <w:t>s</w:t>
        </w:r>
        <w:r w:rsidR="00216D4C" w:rsidRPr="00114307">
          <w:t xml:space="preserve"> </w:t>
        </w:r>
      </w:ins>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ins w:id="152" w:author="Author">
        <w:r w:rsidR="00D87D65">
          <w:rPr>
            <w:rFonts w:cs="Times New Roman"/>
            <w:i/>
          </w:rPr>
          <w:t>M</w:t>
        </w:r>
        <w:r w:rsidR="00216D4C">
          <w:rPr>
            <w:rFonts w:cs="Times New Roman"/>
            <w:i/>
          </w:rPr>
          <w:t>. rubrum</w:t>
        </w:r>
      </w:ins>
      <w:r w:rsidR="00CE5585">
        <w:rPr>
          <w:rFonts w:cs="Times New Roman"/>
        </w:rPr>
        <w:t xml:space="preserve">, </w:t>
      </w:r>
      <w:ins w:id="153" w:author="Author">
        <w:r w:rsidR="00056A49">
          <w:rPr>
            <w:rFonts w:cs="Times New Roman"/>
          </w:rPr>
          <w:t xml:space="preserve">possibly </w:t>
        </w:r>
      </w:ins>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ins w:id="154" w:author="Author">
        <w:r w:rsidR="00D87D65">
          <w:rPr>
            <w:rFonts w:cs="Times New Roman"/>
            <w:i/>
          </w:rPr>
          <w:t>M</w:t>
        </w:r>
        <w:r w:rsidR="00216D4C">
          <w:rPr>
            <w:rFonts w:cs="Times New Roman"/>
            <w:i/>
          </w:rPr>
          <w:t>. rubrum</w:t>
        </w:r>
      </w:ins>
      <w:r w:rsidR="00D61688">
        <w:rPr>
          <w:rFonts w:cs="Times New Roman"/>
        </w:rPr>
        <w:t xml:space="preserve"> by cryptophyte prey availability </w:t>
      </w:r>
      <w:r w:rsidR="00CE5585">
        <w:rPr>
          <w:rFonts w:cs="Times New Roman"/>
        </w:rPr>
        <w:t xml:space="preserve">may be even stronger considering that </w:t>
      </w:r>
      <w:ins w:id="155" w:author="Author">
        <w:r w:rsidR="00D87D65">
          <w:rPr>
            <w:rFonts w:eastAsia="Calibri" w:cs="Times New Roman"/>
            <w:i/>
          </w:rPr>
          <w:t>M</w:t>
        </w:r>
        <w:r w:rsidR="00216D4C">
          <w:rPr>
            <w:rFonts w:eastAsia="Calibri" w:cs="Times New Roman"/>
            <w:i/>
          </w:rPr>
          <w:t>. rubrum</w:t>
        </w:r>
      </w:ins>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ins w:id="156" w:author="Author">
        <w:r w:rsidR="00056A49">
          <w:rPr>
            <w:rFonts w:eastAsia="Calibri" w:cs="Times New Roman"/>
          </w:rPr>
          <w:t xml:space="preserve">such as </w:t>
        </w:r>
      </w:ins>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60C4D81E" w:rsidR="008D2FE4" w:rsidRDefault="0086149A" w:rsidP="00080649">
      <w:pPr>
        <w:widowControl/>
        <w:tabs>
          <w:tab w:val="clear" w:pos="709"/>
        </w:tabs>
        <w:suppressAutoHyphens w:val="0"/>
        <w:spacing w:line="480" w:lineRule="auto"/>
        <w:ind w:firstLine="720"/>
        <w:rPr>
          <w:ins w:id="157" w:author="Author"/>
          <w:rFonts w:cs="Times New Roman"/>
        </w:rPr>
      </w:pPr>
      <w:commentRangeStart w:id="158"/>
      <w:ins w:id="159" w:author="Author">
        <w:r>
          <w:rPr>
            <w:rFonts w:cs="Times New Roman"/>
          </w:rPr>
          <w:t>Despite evidence that this study took place during the decline of the red water bloom</w:t>
        </w:r>
        <w:r w:rsidR="00EA6A02">
          <w:rPr>
            <w:rFonts w:cs="Times New Roman"/>
          </w:rPr>
          <w:t>s</w:t>
        </w:r>
        <w:r>
          <w:rPr>
            <w:rFonts w:cs="Times New Roman"/>
          </w:rPr>
          <w:t xml:space="preserve">, a significant population of </w:t>
        </w:r>
        <w:r w:rsidR="00D87D65">
          <w:rPr>
            <w:rFonts w:cs="Times New Roman"/>
            <w:i/>
          </w:rPr>
          <w:t>M</w:t>
        </w:r>
        <w:r w:rsidR="00C2367B">
          <w:rPr>
            <w:rFonts w:cs="Times New Roman"/>
            <w:i/>
          </w:rPr>
          <w:t>. rubru</w:t>
        </w:r>
        <w:r w:rsidR="00D87D65">
          <w:rPr>
            <w:rFonts w:cs="Times New Roman"/>
            <w:i/>
          </w:rPr>
          <w:t>m</w:t>
        </w:r>
        <w:r>
          <w:rPr>
            <w:rFonts w:cs="Times New Roman"/>
          </w:rPr>
          <w:t xml:space="preserve"> was</w:t>
        </w:r>
        <w:r w:rsidR="008C5A09">
          <w:rPr>
            <w:rFonts w:cs="Times New Roman"/>
          </w:rPr>
          <w:t xml:space="preserve"> still able to be</w:t>
        </w:r>
        <w:r>
          <w:rPr>
            <w:rFonts w:cs="Times New Roman"/>
          </w:rPr>
          <w:t xml:space="preserve"> </w:t>
        </w:r>
        <w:r w:rsidR="00C2367B">
          <w:rPr>
            <w:rFonts w:cs="Times New Roman"/>
          </w:rPr>
          <w:t>supported for some time</w:t>
        </w:r>
        <w:r w:rsidR="00EA6A02">
          <w:rPr>
            <w:rFonts w:cs="Times New Roman"/>
          </w:rPr>
          <w:t xml:space="preserve">. </w:t>
        </w:r>
      </w:ins>
      <w:commentRangeEnd w:id="158"/>
      <w:r w:rsidR="00405224">
        <w:rPr>
          <w:rStyle w:val="CommentReference"/>
        </w:rPr>
        <w:commentReference w:id="158"/>
      </w:r>
      <w:r w:rsidR="00537FB1">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ins w:id="160" w:author="Author">
        <w:r w:rsidR="00D87D65">
          <w:rPr>
            <w:rFonts w:cs="Times New Roman"/>
            <w:i/>
          </w:rPr>
          <w:t>M</w:t>
        </w:r>
        <w:r w:rsidR="00C2367B">
          <w:rPr>
            <w:rFonts w:cs="Times New Roman"/>
            <w:i/>
          </w:rPr>
          <w:t>. rubrum’s</w:t>
        </w:r>
        <w:r w:rsidR="00DE4DBA">
          <w:rPr>
            <w:rFonts w:cs="Times New Roman"/>
          </w:rPr>
          <w:t xml:space="preserve"> presence </w:t>
        </w:r>
      </w:ins>
      <w:r w:rsidR="00290CCD">
        <w:rPr>
          <w:rFonts w:cs="Times New Roman"/>
        </w:rPr>
        <w:t xml:space="preserve">in the estuary </w:t>
      </w:r>
      <w:r w:rsidR="00144B6D">
        <w:rPr>
          <w:rFonts w:cs="Times New Roman"/>
        </w:rPr>
        <w:t>despite the low abundance</w:t>
      </w:r>
      <w:ins w:id="161" w:author="Author">
        <w:r w:rsidR="00F672A2">
          <w:rPr>
            <w:rFonts w:cs="Times New Roman"/>
          </w:rPr>
          <w:t>s</w:t>
        </w:r>
      </w:ins>
      <w:r w:rsidR="00144B6D">
        <w:rPr>
          <w:rFonts w:cs="Times New Roman"/>
        </w:rPr>
        <w:t xml:space="preserve"> </w:t>
      </w:r>
      <w:r w:rsidR="00290CCD">
        <w:rPr>
          <w:rFonts w:cs="Times New Roman"/>
        </w:rPr>
        <w:t xml:space="preserve">of free-living </w:t>
      </w:r>
      <w:ins w:id="162" w:author="Author">
        <w:r w:rsidR="00C2367B" w:rsidRPr="00114307">
          <w:rPr>
            <w:rFonts w:cs="Times New Roman"/>
            <w:i/>
          </w:rPr>
          <w:t>Teleaulax</w:t>
        </w:r>
        <w:r w:rsidR="00C2367B" w:rsidRPr="00114307">
          <w:t>-like cryptophyte</w:t>
        </w:r>
        <w:r w:rsidR="00C2367B">
          <w:t>s</w:t>
        </w:r>
      </w:ins>
      <w:r w:rsidR="00290CCD">
        <w:rPr>
          <w:rFonts w:cs="Times New Roman"/>
        </w:rPr>
        <w:t xml:space="preserve">. </w:t>
      </w:r>
      <w:r w:rsidR="00AB7DD9">
        <w:rPr>
          <w:rFonts w:cs="Times New Roman"/>
        </w:rPr>
        <w:t>One explanation is th</w:t>
      </w:r>
      <w:ins w:id="163" w:author="Author">
        <w:r w:rsidR="00F672A2">
          <w:rPr>
            <w:rFonts w:cs="Times New Roman"/>
          </w:rPr>
          <w:t>at the</w:t>
        </w:r>
        <w:r w:rsidR="00F672A2" w:rsidRPr="00C2367B">
          <w:rPr>
            <w:rFonts w:cs="Times New Roman"/>
          </w:rPr>
          <w:t xml:space="preserve"> </w:t>
        </w:r>
        <w:r w:rsidR="00C2367B" w:rsidRPr="00E30C10">
          <w:rPr>
            <w:rFonts w:cs="Times New Roman"/>
          </w:rPr>
          <w:t>crypophytes</w:t>
        </w:r>
        <w:r w:rsidR="00F672A2">
          <w:rPr>
            <w:rFonts w:cs="Times New Roman"/>
          </w:rPr>
          <w:t xml:space="preserve"> ingested during the bloom initiation phase is sufficient enough to maintain </w:t>
        </w:r>
        <w:r w:rsidR="00C2367B">
          <w:rPr>
            <w:rFonts w:cs="Times New Roman"/>
          </w:rPr>
          <w:t xml:space="preserve">a portion of </w:t>
        </w:r>
        <w:r w:rsidR="00F672A2">
          <w:rPr>
            <w:rFonts w:cs="Times New Roman"/>
          </w:rPr>
          <w:t xml:space="preserve">the ciliate population </w:t>
        </w:r>
        <w:r w:rsidR="0044174A">
          <w:rPr>
            <w:rFonts w:cs="Times New Roman"/>
          </w:rPr>
          <w:t xml:space="preserve">for an extended period of time. 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44174A">
          <w:rPr>
            <w:rFonts w:cs="Times New Roman"/>
          </w:rPr>
          <w:t>Another</w:t>
        </w:r>
        <w:r>
          <w:rPr>
            <w:rFonts w:cs="Times New Roman"/>
          </w:rPr>
          <w:t xml:space="preserve"> possible</w:t>
        </w:r>
        <w:r w:rsidR="0044174A">
          <w:rPr>
            <w:rFonts w:cs="Times New Roman"/>
          </w:rPr>
          <w:t xml:space="preserve"> explanation is the</w:t>
        </w:r>
        <w:r>
          <w:rPr>
            <w:rFonts w:cs="Times New Roman"/>
          </w:rPr>
          <w:t xml:space="preserve"> replication of the</w:t>
        </w:r>
      </w:ins>
      <w:r w:rsidR="00AB7DD9">
        <w:rPr>
          <w:rFonts w:cs="Times New Roman"/>
        </w:rPr>
        <w:t xml:space="preserve"> </w:t>
      </w:r>
      <w:ins w:id="164" w:author="Author">
        <w:r w:rsidR="00C2367B" w:rsidRPr="00114307">
          <w:t>cryptophyte</w:t>
        </w:r>
        <w:r w:rsidR="00C2367B">
          <w:t xml:space="preserve"> </w:t>
        </w:r>
        <w:r>
          <w:rPr>
            <w:rFonts w:cs="Times New Roman"/>
          </w:rPr>
          <w:t xml:space="preserve">plastids </w:t>
        </w:r>
      </w:ins>
      <w:r w:rsidR="00AB7DD9">
        <w:rPr>
          <w:rFonts w:cs="Times New Roman"/>
        </w:rPr>
        <w:t>inside the host cell</w:t>
      </w:r>
      <w:ins w:id="165" w:author="Author">
        <w:r w:rsidR="00F672A2">
          <w:rPr>
            <w:rFonts w:cs="Times New Roman"/>
          </w:rPr>
          <w:t xml:space="preserve">, as seen in the Antarctic strain of </w:t>
        </w:r>
        <w:r w:rsidR="00F672A2" w:rsidRPr="00F672A2">
          <w:rPr>
            <w:rFonts w:cs="Times New Roman"/>
            <w:i/>
          </w:rPr>
          <w:t>M. rubrum</w:t>
        </w:r>
        <w:r w:rsidR="006C1DBB">
          <w:rPr>
            <w:rFonts w:cs="Times New Roman"/>
          </w:rPr>
          <w:t xml:space="preserve"> (</w:t>
        </w:r>
        <w:r w:rsidR="00F672A2">
          <w:rPr>
            <w:rFonts w:cs="Times New Roman"/>
          </w:rPr>
          <w:t>Johnson et al. 2006, 2007)</w:t>
        </w:r>
      </w:ins>
      <w:r w:rsidR="00AB7DD9">
        <w:rPr>
          <w:rFonts w:cs="Times New Roman"/>
        </w:rPr>
        <w:t>.</w:t>
      </w:r>
      <w:ins w:id="166" w:author="Author">
        <w:r w:rsidR="0044174A">
          <w:rPr>
            <w:rFonts w:cs="Times New Roman"/>
          </w:rPr>
          <w:t xml:space="preserve"> </w:t>
        </w:r>
        <w:r w:rsidR="00C2367B">
          <w:rPr>
            <w:rFonts w:cs="Times New Roman"/>
          </w:rPr>
          <w:t>A</w:t>
        </w:r>
        <w:r w:rsidR="008039C0">
          <w:rPr>
            <w:rFonts w:cs="Times New Roman"/>
          </w:rPr>
          <w:t xml:space="preserve"> third possibility could be that</w:t>
        </w:r>
        <w:r w:rsidR="00C2367B">
          <w:rPr>
            <w:rFonts w:cs="Times New Roman"/>
          </w:rPr>
          <w:t xml:space="preserve"> the cryptophytes ingested by </w:t>
        </w:r>
        <w:r w:rsidR="00C2367B" w:rsidRPr="00E30C10">
          <w:rPr>
            <w:rFonts w:cs="Times New Roman"/>
            <w:i/>
          </w:rPr>
          <w:t>M. rubrum</w:t>
        </w:r>
        <w:r w:rsidR="00C2367B">
          <w:rPr>
            <w:rFonts w:cs="Times New Roman"/>
          </w:rPr>
          <w:t xml:space="preserve"> in the Columbia River estuary may actually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 </w:t>
        </w:r>
        <w:r w:rsidR="0044174A">
          <w:rPr>
            <w:rFonts w:cs="Times New Roman"/>
          </w:rPr>
          <w:t xml:space="preserve">Finally, the “storage” of </w:t>
        </w:r>
        <w:r w:rsidR="008A7064">
          <w:rPr>
            <w:rFonts w:cs="Times New Roman"/>
          </w:rPr>
          <w:t>cryptophyte prey attac</w:t>
        </w:r>
        <w:r w:rsidR="002F0FA7">
          <w:rPr>
            <w:rFonts w:cs="Times New Roman"/>
          </w:rPr>
          <w:t xml:space="preserve">hed to the cirri of the ciliate, described in Peterson et al. (2012), </w:t>
        </w:r>
        <w:r w:rsidR="008A7064">
          <w:rPr>
            <w:rFonts w:cs="Times New Roman"/>
          </w:rPr>
          <w:t xml:space="preserve">may </w:t>
        </w:r>
        <w:r w:rsidR="00405224">
          <w:rPr>
            <w:rFonts w:cs="Times New Roman"/>
          </w:rPr>
          <w:t xml:space="preserve">enable </w:t>
        </w:r>
        <w:r w:rsidR="00405224" w:rsidRPr="00E30C10">
          <w:rPr>
            <w:rFonts w:cs="Times New Roman"/>
            <w:i/>
          </w:rPr>
          <w:t>M</w:t>
        </w:r>
        <w:r w:rsidR="00716762" w:rsidRPr="00E30C10">
          <w:rPr>
            <w:rFonts w:cs="Times New Roman"/>
            <w:i/>
          </w:rPr>
          <w:t>. rubrum</w:t>
        </w:r>
        <w:r w:rsidR="00405224">
          <w:rPr>
            <w:rFonts w:cs="Times New Roman"/>
          </w:rPr>
          <w:t xml:space="preserve"> to maintain growth when free-living prey are scarce</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 xml:space="preserve">The ablity to gather </w:t>
        </w:r>
        <w:r w:rsidR="00151B19">
          <w:rPr>
            <w:rFonts w:cs="Times New Roman"/>
          </w:rPr>
          <w:t xml:space="preserve">prey when it is abundant and store it for later consumption, thus overcoming the limitations of a maximum ingestion rate, may also provide a competitive advantage for M. rubrum over other grazers in the estuary. </w:t>
        </w:r>
        <w:r w:rsidR="0032089F">
          <w:rPr>
            <w:rFonts w:cs="Times New Roman"/>
          </w:rPr>
          <w:t xml:space="preserve">Many questions involving the attached cryptophytes, including whether or not the cells </w:t>
        </w:r>
        <w:r w:rsidR="0032089F">
          <w:rPr>
            <w:rFonts w:cs="Times New Roman"/>
          </w:rPr>
          <w:lastRenderedPageBreak/>
          <w:t xml:space="preserve">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817379">
          <w:rPr>
            <w:rFonts w:cs="Times New Roman"/>
          </w:rPr>
          <w:t>Ultimately, i</w:t>
        </w:r>
        <w:r w:rsidR="00817379">
          <w:rPr>
            <w:rFonts w:cs="Times New Roman"/>
          </w:rPr>
          <w:t xml:space="preserve">t appears as though the ability of </w:t>
        </w:r>
        <w:r w:rsidR="00817379">
          <w:rPr>
            <w:rFonts w:cs="Times New Roman"/>
            <w:i/>
          </w:rPr>
          <w:t>M. rubrum</w:t>
        </w:r>
        <w:r w:rsidR="00817379">
          <w:rPr>
            <w:rFonts w:cs="Times New Roman"/>
          </w:rPr>
          <w:t xml:space="preserve"> to persist for such long periods of time in the estuary, despite limited availability of free-living cryptophytes, is unlikely to be explained by a singular aspect of the interaction between </w:t>
        </w:r>
        <w:r w:rsidR="00817379" w:rsidRPr="00B051A1">
          <w:rPr>
            <w:rFonts w:cs="Times New Roman"/>
            <w:i/>
          </w:rPr>
          <w:t>T. amphioxeia</w:t>
        </w:r>
        <w:r w:rsidR="00817379">
          <w:rPr>
            <w:rFonts w:cs="Times New Roman"/>
          </w:rPr>
          <w:t xml:space="preserve"> and the ciliate.  </w:t>
        </w:r>
      </w:ins>
    </w:p>
    <w:p w14:paraId="2BD5CB51" w14:textId="77777777" w:rsidR="006B01F7" w:rsidRDefault="006B01F7" w:rsidP="00080649">
      <w:pPr>
        <w:widowControl/>
        <w:tabs>
          <w:tab w:val="clear" w:pos="709"/>
        </w:tabs>
        <w:suppressAutoHyphens w:val="0"/>
        <w:spacing w:line="480" w:lineRule="auto"/>
        <w:ind w:firstLine="720"/>
        <w:rPr>
          <w:ins w:id="167" w:author="Autho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ins w:id="168" w:author="Author"/>
          <w:rFonts w:cs="Times New Roman"/>
          <w:b/>
        </w:rPr>
      </w:pPr>
      <w:ins w:id="169" w:author="Author">
        <w:r w:rsidRPr="006B01F7">
          <w:rPr>
            <w:rFonts w:cs="Times New Roman"/>
            <w:b/>
          </w:rPr>
          <w:t>Conclusions</w:t>
        </w:r>
      </w:ins>
    </w:p>
    <w:p w14:paraId="44E1F91A" w14:textId="2FE94B6B" w:rsidR="00503D53" w:rsidRDefault="009C4F32" w:rsidP="00080649">
      <w:pPr>
        <w:widowControl/>
        <w:tabs>
          <w:tab w:val="clear" w:pos="709"/>
        </w:tabs>
        <w:suppressAutoHyphens w:val="0"/>
        <w:spacing w:line="480" w:lineRule="auto"/>
        <w:ind w:firstLine="720"/>
        <w:rPr>
          <w:ins w:id="170" w:author="Author"/>
          <w:rFonts w:cs="Times New Roman"/>
        </w:rPr>
      </w:pPr>
      <w:ins w:id="171" w:author="Author">
        <w:r>
          <w:rPr>
            <w:rFonts w:cs="Times New Roman"/>
          </w:rPr>
          <w:t xml:space="preserve">While much of the recent work regarding </w:t>
        </w:r>
        <w:r w:rsidR="00503D53" w:rsidRPr="009C4F32">
          <w:rPr>
            <w:rFonts w:cs="Times New Roman"/>
            <w:i/>
          </w:rPr>
          <w:t>M. rubrum</w:t>
        </w:r>
        <w:r w:rsidR="00503D53">
          <w:rPr>
            <w:rFonts w:cs="Times New Roman"/>
          </w:rPr>
          <w:t xml:space="preserve"> has been primarily focused on</w:t>
        </w:r>
        <w:r>
          <w:rPr>
            <w:rFonts w:cs="Times New Roman"/>
          </w:rPr>
          <w:t xml:space="preserve"> investigating</w:t>
        </w:r>
        <w:r w:rsidR="00503D53">
          <w:rPr>
            <w:rFonts w:cs="Times New Roman"/>
          </w:rPr>
          <w:t xml:space="preserve"> the specifics of the relationship between the ciliate and it</w:t>
        </w:r>
        <w:r>
          <w:rPr>
            <w:rFonts w:cs="Times New Roman"/>
          </w:rPr>
          <w:t>s cryptophyte prey, which the present</w:t>
        </w:r>
        <w:r w:rsidR="00503D53">
          <w:rPr>
            <w:rFonts w:cs="Times New Roman"/>
          </w:rPr>
          <w:t xml:space="preserve"> study confi</w:t>
        </w:r>
        <w:r>
          <w:rPr>
            <w:rFonts w:cs="Times New Roman"/>
          </w:rPr>
          <w:t>r</w:t>
        </w:r>
        <w:r w:rsidR="00503D53">
          <w:rPr>
            <w:rFonts w:cs="Times New Roman"/>
          </w:rPr>
          <w:t xml:space="preserve">ms as an important aspect of </w:t>
        </w:r>
        <w:r>
          <w:rPr>
            <w:rFonts w:cs="Times New Roman"/>
          </w:rPr>
          <w:t xml:space="preserve">its bloom persistence, it is clear that observations of free-living </w:t>
        </w:r>
        <w:r w:rsidR="00457786">
          <w:rPr>
            <w:rFonts w:cs="Times New Roman"/>
          </w:rPr>
          <w:t>cryptophytes</w:t>
        </w:r>
        <w:r>
          <w:rPr>
            <w:rFonts w:cs="Times New Roman"/>
          </w:rPr>
          <w:t xml:space="preserve"> during these blooms are an important piece of the puzzle. </w:t>
        </w:r>
        <w:r w:rsidR="004276EB">
          <w:rPr>
            <w:rFonts w:cs="Times New Roman"/>
          </w:rPr>
          <w:t>Our</w:t>
        </w:r>
        <w:r w:rsidR="00EE10B2">
          <w:rPr>
            <w:rFonts w:cs="Times New Roman"/>
          </w:rPr>
          <w:t xml:space="preserve"> use of continuous flow cytometry, coupled with a size-structured growth model, allowed for the determination of abundances and division rates of the </w:t>
        </w:r>
        <w:r w:rsidR="00EE10B2" w:rsidRPr="00EE10B2">
          <w:rPr>
            <w:rFonts w:cs="Times New Roman"/>
            <w:i/>
          </w:rPr>
          <w:t>Teleaulax-</w:t>
        </w:r>
        <w:r w:rsidR="00EE10B2">
          <w:rPr>
            <w:rFonts w:cs="Times New Roman"/>
          </w:rPr>
          <w:t>like cryptophyte prey population during the decline of a</w:t>
        </w:r>
        <w:r w:rsidR="004276EB">
          <w:rPr>
            <w:rFonts w:cs="Times New Roman"/>
          </w:rPr>
          <w:t>n</w:t>
        </w:r>
        <w:r w:rsidR="00EE10B2">
          <w:rPr>
            <w:rFonts w:cs="Times New Roman"/>
          </w:rPr>
          <w:t xml:space="preserve"> </w:t>
        </w:r>
        <w:r w:rsidR="00EE10B2" w:rsidRPr="00EE10B2">
          <w:rPr>
            <w:rFonts w:cs="Times New Roman"/>
            <w:i/>
          </w:rPr>
          <w:t>M. rubrum</w:t>
        </w:r>
        <w:r w:rsidR="00EE10B2">
          <w:rPr>
            <w:rFonts w:cs="Times New Roman"/>
          </w:rPr>
          <w:t xml:space="preserve"> bloom in the CRE, which were then shown to have likely influenced the dynamics of the ciliate. </w:t>
        </w:r>
        <w:r w:rsidR="00226D81">
          <w:rPr>
            <w:rFonts w:cs="Times New Roman"/>
          </w:rPr>
          <w:t xml:space="preserve">Unique approaches, such as these, that focus on the free-living prey should be utilized in combination with molecular methodologies in future studies that are aiming to understand the dynamics of </w:t>
        </w:r>
        <w:r w:rsidR="00226D81" w:rsidRPr="00457786">
          <w:rPr>
            <w:rFonts w:cs="Times New Roman"/>
            <w:i/>
          </w:rPr>
          <w:t>M. rubrum</w:t>
        </w:r>
        <w:r w:rsidR="00226D81">
          <w:rPr>
            <w:rFonts w:cs="Times New Roman"/>
          </w:rPr>
          <w:t xml:space="preserve"> blooms, not just in the Columbia River Estuary, but </w:t>
        </w:r>
        <w:r w:rsidR="00457786">
          <w:rPr>
            <w:rFonts w:cs="Times New Roman"/>
          </w:rPr>
          <w:t xml:space="preserve">wherever these red-tide blooms are found. </w:t>
        </w:r>
      </w:ins>
    </w:p>
    <w:p w14:paraId="0B7B5B21" w14:textId="77777777" w:rsidR="00503D53" w:rsidRDefault="00503D53" w:rsidP="00080649">
      <w:pPr>
        <w:widowControl/>
        <w:tabs>
          <w:tab w:val="clear" w:pos="709"/>
        </w:tabs>
        <w:suppressAutoHyphens w:val="0"/>
        <w:spacing w:line="480" w:lineRule="auto"/>
        <w:ind w:firstLine="720"/>
        <w:rPr>
          <w:ins w:id="172" w:author="Author"/>
          <w:rFonts w:cs="Times New Roman"/>
        </w:rPr>
      </w:pPr>
    </w:p>
    <w:p w14:paraId="5027CBC8" w14:textId="77777777" w:rsidR="00503D53" w:rsidRDefault="00503D53" w:rsidP="00080649">
      <w:pPr>
        <w:widowControl/>
        <w:tabs>
          <w:tab w:val="clear" w:pos="709"/>
        </w:tabs>
        <w:suppressAutoHyphens w:val="0"/>
        <w:spacing w:line="480" w:lineRule="auto"/>
        <w:ind w:firstLine="720"/>
        <w:rPr>
          <w:ins w:id="173" w:author="Author"/>
          <w:rFonts w:cs="Times New Roman"/>
        </w:rPr>
      </w:pPr>
    </w:p>
    <w:p w14:paraId="41A1A810" w14:textId="77777777" w:rsidR="00503D53" w:rsidRDefault="00503D53" w:rsidP="00080649">
      <w:pPr>
        <w:widowControl/>
        <w:tabs>
          <w:tab w:val="clear" w:pos="709"/>
        </w:tabs>
        <w:suppressAutoHyphens w:val="0"/>
        <w:spacing w:line="480" w:lineRule="auto"/>
        <w:ind w:firstLine="720"/>
        <w:rPr>
          <w:ins w:id="174" w:author="Author"/>
          <w:rFonts w:cs="Times New Roman"/>
        </w:rPr>
      </w:pPr>
    </w:p>
    <w:p w14:paraId="0D70F193" w14:textId="15D260EB" w:rsidR="00A62B51" w:rsidRPr="00080649" w:rsidDel="004276EB" w:rsidRDefault="008C5A09" w:rsidP="00080649">
      <w:pPr>
        <w:widowControl/>
        <w:tabs>
          <w:tab w:val="clear" w:pos="709"/>
        </w:tabs>
        <w:suppressAutoHyphens w:val="0"/>
        <w:spacing w:line="480" w:lineRule="auto"/>
        <w:ind w:firstLine="720"/>
        <w:rPr>
          <w:del w:id="175" w:author="Author"/>
          <w:rFonts w:cs="Times New Roman"/>
        </w:rPr>
      </w:pPr>
      <w:ins w:id="176" w:author="Author">
        <w:del w:id="177" w:author="Author">
          <w:r w:rsidDel="004276EB">
            <w:rPr>
              <w:rFonts w:cs="Times New Roman"/>
            </w:rPr>
            <w:delText xml:space="preserve">The correlation </w:delText>
          </w:r>
          <w:r w:rsidR="0011279F" w:rsidDel="004276EB">
            <w:rPr>
              <w:rFonts w:cs="Times New Roman"/>
            </w:rPr>
            <w:delText xml:space="preserve">found in this study </w:delText>
          </w:r>
          <w:r w:rsidDel="004276EB">
            <w:rPr>
              <w:rFonts w:cs="Times New Roman"/>
            </w:rPr>
            <w:delText xml:space="preserve">between the abundances of </w:delText>
          </w:r>
          <w:r w:rsidRPr="008C5A09" w:rsidDel="004276EB">
            <w:rPr>
              <w:rFonts w:cs="Times New Roman"/>
              <w:i/>
            </w:rPr>
            <w:delText>M. rubrum</w:delText>
          </w:r>
          <w:r w:rsidDel="004276EB">
            <w:rPr>
              <w:rFonts w:cs="Times New Roman"/>
            </w:rPr>
            <w:delText xml:space="preserve"> and their cryptophyte prey, in combination with evidence of nutrient availability limiting the cryptophyte growth, suggests that blooms of this ciliate are likely controlled, in part, by bottom-up processes.</w:delText>
          </w:r>
          <w:r w:rsidDel="004276EB">
            <w:delText xml:space="preserve"> </w:delText>
          </w:r>
          <w:r w:rsidR="00817379" w:rsidDel="004276EB">
            <w:delText xml:space="preserve">The other major factor contributing to </w:delText>
          </w:r>
          <w:r w:rsidR="00817379" w:rsidRPr="00817379" w:rsidDel="004276EB">
            <w:rPr>
              <w:i/>
            </w:rPr>
            <w:delText>M. rubrum</w:delText>
          </w:r>
          <w:r w:rsidR="00817379" w:rsidDel="004276EB">
            <w:delText>’s bloom formation and persistence is probably related to the ciliate’</w:delText>
          </w:r>
          <w:r w:rsidR="00FD490A" w:rsidDel="004276EB">
            <w:delText xml:space="preserve">s </w:delText>
          </w:r>
          <w:r w:rsidR="00817379" w:rsidDel="004276EB">
            <w:delText>relationship with its cryptophyte prey</w:delText>
          </w:r>
          <w:r w:rsidR="00FD490A" w:rsidDel="004276EB">
            <w:delText xml:space="preserve">, as detailed in the above discussion. While  </w:delText>
          </w:r>
        </w:del>
      </w:ins>
      <w:commentRangeStart w:id="178"/>
      <w:del w:id="179" w:author="Author">
        <w:r w:rsidR="00AB7DD9" w:rsidDel="004276EB">
          <w:rPr>
            <w:rFonts w:cs="Times New Roman"/>
          </w:rPr>
          <w:delText xml:space="preserve">While the ability of </w:delText>
        </w:r>
        <w:r w:rsidR="00AB7DD9" w:rsidRPr="00F51FF4" w:rsidDel="004276EB">
          <w:rPr>
            <w:rFonts w:cs="Times New Roman"/>
            <w:i/>
          </w:rPr>
          <w:delText>T</w:delText>
        </w:r>
        <w:r w:rsidR="00AB7DD9" w:rsidDel="004276EB">
          <w:rPr>
            <w:rFonts w:cs="Times New Roman"/>
            <w:i/>
          </w:rPr>
          <w:delText>.</w:delText>
        </w:r>
        <w:r w:rsidR="00AB7DD9" w:rsidRPr="00FC5E5F" w:rsidDel="004276EB">
          <w:rPr>
            <w:rFonts w:eastAsia="Calibri" w:cs="Times New Roman"/>
            <w:i/>
            <w:iCs/>
          </w:rPr>
          <w:delText xml:space="preserve"> </w:delText>
        </w:r>
        <w:r w:rsidR="00AB7DD9" w:rsidDel="004276EB">
          <w:rPr>
            <w:rFonts w:eastAsia="Calibri" w:cs="Times New Roman"/>
            <w:i/>
            <w:iCs/>
          </w:rPr>
          <w:delText>amphioxeia</w:delText>
        </w:r>
        <w:r w:rsidR="00AB7DD9" w:rsidDel="004276EB">
          <w:rPr>
            <w:rFonts w:cs="Times New Roman"/>
          </w:rPr>
          <w:delText xml:space="preserve"> to replicate inside </w:delText>
        </w:r>
        <w:r w:rsidR="00AB7DD9" w:rsidRPr="00293040" w:rsidDel="004276EB">
          <w:rPr>
            <w:rFonts w:cs="Times New Roman"/>
            <w:i/>
          </w:rPr>
          <w:delText xml:space="preserve">M. </w:delText>
        </w:r>
        <w:r w:rsidR="00AB7DD9" w:rsidDel="004276EB">
          <w:rPr>
            <w:rFonts w:cs="Times New Roman"/>
            <w:i/>
          </w:rPr>
          <w:delText xml:space="preserve">major </w:delText>
        </w:r>
        <w:r w:rsidR="00AB7DD9" w:rsidDel="004276EB">
          <w:rPr>
            <w:rFonts w:cs="Times New Roman"/>
          </w:rPr>
          <w:delText xml:space="preserve">has not yet been demonstrated in cultures, it has been observed in other single-celled endosymbiont-bearing organisms, such as the ciliate </w:delText>
        </w:r>
        <w:r w:rsidR="00AB7DD9" w:rsidRPr="007B0C42" w:rsidDel="004276EB">
          <w:rPr>
            <w:rFonts w:cs="Times New Roman"/>
            <w:i/>
          </w:rPr>
          <w:delText>Paramecium bursaria</w:delText>
        </w:r>
        <w:r w:rsidR="00AB7DD9" w:rsidDel="004276EB">
          <w:rPr>
            <w:rFonts w:cs="Times New Roman"/>
          </w:rPr>
          <w:delText xml:space="preserve"> </w:delText>
        </w:r>
        <w:r w:rsidR="00AB7DD9" w:rsidDel="004276EB">
          <w:rPr>
            <w:rFonts w:cs="Times New Roman"/>
          </w:rPr>
          <w:fldChar w:fldCharType="begin"/>
        </w:r>
        <w:r w:rsidR="00A56CA7" w:rsidDel="004276EB">
          <w:rPr>
            <w:rFonts w:cs="Times New Roman"/>
          </w:rPr>
          <w:del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delInstrText>
        </w:r>
        <w:r w:rsidR="00AB7DD9" w:rsidDel="004276EB">
          <w:rPr>
            <w:rFonts w:cs="Times New Roman"/>
          </w:rPr>
          <w:fldChar w:fldCharType="separate"/>
        </w:r>
        <w:r w:rsidR="00AB7DD9" w:rsidDel="004276EB">
          <w:rPr>
            <w:rFonts w:eastAsiaTheme="minorEastAsia" w:cs="Times New Roman"/>
            <w:color w:val="auto"/>
            <w:lang w:eastAsia="en-US" w:bidi="ar-SA"/>
          </w:rPr>
          <w:delText>(Kodama &amp; Fujishima 2009, Johnson 2011)</w:delText>
        </w:r>
        <w:r w:rsidR="00AB7DD9" w:rsidDel="004276EB">
          <w:rPr>
            <w:rFonts w:cs="Times New Roman"/>
          </w:rPr>
          <w:fldChar w:fldCharType="end"/>
        </w:r>
        <w:r w:rsidR="00AB7DD9" w:rsidDel="004276EB">
          <w:rPr>
            <w:rFonts w:cs="Times New Roman"/>
          </w:rPr>
          <w:delText xml:space="preserve">. </w:delText>
        </w:r>
        <w:commentRangeEnd w:id="178"/>
        <w:r w:rsidR="00D64DBC" w:rsidDel="004276EB">
          <w:rPr>
            <w:rStyle w:val="CommentReference"/>
          </w:rPr>
          <w:commentReference w:id="178"/>
        </w:r>
        <w:commentRangeStart w:id="180"/>
        <w:r w:rsidR="00864BE5" w:rsidDel="004276EB">
          <w:rPr>
            <w:rFonts w:cs="Times New Roman"/>
          </w:rPr>
          <w:delText>Another</w:delText>
        </w:r>
        <w:r w:rsidR="00CD3F55" w:rsidDel="004276EB">
          <w:rPr>
            <w:rFonts w:cs="Times New Roman"/>
          </w:rPr>
          <w:delText xml:space="preserve"> explanation</w:delText>
        </w:r>
        <w:r w:rsidR="00290CCD" w:rsidDel="004276EB">
          <w:rPr>
            <w:rFonts w:cs="Times New Roman"/>
          </w:rPr>
          <w:delText xml:space="preserve"> </w:delText>
        </w:r>
        <w:r w:rsidR="00537FB1" w:rsidDel="004276EB">
          <w:rPr>
            <w:rFonts w:cs="Times New Roman"/>
          </w:rPr>
          <w:delText>is</w:delText>
        </w:r>
        <w:r w:rsidR="00CD3F55" w:rsidDel="004276EB">
          <w:rPr>
            <w:rFonts w:cs="Times New Roman"/>
          </w:rPr>
          <w:delText xml:space="preserve"> </w:delText>
        </w:r>
        <w:r w:rsidR="00290CCD" w:rsidDel="004276EB">
          <w:rPr>
            <w:rFonts w:cs="Times New Roman"/>
          </w:rPr>
          <w:delText xml:space="preserve">that </w:delText>
        </w:r>
        <w:r w:rsidR="00290CCD" w:rsidRPr="00746CD0" w:rsidDel="004276EB">
          <w:rPr>
            <w:rFonts w:cs="Times New Roman"/>
            <w:i/>
          </w:rPr>
          <w:delText>T. amphioxeia</w:delText>
        </w:r>
        <w:r w:rsidR="00290CCD" w:rsidDel="004276EB">
          <w:rPr>
            <w:rFonts w:cs="Times New Roman"/>
          </w:rPr>
          <w:delText xml:space="preserve"> </w:delText>
        </w:r>
        <w:r w:rsidR="00746CD0" w:rsidDel="004276EB">
          <w:rPr>
            <w:rFonts w:cs="Times New Roman"/>
          </w:rPr>
          <w:delText>persist</w:delText>
        </w:r>
        <w:r w:rsidR="00537FB1" w:rsidDel="004276EB">
          <w:rPr>
            <w:rFonts w:cs="Times New Roman"/>
          </w:rPr>
          <w:delText>s</w:delText>
        </w:r>
        <w:r w:rsidR="00746CD0" w:rsidDel="004276EB">
          <w:rPr>
            <w:rFonts w:cs="Times New Roman"/>
          </w:rPr>
          <w:delText xml:space="preserve"> inside the </w:delText>
        </w:r>
        <w:commentRangeStart w:id="181"/>
        <w:r w:rsidR="00746CD0" w:rsidDel="004276EB">
          <w:rPr>
            <w:rFonts w:cs="Times New Roman"/>
          </w:rPr>
          <w:delText>ciliate as a non-replicating</w:delText>
        </w:r>
        <w:r w:rsidR="00290CCD" w:rsidDel="004276EB">
          <w:rPr>
            <w:rFonts w:cs="Times New Roman"/>
          </w:rPr>
          <w:delText xml:space="preserve"> endosymbiont </w:delText>
        </w:r>
        <w:commentRangeEnd w:id="181"/>
        <w:r w:rsidR="00D64DBC" w:rsidDel="004276EB">
          <w:rPr>
            <w:rStyle w:val="CommentReference"/>
          </w:rPr>
          <w:commentReference w:id="181"/>
        </w:r>
        <w:r w:rsidR="00290CCD" w:rsidDel="004276EB">
          <w:rPr>
            <w:rFonts w:cs="Times New Roman"/>
          </w:rPr>
          <w:delText>for an extend</w:delText>
        </w:r>
        <w:r w:rsidR="00746CD0" w:rsidDel="004276EB">
          <w:rPr>
            <w:rFonts w:cs="Times New Roman"/>
          </w:rPr>
          <w:delText xml:space="preserve">ed period of time, and grows </w:delText>
        </w:r>
        <w:r w:rsidR="00AB7DD9" w:rsidDel="004276EB">
          <w:rPr>
            <w:rFonts w:cs="Times New Roman"/>
          </w:rPr>
          <w:delText>within the cell</w:delText>
        </w:r>
        <w:r w:rsidR="00746CD0" w:rsidDel="004276EB">
          <w:rPr>
            <w:rFonts w:cs="Times New Roman"/>
          </w:rPr>
          <w:delText xml:space="preserve"> over the course of the bloom as </w:delText>
        </w:r>
        <w:r w:rsidR="00746CD0" w:rsidRPr="00746CD0" w:rsidDel="004276EB">
          <w:rPr>
            <w:rFonts w:cs="Times New Roman"/>
            <w:i/>
          </w:rPr>
          <w:delText>M. major</w:delText>
        </w:r>
        <w:r w:rsidR="00746CD0" w:rsidDel="004276EB">
          <w:rPr>
            <w:rFonts w:cs="Times New Roman"/>
          </w:rPr>
          <w:delText xml:space="preserve"> continues to graze.</w:delText>
        </w:r>
        <w:commentRangeEnd w:id="180"/>
        <w:r w:rsidR="00810CB0" w:rsidDel="004276EB">
          <w:rPr>
            <w:rStyle w:val="CommentReference"/>
          </w:rPr>
          <w:commentReference w:id="180"/>
        </w:r>
        <w:r w:rsidR="00A11718" w:rsidDel="004276EB">
          <w:rPr>
            <w:rFonts w:cs="Times New Roman"/>
          </w:rPr>
          <w:delText xml:space="preserve"> In the Korean isolate of the related ciliate, </w:delText>
        </w:r>
        <w:r w:rsidR="00A11718" w:rsidRPr="00A11718" w:rsidDel="004276EB">
          <w:rPr>
            <w:rFonts w:cs="Times New Roman"/>
            <w:i/>
          </w:rPr>
          <w:delText>M. rubrum</w:delText>
        </w:r>
        <w:r w:rsidR="00A11718" w:rsidDel="004276EB">
          <w:rPr>
            <w:rFonts w:cs="Times New Roman"/>
          </w:rPr>
          <w:delText xml:space="preserve">, it has been shown that the prey plastids can not only persist, but also maintain photosynthetic function for up to 80 days </w:delText>
        </w:r>
        <w:commentRangeStart w:id="182"/>
        <w:r w:rsidR="00422B93" w:rsidDel="004276EB">
          <w:rPr>
            <w:rFonts w:cs="Times New Roman"/>
          </w:rPr>
          <w:fldChar w:fldCharType="begin"/>
        </w:r>
        <w:r w:rsidR="00A56CA7" w:rsidDel="004276EB">
          <w:rPr>
            <w:rFonts w:cs="Times New Roman"/>
          </w:rPr>
          <w:del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delInstrText>
        </w:r>
        <w:r w:rsidR="00422B93" w:rsidDel="004276EB">
          <w:rPr>
            <w:rFonts w:cs="Times New Roman"/>
          </w:rPr>
          <w:fldChar w:fldCharType="separate"/>
        </w:r>
        <w:r w:rsidR="0074646E" w:rsidDel="004276EB">
          <w:rPr>
            <w:rFonts w:eastAsiaTheme="minorEastAsia" w:cs="Times New Roman"/>
            <w:color w:val="auto"/>
            <w:lang w:eastAsia="en-US" w:bidi="ar-SA"/>
          </w:rPr>
          <w:delText>(Myung et al. 2013)</w:delText>
        </w:r>
        <w:r w:rsidR="00422B93" w:rsidDel="004276EB">
          <w:rPr>
            <w:rFonts w:cs="Times New Roman"/>
          </w:rPr>
          <w:fldChar w:fldCharType="end"/>
        </w:r>
        <w:commentRangeEnd w:id="182"/>
        <w:r w:rsidR="00D64DBC" w:rsidDel="004276EB">
          <w:rPr>
            <w:rStyle w:val="CommentReference"/>
          </w:rPr>
          <w:commentReference w:id="182"/>
        </w:r>
        <w:r w:rsidR="00A11718" w:rsidDel="004276EB">
          <w:rPr>
            <w:rFonts w:cs="Times New Roman"/>
          </w:rPr>
          <w:delText>.</w:delText>
        </w:r>
        <w:r w:rsidR="00D34BDB" w:rsidDel="004276EB">
          <w:rPr>
            <w:rFonts w:cs="Times New Roman"/>
          </w:rPr>
          <w:delText xml:space="preserve"> </w:delText>
        </w:r>
        <w:commentRangeStart w:id="183"/>
        <w:r w:rsidR="00144B6D" w:rsidDel="004276EB">
          <w:rPr>
            <w:rFonts w:cs="Times New Roman"/>
          </w:rPr>
          <w:delText>T</w:delText>
        </w:r>
        <w:r w:rsidR="009D7997" w:rsidDel="004276EB">
          <w:rPr>
            <w:rFonts w:cs="Times New Roman"/>
          </w:rPr>
          <w:delText xml:space="preserve">hese possible explanations for the differences observed between the number of free-living and ingested </w:delText>
        </w:r>
        <w:r w:rsidR="009D7997" w:rsidRPr="009D7997" w:rsidDel="004276EB">
          <w:rPr>
            <w:rFonts w:cs="Times New Roman"/>
            <w:i/>
          </w:rPr>
          <w:delText>T. amphioxeia</w:delText>
        </w:r>
        <w:r w:rsidR="009D7997" w:rsidDel="004276EB">
          <w:rPr>
            <w:rFonts w:cs="Times New Roman"/>
          </w:rPr>
          <w:delText xml:space="preserve"> would represent a deviation from the canonical description</w:delText>
        </w:r>
        <w:r w:rsidR="00863D09" w:rsidDel="004276EB">
          <w:rPr>
            <w:rFonts w:cs="Times New Roman"/>
          </w:rPr>
          <w:delText>s</w:delText>
        </w:r>
        <w:r w:rsidR="009D7997" w:rsidDel="004276EB">
          <w:rPr>
            <w:rFonts w:cs="Times New Roman"/>
          </w:rPr>
          <w:delText xml:space="preserve"> of predator-prey </w:delText>
        </w:r>
        <w:r w:rsidR="00863D09" w:rsidDel="004276EB">
          <w:rPr>
            <w:rFonts w:cs="Times New Roman"/>
          </w:rPr>
          <w:delText>relationships</w:delText>
        </w:r>
        <w:r w:rsidR="009D7997" w:rsidDel="004276EB">
          <w:rPr>
            <w:rFonts w:cs="Times New Roman"/>
          </w:rPr>
          <w:delText xml:space="preserve"> </w:delText>
        </w:r>
        <w:r w:rsidR="008D4BAD" w:rsidDel="004276EB">
          <w:rPr>
            <w:rFonts w:cs="Times New Roman"/>
          </w:rPr>
          <w:delText>among</w:delText>
        </w:r>
        <w:r w:rsidR="009D7997" w:rsidDel="004276EB">
          <w:rPr>
            <w:rFonts w:cs="Times New Roman"/>
          </w:rPr>
          <w:delText xml:space="preserve"> marine microbes</w:delText>
        </w:r>
        <w:r w:rsidR="00AB7DD9" w:rsidDel="004276EB">
          <w:rPr>
            <w:rFonts w:cs="Times New Roman"/>
          </w:rPr>
          <w:delText xml:space="preserve"> </w:delText>
        </w:r>
        <w:r w:rsidR="00A56CA7" w:rsidDel="004276EB">
          <w:rPr>
            <w:rFonts w:cs="Times New Roman"/>
          </w:rPr>
          <w:fldChar w:fldCharType="begin"/>
        </w:r>
        <w:r w:rsidR="00A56CA7" w:rsidDel="004276EB">
          <w:rPr>
            <w:rFonts w:cs="Times New Roman"/>
          </w:rPr>
          <w:del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delInstrText>
        </w:r>
        <w:r w:rsidR="00A56CA7" w:rsidDel="004276EB">
          <w:rPr>
            <w:rFonts w:cs="Times New Roman"/>
          </w:rPr>
          <w:fldChar w:fldCharType="separate"/>
        </w:r>
        <w:r w:rsidR="00A56CA7" w:rsidDel="004276EB">
          <w:rPr>
            <w:rFonts w:eastAsiaTheme="minorEastAsia" w:cs="Times New Roman"/>
            <w:color w:val="auto"/>
            <w:lang w:eastAsia="en-US" w:bidi="ar-SA"/>
          </w:rPr>
          <w:delText>(Strom 2002)</w:delText>
        </w:r>
        <w:r w:rsidR="00A56CA7" w:rsidDel="004276EB">
          <w:rPr>
            <w:rFonts w:cs="Times New Roman"/>
          </w:rPr>
          <w:fldChar w:fldCharType="end"/>
        </w:r>
        <w:commentRangeEnd w:id="183"/>
        <w:r w:rsidR="0086149A" w:rsidDel="004276EB">
          <w:rPr>
            <w:rStyle w:val="CommentReference"/>
          </w:rPr>
          <w:commentReference w:id="183"/>
        </w:r>
        <w:r w:rsidR="00863D09" w:rsidDel="004276EB">
          <w:rPr>
            <w:rFonts w:cs="Times New Roman"/>
          </w:rPr>
          <w:delText xml:space="preserve">. </w:delText>
        </w:r>
        <w:r w:rsidR="00144B6D" w:rsidDel="004276EB">
          <w:rPr>
            <w:rFonts w:cs="Times New Roman"/>
          </w:rPr>
          <w:delText>However, without</w:delText>
        </w:r>
      </w:del>
      <w:ins w:id="184" w:author="Author">
        <w:del w:id="185" w:author="Author">
          <w:r w:rsidR="00B051A1" w:rsidDel="004276EB">
            <w:rPr>
              <w:rFonts w:cs="Times New Roman"/>
            </w:rPr>
            <w:delText>Additionally, without</w:delText>
          </w:r>
        </w:del>
      </w:ins>
      <w:del w:id="186" w:author="Author">
        <w:r w:rsidR="00144B6D" w:rsidDel="004276EB">
          <w:rPr>
            <w:rFonts w:cs="Times New Roman"/>
          </w:rPr>
          <w:delText xml:space="preserve"> a cultured representative of </w:delText>
        </w:r>
      </w:del>
      <w:ins w:id="187" w:author="Author">
        <w:del w:id="188" w:author="Author">
          <w:r w:rsidR="00D87D65" w:rsidDel="004276EB">
            <w:rPr>
              <w:rFonts w:cs="Times New Roman"/>
              <w:i/>
            </w:rPr>
            <w:delText>M</w:delText>
          </w:r>
          <w:r w:rsidR="00716762" w:rsidDel="004276EB">
            <w:rPr>
              <w:rFonts w:cs="Times New Roman"/>
              <w:i/>
            </w:rPr>
            <w:delText>.</w:delText>
          </w:r>
          <w:r w:rsidR="00136FF4" w:rsidDel="004276EB">
            <w:rPr>
              <w:rFonts w:cs="Times New Roman"/>
              <w:i/>
            </w:rPr>
            <w:delText xml:space="preserve"> </w:delText>
          </w:r>
          <w:r w:rsidR="00716762" w:rsidDel="004276EB">
            <w:rPr>
              <w:rFonts w:cs="Times New Roman"/>
              <w:i/>
            </w:rPr>
            <w:delText>rubrum</w:delText>
          </w:r>
          <w:r w:rsidR="00136FF4" w:rsidDel="004276EB">
            <w:rPr>
              <w:rFonts w:cs="Times New Roman"/>
              <w:i/>
            </w:rPr>
            <w:delText xml:space="preserve">, </w:delText>
          </w:r>
          <w:r w:rsidR="00136FF4" w:rsidRPr="00E30C10" w:rsidDel="004276EB">
            <w:rPr>
              <w:rFonts w:cs="Times New Roman"/>
            </w:rPr>
            <w:delText>the bloom-forming species in the CRE</w:delText>
          </w:r>
        </w:del>
      </w:ins>
      <w:del w:id="189" w:author="Author">
        <w:r w:rsidR="00144B6D" w:rsidDel="004276EB">
          <w:rPr>
            <w:rFonts w:cs="Times New Roman"/>
          </w:rPr>
          <w:delText xml:space="preserve">, </w:delText>
        </w:r>
      </w:del>
      <w:ins w:id="190" w:author="Author">
        <w:del w:id="191" w:author="Author">
          <w:r w:rsidR="005814E4" w:rsidDel="004276EB">
            <w:rPr>
              <w:rFonts w:cs="Times New Roman"/>
            </w:rPr>
            <w:delText xml:space="preserve">research on </w:delText>
          </w:r>
        </w:del>
      </w:ins>
      <w:del w:id="192" w:author="Author">
        <w:r w:rsidR="00144B6D" w:rsidDel="004276EB">
          <w:rPr>
            <w:rFonts w:cs="Times New Roman"/>
          </w:rPr>
          <w:delText xml:space="preserve">the specifics of this predator-prey relationship remain </w:delText>
        </w:r>
      </w:del>
      <w:ins w:id="193" w:author="Author">
        <w:del w:id="194" w:author="Author">
          <w:r w:rsidR="005814E4" w:rsidDel="004276EB">
            <w:rPr>
              <w:rFonts w:cs="Times New Roman"/>
            </w:rPr>
            <w:delText>limited</w:delText>
          </w:r>
        </w:del>
      </w:ins>
      <w:del w:id="195" w:author="Author">
        <w:r w:rsidR="00144B6D" w:rsidDel="004276EB">
          <w:rPr>
            <w:rFonts w:cs="Times New Roman"/>
          </w:rPr>
          <w:delText xml:space="preserve">. </w:delText>
        </w:r>
        <w:r w:rsidR="00863D09" w:rsidDel="004276EB">
          <w:rPr>
            <w:rFonts w:cs="Times New Roman"/>
          </w:rPr>
          <w:delText>It is clear that, while environmental conditions (such as nutrient availability) affect</w:delText>
        </w:r>
        <w:r w:rsidR="000B1E7D" w:rsidDel="004276EB">
          <w:rPr>
            <w:rFonts w:cs="Times New Roman"/>
          </w:rPr>
          <w:delText xml:space="preserve"> the physiology </w:delText>
        </w:r>
        <w:r w:rsidR="00863D09" w:rsidDel="004276EB">
          <w:rPr>
            <w:rFonts w:cs="Times New Roman"/>
          </w:rPr>
          <w:delText xml:space="preserve">of </w:delText>
        </w:r>
      </w:del>
      <w:ins w:id="196" w:author="Author">
        <w:del w:id="197" w:author="Author">
          <w:r w:rsidR="005814E4" w:rsidRPr="00E30C10" w:rsidDel="004276EB">
            <w:rPr>
              <w:rFonts w:cs="Times New Roman"/>
            </w:rPr>
            <w:delText xml:space="preserve">the </w:delText>
          </w:r>
          <w:r w:rsidR="005814E4" w:rsidRPr="00114307" w:rsidDel="004276EB">
            <w:rPr>
              <w:rFonts w:cs="Times New Roman"/>
              <w:i/>
            </w:rPr>
            <w:delText>Teleaulax</w:delText>
          </w:r>
          <w:r w:rsidR="005814E4" w:rsidRPr="00114307" w:rsidDel="004276EB">
            <w:delText>-like cryptophyte</w:delText>
          </w:r>
          <w:r w:rsidR="005814E4" w:rsidDel="004276EB">
            <w:delText xml:space="preserve"> </w:delText>
          </w:r>
          <w:r w:rsidR="005814E4" w:rsidRPr="00E30C10" w:rsidDel="004276EB">
            <w:rPr>
              <w:rFonts w:cs="Times New Roman"/>
            </w:rPr>
            <w:delText>cells</w:delText>
          </w:r>
          <w:r w:rsidR="005814E4" w:rsidDel="004276EB">
            <w:rPr>
              <w:rFonts w:cs="Times New Roman"/>
              <w:i/>
            </w:rPr>
            <w:delText xml:space="preserve"> </w:delText>
          </w:r>
        </w:del>
      </w:ins>
      <w:del w:id="198" w:author="Author">
        <w:r w:rsidR="000B1E7D" w:rsidDel="004276EB">
          <w:rPr>
            <w:rFonts w:cs="Times New Roman"/>
          </w:rPr>
          <w:delText>and</w:delText>
        </w:r>
      </w:del>
      <w:ins w:id="199" w:author="Author">
        <w:del w:id="200" w:author="Author">
          <w:r w:rsidR="005814E4" w:rsidDel="004276EB">
            <w:rPr>
              <w:rFonts w:cs="Times New Roman"/>
            </w:rPr>
            <w:delText xml:space="preserve"> the</w:delText>
          </w:r>
        </w:del>
      </w:ins>
      <w:del w:id="201" w:author="Author">
        <w:r w:rsidR="000B1E7D" w:rsidDel="004276EB">
          <w:rPr>
            <w:rFonts w:cs="Times New Roman"/>
          </w:rPr>
          <w:delText xml:space="preserve"> abundance of the</w:delText>
        </w:r>
      </w:del>
      <w:ins w:id="202" w:author="Author">
        <w:del w:id="203" w:author="Author">
          <w:r w:rsidR="005814E4" w:rsidDel="004276EB">
            <w:rPr>
              <w:rFonts w:cs="Times New Roman"/>
            </w:rPr>
            <w:delText>se</w:delText>
          </w:r>
        </w:del>
      </w:ins>
      <w:del w:id="204" w:author="Author">
        <w:r w:rsidR="000B1E7D" w:rsidDel="004276EB">
          <w:rPr>
            <w:rFonts w:cs="Times New Roman"/>
          </w:rPr>
          <w:delText xml:space="preserve"> cryptophyte</w:delText>
        </w:r>
      </w:del>
      <w:ins w:id="205" w:author="Author">
        <w:del w:id="206" w:author="Author">
          <w:r w:rsidR="005814E4" w:rsidDel="004276EB">
            <w:rPr>
              <w:rFonts w:cs="Times New Roman"/>
            </w:rPr>
            <w:delText>s</w:delText>
          </w:r>
        </w:del>
      </w:ins>
      <w:del w:id="207" w:author="Author">
        <w:r w:rsidR="000B1E7D" w:rsidDel="004276EB">
          <w:rPr>
            <w:rFonts w:cs="Times New Roman"/>
          </w:rPr>
          <w:delText xml:space="preserve"> plays </w:delText>
        </w:r>
        <w:r w:rsidR="00863D09" w:rsidDel="004276EB">
          <w:rPr>
            <w:rFonts w:cs="Times New Roman"/>
          </w:rPr>
          <w:delText xml:space="preserve">a significant role in the </w:delText>
        </w:r>
        <w:r w:rsidR="000B1E7D" w:rsidDel="004276EB">
          <w:rPr>
            <w:rFonts w:cs="Times New Roman"/>
          </w:rPr>
          <w:delText>control</w:delText>
        </w:r>
        <w:r w:rsidR="00863D09" w:rsidDel="004276EB">
          <w:rPr>
            <w:rFonts w:cs="Times New Roman"/>
          </w:rPr>
          <w:delText xml:space="preserve"> of the </w:delText>
        </w:r>
      </w:del>
      <w:ins w:id="208" w:author="Author">
        <w:del w:id="209" w:author="Author">
          <w:r w:rsidR="00D87D65" w:rsidDel="004276EB">
            <w:rPr>
              <w:rFonts w:cs="Times New Roman"/>
              <w:i/>
            </w:rPr>
            <w:delText>M</w:delText>
          </w:r>
          <w:r w:rsidR="005814E4" w:rsidDel="004276EB">
            <w:rPr>
              <w:rFonts w:cs="Times New Roman"/>
              <w:i/>
            </w:rPr>
            <w:delText>. rubrum</w:delText>
          </w:r>
        </w:del>
      </w:ins>
      <w:del w:id="210" w:author="Author">
        <w:r w:rsidR="00863D09" w:rsidDel="004276EB">
          <w:rPr>
            <w:rFonts w:cs="Times New Roman"/>
          </w:rPr>
          <w:delText xml:space="preserve"> bloom, the unique interactions between this cilia</w:delText>
        </w:r>
        <w:r w:rsidR="005B459F" w:rsidDel="004276EB">
          <w:rPr>
            <w:rFonts w:cs="Times New Roman"/>
          </w:rPr>
          <w:delText>te and its cryptophyte prey</w:delText>
        </w:r>
        <w:r w:rsidR="00863D09" w:rsidDel="004276EB">
          <w:rPr>
            <w:rFonts w:cs="Times New Roman"/>
          </w:rPr>
          <w:delText xml:space="preserve"> contribute to </w:delText>
        </w:r>
      </w:del>
      <w:ins w:id="211" w:author="Author">
        <w:del w:id="212" w:author="Author">
          <w:r w:rsidR="00D87D65" w:rsidDel="004276EB">
            <w:rPr>
              <w:rFonts w:cs="Times New Roman"/>
              <w:i/>
            </w:rPr>
            <w:delText>M</w:delText>
          </w:r>
          <w:r w:rsidR="005814E4" w:rsidDel="004276EB">
            <w:rPr>
              <w:rFonts w:cs="Times New Roman"/>
              <w:i/>
            </w:rPr>
            <w:delText>. rubrum’s</w:delText>
          </w:r>
        </w:del>
      </w:ins>
      <w:del w:id="213" w:author="Author">
        <w:r w:rsidR="00537FB1" w:rsidDel="004276EB">
          <w:rPr>
            <w:rFonts w:cs="Times New Roman"/>
          </w:rPr>
          <w:delText xml:space="preserve"> proliferation in estuaries</w:delText>
        </w:r>
        <w:r w:rsidR="00863D09" w:rsidDel="004276EB">
          <w:rPr>
            <w:rFonts w:cs="Times New Roman"/>
          </w:rPr>
          <w:delText>.</w:delText>
        </w:r>
        <w:r w:rsidR="00D9146C" w:rsidDel="004276EB">
          <w:rPr>
            <w:rFonts w:cs="Times New Roman"/>
          </w:rPr>
          <w:delText xml:space="preserve"> </w:delText>
        </w:r>
      </w:del>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 xml:space="preserve">This work was supported by </w:t>
      </w:r>
      <w:r w:rsidR="009A46E9" w:rsidRPr="009A46E9">
        <w:rPr>
          <w:rFonts w:cs="Times New Roman"/>
          <w:bCs/>
        </w:rPr>
        <w:lastRenderedPageBreak/>
        <w:t>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14" w:author="Autho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DB3C67C" w14:textId="395880F2"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15" w:author="Author"/>
          <w:rFonts w:eastAsiaTheme="minorEastAsia" w:cs="Times New Roman"/>
          <w:color w:val="auto"/>
          <w:lang w:eastAsia="en-US" w:bidi="ar-SA"/>
        </w:rPr>
      </w:pPr>
      <w:ins w:id="216" w:author="Author">
        <w:r>
          <w:rPr>
            <w:rFonts w:eastAsiaTheme="minorEastAsia" w:cs="Times New Roman"/>
            <w:color w:val="auto"/>
            <w:lang w:eastAsia="en-US" w:bidi="ar-SA"/>
          </w:rPr>
          <w:t>Johnson et al. 2006</w:t>
        </w:r>
      </w:ins>
    </w:p>
    <w:p w14:paraId="59C6C3F5" w14:textId="132078CE"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17" w:author="Author">
        <w:r>
          <w:rPr>
            <w:rFonts w:eastAsiaTheme="minorEastAsia" w:cs="Times New Roman"/>
            <w:color w:val="auto"/>
            <w:lang w:eastAsia="en-US" w:bidi="ar-SA"/>
          </w:rPr>
          <w:t>Johnson et al. 2007</w:t>
        </w:r>
      </w:ins>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18" w:author="Autho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3001D56C" w14:textId="3CA5EC5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19" w:author="Author">
        <w:r>
          <w:rPr>
            <w:rFonts w:eastAsiaTheme="minorEastAsia" w:cs="Times New Roman"/>
            <w:color w:val="auto"/>
            <w:lang w:eastAsia="en-US" w:bidi="ar-SA"/>
          </w:rPr>
          <w:t>Johnson et al. 2013</w:t>
        </w:r>
      </w:ins>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20" w:author="Autho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215D17AC" w14:textId="416501B9"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21" w:author="Author">
        <w:r>
          <w:rPr>
            <w:rFonts w:eastAsiaTheme="minorEastAsia" w:cs="Times New Roman"/>
            <w:color w:val="auto"/>
            <w:lang w:eastAsia="en-US" w:bidi="ar-SA"/>
          </w:rPr>
          <w:t>Kim et al. 2007</w:t>
        </w:r>
      </w:ins>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Letelier RM, Bidigare RR, Church MJ (2013) Variability of chromophytic phytoplankton in the North Pacific Subtropical Gyre. Deep Sea Research Part II: Topical Studies in </w:t>
      </w:r>
      <w:r>
        <w:rPr>
          <w:rFonts w:eastAsiaTheme="minorEastAsia" w:cs="Times New Roman"/>
          <w:color w:val="auto"/>
          <w:lang w:eastAsia="en-US" w:bidi="ar-SA"/>
        </w:rPr>
        <w:lastRenderedPageBreak/>
        <w:t>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Amspoker MC, Winfield T (1990) </w:t>
      </w:r>
      <w:r>
        <w:rPr>
          <w:rFonts w:eastAsiaTheme="minorEastAsia" w:cs="Times New Roman"/>
          <w:color w:val="auto"/>
          <w:lang w:eastAsia="en-US" w:bidi="ar-SA"/>
        </w:rPr>
        <w:lastRenderedPageBreak/>
        <w:t>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A40F497"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del w:id="222" w:author="Author">
        <w:r w:rsidR="00887726" w:rsidDel="005261A2">
          <w:rPr>
            <w:rFonts w:cstheme="minorBidi"/>
          </w:rPr>
          <w:delText>µg L</w:delText>
        </w:r>
        <w:r w:rsidR="00887726" w:rsidRPr="00887726" w:rsidDel="005261A2">
          <w:rPr>
            <w:rFonts w:cstheme="minorBidi"/>
            <w:vertAlign w:val="superscript"/>
          </w:rPr>
          <w:delText>-1</w:delText>
        </w:r>
      </w:del>
      <w:ins w:id="223" w:author="Author">
        <w:r w:rsidR="005261A2">
          <w:rPr>
            <w:rFonts w:cstheme="minorBidi"/>
          </w:rPr>
          <w:t>rfu</w:t>
        </w:r>
      </w:ins>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224"/>
            <w:r w:rsidRPr="007C081D">
              <w:rPr>
                <w:rFonts w:cs="Times New Roman"/>
              </w:rPr>
              <w:t>Date</w:t>
            </w:r>
            <w:commentRangeEnd w:id="224"/>
            <w:r w:rsidR="005858B6">
              <w:rPr>
                <w:rStyle w:val="CommentReference"/>
              </w:rPr>
              <w:commentReference w:id="224"/>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6" w:author="Author" w:initials="A">
    <w:p w14:paraId="3FA155AB" w14:textId="1A95C731" w:rsidR="00EF0ED1" w:rsidRDefault="00EF0ED1">
      <w:pPr>
        <w:pStyle w:val="CommentText"/>
      </w:pPr>
      <w:r>
        <w:rPr>
          <w:rStyle w:val="CommentReference"/>
        </w:rPr>
        <w:annotationRef/>
      </w:r>
      <w:r>
        <w:t xml:space="preserve">Why are you calling this Mesodinium? The Herfort et al. (2012) paper revealed that the blooms are associated with clade B. Mesodinium is clade D, as described in Garcia-Cuetos et al. (2012). While clades B, C, D, and E are all in a subclade together and distinct from to clades A and F, they are also distinct from each other (with strong bootstrap support). Also, strains of clade B Mesodinium that I have observed (from Don Anderson) are not all large like Mesodinium. I think the rubrum/major story still needs a lot of attention. Using Mesodinium here is confusing and there is not good reason to do so. Please change it to M. rubrum. </w:t>
      </w:r>
    </w:p>
  </w:comment>
  <w:comment w:id="27" w:author="Author" w:initials="A">
    <w:p w14:paraId="20320B9E" w14:textId="77777777" w:rsidR="00EF0ED1" w:rsidRDefault="00EF0ED1">
      <w:pPr>
        <w:pStyle w:val="CommentText"/>
        <w:rPr>
          <w:rFonts w:eastAsia="Times New Roman" w:cs="Times New Roman"/>
        </w:rPr>
      </w:pPr>
      <w:r>
        <w:rPr>
          <w:rStyle w:val="CommentReference"/>
        </w:rPr>
        <w:annotationRef/>
      </w:r>
      <w:r>
        <w:rPr>
          <w:rFonts w:eastAsia="Times New Roman" w:cs="Times New Roman"/>
        </w:rPr>
        <w:t>Explanation from Lydie regarding M. major / M/ rubrum…</w:t>
      </w:r>
    </w:p>
    <w:p w14:paraId="0645BB75" w14:textId="77777777" w:rsidR="00EF0ED1" w:rsidRDefault="00EF0ED1">
      <w:pPr>
        <w:pStyle w:val="CommentText"/>
        <w:rPr>
          <w:rFonts w:eastAsia="Times New Roman" w:cs="Times New Roman"/>
        </w:rPr>
      </w:pPr>
    </w:p>
    <w:p w14:paraId="613CD223" w14:textId="3AF477B4" w:rsidR="00EF0ED1" w:rsidRDefault="00EF0ED1">
      <w:pPr>
        <w:pStyle w:val="CommentText"/>
      </w:pPr>
      <w:r w:rsidRPr="00CE7840">
        <w:rPr>
          <w:rFonts w:eastAsia="Times New Roman" w:cs="Times New Roman"/>
        </w:rPr>
        <w:t xml:space="preserve">Based on analysis of partial ‘18S-28S’ rDNA sequences retrieved from 2007-2009, our early work had established that the same variant of </w:t>
      </w:r>
      <w:r w:rsidRPr="00CE7840">
        <w:rPr>
          <w:rFonts w:eastAsia="Times New Roman" w:cs="Times New Roman"/>
          <w:i/>
        </w:rPr>
        <w:t>M. rubrum</w:t>
      </w:r>
      <w:r w:rsidRPr="00CE7840">
        <w:rPr>
          <w:rFonts w:eastAsia="Times New Roman" w:cs="Times New Roman"/>
        </w:rPr>
        <w:t xml:space="preserve">, variant B, blooms each year whilst 4 other non-blooming variants exist in the Columbia River coastal margin (Herfort et al. 2011b). The discovery of these different variants prompted Garcia-Cuetos et al. (2012) to question the taxonomic identification of published cultured and wild </w:t>
      </w:r>
      <w:r w:rsidRPr="00CE7840">
        <w:rPr>
          <w:rFonts w:eastAsia="Times New Roman" w:cs="Times New Roman"/>
          <w:i/>
        </w:rPr>
        <w:t>M. rubrum</w:t>
      </w:r>
      <w:r w:rsidRPr="00CE7840">
        <w:rPr>
          <w:rFonts w:eastAsia="Times New Roman" w:cs="Times New Roman"/>
        </w:rPr>
        <w:t xml:space="preserve"> and to ask if in fact they were the same species, or if they formed a species complex, or were distinct species. This led to the description of a novel species: </w:t>
      </w:r>
      <w:r w:rsidRPr="00CE7840">
        <w:rPr>
          <w:rFonts w:eastAsia="Times New Roman" w:cs="Times New Roman"/>
          <w:i/>
        </w:rPr>
        <w:t xml:space="preserve">M. major </w:t>
      </w:r>
      <w:r w:rsidRPr="00CE7840">
        <w:rPr>
          <w:rFonts w:eastAsia="Times New Roman" w:cs="Times New Roman"/>
        </w:rPr>
        <w:t xml:space="preserve">(Garcia-Cuetos et al. 2012). </w:t>
      </w:r>
      <w:r>
        <w:rPr>
          <w:rFonts w:eastAsia="Times New Roman" w:cs="Times New Roman"/>
        </w:rPr>
        <w:t>Two</w:t>
      </w:r>
      <w:r w:rsidRPr="00CE7840">
        <w:rPr>
          <w:rFonts w:eastAsia="Times New Roman" w:cs="Times New Roman"/>
        </w:rPr>
        <w:t xml:space="preserve"> lines of evidence suggest that the </w:t>
      </w:r>
      <w:r w:rsidRPr="00CE7840">
        <w:rPr>
          <w:rFonts w:eastAsia="Times New Roman" w:cs="Times New Roman"/>
          <w:i/>
        </w:rPr>
        <w:t>Mesodinium</w:t>
      </w:r>
      <w:r w:rsidRPr="00CE7840">
        <w:rPr>
          <w:rFonts w:eastAsia="Times New Roman" w:cs="Times New Roman"/>
        </w:rPr>
        <w:t xml:space="preserve"> species that blooms in the CRE is in fact </w:t>
      </w:r>
      <w:r w:rsidRPr="00CE7840">
        <w:rPr>
          <w:rFonts w:eastAsia="Times New Roman" w:cs="Times New Roman"/>
          <w:i/>
        </w:rPr>
        <w:t>M. major</w:t>
      </w:r>
      <w:r w:rsidRPr="00CE7840">
        <w:rPr>
          <w:rFonts w:eastAsia="Times New Roman" w:cs="Times New Roman"/>
        </w:rPr>
        <w:t xml:space="preserve"> (Peterson., unpubl. data) given that (i) it has a distinctive morphological feature only found in </w:t>
      </w:r>
      <w:r w:rsidRPr="00CE7840">
        <w:rPr>
          <w:rFonts w:eastAsia="Times New Roman" w:cs="Times New Roman"/>
          <w:i/>
        </w:rPr>
        <w:t>M. major</w:t>
      </w:r>
      <w:r w:rsidRPr="00CE7840">
        <w:rPr>
          <w:rFonts w:eastAsia="Times New Roman" w:cs="Times New Roman"/>
        </w:rPr>
        <w:t>: the medusa form (i.e. oral end of the organism appears to collapse leaving behind cellular flaps) (Garcia-Cuetos et al. 2012) as seen clearly on 3</w:t>
      </w:r>
      <w:r w:rsidRPr="00CE7840">
        <w:rPr>
          <w:rFonts w:eastAsia="Times New Roman" w:cs="Times New Roman"/>
          <w:vertAlign w:val="superscript"/>
        </w:rPr>
        <w:t>rd</w:t>
      </w:r>
      <w:r w:rsidRPr="00CE7840">
        <w:rPr>
          <w:rFonts w:eastAsia="Times New Roman" w:cs="Times New Roman"/>
        </w:rPr>
        <w:t xml:space="preserve"> top image in Fig. 5 of Peterson et al. (2012); </w:t>
      </w:r>
      <w:r>
        <w:rPr>
          <w:rFonts w:eastAsia="Times New Roman" w:cs="Times New Roman"/>
        </w:rPr>
        <w:t>and (ii</w:t>
      </w:r>
      <w:r w:rsidRPr="00CE7840">
        <w:rPr>
          <w:rFonts w:eastAsia="Times New Roman" w:cs="Times New Roman"/>
        </w:rPr>
        <w:t xml:space="preserve">) recent analysis of partial ‘18S-28S’ rDNA sequences showed that it has close taxonomic affiliation with </w:t>
      </w:r>
      <w:r w:rsidRPr="00CE7840">
        <w:rPr>
          <w:rFonts w:eastAsia="Times New Roman" w:cs="Times New Roman"/>
          <w:i/>
        </w:rPr>
        <w:t>M. major</w:t>
      </w:r>
      <w:r w:rsidRPr="00CE7840">
        <w:rPr>
          <w:rFonts w:eastAsia="Times New Roman" w:cs="Times New Roman"/>
        </w:rPr>
        <w:t xml:space="preserve"> from Danish and Namibian coastal waters (Peterson., unpubl. data).</w:t>
      </w:r>
    </w:p>
  </w:comment>
  <w:comment w:id="29" w:author="Author" w:initials="A">
    <w:p w14:paraId="48B883DA" w14:textId="5B9EE442" w:rsidR="00EF0ED1" w:rsidRDefault="00EF0ED1">
      <w:pPr>
        <w:pStyle w:val="CommentText"/>
      </w:pPr>
      <w:r>
        <w:rPr>
          <w:rStyle w:val="CommentReference"/>
        </w:rPr>
        <w:annotationRef/>
      </w:r>
      <w:r>
        <w:t xml:space="preserve">So, if we are going to call it Mesodinium, we definitely need to explain the name change more carefully and include a version of Peter’s tree and the medusa form micrographs in the supplemental material. Would this stay in the introduction or would it have to be further touched on in the methods/results? Are there any future CMOP papers that are planning on also using the tree and micrographs? </w:t>
      </w:r>
    </w:p>
    <w:p w14:paraId="006D8C8F" w14:textId="77777777" w:rsidR="00EF0ED1" w:rsidRDefault="00EF0ED1">
      <w:pPr>
        <w:pStyle w:val="CommentText"/>
      </w:pPr>
    </w:p>
    <w:p w14:paraId="2BEA3517" w14:textId="51A31A25" w:rsidR="00EF0ED1" w:rsidRDefault="00EF0ED1">
      <w:pPr>
        <w:pStyle w:val="CommentText"/>
      </w:pPr>
      <w:r>
        <w:t>Also, since numerous past publications on this bug in the CRE have referred to it as M. rubrum, and we are changing that, is it something worth also mentioning in the abstract (i.e. should we emphasize the change)? Especially if future papers will be citing this one about the change?</w:t>
      </w:r>
    </w:p>
  </w:comment>
  <w:comment w:id="49" w:author="Author" w:initials="A">
    <w:p w14:paraId="6DB094A5" w14:textId="1A74C154" w:rsidR="00EF0ED1" w:rsidRDefault="00EF0ED1">
      <w:pPr>
        <w:pStyle w:val="CommentText"/>
      </w:pPr>
      <w:r>
        <w:rPr>
          <w:rStyle w:val="CommentReference"/>
        </w:rPr>
        <w:annotationRef/>
      </w:r>
      <w:r>
        <w:t>This was also shown in Johnson et al. 2013 in Chesapeake Bay (Choptank River) and by Kim et al. (2007) and Yih et al. in Korea.</w:t>
      </w:r>
    </w:p>
    <w:p w14:paraId="3A488A5A" w14:textId="77777777" w:rsidR="00EF0ED1" w:rsidRDefault="00EF0ED1">
      <w:pPr>
        <w:pStyle w:val="CommentText"/>
      </w:pPr>
    </w:p>
    <w:p w14:paraId="39853426"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r>
        <w:rPr>
          <w:rFonts w:ascii="Helvetica" w:eastAsiaTheme="minorEastAsia" w:hAnsi="Helvetica" w:cs="Helvetica"/>
          <w:i/>
          <w:iCs/>
          <w:color w:val="auto"/>
          <w:lang w:eastAsia="en-US" w:bidi="ar-SA"/>
        </w:rPr>
        <w:t>Estuar Coast Shelf Sci</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Stoecker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Yih W, Kim HS, Myung G, Park JW, Du Yoo Y, Jeong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EF0ED1" w:rsidRDefault="00EF0ED1"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EF0ED1" w:rsidRDefault="00EF0ED1">
      <w:pPr>
        <w:pStyle w:val="CommentText"/>
      </w:pPr>
    </w:p>
  </w:comment>
  <w:comment w:id="50" w:author="Author" w:initials="A">
    <w:p w14:paraId="167EE077" w14:textId="3B6BCBE1" w:rsidR="00EF0ED1" w:rsidRDefault="00EF0ED1">
      <w:pPr>
        <w:pStyle w:val="CommentText"/>
      </w:pPr>
      <w:r>
        <w:rPr>
          <w:rStyle w:val="CommentReference"/>
        </w:rPr>
        <w:annotationRef/>
      </w:r>
      <w:r>
        <w:t xml:space="preserve">Relationship between cryptos and m. rubrum in Yih et al paper is actually not very clear if you look at the data- not going to include that ref…. </w:t>
      </w:r>
    </w:p>
  </w:comment>
  <w:comment w:id="58" w:author="Author" w:initials="A">
    <w:p w14:paraId="5A170E84" w14:textId="2E8A72CD" w:rsidR="00EF0ED1" w:rsidRDefault="00EF0ED1">
      <w:pPr>
        <w:pStyle w:val="CommentText"/>
      </w:pPr>
      <w:r>
        <w:rPr>
          <w:rStyle w:val="CommentReference"/>
        </w:rPr>
        <w:annotationRef/>
      </w:r>
      <w:r>
        <w:t>Do we need to include Sosik and Hunter-Cevera citations here again too?</w:t>
      </w:r>
    </w:p>
  </w:comment>
  <w:comment w:id="66" w:author="Author" w:initials="A">
    <w:p w14:paraId="78294B63" w14:textId="1A041081" w:rsidR="00EF0ED1" w:rsidRDefault="00EF0ED1">
      <w:pPr>
        <w:pStyle w:val="CommentText"/>
      </w:pPr>
      <w:r>
        <w:rPr>
          <w:rStyle w:val="CommentReference"/>
        </w:rPr>
        <w:annotationRef/>
      </w:r>
      <w:r>
        <w:t>Reviewer 4 wants a website</w:t>
      </w:r>
    </w:p>
  </w:comment>
  <w:comment w:id="81" w:author="Author" w:initials="A">
    <w:p w14:paraId="1EADF5F5" w14:textId="454824B5" w:rsidR="00EF0ED1" w:rsidRDefault="00EF0ED1">
      <w:pPr>
        <w:pStyle w:val="CommentText"/>
      </w:pPr>
      <w:r>
        <w:rPr>
          <w:rStyle w:val="CommentReference"/>
        </w:rPr>
        <w:annotationRef/>
      </w:r>
      <w:r>
        <w:t>Was this done by gravity or pump?</w:t>
      </w:r>
    </w:p>
  </w:comment>
  <w:comment w:id="97" w:author="Author" w:initials="A">
    <w:p w14:paraId="0DEA91C2" w14:textId="0B63C467" w:rsidR="00EF0ED1" w:rsidRDefault="00EF0ED1">
      <w:pPr>
        <w:pStyle w:val="CommentText"/>
      </w:pPr>
      <w:r>
        <w:rPr>
          <w:rStyle w:val="CommentReference"/>
        </w:rPr>
        <w:annotationRef/>
      </w:r>
      <w:r>
        <w:t>“</w:t>
      </w:r>
      <w:r w:rsidRPr="00B10F12">
        <w:rPr>
          <w:rFonts w:cs="Arial"/>
          <w:color w:val="000000"/>
          <w:lang w:val="de-DE"/>
        </w:rPr>
        <w:t>during neap tide it looks that chlorophyll is more influenced by diel patterns than by tides. During the spring tides, variations of chlorophyll a are more pronounced with tides frequency ?</w:t>
      </w:r>
      <w:r>
        <w:rPr>
          <w:rFonts w:cs="Arial"/>
          <w:color w:val="000000"/>
          <w:lang w:val="de-DE"/>
        </w:rPr>
        <w:t>“ – reviewer 4</w:t>
      </w:r>
    </w:p>
  </w:comment>
  <w:comment w:id="98" w:author="Author" w:initials="A">
    <w:p w14:paraId="3E7E130E" w14:textId="466B3A6D" w:rsidR="00EF0ED1" w:rsidRDefault="00EF0ED1">
      <w:pPr>
        <w:pStyle w:val="CommentText"/>
      </w:pPr>
      <w:r>
        <w:rPr>
          <w:rStyle w:val="CommentReference"/>
        </w:rPr>
        <w:annotationRef/>
      </w:r>
      <w:r>
        <w:t>That’s a good comment. Can you look into it?</w:t>
      </w:r>
    </w:p>
  </w:comment>
  <w:comment w:id="99" w:author="Author" w:initials="A">
    <w:p w14:paraId="4F48329E" w14:textId="3745C6E8" w:rsidR="00EF0ED1" w:rsidRDefault="00EF0ED1">
      <w:pPr>
        <w:pStyle w:val="CommentText"/>
      </w:pPr>
      <w:r>
        <w:rPr>
          <w:rStyle w:val="CommentReference"/>
        </w:rPr>
        <w:annotationRef/>
      </w:r>
      <w:r>
        <w:t xml:space="preserve">This is rather small for T. amphioxeia. I wonder if they were haploid. </w:t>
      </w:r>
    </w:p>
  </w:comment>
  <w:comment w:id="102" w:author="Author" w:initials="A">
    <w:p w14:paraId="682B63F6" w14:textId="159D3E19" w:rsidR="00EF0ED1" w:rsidRDefault="00EF0ED1">
      <w:pPr>
        <w:pStyle w:val="CommentText"/>
      </w:pPr>
      <w:r>
        <w:rPr>
          <w:rStyle w:val="CommentReference"/>
        </w:rPr>
        <w:annotationRef/>
      </w:r>
      <w:r>
        <w:t>Can you also include a total community cryptophyte counts from gluteraldehyde fixed samples (microscopy or flow cytometry)?</w:t>
      </w:r>
    </w:p>
  </w:comment>
  <w:comment w:id="103" w:author="Author" w:initials="A">
    <w:p w14:paraId="02F5BC94" w14:textId="68CAFF84" w:rsidR="00EF0ED1" w:rsidRDefault="00EF0ED1">
      <w:pPr>
        <w:pStyle w:val="CommentText"/>
      </w:pPr>
      <w:r>
        <w:rPr>
          <w:rStyle w:val="CommentReference"/>
        </w:rPr>
        <w:annotationRef/>
      </w:r>
      <w:r>
        <w:t>I like to keep Fig S2 in SI</w:t>
      </w:r>
    </w:p>
  </w:comment>
  <w:comment w:id="104" w:author="Author" w:initials="A">
    <w:p w14:paraId="3C69F7BC" w14:textId="1EB86661" w:rsidR="00EF0ED1" w:rsidRDefault="00EF0ED1">
      <w:pPr>
        <w:pStyle w:val="CommentText"/>
      </w:pPr>
      <w:r>
        <w:rPr>
          <w:rStyle w:val="CommentReference"/>
        </w:rPr>
        <w:annotationRef/>
      </w:r>
      <w:r>
        <w:t xml:space="preserve">I think that this addresses the above comment (unless they were talking about the “mystery cryptos”)? </w:t>
      </w:r>
    </w:p>
  </w:comment>
  <w:comment w:id="106" w:author="Author" w:initials="A">
    <w:p w14:paraId="090385FB" w14:textId="7BDAFCE6" w:rsidR="00EF0ED1" w:rsidRDefault="00EF0ED1">
      <w:pPr>
        <w:pStyle w:val="CommentText"/>
      </w:pPr>
      <w:r>
        <w:rPr>
          <w:rStyle w:val="CommentReference"/>
        </w:rPr>
        <w:annotationRef/>
      </w:r>
      <w:r>
        <w:rPr>
          <w:rFonts w:cs="Arial"/>
          <w:color w:val="000000"/>
          <w:lang w:val="de-DE"/>
        </w:rPr>
        <w:t>„</w:t>
      </w:r>
      <w:r w:rsidRPr="00B10F12">
        <w:rPr>
          <w:rFonts w:cs="Arial"/>
          <w:color w:val="000000"/>
          <w:lang w:val="de-DE"/>
        </w:rPr>
        <w:t>I would understand that M Major responds to teleaulax abundances and that the relation is not coinciding in time so that the correlation should not work ? Furthermore, since M Major is able to swim, would it not reach highest abundances patches ? please comment on this.</w:t>
      </w:r>
      <w:r>
        <w:rPr>
          <w:rFonts w:cs="Arial"/>
          <w:color w:val="000000"/>
          <w:lang w:val="de-DE"/>
        </w:rPr>
        <w:t>“ – reviewer 4</w:t>
      </w:r>
    </w:p>
  </w:comment>
  <w:comment w:id="107" w:author="Author" w:initials="A">
    <w:p w14:paraId="05690690" w14:textId="026CFE94" w:rsidR="00EF0ED1" w:rsidRDefault="00EF0ED1">
      <w:pPr>
        <w:pStyle w:val="CommentText"/>
      </w:pPr>
      <w:r>
        <w:rPr>
          <w:rStyle w:val="CommentReference"/>
        </w:rPr>
        <w:annotationRef/>
      </w:r>
      <w:r>
        <w:t>Don’t this comment refer to the relationship found in Fig. 4?</w:t>
      </w:r>
    </w:p>
  </w:comment>
  <w:comment w:id="122" w:author="Author" w:initials="A">
    <w:p w14:paraId="22385F6F" w14:textId="310F9CDE" w:rsidR="00EF0ED1" w:rsidRDefault="00EF0ED1">
      <w:pPr>
        <w:pStyle w:val="CommentText"/>
      </w:pPr>
      <w:r>
        <w:rPr>
          <w:rStyle w:val="CommentReference"/>
        </w:rPr>
        <w:annotationRef/>
      </w:r>
      <w:r>
        <w:t xml:space="preserve">I don’t remember if we did this comparison or not (perhaps in previous drafts), but we don’t compare the division rates of the cryptos to the abundances of Mesodinium (even though this is an important part of the hypothesis). </w:t>
      </w:r>
    </w:p>
  </w:comment>
  <w:comment w:id="123" w:author="Author" w:initials="A">
    <w:p w14:paraId="14ECCC1A" w14:textId="757D6D49" w:rsidR="00EF0ED1" w:rsidRDefault="00EF0ED1">
      <w:pPr>
        <w:pStyle w:val="CommentText"/>
      </w:pPr>
      <w:r>
        <w:rPr>
          <w:rStyle w:val="CommentReference"/>
        </w:rPr>
        <w:annotationRef/>
      </w:r>
      <w:r>
        <w:t>Agreed. There is no correlation between the two. See line 198 in the main.R file</w:t>
      </w:r>
    </w:p>
    <w:p w14:paraId="30FC7AF1" w14:textId="77777777" w:rsidR="00EF0ED1" w:rsidRDefault="00EF0ED1">
      <w:pPr>
        <w:pStyle w:val="CommentText"/>
      </w:pPr>
    </w:p>
    <w:p w14:paraId="6045EC0C" w14:textId="740E3A71" w:rsidR="00EF0ED1" w:rsidRDefault="00EF0ED1">
      <w:pPr>
        <w:pStyle w:val="CommentText"/>
      </w:pPr>
      <w:r w:rsidRPr="009977B7">
        <w:t>plot(data[,c(14,9)])</w:t>
      </w:r>
    </w:p>
    <w:p w14:paraId="08EC11A5" w14:textId="77777777" w:rsidR="00EF0ED1" w:rsidRDefault="00EF0ED1">
      <w:pPr>
        <w:pStyle w:val="CommentText"/>
      </w:pPr>
    </w:p>
  </w:comment>
  <w:comment w:id="133" w:author="Author" w:initials="A">
    <w:p w14:paraId="3DA65C17" w14:textId="77777777" w:rsidR="00EF0ED1" w:rsidRPr="00B10F12" w:rsidRDefault="00EF0ED1" w:rsidP="00DE4DBA">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 xml:space="preserve">I am not convinced nutrients are controlling division rate. Figure 6 day 1, division is ~0.5 d-1, day 3 it reaches 1.5 d-1 and nutrients increase are higher than day 15 where division is bellow, and after day 14, division is &lt; 0.5 while nutrients are similar to day 1. </w:t>
      </w:r>
    </w:p>
    <w:p w14:paraId="6E7784E2" w14:textId="5AE8FCAA" w:rsidR="00EF0ED1" w:rsidRPr="00DE4DBA" w:rsidRDefault="00EF0ED1" w:rsidP="00DE4DBA">
      <w:pPr>
        <w:autoSpaceDE w:val="0"/>
        <w:autoSpaceDN w:val="0"/>
        <w:adjustRightInd w:val="0"/>
        <w:rPr>
          <w:rFonts w:cs="Arial"/>
          <w:color w:val="000000"/>
          <w:lang w:val="de-DE"/>
        </w:rPr>
      </w:pPr>
      <w:r w:rsidRPr="00B10F12">
        <w:rPr>
          <w:rFonts w:cs="Arial"/>
          <w:color w:val="000000"/>
          <w:lang w:val="de-DE"/>
        </w:rPr>
        <w:t>Furthermore, what is controllin</w:t>
      </w:r>
      <w:r>
        <w:rPr>
          <w:rFonts w:cs="Arial"/>
          <w:color w:val="000000"/>
          <w:lang w:val="de-DE"/>
        </w:rPr>
        <w:t>g nutrient supply in the area ?“ – reviewer 4</w:t>
      </w:r>
    </w:p>
  </w:comment>
  <w:comment w:id="134" w:author="Author" w:initials="A">
    <w:p w14:paraId="15FD0F97" w14:textId="4714FF5B" w:rsidR="00EF0ED1" w:rsidRDefault="00EF0ED1">
      <w:pPr>
        <w:pStyle w:val="CommentText"/>
      </w:pPr>
      <w:r>
        <w:rPr>
          <w:rStyle w:val="CommentReference"/>
        </w:rPr>
        <w:annotationRef/>
      </w:r>
      <w:r>
        <w:t>We listen to statistic, not gut feeling. We say “suggest” not “indicate”. But I agree, correlation is not causation…</w:t>
      </w:r>
    </w:p>
  </w:comment>
  <w:comment w:id="158" w:author="Author" w:initials="A">
    <w:p w14:paraId="47286612" w14:textId="1AD22DD8" w:rsidR="00EF0ED1" w:rsidRDefault="00EF0ED1">
      <w:pPr>
        <w:pStyle w:val="CommentText"/>
      </w:pPr>
      <w:r>
        <w:rPr>
          <w:rStyle w:val="CommentReference"/>
        </w:rPr>
        <w:annotationRef/>
      </w:r>
      <w:r>
        <w:t xml:space="preserve">But line 468, you said that free-living T. amphioxeia were too low to sustain the growth of Mesodinium… </w:t>
      </w:r>
    </w:p>
  </w:comment>
  <w:comment w:id="178" w:author="Author" w:initials="A">
    <w:p w14:paraId="008B553C" w14:textId="464E7244" w:rsidR="00EF0ED1" w:rsidRDefault="00EF0ED1">
      <w:pPr>
        <w:pStyle w:val="CommentText"/>
      </w:pPr>
      <w:r>
        <w:rPr>
          <w:rStyle w:val="CommentReference"/>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181" w:author="Author" w:initials="A">
    <w:p w14:paraId="7C78177D" w14:textId="69A2F88D" w:rsidR="00EF0ED1" w:rsidRDefault="00EF0ED1">
      <w:pPr>
        <w:pStyle w:val="CommentText"/>
      </w:pPr>
      <w:r>
        <w:rPr>
          <w:rStyle w:val="CommentReference"/>
        </w:rPr>
        <w:annotationRef/>
      </w:r>
      <w:r>
        <w:t xml:space="preserve">See the text above. Also, please read my review in Journal of Eukaryotic Microbiology (Johnson 2011), where I summarize the relationship based on what is known from culture work. </w:t>
      </w:r>
    </w:p>
  </w:comment>
  <w:comment w:id="180" w:author="Author" w:initials="A">
    <w:p w14:paraId="28B6069B" w14:textId="04731A70" w:rsidR="00EF0ED1" w:rsidRDefault="00EF0ED1">
      <w:pPr>
        <w:pStyle w:val="CommentText"/>
      </w:pPr>
      <w:r>
        <w:rPr>
          <w:rStyle w:val="CommentReference"/>
        </w:rPr>
        <w:annotationRef/>
      </w:r>
      <w:r>
        <w:t>Also, this sentence seems to contradict itself. So while it persists as a non-replicating endosymbiont, the ciliate doesn’t grow at all? They only grow during blooms?</w:t>
      </w:r>
    </w:p>
  </w:comment>
  <w:comment w:id="182" w:author="Author" w:initials="A">
    <w:p w14:paraId="248F320C" w14:textId="248ACF59" w:rsidR="00EF0ED1" w:rsidRDefault="00EF0ED1">
      <w:pPr>
        <w:pStyle w:val="CommentText"/>
      </w:pPr>
      <w:r>
        <w:rPr>
          <w:rStyle w:val="CommentReference"/>
        </w:rPr>
        <w:annotationRef/>
      </w:r>
      <w:r>
        <w:t xml:space="preserve"> Johnson and Stoecker (2005) and Johnson et al. (2007) also demonstrated that it can maintain plastids (while growth declines to zero) for &gt;90 days. </w:t>
      </w:r>
    </w:p>
  </w:comment>
  <w:comment w:id="183" w:author="Author" w:initials="A">
    <w:p w14:paraId="633CF87E" w14:textId="6582BDA9" w:rsidR="00EF0ED1" w:rsidRDefault="00EF0ED1">
      <w:pPr>
        <w:pStyle w:val="CommentText"/>
      </w:pPr>
      <w:r>
        <w:rPr>
          <w:rStyle w:val="CommentReference"/>
        </w:rPr>
        <w:annotationRef/>
      </w:r>
      <w:r>
        <w:t>This sentence only made sense when we had the FISH pic showing the large amount of cryptos inside</w:t>
      </w:r>
    </w:p>
  </w:comment>
  <w:comment w:id="224" w:author="Author" w:initials="A">
    <w:p w14:paraId="52D6D4FD" w14:textId="14681CDF" w:rsidR="00EF0ED1" w:rsidRDefault="00EF0ED1">
      <w:pPr>
        <w:pStyle w:val="CommentText"/>
      </w:pPr>
      <w:r>
        <w:rPr>
          <w:rStyle w:val="CommentReference"/>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A155AB" w15:done="0"/>
  <w15:commentEx w15:paraId="613CD223" w15:done="0"/>
  <w15:commentEx w15:paraId="2BEA3517" w15:done="0"/>
  <w15:commentEx w15:paraId="3BA94A40" w15:done="0"/>
  <w15:commentEx w15:paraId="167EE077" w15:paraIdParent="3BA94A40" w15:done="0"/>
  <w15:commentEx w15:paraId="5A170E84" w15:done="0"/>
  <w15:commentEx w15:paraId="78294B63" w15:done="0"/>
  <w15:commentEx w15:paraId="1EADF5F5" w15:done="0"/>
  <w15:commentEx w15:paraId="0DEA91C2" w15:done="0"/>
  <w15:commentEx w15:paraId="3E7E130E" w15:paraIdParent="0DEA91C2" w15:done="0"/>
  <w15:commentEx w15:paraId="4F48329E" w15:done="0"/>
  <w15:commentEx w15:paraId="682B63F6" w15:done="0"/>
  <w15:commentEx w15:paraId="02F5BC94" w15:paraIdParent="682B63F6" w15:done="0"/>
  <w15:commentEx w15:paraId="3C69F7BC" w15:done="0"/>
  <w15:commentEx w15:paraId="090385FB" w15:done="0"/>
  <w15:commentEx w15:paraId="05690690" w15:paraIdParent="090385FB" w15:done="0"/>
  <w15:commentEx w15:paraId="22385F6F" w15:done="0"/>
  <w15:commentEx w15:paraId="08EC11A5" w15:paraIdParent="22385F6F" w15:done="0"/>
  <w15:commentEx w15:paraId="6E7784E2" w15:done="0"/>
  <w15:commentEx w15:paraId="15FD0F97" w15:paraIdParent="6E7784E2" w15:done="0"/>
  <w15:commentEx w15:paraId="47286612" w15:done="0"/>
  <w15:commentEx w15:paraId="008B553C" w15:done="0"/>
  <w15:commentEx w15:paraId="7C78177D" w15:done="0"/>
  <w15:commentEx w15:paraId="28B6069B" w15:done="0"/>
  <w15:commentEx w15:paraId="248F320C" w15:done="0"/>
  <w15:commentEx w15:paraId="633CF87E"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D8F40C" w14:textId="77777777" w:rsidR="001B1096" w:rsidRDefault="001B1096" w:rsidP="006824CD">
      <w:r>
        <w:separator/>
      </w:r>
    </w:p>
  </w:endnote>
  <w:endnote w:type="continuationSeparator" w:id="0">
    <w:p w14:paraId="05B6DEFC" w14:textId="77777777" w:rsidR="001B1096" w:rsidRDefault="001B1096"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EF0ED1" w:rsidRDefault="00EF0ED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F0ED1" w:rsidRDefault="00EF0ED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EF0ED1" w:rsidRDefault="00EF0ED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F7218">
      <w:rPr>
        <w:rStyle w:val="PageNumber"/>
        <w:noProof/>
      </w:rPr>
      <w:t>2</w:t>
    </w:r>
    <w:r>
      <w:rPr>
        <w:rStyle w:val="PageNumber"/>
      </w:rPr>
      <w:fldChar w:fldCharType="end"/>
    </w:r>
  </w:p>
  <w:p w14:paraId="3E0CB4DF" w14:textId="77777777" w:rsidR="00EF0ED1" w:rsidRDefault="00EF0ED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56545B" w14:textId="77777777" w:rsidR="001B1096" w:rsidRDefault="001B1096" w:rsidP="006824CD">
      <w:r>
        <w:separator/>
      </w:r>
    </w:p>
  </w:footnote>
  <w:footnote w:type="continuationSeparator" w:id="0">
    <w:p w14:paraId="5FC4BB72" w14:textId="77777777" w:rsidR="001B1096" w:rsidRDefault="001B1096"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EF0ED1" w:rsidRDefault="00EF0ED1"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C0C"/>
    <w:rsid w:val="00013C98"/>
    <w:rsid w:val="00017CDC"/>
    <w:rsid w:val="000254AD"/>
    <w:rsid w:val="000340F4"/>
    <w:rsid w:val="00035A1F"/>
    <w:rsid w:val="0004504F"/>
    <w:rsid w:val="000463DE"/>
    <w:rsid w:val="00046D1A"/>
    <w:rsid w:val="00053BF6"/>
    <w:rsid w:val="00056A49"/>
    <w:rsid w:val="00057641"/>
    <w:rsid w:val="00057AFB"/>
    <w:rsid w:val="00057C59"/>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101237"/>
    <w:rsid w:val="0010331A"/>
    <w:rsid w:val="00103DC5"/>
    <w:rsid w:val="001064E6"/>
    <w:rsid w:val="001113C6"/>
    <w:rsid w:val="0011279F"/>
    <w:rsid w:val="00114307"/>
    <w:rsid w:val="00114CA7"/>
    <w:rsid w:val="00115578"/>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29E1"/>
    <w:rsid w:val="00164C6F"/>
    <w:rsid w:val="001651E6"/>
    <w:rsid w:val="001656E3"/>
    <w:rsid w:val="00167F52"/>
    <w:rsid w:val="001776A5"/>
    <w:rsid w:val="00177D9D"/>
    <w:rsid w:val="00181BF4"/>
    <w:rsid w:val="001825D7"/>
    <w:rsid w:val="001905FB"/>
    <w:rsid w:val="00194CA4"/>
    <w:rsid w:val="001A3350"/>
    <w:rsid w:val="001A37C8"/>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7786"/>
    <w:rsid w:val="004645A0"/>
    <w:rsid w:val="00467801"/>
    <w:rsid w:val="00470709"/>
    <w:rsid w:val="00472585"/>
    <w:rsid w:val="004739AE"/>
    <w:rsid w:val="00477B07"/>
    <w:rsid w:val="00477BCF"/>
    <w:rsid w:val="00483236"/>
    <w:rsid w:val="00484B33"/>
    <w:rsid w:val="00485EA4"/>
    <w:rsid w:val="00491A27"/>
    <w:rsid w:val="00493498"/>
    <w:rsid w:val="004A2F07"/>
    <w:rsid w:val="004A6E09"/>
    <w:rsid w:val="004B3E05"/>
    <w:rsid w:val="004B52B9"/>
    <w:rsid w:val="004B7D5B"/>
    <w:rsid w:val="004D249F"/>
    <w:rsid w:val="004D7399"/>
    <w:rsid w:val="004E3978"/>
    <w:rsid w:val="004E547E"/>
    <w:rsid w:val="004E5E1F"/>
    <w:rsid w:val="004E6B15"/>
    <w:rsid w:val="004F035C"/>
    <w:rsid w:val="004F2AEA"/>
    <w:rsid w:val="004F438B"/>
    <w:rsid w:val="00501D7F"/>
    <w:rsid w:val="00503D53"/>
    <w:rsid w:val="00505188"/>
    <w:rsid w:val="0050750D"/>
    <w:rsid w:val="005121FB"/>
    <w:rsid w:val="005171A8"/>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4E2B"/>
    <w:rsid w:val="00695C2B"/>
    <w:rsid w:val="00696794"/>
    <w:rsid w:val="0069766C"/>
    <w:rsid w:val="006A7E3D"/>
    <w:rsid w:val="006B01F7"/>
    <w:rsid w:val="006B431A"/>
    <w:rsid w:val="006C1DBB"/>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762"/>
    <w:rsid w:val="00716A04"/>
    <w:rsid w:val="00721DB8"/>
    <w:rsid w:val="0072758D"/>
    <w:rsid w:val="00730EE3"/>
    <w:rsid w:val="0073136D"/>
    <w:rsid w:val="007425C9"/>
    <w:rsid w:val="007438E7"/>
    <w:rsid w:val="0074646E"/>
    <w:rsid w:val="00746CD0"/>
    <w:rsid w:val="00746D5E"/>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A7064"/>
    <w:rsid w:val="008B0C65"/>
    <w:rsid w:val="008B3F92"/>
    <w:rsid w:val="008C01DB"/>
    <w:rsid w:val="008C066D"/>
    <w:rsid w:val="008C2912"/>
    <w:rsid w:val="008C5550"/>
    <w:rsid w:val="008C5A09"/>
    <w:rsid w:val="008C64E5"/>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EE8"/>
    <w:rsid w:val="009D61BF"/>
    <w:rsid w:val="009D716C"/>
    <w:rsid w:val="009D7997"/>
    <w:rsid w:val="009E1064"/>
    <w:rsid w:val="009E185E"/>
    <w:rsid w:val="009E3066"/>
    <w:rsid w:val="009E30BB"/>
    <w:rsid w:val="009E4498"/>
    <w:rsid w:val="009E4A7F"/>
    <w:rsid w:val="009E6A55"/>
    <w:rsid w:val="009F19E4"/>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62B51"/>
    <w:rsid w:val="00A656B8"/>
    <w:rsid w:val="00A65C83"/>
    <w:rsid w:val="00A714F8"/>
    <w:rsid w:val="00A723E8"/>
    <w:rsid w:val="00A72595"/>
    <w:rsid w:val="00A766CD"/>
    <w:rsid w:val="00A76D49"/>
    <w:rsid w:val="00A84615"/>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46EF2"/>
    <w:rsid w:val="00B516B5"/>
    <w:rsid w:val="00B52ECF"/>
    <w:rsid w:val="00B55C1F"/>
    <w:rsid w:val="00B56497"/>
    <w:rsid w:val="00B62C2A"/>
    <w:rsid w:val="00B63D44"/>
    <w:rsid w:val="00B63E78"/>
    <w:rsid w:val="00B6644D"/>
    <w:rsid w:val="00B70031"/>
    <w:rsid w:val="00B7274E"/>
    <w:rsid w:val="00B72A56"/>
    <w:rsid w:val="00B73BD9"/>
    <w:rsid w:val="00B81B5B"/>
    <w:rsid w:val="00B8291A"/>
    <w:rsid w:val="00B84008"/>
    <w:rsid w:val="00B862D8"/>
    <w:rsid w:val="00B936D4"/>
    <w:rsid w:val="00B94BFB"/>
    <w:rsid w:val="00BA009A"/>
    <w:rsid w:val="00BA7753"/>
    <w:rsid w:val="00BB3A50"/>
    <w:rsid w:val="00BC345E"/>
    <w:rsid w:val="00BC5B00"/>
    <w:rsid w:val="00BD1F07"/>
    <w:rsid w:val="00BD2C01"/>
    <w:rsid w:val="00BE122B"/>
    <w:rsid w:val="00BF117E"/>
    <w:rsid w:val="00BF5F93"/>
    <w:rsid w:val="00C01879"/>
    <w:rsid w:val="00C04FD6"/>
    <w:rsid w:val="00C0691D"/>
    <w:rsid w:val="00C1327B"/>
    <w:rsid w:val="00C20035"/>
    <w:rsid w:val="00C2308E"/>
    <w:rsid w:val="00C2367B"/>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598E"/>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D6FB1"/>
    <w:rsid w:val="00DE40E0"/>
    <w:rsid w:val="00DE4DBA"/>
    <w:rsid w:val="00DE6FA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A6A02"/>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E73"/>
    <w:rsid w:val="00F869F5"/>
    <w:rsid w:val="00F92CF8"/>
    <w:rsid w:val="00F92F17"/>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1004AC-40ED-3E49-BADE-13175949CC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15556</Words>
  <Characters>88671</Characters>
  <Application>Microsoft Macintosh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104019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2016-10-26T23:06:00Z</dcterms:created>
  <dcterms:modified xsi:type="dcterms:W3CDTF">2016-10-27T23:02:00Z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