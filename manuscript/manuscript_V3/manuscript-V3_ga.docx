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0A4398C4"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w:t>
      </w:r>
      <w:r w:rsidR="004B3E05">
        <w:rPr>
          <w:rFonts w:cs="Times New Roman"/>
          <w:b/>
          <w:sz w:val="28"/>
          <w:szCs w:val="28"/>
        </w:rPr>
        <w:t xml:space="preserve">the decline of </w:t>
      </w:r>
      <w:r w:rsidRPr="00412412">
        <w:rPr>
          <w:rFonts w:cs="Times New Roman"/>
          <w:b/>
          <w:sz w:val="28"/>
          <w:szCs w:val="28"/>
        </w:rPr>
        <w:t>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Armbrust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0E2082F" w:rsidR="008D5305" w:rsidRPr="00FE75DC" w:rsidRDefault="008D5305" w:rsidP="003218A1">
      <w:pPr>
        <w:spacing w:line="480" w:lineRule="auto"/>
        <w:ind w:firstLine="288"/>
        <w:outlineLvl w:val="0"/>
        <w:rPr>
          <w:rFonts w:cs="Times New Roman"/>
        </w:rPr>
      </w:pPr>
      <w:r>
        <w:rPr>
          <w:rFonts w:cs="Times New Roman"/>
          <w:b/>
          <w:bCs/>
        </w:rPr>
        <w:lastRenderedPageBreak/>
        <w:t>ABSTRACT</w:t>
      </w:r>
    </w:p>
    <w:p w14:paraId="59F0F561" w14:textId="5C96D9DF" w:rsidR="004B52B9" w:rsidRDefault="008D5305" w:rsidP="003218A1">
      <w:pPr>
        <w:spacing w:line="480" w:lineRule="auto"/>
        <w:ind w:firstLine="288"/>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 xml:space="preserve">is a globally distributed nontoxic ciliate that </w:t>
      </w:r>
      <w:r w:rsidR="00871A04">
        <w:rPr>
          <w:rFonts w:cs="Times New Roman"/>
        </w:rPr>
        <w:t xml:space="preserve">relies on the acquisition and use of chloroplasts derived from its cryptophyte prey, </w:t>
      </w:r>
      <w:r w:rsidR="008713E5" w:rsidRPr="00F1755A">
        <w:rPr>
          <w:rFonts w:cs="Times New Roman"/>
          <w:i/>
        </w:rPr>
        <w:t>Teleaulax amphioxeia</w:t>
      </w:r>
      <w:r w:rsidR="00DF5739">
        <w:rPr>
          <w:rFonts w:cs="Times New Roman"/>
          <w:i/>
        </w:rPr>
        <w:t xml:space="preserve">. </w:t>
      </w:r>
      <w:r w:rsidR="00871A04">
        <w:rPr>
          <w:rFonts w:cs="Times New Roman"/>
        </w:rPr>
        <w:t>T</w:t>
      </w:r>
      <w:r w:rsidR="00D20E0E">
        <w:rPr>
          <w:rFonts w:cs="Times New Roman"/>
        </w:rPr>
        <w:t xml:space="preserve">he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w:t>
      </w:r>
      <w:r w:rsidR="00871A04">
        <w:rPr>
          <w:rFonts w:cs="Times New Roman"/>
          <w:bCs/>
        </w:rPr>
        <w:t xml:space="preserve">is not well known, nor is </w:t>
      </w:r>
      <w:r w:rsidR="00485EA4">
        <w:rPr>
          <w:rFonts w:cs="Times New Roman"/>
          <w:bCs/>
        </w:rPr>
        <w:t xml:space="preserve">it </w:t>
      </w:r>
      <w:r w:rsidR="00871A04">
        <w:rPr>
          <w:rFonts w:cs="Times New Roman"/>
          <w:bCs/>
        </w:rPr>
        <w:t xml:space="preserve">clear </w:t>
      </w:r>
      <w:r w:rsidR="00A62B51">
        <w:rPr>
          <w:rFonts w:cs="Times New Roman"/>
          <w:bCs/>
        </w:rPr>
        <w:t xml:space="preserve">how their growth </w:t>
      </w:r>
      <w:r w:rsidR="00D20E0E">
        <w:rPr>
          <w:rFonts w:cs="Times New Roman"/>
        </w:rPr>
        <w:t xml:space="preserve">influences the </w:t>
      </w:r>
      <w:r w:rsidR="004B3E05">
        <w:rPr>
          <w:rFonts w:cs="Times New Roman"/>
        </w:rPr>
        <w:t xml:space="preserve">initiation, </w:t>
      </w:r>
      <w:r w:rsidR="00D20E0E">
        <w:rPr>
          <w:rFonts w:cs="Times New Roman"/>
        </w:rPr>
        <w:t xml:space="preserve">development </w:t>
      </w:r>
      <w:r w:rsidR="004B3E05">
        <w:rPr>
          <w:rFonts w:cs="Times New Roman"/>
        </w:rPr>
        <w:t xml:space="preserve">and decline </w:t>
      </w:r>
      <w:r w:rsidR="00D20E0E">
        <w:rPr>
          <w:rFonts w:cs="Times New Roman"/>
        </w:rPr>
        <w:t xml:space="preserve">of </w:t>
      </w:r>
      <w:r w:rsidR="00D20E0E" w:rsidRPr="00D20E0E">
        <w:rPr>
          <w:rFonts w:cs="Times New Roman"/>
          <w:i/>
        </w:rPr>
        <w:t>M. major</w:t>
      </w:r>
      <w:r w:rsidR="00D20E0E">
        <w:rPr>
          <w:rFonts w:cs="Times New Roman"/>
        </w:rPr>
        <w:t xml:space="preserve"> blooms</w:t>
      </w:r>
      <w:r w:rsidR="00871A04">
        <w:rPr>
          <w:rFonts w:cs="Times New Roman"/>
        </w:rPr>
        <w:t>, which at high abundances, can turn the water red</w:t>
      </w:r>
      <w:r w:rsidR="00D20E0E">
        <w:rPr>
          <w:rFonts w:cs="Times New Roman"/>
        </w:rPr>
        <w:t xml:space="preserve">.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r w:rsidR="00A037AF">
        <w:rPr>
          <w:rFonts w:cs="Times New Roman"/>
        </w:rPr>
        <w:t>dynamics</w:t>
      </w:r>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840E11">
        <w:rPr>
          <w:rFonts w:cs="Times New Roman"/>
        </w:rPr>
        <w:t xml:space="preserve">and </w:t>
      </w:r>
      <w:r w:rsidR="00D20E0E">
        <w:rPr>
          <w:rFonts w:cs="Times New Roman"/>
        </w:rPr>
        <w:t xml:space="preserve">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2211A8">
        <w:rPr>
          <w:rFonts w:eastAsia="Calibri" w:cs="Times New Roman"/>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E61616">
        <w:rPr>
          <w:rFonts w:cs="Times New Roman"/>
        </w:rPr>
        <w:t>C</w:t>
      </w:r>
      <w:r w:rsidR="00B41A62">
        <w:rPr>
          <w:rFonts w:cs="Times New Roman"/>
        </w:rPr>
        <w:t>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2211A8">
        <w:rPr>
          <w:rFonts w:cs="Times New Roman"/>
        </w:rPr>
        <w:t>,</w:t>
      </w:r>
      <w:r w:rsidR="00E61616">
        <w:rPr>
          <w:rFonts w:cs="Times New Roman"/>
        </w:rPr>
        <w:t xml:space="preserve"> predicted </w:t>
      </w:r>
      <w:r w:rsidR="00E61616" w:rsidRPr="00E61616">
        <w:rPr>
          <w:rFonts w:cs="Times New Roman"/>
          <w:i/>
        </w:rPr>
        <w:t>in situ</w:t>
      </w:r>
      <w:r w:rsidR="00E61616">
        <w:rPr>
          <w:rFonts w:cs="Times New Roman"/>
        </w:rPr>
        <w:t xml:space="preserve"> here for the first time,</w:t>
      </w:r>
      <w:r w:rsidR="004B52B9">
        <w:rPr>
          <w:rFonts w:cs="Times New Roman"/>
        </w:rPr>
        <w:t xml:space="preserve"> ranged </w:t>
      </w:r>
      <w:proofErr w:type="gramStart"/>
      <w:r w:rsidR="004B52B9">
        <w:rPr>
          <w:rFonts w:cs="Times New Roman"/>
        </w:rPr>
        <w:t>from 0.2 to 1.5 d</w:t>
      </w:r>
      <w:r w:rsidR="004B52B9" w:rsidRPr="00C51C18">
        <w:rPr>
          <w:rFonts w:cs="Times New Roman"/>
          <w:vertAlign w:val="superscript"/>
        </w:rPr>
        <w:t>-1</w:t>
      </w:r>
      <w:r w:rsidR="004B52B9">
        <w:rPr>
          <w:rFonts w:cs="Times New Roman"/>
        </w:rPr>
        <w:t>,</w:t>
      </w:r>
      <w:proofErr w:type="gramEnd"/>
      <w:r w:rsidR="004B52B9">
        <w:rPr>
          <w:rFonts w:cs="Times New Roman"/>
        </w:rPr>
        <w:t xml:space="preserve"> wit</w:t>
      </w:r>
      <w:r w:rsidR="0015440D">
        <w:rPr>
          <w:rFonts w:cs="Times New Roman"/>
        </w:rPr>
        <w:t xml:space="preserve">h the highest </w:t>
      </w:r>
      <w:r w:rsidR="00871A04">
        <w:rPr>
          <w:rFonts w:cs="Times New Roman"/>
        </w:rPr>
        <w:t>rates</w:t>
      </w:r>
      <w:r w:rsidR="0015440D">
        <w:rPr>
          <w:rFonts w:cs="Times New Roman"/>
        </w:rPr>
        <w:t xml:space="preserve">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E61616">
        <w:rPr>
          <w:rFonts w:cs="Times New Roman"/>
          <w:i/>
        </w:rPr>
        <w:t>.</w:t>
      </w:r>
      <w:r w:rsidR="00E61616">
        <w:rPr>
          <w:rFonts w:cs="Times New Roman"/>
        </w:rPr>
        <w:t xml:space="preserve"> These division rates </w:t>
      </w:r>
      <w:r w:rsidR="004B52B9">
        <w:rPr>
          <w:rFonts w:cs="Times New Roman"/>
        </w:rPr>
        <w:t>were positively correlated with concentrations of dissolved inorganic nitrogen and phosphorus</w:t>
      </w:r>
      <w:r w:rsidR="00CA2EC6">
        <w:rPr>
          <w:rFonts w:cs="Times New Roman"/>
        </w:rPr>
        <w:t xml:space="preserve">, suggesting nutrient </w:t>
      </w:r>
      <w:r w:rsidR="00871A04">
        <w:rPr>
          <w:rFonts w:cs="Times New Roman"/>
        </w:rPr>
        <w:t xml:space="preserve">availability, rather than light conditions, limits the growth </w:t>
      </w:r>
      <w:r w:rsidR="00CA2EC6">
        <w:rPr>
          <w:rFonts w:cs="Times New Roman"/>
        </w:rPr>
        <w:t xml:space="preserve">of cryptophyte cells in the Columbia </w:t>
      </w:r>
      <w:r w:rsidR="00871A04">
        <w:rPr>
          <w:rFonts w:cs="Times New Roman"/>
        </w:rPr>
        <w:t>River estuary</w:t>
      </w:r>
      <w:r w:rsidR="004B52B9">
        <w:rPr>
          <w:rFonts w:cs="Times New Roman"/>
        </w:rPr>
        <w:t xml:space="preserve">. </w:t>
      </w:r>
      <w:r w:rsidR="00FB7F63">
        <w:rPr>
          <w:rFonts w:cs="Times New Roman"/>
        </w:rPr>
        <w:t xml:space="preserve">Calculations of </w:t>
      </w:r>
      <w:r w:rsidR="00705102" w:rsidRPr="00F1755A">
        <w:rPr>
          <w:rFonts w:cs="Times New Roman"/>
          <w:i/>
        </w:rPr>
        <w:t>T</w:t>
      </w:r>
      <w:r w:rsidR="00705102">
        <w:rPr>
          <w:rFonts w:cs="Times New Roman"/>
          <w:i/>
        </w:rPr>
        <w:t>.</w:t>
      </w:r>
      <w:r w:rsidR="00705102" w:rsidRPr="00F1755A">
        <w:rPr>
          <w:rFonts w:cs="Times New Roman"/>
          <w:i/>
        </w:rPr>
        <w:t xml:space="preserve"> amphioxeia</w:t>
      </w:r>
      <w:r w:rsidR="00705102">
        <w:rPr>
          <w:rFonts w:cs="Times New Roman"/>
        </w:rPr>
        <w:t xml:space="preserve"> </w:t>
      </w:r>
      <w:r w:rsidR="00FB7F63">
        <w:rPr>
          <w:rFonts w:cs="Times New Roman"/>
        </w:rPr>
        <w:t xml:space="preserve">production compared to </w:t>
      </w:r>
      <w:r w:rsidR="00705102" w:rsidRPr="00705102">
        <w:rPr>
          <w:rFonts w:cs="Times New Roman"/>
          <w:i/>
        </w:rPr>
        <w:t>M. major</w:t>
      </w:r>
      <w:r w:rsidR="00705102">
        <w:rPr>
          <w:rFonts w:cs="Times New Roman"/>
        </w:rPr>
        <w:t xml:space="preserve"> abundances show</w:t>
      </w:r>
      <w:r w:rsidR="00AB08C3">
        <w:rPr>
          <w:rFonts w:cs="Times New Roman"/>
        </w:rPr>
        <w:t>ed</w:t>
      </w:r>
      <w:r w:rsidR="00705102">
        <w:rPr>
          <w:rFonts w:cs="Times New Roman"/>
        </w:rPr>
        <w:t xml:space="preserve"> that the growth of the ciliate </w:t>
      </w:r>
      <w:r w:rsidR="004B3E05">
        <w:rPr>
          <w:rFonts w:cs="Times New Roman"/>
        </w:rPr>
        <w:t xml:space="preserve">during the survey </w:t>
      </w:r>
      <w:r w:rsidR="00705102">
        <w:rPr>
          <w:rFonts w:cs="Times New Roman"/>
        </w:rPr>
        <w:t>may have been limited by prey availability</w:t>
      </w:r>
      <w:r w:rsidR="00177D9D">
        <w:rPr>
          <w:rFonts w:cs="Times New Roman"/>
        </w:rPr>
        <w:t>.</w:t>
      </w:r>
    </w:p>
    <w:p w14:paraId="0FF326DC" w14:textId="2C350700" w:rsidR="008D5305" w:rsidRPr="00FC5E5F" w:rsidRDefault="008D5305" w:rsidP="003218A1">
      <w:pPr>
        <w:spacing w:line="480" w:lineRule="auto"/>
        <w:rPr>
          <w:rFonts w:cs="Times New Roman"/>
          <w:bCs/>
        </w:rPr>
      </w:pPr>
    </w:p>
    <w:p w14:paraId="7E268815" w14:textId="5105BA70" w:rsidR="008D5305" w:rsidRDefault="008D5305" w:rsidP="003218A1">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217383">
        <w:rPr>
          <w:rFonts w:cs="Times New Roman"/>
          <w:bCs/>
        </w:rPr>
        <w:t>; SeaFlow</w:t>
      </w:r>
      <w:r w:rsidR="004D249F">
        <w:rPr>
          <w:rFonts w:cs="Times New Roman"/>
          <w:bCs/>
        </w:rPr>
        <w:t>.</w:t>
      </w:r>
      <w:r>
        <w:rPr>
          <w:rFonts w:cs="Times New Roman"/>
          <w:b/>
          <w:bCs/>
        </w:rPr>
        <w:br w:type="page"/>
      </w:r>
    </w:p>
    <w:p w14:paraId="273F7661" w14:textId="77777777" w:rsidR="008D5305" w:rsidRDefault="008D5305" w:rsidP="003218A1">
      <w:pPr>
        <w:spacing w:line="480" w:lineRule="auto"/>
        <w:ind w:firstLine="288"/>
        <w:outlineLvl w:val="0"/>
        <w:rPr>
          <w:rFonts w:cs="Times New Roman"/>
          <w:b/>
          <w:bCs/>
        </w:rPr>
      </w:pPr>
      <w:r>
        <w:rPr>
          <w:rFonts w:cs="Times New Roman"/>
          <w:b/>
          <w:bCs/>
        </w:rPr>
        <w:lastRenderedPageBreak/>
        <w:t>INTRODUCTION</w:t>
      </w:r>
    </w:p>
    <w:p w14:paraId="394A7214" w14:textId="5AAAF156" w:rsidR="008D5305" w:rsidRPr="00FC5E5F" w:rsidRDefault="008D5305" w:rsidP="003218A1">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w:t>
      </w:r>
      <w:r w:rsidR="005D1B72">
        <w:rPr>
          <w:rFonts w:cs="Times New Roman"/>
          <w:bCs/>
        </w:rPr>
        <w:t xml:space="preserve">was </w:t>
      </w:r>
      <w:r w:rsidRPr="00FC5E5F">
        <w:rPr>
          <w:rFonts w:cs="Times New Roman"/>
          <w:bCs/>
        </w:rPr>
        <w:t xml:space="preserve">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xml:space="preserve">) </w:t>
      </w:r>
      <w:r w:rsidR="00A766CD">
        <w:rPr>
          <w:rFonts w:cs="Times New Roman"/>
          <w:bCs/>
        </w:rPr>
        <w:fldChar w:fldCharType="begin"/>
      </w:r>
      <w:r w:rsidR="00992F08">
        <w:rPr>
          <w:rFonts w:cs="Times New Roman"/>
          <w:bCs/>
        </w:rPr>
        <w:instrText xml:space="preserve"> ADDIN PAPERS2_CITATIONS &lt;citation&gt;&lt;uuid&gt;855DA55F-55CC-4A01-81C0-B2586D592391&lt;/uuid&gt;&lt;priority&gt;0&lt;/priority&gt;&lt;publications&gt;&lt;publication&gt;&lt;volume&gt;10&lt;/volume&gt;&lt;publication_date&gt;99190800001200000000200000&lt;/publication_date&gt;&lt;startpage&gt;131&lt;/startpage&gt;&lt;title&gt;Untersuchungen zur Feststellung des vollständigen Gehaltes des Meeres an Plankton&lt;/title&gt;&lt;uuid&gt;E69F5AE1-6E66-4E7B-AC00-2526A3B670A5&lt;/uuid&gt;&lt;subtype&gt;1&lt;/subtype&gt;&lt;publisher&gt;Wissensch. Meeresuntersuchungen&lt;/publisher&gt;&lt;type&gt;0&lt;/type&gt;&lt;endpage&gt;370&lt;/endpage&gt;&lt;url&gt;http://scholar.google.com/scholar?q=related:AayGhDP018oJ:scholar.google.com/&amp;amp;hl=en&amp;amp;num=20&amp;amp;as_sdt=0,5&lt;/url&gt;&lt;authors&gt;&lt;author&gt;&lt;firstName&gt;H&lt;/firstName&gt;&lt;lastName&gt;Lohmann&lt;/lastName&gt;&lt;/author&gt;&lt;/authors&gt;&lt;/publication&gt;&lt;/publications&gt;&lt;cites&gt;&lt;/cites&gt;&lt;/citation&gt;</w:instrText>
      </w:r>
      <w:r w:rsidR="00A766CD">
        <w:rPr>
          <w:rFonts w:cs="Times New Roman"/>
          <w:bCs/>
        </w:rPr>
        <w:fldChar w:fldCharType="separate"/>
      </w:r>
      <w:r w:rsidR="009A46E9">
        <w:rPr>
          <w:rFonts w:eastAsiaTheme="minorEastAsia" w:cs="Times New Roman"/>
          <w:color w:val="auto"/>
          <w:lang w:eastAsia="en-US" w:bidi="ar-SA"/>
        </w:rPr>
        <w:t>(Lohmann 1908)</w:t>
      </w:r>
      <w:r w:rsidR="00A766CD">
        <w:rPr>
          <w:rFonts w:cs="Times New Roman"/>
          <w:bCs/>
        </w:rPr>
        <w:fldChar w:fldCharType="end"/>
      </w:r>
      <w:r w:rsidR="00A766CD">
        <w:rPr>
          <w:rFonts w:cs="Times New Roman"/>
          <w:bCs/>
        </w:rPr>
        <w:t xml:space="preserve"> </w:t>
      </w:r>
      <w:r w:rsidR="005E3B87">
        <w:rPr>
          <w:rFonts w:cs="Times New Roman"/>
          <w:bCs/>
        </w:rPr>
        <w:t>Jankowski</w:t>
      </w:r>
      <w:r w:rsidRPr="00FC5E5F">
        <w:rPr>
          <w:rFonts w:cs="Times New Roman"/>
          <w:bCs/>
        </w:rPr>
        <w:t xml:space="preserve"> 1976</w:t>
      </w:r>
      <w:r w:rsidR="00A62B51">
        <w:rPr>
          <w:rFonts w:cs="Times New Roman"/>
          <w:bCs/>
        </w:rPr>
        <w:t xml:space="preserve"> species complex </w:t>
      </w:r>
      <w:r w:rsidR="00A766CD">
        <w:rPr>
          <w:rFonts w:cs="Times New Roman"/>
          <w:bCs/>
          <w:highlight w:val="yellow"/>
        </w:rPr>
        <w:fldChar w:fldCharType="begin"/>
      </w:r>
      <w:r w:rsidR="00BE122B">
        <w:rPr>
          <w:rFonts w:cs="Times New Roman"/>
          <w:bCs/>
          <w:highlight w:val="yellow"/>
        </w:rPr>
        <w:instrText xml:space="preserve"> ADDIN PAPERS2_CITATIONS &lt;citation&gt;&lt;uuid&gt;9444A228-F99C-429A-A363-019C9806A165&lt;/uuid&gt;&lt;priority&gt;1&lt;/priority&gt;&lt;publications&gt;&lt;publication&gt;&lt;volume&gt;59&lt;/volume&gt;&lt;publication_date&gt;99201212031200000000222000&lt;/publication_date&gt;&lt;number&gt;4&lt;/number&gt;&lt;doi&gt;10.1111/j.1550-7408.2012.00630.x&lt;/doi&gt;&lt;startpage&gt;374&lt;/startpage&gt;&lt;title&gt;Studies on the Genus Mesodinium II. Ultrastructural and Molecular Investigations of Five Marine Species Help Clarifying the Taxonomy&lt;/title&gt;&lt;uuid&gt;1453EFA2-3E73-4837-8CCA-7BF0A743255F&lt;/uuid&gt;&lt;subtype&gt;400&lt;/subtype&gt;&lt;endpage&gt;400&lt;/endpage&gt;&lt;type&gt;400&lt;/type&gt;&lt;url&gt;http://onlinelibrary.wiley.com.libezproxy.open.ac.uk/doi/10.1111/j.1550-7408.2012.00630.x/full&lt;/url&gt;&lt;bundle&gt;&lt;publication&gt;&lt;url&gt;http://onlinelibrary.wiley.com&lt;/url&gt;&lt;title&gt;The Journal of Eukaryotic Microbiology&lt;/title&gt;&lt;type&gt;-100&lt;/type&gt;&lt;subtype&gt;-100&lt;/subtype&gt;&lt;uuid&gt;0614B4B8-9080-4B07-87D9-F054432664D5&lt;/uuid&gt;&lt;/publication&gt;&lt;/bundle&gt;&lt;authors&gt;&lt;author&gt;&lt;firstName&gt;Lydia&lt;/firstName&gt;&lt;lastName&gt;Garcia Cuetos&lt;/lastName&gt;&lt;/author&gt;&lt;author&gt;&lt;firstName&gt;Ojvind&lt;/firstName&gt;&lt;lastName&gt;Moestrup&lt;/lastName&gt;&lt;/author&gt;&lt;author&gt;&lt;firstName&gt;Per&lt;/firstName&gt;&lt;middleNames&gt;J&lt;/middleNames&gt;&lt;lastName&gt;Hansen&lt;/lastName&gt;&lt;/author&gt;&lt;/authors&gt;&lt;/publication&gt;&lt;/publications&gt;&lt;cites&gt;&lt;/cites&gt;&lt;/citation&gt;</w:instrText>
      </w:r>
      <w:r w:rsidR="00A766CD">
        <w:rPr>
          <w:rFonts w:cs="Times New Roman"/>
          <w:bCs/>
          <w:highlight w:val="yellow"/>
        </w:rPr>
        <w:fldChar w:fldCharType="separate"/>
      </w:r>
      <w:r w:rsidR="009A46E9">
        <w:rPr>
          <w:rFonts w:eastAsiaTheme="minorEastAsia" w:cs="Times New Roman"/>
          <w:color w:val="auto"/>
          <w:lang w:eastAsia="en-US" w:bidi="ar-SA"/>
        </w:rPr>
        <w:t>(Garcia Cuetos et al. 2012)</w:t>
      </w:r>
      <w:r w:rsidR="00A766CD">
        <w:rPr>
          <w:rFonts w:cs="Times New Roman"/>
          <w:bCs/>
          <w:highlight w:val="yellow"/>
        </w:rPr>
        <w:fldChar w:fldCharType="end"/>
      </w:r>
      <w:r w:rsidR="005D1B72">
        <w:rPr>
          <w:rFonts w:cs="Times New Roman"/>
          <w:bCs/>
        </w:rPr>
        <w:t xml:space="preserve"> and</w:t>
      </w:r>
      <w:r w:rsidRPr="00FC5E5F">
        <w:rPr>
          <w:rFonts w:cs="Times New Roman"/>
          <w:bCs/>
        </w:rPr>
        <w:t xml:space="preserve">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992F08">
        <w:rPr>
          <w:rFonts w:cs="Times New Roman"/>
          <w:bCs/>
          <w:i/>
        </w:rPr>
        <w:fldChar w:fldCharType="begin"/>
      </w:r>
      <w:r w:rsidR="00BE122B">
        <w:rPr>
          <w:rFonts w:cs="Times New Roman"/>
          <w:bCs/>
          <w:i/>
        </w:rPr>
        <w:instrText xml:space="preserve"> ADDIN PAPERS2_CITATIONS &lt;citation&gt;&lt;uuid&gt;24DF6C8D-5766-42EE-89E6-3871824CB1DD&lt;/uuid&gt;&lt;priority&gt;2&lt;/priority&gt;&lt;publications&gt;&lt;publication&gt;&lt;volume&gt;62&lt;/volume&gt;&lt;publication_date&gt;99201101041200000000222000&lt;/publication_date&gt;&lt;number&gt;1&lt;/number&gt;&lt;doi&gt;10.3354/ame01460&lt;/doi&gt;&lt;startpage&gt;85&lt;/startpage&gt;&lt;title&gt;Myrionecta rubra population genetic diversity and its cryptophyte chloroplast specificity in recurrent red tides in the Columbia River estuary&lt;/title&gt;&lt;uuid&gt;BF966DA7-28CA-4EC7-BA44-2621834019F6&lt;/uuid&gt;&lt;subtype&gt;400&lt;/subtype&gt;&lt;endpage&gt;97&lt;/endpage&gt;&lt;type&gt;400&lt;/type&gt;&lt;url&gt;http://www.int-res.com/abstracts/ame/v62/n1/p85-97/&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L&lt;/firstName&gt;&lt;lastName&gt;Herfort&lt;/lastName&gt;&lt;/author&gt;&lt;author&gt;&lt;firstName&gt;T.D.&lt;/firstName&gt;&lt;lastName&gt;Peterson&lt;/lastName&gt;&lt;/author&gt;&lt;author&gt;&lt;firstName&gt;L&lt;/firstName&gt;&lt;middleNames&gt;A&lt;/middleNames&gt;&lt;lastName&gt;McCue&lt;/lastName&gt;&lt;/author&gt;&lt;author&gt;&lt;firstName&gt;B&lt;/firstName&gt;&lt;middleNames&gt;C&lt;/middleNames&gt;&lt;lastName&gt;Crump&lt;/lastName&gt;&lt;/author&gt;&lt;author&gt;&lt;firstName&gt;F&lt;/firstName&gt;&lt;middleNames&gt;G&lt;/middleNames&gt;&lt;lastName&gt;Prahl&lt;/lastName&gt;&lt;/author&gt;&lt;author&gt;&lt;firstName&gt;A. M.&lt;/firstName&gt;&lt;lastName&gt;Baptista&lt;/lastName&gt;&lt;/author&gt;&lt;author&gt;&lt;firstName&gt;V&lt;/firstName&gt;&lt;lastName&gt;Campbell&lt;/lastName&gt;&lt;/author&gt;&lt;author&gt;&lt;firstName&gt;R&lt;/firstName&gt;&lt;lastName&gt;Warnick&lt;/lastName&gt;&lt;/author&gt;&lt;author&gt;&lt;firstName&gt;M&lt;/firstName&gt;&lt;lastName&gt;Selby&lt;/lastName&gt;&lt;/author&gt;&lt;author&gt;&lt;firstName&gt;G&lt;/firstName&gt;&lt;middleNames&gt;C&lt;/middleNames&gt;&lt;lastName&gt;Roegner&lt;/lastName&gt;&lt;/author&gt;&lt;author&gt;&lt;firstName&gt;P&lt;/firstName&gt;&lt;lastName&gt;Zuber&lt;/lastName&gt;&lt;/author&gt;&lt;/authors&gt;&lt;/publication&gt;&lt;/publications&gt;&lt;cites&gt;&lt;/cites&gt;&lt;/citation&gt;</w:instrText>
      </w:r>
      <w:r w:rsidR="00992F08">
        <w:rPr>
          <w:rFonts w:cs="Times New Roman"/>
          <w:bCs/>
          <w:i/>
        </w:rPr>
        <w:fldChar w:fldCharType="separate"/>
      </w:r>
      <w:r w:rsidR="002C4D0A">
        <w:rPr>
          <w:rFonts w:eastAsiaTheme="minorEastAsia" w:cs="Times New Roman"/>
          <w:color w:val="auto"/>
          <w:lang w:eastAsia="en-US" w:bidi="ar-SA"/>
        </w:rPr>
        <w:t>(Herfort et al. 2011)</w:t>
      </w:r>
      <w:r w:rsidR="00992F08">
        <w:rPr>
          <w:rFonts w:cs="Times New Roman"/>
          <w:bCs/>
          <w:i/>
        </w:rPr>
        <w:fldChar w:fldCharType="end"/>
      </w:r>
      <w:r w:rsidR="00992F08">
        <w:rPr>
          <w:rFonts w:cs="Times New Roman"/>
          <w:bCs/>
        </w:rPr>
        <w:t xml:space="preserve">. </w:t>
      </w:r>
      <w:r w:rsidRPr="00FC5E5F">
        <w:rPr>
          <w:rFonts w:cs="Times New Roman"/>
          <w:bCs/>
        </w:rPr>
        <w:t xml:space="preserve">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w:t>
      </w:r>
      <w:r w:rsidR="00992F08">
        <w:rPr>
          <w:rFonts w:cs="Times New Roman"/>
          <w:bCs/>
        </w:rPr>
        <w:fldChar w:fldCharType="begin"/>
      </w:r>
      <w:r w:rsidR="00BE122B">
        <w:rPr>
          <w:rFonts w:cs="Times New Roman"/>
          <w:bCs/>
        </w:rPr>
        <w:instrText xml:space="preserve"> ADDIN PAPERS2_CITATIONS &lt;citation&gt;&lt;uuid&gt;5B8D46C1-6EFF-4E35-B74E-0975A90BB83E&lt;/uuid&gt;&lt;priority&gt;3&lt;/priority&gt;&lt;publications&gt;&lt;publication&gt;&lt;volume&gt;58&lt;/volume&gt;&lt;publication_date&gt;99198900001200000000200000&lt;/publication_date&gt;&lt;doi&gt;10.3354/meps058161&lt;/doi&gt;&lt;startpage&gt;161&lt;/startpage&gt;&lt;title&gt;Mesodinium rubrum: the phytoplankter that wasn't&lt;/title&gt;&lt;uuid&gt;634C0C84-1CC3-48E5-A38F-55499D7CCFC8&lt;/uuid&gt;&lt;subtype&gt;400&lt;/subtype&gt;&lt;publisher&gt;Mar. Ecol. Prog. Ser.&lt;/publisher&gt;&lt;type&gt;400&lt;/type&gt;&lt;endpage&gt;174&lt;/endpage&gt;&lt;url&gt;http://www.int-res.com/articles/meps/58/m058p161.pdf&lt;/url&gt;&lt;bundle&gt;&lt;publication&gt;&lt;publisher&gt;Mar.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W.&lt;/firstName&gt;&lt;lastName&gt;Crawford&lt;/lastName&gt;&lt;/author&gt;&lt;/authors&gt;&lt;/publication&gt;&lt;/publications&gt;&lt;cites&gt;&lt;/cites&gt;&lt;/citation&gt;</w:instrText>
      </w:r>
      <w:r w:rsidR="00992F08">
        <w:rPr>
          <w:rFonts w:cs="Times New Roman"/>
          <w:bCs/>
        </w:rPr>
        <w:fldChar w:fldCharType="separate"/>
      </w:r>
      <w:r w:rsidR="009A46E9">
        <w:rPr>
          <w:rFonts w:eastAsiaTheme="minorEastAsia" w:cs="Times New Roman"/>
          <w:color w:val="auto"/>
          <w:lang w:eastAsia="en-US" w:bidi="ar-SA"/>
        </w:rPr>
        <w:t>(Crawford 1989)</w:t>
      </w:r>
      <w:r w:rsidR="00992F08">
        <w:rPr>
          <w:rFonts w:cs="Times New Roman"/>
          <w:bCs/>
        </w:rPr>
        <w:fldChar w:fldCharType="end"/>
      </w:r>
      <w:r w:rsidRPr="00FC5E5F">
        <w:rPr>
          <w:rFonts w:cs="Times New Roman"/>
          <w:bCs/>
        </w:rPr>
        <w:t xml:space="preserve">.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 xml:space="preserve">systems </w:t>
      </w:r>
      <w:r w:rsidR="00992F08">
        <w:rPr>
          <w:rFonts w:cs="Times New Roman"/>
          <w:bCs/>
        </w:rPr>
        <w:fldChar w:fldCharType="begin"/>
      </w:r>
      <w:r w:rsidR="00BE122B">
        <w:rPr>
          <w:rFonts w:cs="Times New Roman"/>
          <w:bCs/>
        </w:rPr>
        <w:instrText xml:space="preserve"> ADDIN PAPERS2_CITATIONS &lt;citation&gt;&lt;uuid&gt;2DE7CE7E-18E6-4B36-A39E-77BD07F3C210&lt;/uuid&gt;&lt;priority&gt;4&lt;/priority&gt;&lt;publications&gt;&lt;publication&gt;&lt;volume&gt;50&lt;/volume&gt;&lt;publication_date&gt;99198900001200000000200000&lt;/publication_date&gt;&lt;startpage&gt;241&lt;/startpage&gt;&lt;title&gt;Abundance of autotrophic, mixotrophic and heterotrophic planktonic ciliates in shelf and slope waters.&lt;/title&gt;&lt;uuid&gt;632966DC-0304-49F0-A1B2-51E2F030A69B&lt;/uuid&gt;&lt;subtype&gt;400&lt;/subtype&gt;&lt;endpage&gt;254&lt;/endpage&gt;&lt;type&gt;400&lt;/type&gt;&lt;url&gt;https://www.researchgate.net/profile/Diane_Stoecker/publication/242551424_Abundance_of_autotrophic_mixotrophic_and_heterotrophic_planktonic_ciliates_in_shelf_and_slope_waters/links/00b7d52a757b525571000000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D&lt;/firstName&gt;&lt;middleNames&gt;K&lt;/middleNames&gt;&lt;lastName&gt;Stoecker&lt;/lastName&gt;&lt;/author&gt;&lt;author&gt;&lt;firstName&gt;A&lt;/firstName&gt;&lt;lastName&gt;Taniguchi&lt;/lastName&gt;&lt;/author&gt;&lt;author&gt;&lt;firstName&gt;Ann&lt;/firstName&gt;&lt;middleNames&gt;E&lt;/middleNames&gt;&lt;lastName&gt;Michaels&lt;/lastName&gt;&lt;/author&gt;&lt;/authors&gt;&lt;/publication&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bCs/>
        </w:rPr>
        <w:fldChar w:fldCharType="separate"/>
      </w:r>
      <w:r w:rsidR="0074646E">
        <w:rPr>
          <w:rFonts w:eastAsiaTheme="minorEastAsia" w:cs="Times New Roman"/>
          <w:color w:val="auto"/>
          <w:lang w:eastAsia="en-US" w:bidi="ar-SA"/>
        </w:rPr>
        <w:t>(Stoecker et al. 1989, Herfort et al. 2012)</w:t>
      </w:r>
      <w:r w:rsidR="00992F08">
        <w:rPr>
          <w:rFonts w:cs="Times New Roman"/>
          <w:bCs/>
        </w:rPr>
        <w:fldChar w:fldCharType="end"/>
      </w:r>
      <w:r w:rsidR="00992F08">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6BA845B1" w:rsidR="00FA5582" w:rsidRPr="00FC5E5F" w:rsidRDefault="008D5305" w:rsidP="003218A1">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992F08">
        <w:rPr>
          <w:rFonts w:cs="Times New Roman"/>
        </w:rPr>
        <w:fldChar w:fldCharType="begin"/>
      </w:r>
      <w:r w:rsidR="00BE122B">
        <w:rPr>
          <w:rFonts w:cs="Times New Roman"/>
        </w:rPr>
        <w:instrText xml:space="preserve"> ADDIN PAPERS2_CITATIONS &lt;citation&gt;&lt;uuid&gt;4279E30C-FEC0-4F66-BD42-4AD721EB28B5&lt;/uuid&gt;&lt;priority&gt;5&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 xml:space="preserve">(Herfort </w:t>
      </w:r>
      <w:r w:rsidR="009A46E9">
        <w:rPr>
          <w:rFonts w:eastAsiaTheme="minorEastAsia" w:cs="Times New Roman"/>
          <w:color w:val="auto"/>
          <w:lang w:eastAsia="en-US" w:bidi="ar-SA"/>
        </w:rPr>
        <w:t>et al. 2011)</w:t>
      </w:r>
      <w:r w:rsidR="00992F08">
        <w:rPr>
          <w:rFonts w:cs="Times New Roman"/>
        </w:rPr>
        <w:fldChar w:fldCharType="end"/>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992F08">
        <w:rPr>
          <w:rFonts w:cs="Times New Roman"/>
        </w:rPr>
        <w:fldChar w:fldCharType="begin"/>
      </w:r>
      <w:r w:rsidR="00BE122B">
        <w:rPr>
          <w:rFonts w:cs="Times New Roman"/>
        </w:rPr>
        <w:instrText xml:space="preserve"> ADDIN PAPERS2_CITATIONS &lt;citation&gt;&lt;uuid&gt;B9FD393B-8BD4-40FA-A7D4-530408EF8805&lt;/uuid&gt;&lt;priority&gt;6&lt;/priority&gt;&lt;publications&gt;&lt;publication&gt;&lt;volume&gt;35&lt;/volume&gt;&lt;publication_date&gt;99201202291200000000222000&lt;/publication_date&gt;&lt;number&gt;3&lt;/number&gt;&lt;doi&gt;10.1007/s12237-012-9485-z&lt;/doi&gt;&lt;startpage&gt;878&lt;/startpage&gt;&lt;title&gt;Red Waters of Myrionecta rubra are Biogeochemical Hotspots for the Columbia River Estuary with Impacts on Primary/Secondary Productions and Nutrient Cycles&lt;/title&gt;&lt;uuid&gt;5F7369AE-63E4-4D4E-9F28-7E14A5582053&lt;/uuid&gt;&lt;subtype&gt;400&lt;/subtype&gt;&lt;endpage&gt;891&lt;/endpage&gt;&lt;type&gt;400&lt;/type&gt;&lt;url&gt;http://link.springer.com/10.1007/s12237-012-9485-z&lt;/url&gt;&lt;bundle&gt;&lt;publication&gt;&lt;title&gt;Estuaries and Coasts&lt;/title&gt;&lt;type&gt;-100&lt;/type&gt;&lt;subtype&gt;-100&lt;/subtype&gt;&lt;uuid&gt;FDF5A409-41C6-41FD-94A9-256A295AED22&lt;/uuid&gt;&lt;/publication&gt;&lt;/bundle&gt;&lt;authors&gt;&lt;author&gt;&lt;firstName&gt;Lydie&lt;/firstName&gt;&lt;lastName&gt;Herfort&lt;/lastName&gt;&lt;/author&gt;&lt;author&gt;&lt;firstName&gt;Tawnya D.&lt;/firstName&gt;&lt;lastName&gt;Peterson&lt;/lastName&gt;&lt;/author&gt;&lt;author&gt;&lt;firstName&gt;Fredrick&lt;/firstName&gt;&lt;middleNames&gt;G&lt;/middleNames&gt;&lt;lastName&gt;Prahl&lt;/lastName&gt;&lt;/author&gt;&lt;author&gt;&lt;firstName&gt;Lee&lt;/firstName&gt;&lt;middleNames&gt;Ann&lt;/middleNames&gt;&lt;lastName&gt;McCue&lt;/lastName&gt;&lt;/author&gt;&lt;author&gt;&lt;firstName&gt;Joseph&lt;/firstName&gt;&lt;middleNames&gt;A&lt;/middleNames&gt;&lt;lastName&gt;Needoba&lt;/lastName&gt;&lt;/author&gt;&lt;author&gt;&lt;firstName&gt;Byron&lt;/firstName&gt;&lt;middleNames&gt;C&lt;/middleNames&gt;&lt;lastName&gt;Crump&lt;/lastName&gt;&lt;/author&gt;&lt;author&gt;&lt;firstName&gt;G. Curtis&lt;/firstName&gt;&lt;lastName&gt;Roegner&lt;/lastName&gt;&lt;/author&gt;&lt;author&gt;&lt;firstName&gt;Victoria&lt;/firstName&gt;&lt;lastName&gt;Campb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(Herfort et al. 2012)</w:t>
      </w:r>
      <w:r w:rsidR="00992F08">
        <w:rPr>
          <w:rFonts w:cs="Times New Roman"/>
        </w:rPr>
        <w:fldChar w:fldCharType="end"/>
      </w:r>
      <w:r w:rsidRPr="00FC5E5F">
        <w:rPr>
          <w:rFonts w:cs="Times New Roman"/>
        </w:rPr>
        <w:t xml:space="preserve">.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summer neap tides</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C5535E21-A9F3-4B9A-84B9-09C29FE4E7A2&lt;/uuid&gt;&lt;priority&gt;7&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 xml:space="preserve">twater intrusion </w:t>
      </w:r>
      <w:r w:rsidR="00992F08">
        <w:rPr>
          <w:rFonts w:cs="Times New Roman"/>
        </w:rPr>
        <w:fldChar w:fldCharType="begin"/>
      </w:r>
      <w:r w:rsidR="00BE122B">
        <w:rPr>
          <w:rFonts w:cs="Times New Roman"/>
        </w:rPr>
        <w:instrText xml:space="preserve"> ADDIN PAPERS2_CITATIONS &lt;citation&gt;&lt;uuid&gt;D9C82928-AB50-4FB3-8BFE-0788E2D9C967&lt;/uuid&gt;&lt;priority&gt;8&lt;/priority&gt;&lt;publications&gt;&lt;publication&gt;&lt;volume&gt;31&lt;/volume&gt;&lt;publication_date&gt;99200801031200000000222000&lt;/publication_date&gt;&lt;number&gt;2&lt;/number&gt;&lt;startpage&gt;269&lt;/startpage&gt;&lt;title&gt;Seasonal variability and estuary-shelf interactions in circulation dynamics of a river- dominated estuary &lt;/title&gt;&lt;uuid&gt;BF5C72C7-B717-4E5A-A396-FE6C55ECBD8C&lt;/uuid&gt;&lt;subtype&gt;400&lt;/subtype&gt;&lt;endpage&gt;288&lt;/endpage&gt;&lt;type&gt;400&lt;/type&gt;&lt;url&gt;http://pdxscholar.library.pdx.edu/cgi/viewcontent.cgi?article=1014&amp;amp;context=cengin_fac&lt;/url&gt;&lt;bundle&gt;&lt;publication&gt;&lt;title&gt;Estuaries and Coasts&lt;/title&gt;&lt;type&gt;-100&lt;/type&gt;&lt;subtype&gt;-100&lt;/subtype&gt;&lt;uuid&gt;FDF5A409-41C6-41FD-94A9-256A295AED22&lt;/uuid&gt;&lt;/publication&gt;&lt;/bundle&gt;&lt;authors&gt;&lt;author&gt;&lt;firstName&gt;Arun&lt;/firstName&gt;&lt;lastName&gt;Chawla&lt;/lastName&gt;&lt;/author&gt;&lt;author&gt;&lt;firstName&gt;David A.&lt;/firstName&gt;&lt;lastName&gt;Jay&lt;/lastName&gt;&lt;/author&gt;&lt;author&gt;&lt;firstName&gt;Antonio M.&lt;/firstName&gt;&lt;lastName&gt;Baptista&lt;/lastName&gt;&lt;/author&gt;&lt;author&gt;&lt;firstName&gt;Michael&lt;/firstName&gt;&lt;middleNames&gt;P&lt;/middleNames&gt;&lt;lastName&gt;Wilkin&lt;/lastName&gt;&lt;/author&gt;&lt;author&gt;&lt;firstName&gt;Charles&lt;/firstName&gt;&lt;lastName&gt;Seaton&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(Chawla et al. 2008)</w:t>
      </w:r>
      <w:r w:rsidR="00992F08">
        <w:rPr>
          <w:rFonts w:cs="Times New Roman"/>
        </w:rPr>
        <w:fldChar w:fldCharType="end"/>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sidR="00485EA4">
        <w:rPr>
          <w:rFonts w:cs="Times New Roman"/>
        </w:rPr>
        <w:t>-</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sidR="00992F08">
        <w:rPr>
          <w:rFonts w:cs="Times New Roman"/>
        </w:rPr>
        <w:t xml:space="preserve"> </w:t>
      </w:r>
      <w:r w:rsidR="00992F08">
        <w:rPr>
          <w:rFonts w:cs="Times New Roman"/>
        </w:rPr>
        <w:fldChar w:fldCharType="begin"/>
      </w:r>
      <w:r w:rsidR="00BE122B">
        <w:rPr>
          <w:rFonts w:cs="Times New Roman"/>
        </w:rPr>
        <w:instrText xml:space="preserve"> ADDIN PAPERS2_CITATIONS &lt;citation&gt;&lt;uuid&gt;17F27CF2-D2C1-4C75-B63A-3D9B368BEAC5&lt;/uuid&gt;&lt;priority&gt;9&lt;/priority&gt;&lt;publications&gt;&lt;publication&gt;&lt;volume&gt;95&lt;/volume&gt;&lt;publication_date&gt;99201112001200000000220000&lt;/publication_date&gt;&lt;number&gt;4&lt;/number&gt;&lt;doi&gt;10.1016/j.ecss.2011.10.015&lt;/doi&gt;&lt;startpage&gt;440&lt;/startpage&gt;&lt;title&gt;Myrionecta rubra (Mesodinium rubrum) bloom initiation in the Columbia River estuary&lt;/title&gt;&lt;uuid&gt;1D1BFA14-8C64-43DD-9FA3-2C0EFAF230BD&lt;/uuid&gt;&lt;subtype&gt;400&lt;/subtype&gt;&lt;endpage&gt;446&lt;/endpage&gt;&lt;type&gt;400&lt;/type&gt;&lt;url&gt;http://linkinghub.elsevier.com/retrieve/pii/S0272771411004264&lt;/url&gt;&lt;bundle&gt;&lt;publication&gt;&lt;title&gt;Estuarine, Coastal and Shelf Science&lt;/title&gt;&lt;type&gt;-100&lt;/type&gt;&lt;subtype&gt;-100&lt;/subtype&gt;&lt;uuid&gt;1B09D12E-8BF2-4A5D-875D-4C97DCF3C547&lt;/uuid&gt;&lt;/publication&gt;&lt;/bundle&gt;&lt;authors&gt;&lt;author&gt;&lt;firstName&gt;Lydie&lt;/firstName&gt;&lt;lastName&gt;Herfort&lt;/lastName&gt;&lt;/author&gt;&lt;author&gt;&lt;firstName&gt;Tawnya D.&lt;/firstName&gt;&lt;lastName&gt;Peterson&lt;/lastName&gt;&lt;/author&gt;&lt;author&gt;&lt;firstName&gt;Victoria&lt;/firstName&gt;&lt;lastName&gt;Campbell&lt;/lastName&gt;&lt;/author&gt;&lt;author&gt;&lt;firstName&gt;Sheedra&lt;/firstName&gt;&lt;lastName&gt;Futrell&lt;/lastName&gt;&lt;/author&gt;&lt;author&gt;&lt;firstName&gt;Peter&lt;/firstName&gt;&lt;lastName&gt;Zuber&lt;/lastName&gt;&lt;/author&gt;&lt;/authors&gt;&lt;/publication&gt;&lt;/publications&gt;&lt;cites&gt;&lt;/cites&gt;&lt;/citation&gt;</w:instrText>
      </w:r>
      <w:r w:rsidR="00992F08">
        <w:rPr>
          <w:rFonts w:cs="Times New Roman"/>
        </w:rPr>
        <w:fldChar w:fldCharType="separate"/>
      </w:r>
      <w:r w:rsidR="002C4D0A">
        <w:rPr>
          <w:rFonts w:eastAsiaTheme="minorEastAsia" w:cs="Times New Roman"/>
          <w:color w:val="auto"/>
          <w:lang w:eastAsia="en-US" w:bidi="ar-SA"/>
        </w:rPr>
        <w:t>(Herfort et al. 2011)</w:t>
      </w:r>
      <w:r w:rsidR="00992F08">
        <w:rPr>
          <w:rFonts w:cs="Times New Roman"/>
        </w:rPr>
        <w:fldChar w:fldCharType="end"/>
      </w:r>
      <w:r w:rsidRPr="00FC5E5F">
        <w:rPr>
          <w:rFonts w:cs="Times New Roman"/>
        </w:rPr>
        <w:t xml:space="preserve">.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sidR="00992F08">
        <w:rPr>
          <w:rFonts w:cs="Times New Roman"/>
        </w:rPr>
        <w:fldChar w:fldCharType="begin"/>
      </w:r>
      <w:r w:rsidR="00BE122B">
        <w:rPr>
          <w:rFonts w:cs="Times New Roman"/>
        </w:rPr>
        <w:instrText xml:space="preserve"> ADDIN PAPERS2_CITATIONS &lt;citation&gt;&lt;uuid&gt;09593B74-52C4-4AC7-BAB0-C3345291B27B&lt;/uuid&gt;&lt;priority&gt;10&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92F08">
        <w:rPr>
          <w:rFonts w:cs="Times New Roman"/>
        </w:rPr>
        <w:fldChar w:fldCharType="separate"/>
      </w:r>
      <w:r w:rsidR="009A46E9">
        <w:rPr>
          <w:rFonts w:eastAsiaTheme="minorEastAsia" w:cs="Times New Roman"/>
          <w:color w:val="auto"/>
          <w:lang w:eastAsia="en-US" w:bidi="ar-SA"/>
        </w:rPr>
        <w:t>(Peterson et al. 2013)</w:t>
      </w:r>
      <w:r w:rsidR="00992F08">
        <w:rPr>
          <w:rFonts w:cs="Times New Roman"/>
        </w:rPr>
        <w:fldChar w:fldCharType="end"/>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D1546B">
        <w:rPr>
          <w:rFonts w:cs="Times New Roman"/>
        </w:rPr>
        <w:fldChar w:fldCharType="begin"/>
      </w:r>
      <w:r w:rsidR="00BE122B">
        <w:rPr>
          <w:rFonts w:cs="Times New Roman"/>
        </w:rPr>
        <w:instrText xml:space="preserve"> ADDIN PAPERS2_CITATIONS &lt;citation&gt;&lt;uuid&gt;F41D8470-E362-4F31-8710-224B1B59E66C&lt;/uuid&gt;&lt;priority&gt;11&lt;/priority&gt;&lt;publications&gt;&lt;publication&gt;&lt;uuid&gt;49BAFE24-E7E6-4D1E-8904-170B5937847C&lt;/uuid&gt;&lt;volume&gt;38&lt;/volume&gt;&lt;doi&gt;10.1007/s00300-015-1686-z&lt;/doi&gt;&lt;startpage&gt;1305&lt;/startpage&gt;&lt;publication_date&gt;99201504011200000000222000&lt;/publication_date&gt;&lt;url&gt;http://link.springer.com/10.1007/s00300-015-1686-z&lt;/url&gt;&lt;type&gt;400&lt;/type&gt;&lt;title&gt;The ciliate Mesodinium rubrum and its cryptophyte prey in Antarctic aquatic environments&lt;/title&gt;&lt;publisher&gt;Springer Berlin Heidelberg&lt;/publisher&gt;&lt;number&gt;8&lt;/number&gt;&lt;subtype&gt;400&lt;/subtype&gt;&lt;endpage&gt;1310&lt;/endpage&gt;&lt;bundle&gt;&lt;publication&gt;&lt;publisher&gt;Springer Berlin Heidelberg&lt;/publisher&gt;&lt;title&gt;Polar Biology&lt;/title&gt;&lt;type&gt;-100&lt;/type&gt;&lt;subtype&gt;-100&lt;/subtype&gt;&lt;uuid&gt;E24E039D-2F45-4BE7-9EA8-D54D45D02B6F&lt;/uuid&gt;&lt;/publication&gt;&lt;/bundle&gt;&lt;authors&gt;&lt;author&gt;&lt;nonDroppingParticle&gt;van den&lt;/nonDroppingParticle&gt;&lt;firstName&gt;John&lt;/firstName&gt;&lt;lastName&gt;Hoff&lt;/lastName&gt;&lt;/author&gt;&lt;author&gt;&lt;firstName&gt;Elanor&lt;/firstName&gt;&lt;lastName&gt;Bell&lt;/lastName&gt;&lt;/author&gt;&lt;/authors&gt;&lt;/publication&gt;&lt;/publications&gt;&lt;cites&gt;&lt;/cites&gt;&lt;/citation&gt;</w:instrText>
      </w:r>
      <w:r w:rsidR="00D1546B">
        <w:rPr>
          <w:rFonts w:cs="Times New Roman"/>
        </w:rPr>
        <w:fldChar w:fldCharType="separate"/>
      </w:r>
      <w:r w:rsidR="009A46E9">
        <w:rPr>
          <w:rFonts w:eastAsiaTheme="minorEastAsia" w:cs="Times New Roman"/>
          <w:color w:val="auto"/>
          <w:lang w:eastAsia="en-US" w:bidi="ar-SA"/>
        </w:rPr>
        <w:t>(van den Hoff &amp; Bell 2015)</w:t>
      </w:r>
      <w:r w:rsidR="00D1546B">
        <w:rPr>
          <w:rFonts w:cs="Times New Roman"/>
        </w:rPr>
        <w:fldChar w:fldCharType="end"/>
      </w:r>
      <w:r w:rsidRPr="00FC5E5F">
        <w:rPr>
          <w:rFonts w:cs="Times New Roman"/>
        </w:rPr>
        <w:t xml:space="preserve">. </w:t>
      </w:r>
      <w:r w:rsidR="00FA5582">
        <w:rPr>
          <w:rFonts w:cs="Times New Roman"/>
        </w:rPr>
        <w:t xml:space="preserve">However, the factors that influence cryptophyte prey population dynamics remain poorly understood in these </w:t>
      </w:r>
      <w:r w:rsidR="00FA5582">
        <w:rPr>
          <w:rFonts w:cs="Times New Roman"/>
        </w:rPr>
        <w:lastRenderedPageBreak/>
        <w:t xml:space="preserve">systems, and the underlying mechanisms linking ciliate and prey populations are unclear. For example, </w:t>
      </w:r>
      <w:r w:rsidR="006015AD">
        <w:rPr>
          <w:rFonts w:cs="Times New Roman"/>
        </w:rPr>
        <w:t>d</w:t>
      </w:r>
      <w:r w:rsidR="00FA5582">
        <w:rPr>
          <w:rFonts w:cs="Times New Roman"/>
        </w:rPr>
        <w:t xml:space="preserve">oes the physiological status of </w:t>
      </w:r>
      <w:r w:rsidR="0010331A">
        <w:rPr>
          <w:rFonts w:cs="Times New Roman"/>
        </w:rPr>
        <w:t xml:space="preserve">free-living </w:t>
      </w:r>
      <w:r w:rsidR="00FA5582">
        <w:rPr>
          <w:rFonts w:cs="Times New Roman"/>
        </w:rPr>
        <w:t xml:space="preserve">cryptophyte prey (as indicated by division rate rather than population size) influence </w:t>
      </w:r>
      <w:r w:rsidR="006015AD">
        <w:rPr>
          <w:rFonts w:cs="Times New Roman"/>
        </w:rPr>
        <w:t>the dynamics</w:t>
      </w:r>
      <w:r w:rsidR="00FA5582">
        <w:rPr>
          <w:rFonts w:cs="Times New Roman"/>
        </w:rPr>
        <w:t xml:space="preserve"> of </w:t>
      </w:r>
      <w:r w:rsidR="00FA5582" w:rsidRPr="009C3985">
        <w:rPr>
          <w:rFonts w:cs="Times New Roman"/>
          <w:i/>
        </w:rPr>
        <w:t>Mesodinium</w:t>
      </w:r>
      <w:r w:rsidR="00FA5582">
        <w:rPr>
          <w:rFonts w:cs="Times New Roman"/>
        </w:rPr>
        <w:t xml:space="preserve"> blooms? </w:t>
      </w:r>
    </w:p>
    <w:p w14:paraId="083D9B80" w14:textId="09F80380" w:rsidR="005B3DC4" w:rsidRDefault="008D5305" w:rsidP="003218A1">
      <w:pPr>
        <w:tabs>
          <w:tab w:val="left" w:pos="5265"/>
        </w:tabs>
        <w:spacing w:line="480" w:lineRule="auto"/>
        <w:ind w:firstLine="288"/>
        <w:rPr>
          <w:rFonts w:cs="Times New Roman"/>
        </w:rPr>
      </w:pPr>
      <w:r w:rsidRPr="00FC5E5F">
        <w:rPr>
          <w:rFonts w:cs="Times New Roman"/>
        </w:rPr>
        <w:tab/>
      </w:r>
      <w:r w:rsidR="00442105">
        <w:rPr>
          <w:rFonts w:cs="Times New Roman"/>
        </w:rPr>
        <w:t>T</w:t>
      </w:r>
      <w:r w:rsidR="00FA5582">
        <w:rPr>
          <w:rFonts w:cs="Times New Roman"/>
        </w:rPr>
        <w:t xml:space="preserve">o investigate the influence of prey population size and physiological status on </w:t>
      </w:r>
      <w:r w:rsidR="006015AD">
        <w:rPr>
          <w:rFonts w:cs="Times New Roman"/>
        </w:rPr>
        <w:t xml:space="preserve">the dynamics </w:t>
      </w:r>
      <w:r w:rsidR="00FA5582">
        <w:rPr>
          <w:rFonts w:cs="Times New Roman"/>
        </w:rPr>
        <w:t xml:space="preserve">of </w:t>
      </w:r>
      <w:r w:rsidR="00FA5582" w:rsidRPr="009C3985">
        <w:rPr>
          <w:rFonts w:cs="Times New Roman"/>
          <w:i/>
        </w:rPr>
        <w:t>Mesodinium</w:t>
      </w:r>
      <w:r w:rsidR="00FA5582">
        <w:rPr>
          <w:rFonts w:cs="Times New Roman"/>
        </w:rPr>
        <w:t xml:space="preserve"> blooms, </w:t>
      </w:r>
      <w:r w:rsidR="00442105">
        <w:rPr>
          <w:rFonts w:cs="Times New Roman"/>
        </w:rPr>
        <w:t>we examined p</w:t>
      </w:r>
      <w:r w:rsidR="00FA5582">
        <w:rPr>
          <w:rFonts w:cs="Times New Roman"/>
        </w:rPr>
        <w:t xml:space="preserve">atterns in </w:t>
      </w:r>
      <w:r w:rsidR="00442105">
        <w:rPr>
          <w:rFonts w:cs="Times New Roman"/>
        </w:rPr>
        <w:t>abundances and</w:t>
      </w:r>
      <w:r w:rsidR="00FA5582">
        <w:rPr>
          <w:rFonts w:cs="Times New Roman"/>
        </w:rPr>
        <w:t xml:space="preserve"> </w:t>
      </w:r>
      <w:r w:rsidR="00442105">
        <w:rPr>
          <w:rFonts w:cs="Times New Roman"/>
        </w:rPr>
        <w:t>division rates</w:t>
      </w:r>
      <w:r w:rsidR="0010331A">
        <w:rPr>
          <w:rFonts w:cs="Times New Roman"/>
        </w:rPr>
        <w:t xml:space="preserve"> for free-living </w:t>
      </w:r>
      <w:r w:rsidR="00442105" w:rsidRPr="00442105">
        <w:rPr>
          <w:rFonts w:cs="Times New Roman"/>
          <w:i/>
        </w:rPr>
        <w:t>T. amphioxeia</w:t>
      </w:r>
      <w:r w:rsidR="00FA5582">
        <w:rPr>
          <w:rFonts w:cs="Times New Roman"/>
        </w:rPr>
        <w:t>. N</w:t>
      </w:r>
      <w:r w:rsidR="00442105">
        <w:rPr>
          <w:rFonts w:cs="Times New Roman"/>
        </w:rPr>
        <w:t xml:space="preserve">umerous factors </w:t>
      </w:r>
      <w:r>
        <w:rPr>
          <w:rFonts w:cs="Times New Roman"/>
        </w:rPr>
        <w:t>influence cell abu</w:t>
      </w:r>
      <w:r w:rsidR="00B068AD">
        <w:rPr>
          <w:rFonts w:cs="Times New Roman"/>
        </w:rPr>
        <w:t>n</w:t>
      </w:r>
      <w:r>
        <w:rPr>
          <w:rFonts w:cs="Times New Roman"/>
        </w:rPr>
        <w:t>dances, including</w:t>
      </w:r>
      <w:r w:rsidRPr="00FC5E5F">
        <w:rPr>
          <w:rFonts w:cs="Times New Roman"/>
        </w:rPr>
        <w:t xml:space="preserve"> 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442105">
        <w:rPr>
          <w:rFonts w:cs="Times New Roman"/>
        </w:rPr>
        <w:t xml:space="preserve">only </w:t>
      </w:r>
      <w:r w:rsidR="00167F52">
        <w:rPr>
          <w:rFonts w:cs="Times New Roman"/>
        </w:rPr>
        <w:t xml:space="preserve">a continuous sampling approach </w:t>
      </w:r>
      <w:r w:rsidR="006015AD">
        <w:rPr>
          <w:rFonts w:cs="Times New Roman"/>
        </w:rPr>
        <w:t xml:space="preserve">can </w:t>
      </w:r>
      <w:r w:rsidR="008427F0">
        <w:rPr>
          <w:rFonts w:cs="Times New Roman"/>
        </w:rPr>
        <w:t>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 xml:space="preserve">e course of a day </w:t>
      </w:r>
      <w:r w:rsidR="00D1546B">
        <w:rPr>
          <w:rFonts w:cs="Times New Roman"/>
        </w:rPr>
        <w:fldChar w:fldCharType="begin"/>
      </w:r>
      <w:r w:rsidR="00BE122B">
        <w:rPr>
          <w:rFonts w:cs="Times New Roman"/>
        </w:rPr>
        <w:instrText xml:space="preserve"> ADDIN PAPERS2_CITATIONS &lt;citation&gt;&lt;uuid&gt;7970BBCC-5E69-4414-BFB9-65C3698D5D51&lt;/uuid&gt;&lt;priority&gt;12&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gt;&lt;volume&gt;111&lt;/volume&gt;&lt;publication_date&gt;99201407081200000000222000&lt;/publication_date&gt;&lt;number&gt;27&lt;/number&gt;&lt;startpage&gt;9852&lt;/startpage&gt;&lt;title&gt;Diel size distributions reveal seasonal growth dynamics of a coastal phytoplankter&lt;/title&gt;&lt;uuid&gt;70D987E0-64E3-4FE2-982C-CE8D24DF59B0&lt;/uuid&gt;&lt;subtype&gt;400&lt;/subtype&gt;&lt;endpage&gt;9857&lt;/endpage&gt;&lt;type&gt;400&lt;/type&gt;&lt;url&gt;http://www.pnas.org/content/111/27/9852.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Kristen&lt;/firstName&gt;&lt;middleNames&gt;R&lt;/middleNames&gt;&lt;lastName&gt;Hunter-Cevera&lt;/lastName&gt;&lt;/author&gt;&lt;author&gt;&lt;firstName&gt;Michael G.&lt;/firstName&gt;&lt;lastName&gt;Neubert&lt;/lastName&gt;&lt;/author&gt;&lt;author&gt;&lt;firstName&gt;Andrew R.&lt;/firstName&gt;&lt;lastName&gt;Solow&lt;/lastName&gt;&lt;/author&gt;&lt;author&gt;&lt;firstName&gt;Robert&lt;/firstName&gt;&lt;middleNames&gt;J&lt;/middleNames&gt;&lt;lastName&gt;Olson&lt;/lastName&gt;&lt;/author&gt;&lt;author&gt;&lt;firstName&gt;Alexi&lt;/firstName&gt;&lt;lastName&gt;Shalapyonok&lt;/lastName&gt;&lt;/author&gt;&lt;author&gt;&lt;firstName&gt;Heidi&lt;/firstName&gt;&lt;middleNames&gt;M&lt;/middleNames&gt;&lt;lastName&gt;Sosik&lt;/lastName&gt;&lt;/author&gt;&lt;/authors&gt;&lt;/publication&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D1546B">
        <w:rPr>
          <w:rFonts w:cs="Times New Roman"/>
        </w:rPr>
        <w:fldChar w:fldCharType="separate"/>
      </w:r>
      <w:r w:rsidR="0074646E">
        <w:rPr>
          <w:rFonts w:eastAsiaTheme="minorEastAsia" w:cs="Times New Roman"/>
          <w:color w:val="auto"/>
          <w:lang w:eastAsia="en-US" w:bidi="ar-SA"/>
        </w:rPr>
        <w:t>(Sosik et al. 2003, Hunter-Cevera et al. 2014, Ribalet et al. 2015)</w:t>
      </w:r>
      <w:r w:rsidR="00D1546B">
        <w:rPr>
          <w:rFonts w:cs="Times New Roman"/>
        </w:rPr>
        <w:fldChar w:fldCharType="end"/>
      </w:r>
      <w:r w:rsidR="008427F0">
        <w:rPr>
          <w:rFonts w:cs="Times New Roman"/>
        </w:rPr>
        <w:t xml:space="preserve">. </w:t>
      </w:r>
      <w:r w:rsidR="005B3DC4">
        <w:rPr>
          <w:rFonts w:cs="Times New Roman"/>
        </w:rPr>
        <w:t>This method eliminates many of the difficulties and biases associated with the determination of cell division rates using discrete sampling techniques</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&lt;citation&gt;&lt;uuid&gt;E12CF6CA-ACE7-405A-9E8C-CCE5744FE775&lt;/uuid&gt;&lt;priority&gt;13&lt;/priority&gt;&lt;publications&gt;&lt;publication&gt;&lt;uuid&gt;F506EC91-7BBD-4A5D-A393-F18792F8B66F&lt;/uuid&gt;&lt;volume&gt;5&lt;/volume&gt;&lt;doi&gt;doi: 10.1146/annurev-marine-121211-172258&lt;/doi&gt;&lt;startpage&gt;247&lt;/startpage&gt;&lt;publication_date&gt;99201301301200000000222000&lt;/publication_date&gt;&lt;url&gt;http://dx.doi.org/10.1146/annurev-marine-121211-172258&lt;/url&gt;&lt;type&gt;400&lt;/type&gt;&lt;title&gt;Evaluation of In Situ Phytoplankton Growth Rates: A Synthesis of Data from Varied Approaches&lt;/title&gt;&lt;publisher&gt;Annual Reviews&lt;/publisher&gt;&lt;location&gt;200,9,30.4102840,-91.1809029&lt;/location&gt;&lt;institution&gt;Department of Environmental Sciences, Louisiana State University, Baton Rouge, LA 70803.&lt;/institution&gt;&lt;number&gt;1&lt;/number&gt;&lt;subtype&gt;400&lt;/subtype&gt;&lt;endpage&gt;268&lt;/endpage&gt;&lt;bundle&gt;&lt;publication&gt;&lt;publisher&gt; Annual Reviews &lt;/publisher&gt;&lt;url&gt;http://www.annualreviews.org&lt;/url&gt;&lt;title&gt;Annual Review of Marine Science&lt;/title&gt;&lt;type&gt;-100&lt;/type&gt;&lt;subtype&gt;-100&lt;/subtype&gt;&lt;uuid&gt;A83B6A6B-E95F-4E19-B5B2-62D2CB6B860E&lt;/uuid&gt;&lt;/publication&gt;&lt;/bundle&gt;&lt;authors&gt;&lt;author&gt;&lt;firstName&gt;Edward&lt;/firstName&gt;&lt;middleNames&gt;A&lt;/middleNames&gt;&lt;lastName&gt;Laws&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(Laws 2013)</w:t>
      </w:r>
      <w:r w:rsidR="00B0285E">
        <w:rPr>
          <w:rFonts w:cs="Times New Roman"/>
        </w:rPr>
        <w:fldChar w:fldCharType="end"/>
      </w:r>
      <w:r w:rsidR="005B3DC4">
        <w:rPr>
          <w:rFonts w:cs="Times New Roman"/>
        </w:rPr>
        <w:t xml:space="preserve">. </w:t>
      </w:r>
    </w:p>
    <w:p w14:paraId="21EA0FC0" w14:textId="5C2493E7" w:rsidR="00CA2EC6" w:rsidRPr="00FC5E5F" w:rsidRDefault="008D5305" w:rsidP="003218A1">
      <w:pPr>
        <w:tabs>
          <w:tab w:val="left" w:pos="5265"/>
        </w:tabs>
        <w:spacing w:line="480" w:lineRule="auto"/>
        <w:rPr>
          <w:rFonts w:cs="Times New Roman"/>
        </w:rPr>
      </w:pPr>
      <w:r>
        <w:rPr>
          <w:rFonts w:cs="Times New Roman"/>
        </w:rPr>
        <w:t xml:space="preserve"> </w:t>
      </w:r>
      <w:r>
        <w:rPr>
          <w:rFonts w:cs="Times New Roman"/>
        </w:rPr>
        <w:tab/>
      </w:r>
      <w:r w:rsidR="00442105">
        <w:rPr>
          <w:rFonts w:cs="Times New Roman"/>
        </w:rPr>
        <w:t xml:space="preserve">Here, we use the continuous flow cytometer, SeaFlow </w:t>
      </w:r>
      <w:r w:rsidR="00B0285E">
        <w:rPr>
          <w:rFonts w:cs="Times New Roman"/>
        </w:rPr>
        <w:fldChar w:fldCharType="begin"/>
      </w:r>
      <w:r w:rsidR="00BE122B">
        <w:rPr>
          <w:rFonts w:cs="Times New Roman"/>
        </w:rPr>
        <w:instrText xml:space="preserve"> ADDIN PAPERS2_CITATIONS &lt;citation&gt;&lt;uuid&gt;C1D49C7E-7C64-421E-A52F-88565FA8A3CB&lt;/uuid&gt;&lt;priority&gt;14&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00B0285E">
        <w:rPr>
          <w:rFonts w:cs="Times New Roman"/>
        </w:rPr>
        <w:t xml:space="preserve"> </w:t>
      </w:r>
      <w:r w:rsidR="00442105">
        <w:rPr>
          <w:rFonts w:cs="Times New Roman"/>
        </w:rPr>
        <w:t xml:space="preserve">to determine cryptophyte abundances and division rates both in the laboratory and during a 4-week survey carried out in 2013. Dissolved nutrient concentrations, salinity, temperature, light irradiance, and abundances of cryptophytes and </w:t>
      </w:r>
      <w:r w:rsidR="00442105">
        <w:rPr>
          <w:rFonts w:cs="Times New Roman"/>
          <w:i/>
        </w:rPr>
        <w:t>M. major</w:t>
      </w:r>
      <w:r w:rsidR="00442105">
        <w:rPr>
          <w:rFonts w:cs="Times New Roman"/>
        </w:rPr>
        <w:t xml:space="preserve"> were determined during red water blooms in the CRE.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B0285E">
        <w:rPr>
          <w:rFonts w:cs="Times New Roman"/>
        </w:rPr>
        <w:t xml:space="preserve"> </w:t>
      </w:r>
      <w:r w:rsidR="00B0285E">
        <w:rPr>
          <w:rFonts w:cs="Times New Roman"/>
        </w:rPr>
        <w:fldChar w:fldCharType="begin"/>
      </w:r>
      <w:r w:rsidR="00BE122B">
        <w:rPr>
          <w:rFonts w:cs="Times New Roman"/>
        </w:rPr>
        <w:instrText xml:space="preserve"> ADDIN PAPERS2_CITATIONS &lt;citation&gt;&lt;uuid&gt;64621628-5D19-4A72-A28F-F7B5F3FDDEEB&lt;/uuid&gt;&lt;priority&gt;15&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(Ribalet et al. 2015)</w:t>
      </w:r>
      <w:r w:rsidR="00B0285E">
        <w:rPr>
          <w:rFonts w:cs="Times New Roman"/>
        </w:rPr>
        <w:fldChar w:fldCharType="end"/>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w:t>
      </w:r>
      <w:r w:rsidR="005E2A0B">
        <w:rPr>
          <w:rFonts w:cs="Times New Roman"/>
        </w:rPr>
        <w:t xml:space="preserve">the dynamics of </w:t>
      </w:r>
      <w:r w:rsidR="00CA2EC6">
        <w:rPr>
          <w:rFonts w:cs="Times New Roman"/>
        </w:rPr>
        <w:t>red water bloom</w:t>
      </w:r>
      <w:r w:rsidR="005E2A0B">
        <w:rPr>
          <w:rFonts w:cs="Times New Roman"/>
        </w:rPr>
        <w:t>s</w:t>
      </w:r>
      <w:r w:rsidR="00CA2EC6">
        <w:rPr>
          <w:rFonts w:cs="Times New Roman"/>
        </w:rPr>
        <w:t>.</w:t>
      </w:r>
    </w:p>
    <w:p w14:paraId="245B8784" w14:textId="465AA561" w:rsidR="008D5305" w:rsidRPr="00FC5E5F" w:rsidRDefault="008D5305" w:rsidP="003218A1">
      <w:pPr>
        <w:tabs>
          <w:tab w:val="left" w:pos="5265"/>
        </w:tabs>
        <w:spacing w:line="480" w:lineRule="auto"/>
        <w:ind w:firstLine="288"/>
        <w:rPr>
          <w:rFonts w:cs="Times New Roman"/>
        </w:rPr>
      </w:pPr>
    </w:p>
    <w:p w14:paraId="666A9E41" w14:textId="77777777" w:rsidR="008D5305" w:rsidRPr="00FE75DC" w:rsidRDefault="008D5305" w:rsidP="003218A1">
      <w:pPr>
        <w:spacing w:line="480" w:lineRule="auto"/>
        <w:ind w:firstLine="288"/>
        <w:rPr>
          <w:rFonts w:cs="Times New Roman"/>
        </w:rPr>
      </w:pPr>
    </w:p>
    <w:p w14:paraId="23461282" w14:textId="77777777" w:rsidR="008D5305" w:rsidRDefault="008D5305" w:rsidP="003218A1">
      <w:pPr>
        <w:spacing w:line="480" w:lineRule="auto"/>
        <w:ind w:firstLine="288"/>
        <w:outlineLvl w:val="0"/>
        <w:rPr>
          <w:rFonts w:cs="Times New Roman"/>
          <w:b/>
          <w:bCs/>
        </w:rPr>
      </w:pPr>
      <w:commentRangeStart w:id="0"/>
      <w:r>
        <w:rPr>
          <w:rFonts w:cs="Times New Roman"/>
          <w:b/>
          <w:bCs/>
        </w:rPr>
        <w:t>METHODS</w:t>
      </w:r>
      <w:commentRangeEnd w:id="0"/>
      <w:r w:rsidR="00A67EBD">
        <w:rPr>
          <w:rStyle w:val="CommentReference"/>
        </w:rPr>
        <w:commentReference w:id="0"/>
      </w:r>
    </w:p>
    <w:p w14:paraId="1CBD6C3B" w14:textId="77777777" w:rsidR="008D5305" w:rsidRPr="00FE75DC" w:rsidRDefault="008D5305" w:rsidP="003218A1">
      <w:pPr>
        <w:spacing w:line="480" w:lineRule="auto"/>
        <w:ind w:firstLine="288"/>
        <w:outlineLvl w:val="0"/>
        <w:rPr>
          <w:rFonts w:cs="Times New Roman"/>
        </w:rPr>
      </w:pPr>
      <w:r w:rsidRPr="00FC5E5F">
        <w:rPr>
          <w:rFonts w:cs="Times New Roman"/>
          <w:b/>
          <w:bCs/>
        </w:rPr>
        <w:t xml:space="preserve">Study Area </w:t>
      </w:r>
    </w:p>
    <w:p w14:paraId="29EDD7D8" w14:textId="2BC072D4" w:rsidR="008D5305" w:rsidRPr="00FC5E5F" w:rsidRDefault="008D5305" w:rsidP="003218A1">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sidR="000269C0">
        <w:rPr>
          <w:rFonts w:cs="Times New Roman"/>
        </w:rPr>
        <w:t xml:space="preserve">over the course of </w:t>
      </w:r>
      <w:r>
        <w:rPr>
          <w:rFonts w:cs="Times New Roman"/>
        </w:rPr>
        <w:t>1 month,</w:t>
      </w:r>
      <w:r w:rsidR="000269C0">
        <w:rPr>
          <w:rFonts w:cs="Times New Roman"/>
        </w:rPr>
        <w:t xml:space="preserve"> </w:t>
      </w:r>
      <w:del w:id="1" w:author="Ginger Armbrust" w:date="2016-03-20T06:53:00Z">
        <w:r w:rsidR="000269C0" w:rsidDel="00A67EBD">
          <w:rPr>
            <w:rFonts w:cs="Times New Roman"/>
          </w:rPr>
          <w:delText>for</w:delText>
        </w:r>
        <w:r w:rsidDel="00A67EBD">
          <w:rPr>
            <w:rFonts w:cs="Times New Roman"/>
          </w:rPr>
          <w:delText xml:space="preserve"> </w:delText>
        </w:r>
      </w:del>
      <w:r>
        <w:rPr>
          <w:rFonts w:cs="Times New Roman"/>
        </w:rPr>
        <w:t xml:space="preserve">4 days a week, </w:t>
      </w:r>
      <w:r w:rsidRPr="00FC5E5F">
        <w:rPr>
          <w:rFonts w:cs="Times New Roman"/>
        </w:rPr>
        <w:t xml:space="preserve">from </w:t>
      </w:r>
      <w:r w:rsidRPr="00FC5E5F">
        <w:rPr>
          <w:rFonts w:cs="Times New Roman"/>
        </w:rPr>
        <w:lastRenderedPageBreak/>
        <w:t>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w:t>
      </w:r>
      <w:r w:rsidR="00442105">
        <w:rPr>
          <w:rFonts w:cs="Times New Roman"/>
        </w:rPr>
        <w:t>from</w:t>
      </w:r>
      <w:r w:rsidRPr="00FC5E5F">
        <w:rPr>
          <w:rFonts w:cs="Times New Roman"/>
        </w:rPr>
        <w:t xml:space="preserve">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xml:space="preserve">) </w:t>
      </w:r>
      <w:r w:rsidR="00B0285E">
        <w:rPr>
          <w:rFonts w:cs="Times New Roman"/>
        </w:rPr>
        <w:fldChar w:fldCharType="begin"/>
      </w:r>
      <w:r w:rsidR="00BE122B">
        <w:rPr>
          <w:rFonts w:cs="Times New Roman"/>
        </w:rPr>
        <w:instrText xml:space="preserve"> ADDIN PAPERS2_CITATIONS &lt;citation&gt;&lt;uuid&gt;721C184B-57AB-481B-B787-25FA7C08D748&lt;/uuid&gt;&lt;priority&gt;16&lt;/priority&gt;&lt;publications&gt;&lt;publication&gt;&lt;publication_date&gt;99201500001200000000200000&lt;/publication_date&gt;&lt;startpage&gt;1-24&lt;/startpage&gt;&lt;doi&gt;10.1007/s11707-015-0540-5&lt;/doi&gt;&lt;title&gt;Infrastructure for collaborative science and societal applications in the Columbia River estuary&lt;/title&gt;&lt;uuid&gt;75E52393-D6E6-411E-8927-6CC499651EF6&lt;/uuid&gt;&lt;subtype&gt;400&lt;/subtype&gt;&lt;publisher&gt;Higher Education Press&lt;/publisher&gt;&lt;type&gt;400&lt;/type&gt;&lt;url&gt;http://dx.doi.org/10.1007/s11707-015-0540-5&lt;/url&gt;&lt;bundle&gt;&lt;publication&gt;&lt;url&gt;http://link.springer.com&lt;/url&gt;&lt;title&gt;Frontiers of Earth Science&lt;/title&gt;&lt;type&gt;-100&lt;/type&gt;&lt;subtype&gt;-100&lt;/subtype&gt;&lt;uuid&gt;FE132E23-ABAE-4AEE-8244-3F0256F8E89B&lt;/uuid&gt;&lt;/publication&gt;&lt;/bundle&gt;&lt;authors&gt;&lt;author&gt;&lt;firstName&gt;AntónioM&lt;/firstName&gt;&lt;lastName&gt;Baptista&lt;/lastName&gt;&lt;/author&gt;&lt;author&gt;&lt;firstName&gt;Charles&lt;/firstName&gt;&lt;lastName&gt;Seaton&lt;/lastName&gt;&lt;/author&gt;&lt;author&gt;&lt;firstName&gt;MichaelP&lt;/firstName&gt;&lt;lastName&gt;Wilkin&lt;/lastName&gt;&lt;/author&gt;&lt;author&gt;&lt;firstName&gt;SarahF&lt;/firstName&gt;&lt;lastName&gt;Riseman&lt;/lastName&gt;&lt;/author&gt;&lt;author&gt;&lt;firstName&gt;JosephA&lt;/firstName&gt;&lt;lastName&gt;Needoba&lt;/lastName&gt;&lt;/author&gt;&lt;author&gt;&lt;firstName&gt;David&lt;/firstName&gt;&lt;lastName&gt;Maier&lt;/lastName&gt;&lt;/author&gt;&lt;author&gt;&lt;firstName&gt;PaulJ&lt;/firstName&gt;&lt;lastName&gt;Turner&lt;/lastName&gt;&lt;/author&gt;&lt;author&gt;&lt;firstName&gt;Tuomas&lt;/firstName&gt;&lt;lastName&gt;Kärnä&lt;/lastName&gt;&lt;/author&gt;&lt;author&gt;&lt;firstName&gt;JesseE&lt;/firstName&gt;&lt;lastName&gt;Lopez&lt;/lastName&gt;&lt;/author&gt;&lt;author&gt;&lt;firstName&gt;Lydie&lt;/firstName&gt;&lt;lastName&gt;Herfort&lt;/lastName&gt;&lt;/author&gt;&lt;author&gt;&lt;firstName&gt;V&lt;/firstName&gt;&lt;middleNames&gt;M&lt;/middleNames&gt;&lt;lastName&gt;Megler&lt;/lastName&gt;&lt;/author&gt;&lt;author&gt;&lt;firstName&gt;Craig&lt;/firstName&gt;&lt;lastName&gt;Mcneil&lt;/lastName&gt;&lt;/author&gt;&lt;author&gt;&lt;firstName&gt;ByronC&lt;/firstName&gt;&lt;lastName&gt;Crump&lt;/lastName&gt;&lt;/author&gt;&lt;author&gt;&lt;firstName&gt;TawnyaD&lt;/firstName&gt;&lt;lastName&gt;Peterson&lt;/lastName&gt;&lt;/author&gt;&lt;author&gt;&lt;firstName&gt;YvetteH&lt;/firstName&gt;&lt;lastName&gt;Spitz&lt;/lastName&gt;&lt;/author&gt;&lt;author&gt;&lt;firstName&gt;HollyM&lt;/firstName&gt;&lt;lastName&gt;Simon&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(Baptista et al. 2015)</w:t>
      </w:r>
      <w:r w:rsidR="00B0285E">
        <w:rPr>
          <w:rFonts w:cs="Times New Roman"/>
        </w:rPr>
        <w:fldChar w:fldCharType="end"/>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442105">
        <w:rPr>
          <w:rFonts w:cs="Times New Roman"/>
        </w:rPr>
        <w:t xml:space="preserve">at the station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3218A1">
      <w:pPr>
        <w:spacing w:line="480" w:lineRule="auto"/>
        <w:ind w:firstLine="288"/>
        <w:rPr>
          <w:rFonts w:cs="Times New Roman"/>
          <w:b/>
          <w:bCs/>
        </w:rPr>
      </w:pPr>
    </w:p>
    <w:p w14:paraId="6D4956CB" w14:textId="77777777" w:rsidR="00485EA4" w:rsidRDefault="00485EA4" w:rsidP="00A67EBD">
      <w:pPr>
        <w:spacing w:line="480" w:lineRule="auto"/>
        <w:outlineLvl w:val="0"/>
        <w:rPr>
          <w:rFonts w:cs="Times New Roman"/>
          <w:b/>
          <w:bCs/>
        </w:rPr>
        <w:pPrChange w:id="2" w:author="Ginger Armbrust" w:date="2016-03-20T06:53:00Z">
          <w:pPr>
            <w:spacing w:line="480" w:lineRule="auto"/>
            <w:ind w:firstLine="288"/>
            <w:outlineLvl w:val="0"/>
          </w:pPr>
        </w:pPrChange>
      </w:pPr>
      <w:r>
        <w:rPr>
          <w:rFonts w:cs="Times New Roman"/>
          <w:b/>
          <w:bCs/>
        </w:rPr>
        <w:t>In situ monitoring</w:t>
      </w:r>
      <w:r>
        <w:rPr>
          <w:rFonts w:cs="Times New Roman"/>
          <w:b/>
          <w:bCs/>
        </w:rPr>
        <w:tab/>
      </w:r>
    </w:p>
    <w:p w14:paraId="217C26F6" w14:textId="10B4ED93" w:rsidR="00485EA4" w:rsidRPr="00592E3B" w:rsidDel="002A5B28" w:rsidRDefault="00485EA4" w:rsidP="00485EA4">
      <w:pPr>
        <w:widowControl/>
        <w:tabs>
          <w:tab w:val="clear" w:pos="709"/>
        </w:tabs>
        <w:suppressAutoHyphens w:val="0"/>
        <w:spacing w:line="480" w:lineRule="auto"/>
        <w:rPr>
          <w:del w:id="3" w:author="Ginger Armbrust" w:date="2016-03-20T06:50:00Z"/>
          <w:rFonts w:cs="Times New Roman"/>
          <w:bCs/>
        </w:rPr>
      </w:pPr>
      <w:r w:rsidRPr="00592E3B">
        <w:rPr>
          <w:rFonts w:cs="Times New Roman"/>
          <w:bCs/>
        </w:rPr>
        <w:t>Water temperature</w:t>
      </w:r>
      <w:r>
        <w:rPr>
          <w:rFonts w:cs="Times New Roman"/>
          <w:bCs/>
        </w:rPr>
        <w:t xml:space="preserve"> and </w:t>
      </w:r>
      <w:r w:rsidRPr="00592E3B">
        <w:rPr>
          <w:rFonts w:cs="Times New Roman"/>
          <w:bCs/>
        </w:rPr>
        <w:t>salinity</w:t>
      </w:r>
      <w:r>
        <w:rPr>
          <w:rFonts w:cs="Times New Roman"/>
          <w:bCs/>
        </w:rPr>
        <w:t xml:space="preserve"> were  </w:t>
      </w:r>
      <w:r w:rsidRPr="00592E3B">
        <w:rPr>
          <w:rFonts w:cs="Times New Roman"/>
          <w:bCs/>
        </w:rPr>
        <w:t xml:space="preserve">measured  </w:t>
      </w:r>
      <w:r>
        <w:rPr>
          <w:rFonts w:cs="Times New Roman"/>
          <w:bCs/>
        </w:rPr>
        <w:t xml:space="preserve">at SATURN-03 using a </w:t>
      </w:r>
      <w:proofErr w:type="spellStart"/>
      <w:r>
        <w:rPr>
          <w:rFonts w:cs="Times New Roman"/>
          <w:bCs/>
        </w:rPr>
        <w:t>SeaBird</w:t>
      </w:r>
      <w:proofErr w:type="spellEnd"/>
      <w:r>
        <w:rPr>
          <w:rFonts w:cs="Times New Roman"/>
          <w:bCs/>
        </w:rPr>
        <w:t xml:space="preserve"> 37 Conductivity-Temperature (CT) meter deployed in</w:t>
      </w:r>
      <w:ins w:id="4" w:author="Ginger Armbrust" w:date="2016-03-20T06:53:00Z">
        <w:r w:rsidR="00A67EBD">
          <w:rPr>
            <w:rFonts w:cs="Times New Roman"/>
            <w:bCs/>
          </w:rPr>
          <w:t>-</w:t>
        </w:r>
      </w:ins>
      <w:del w:id="5" w:author="Ginger Armbrust" w:date="2016-03-20T06:53:00Z">
        <w:r w:rsidDel="00A67EBD">
          <w:rPr>
            <w:rFonts w:cs="Times New Roman"/>
            <w:bCs/>
          </w:rPr>
          <w:delText xml:space="preserve"> </w:delText>
        </w:r>
      </w:del>
      <w:r>
        <w:rPr>
          <w:rFonts w:cs="Times New Roman"/>
          <w:bCs/>
        </w:rPr>
        <w:t xml:space="preserve">line with the pumped water system described in </w:t>
      </w:r>
      <w:proofErr w:type="spellStart"/>
      <w:r>
        <w:rPr>
          <w:rFonts w:cs="Times New Roman"/>
          <w:bCs/>
        </w:rPr>
        <w:t>Baptista</w:t>
      </w:r>
      <w:proofErr w:type="spellEnd"/>
      <w:r>
        <w:rPr>
          <w:rFonts w:cs="Times New Roman"/>
          <w:bCs/>
        </w:rPr>
        <w:t xml:space="preserve"> et al (2015)</w:t>
      </w:r>
      <w:ins w:id="6" w:author="Ginger Armbrust" w:date="2016-03-20T06:51:00Z">
        <w:r w:rsidR="00A67EBD">
          <w:rPr>
            <w:rFonts w:cs="Times New Roman"/>
            <w:bCs/>
          </w:rPr>
          <w:t xml:space="preserve"> that</w:t>
        </w:r>
      </w:ins>
      <w:del w:id="7" w:author="Ginger Armbrust" w:date="2016-03-20T06:51:00Z">
        <w:r w:rsidDel="00A67EBD">
          <w:rPr>
            <w:rFonts w:cs="Times New Roman"/>
            <w:bCs/>
          </w:rPr>
          <w:delText>.</w:delText>
        </w:r>
      </w:del>
      <w:r>
        <w:rPr>
          <w:rFonts w:cs="Times New Roman"/>
          <w:bCs/>
        </w:rPr>
        <w:t xml:space="preserve"> </w:t>
      </w:r>
      <w:del w:id="8" w:author="Ginger Armbrust" w:date="2016-03-20T06:51:00Z">
        <w:r w:rsidDel="00A67EBD">
          <w:rPr>
            <w:rFonts w:cs="Times New Roman"/>
            <w:bCs/>
          </w:rPr>
          <w:delText xml:space="preserve">The system </w:delText>
        </w:r>
      </w:del>
      <w:r>
        <w:rPr>
          <w:rFonts w:cs="Times New Roman"/>
          <w:bCs/>
        </w:rPr>
        <w:t>alternates between 3 depths</w:t>
      </w:r>
      <w:del w:id="9" w:author="Ginger Armbrust" w:date="2016-03-20T06:51:00Z">
        <w:r w:rsidDel="00A67EBD">
          <w:rPr>
            <w:rFonts w:cs="Times New Roman"/>
            <w:bCs/>
          </w:rPr>
          <w:delText>, allowing for multiple water masses to be sampled sequentially</w:delText>
        </w:r>
      </w:del>
      <w:r>
        <w:rPr>
          <w:rFonts w:cs="Times New Roman"/>
          <w:bCs/>
        </w:rPr>
        <w:t xml:space="preserve">. For this study, water measurements were extracted for the 2.4-m depth corresponding to the flow </w:t>
      </w:r>
      <w:proofErr w:type="spellStart"/>
      <w:r>
        <w:rPr>
          <w:rFonts w:cs="Times New Roman"/>
          <w:bCs/>
        </w:rPr>
        <w:t>cytometer</w:t>
      </w:r>
      <w:ins w:id="10" w:author="Ginger Armbrust" w:date="2016-03-20T06:53:00Z">
        <w:r w:rsidR="00A67EBD">
          <w:rPr>
            <w:rFonts w:cs="Times New Roman"/>
            <w:bCs/>
          </w:rPr>
          <w:t>y</w:t>
        </w:r>
      </w:ins>
      <w:proofErr w:type="spellEnd"/>
      <w:r>
        <w:rPr>
          <w:rFonts w:cs="Times New Roman"/>
          <w:bCs/>
        </w:rPr>
        <w:t xml:space="preserve"> sampling described below. </w:t>
      </w:r>
      <w:del w:id="11" w:author="Ginger Armbrust" w:date="2016-03-20T06:55:00Z">
        <w:r w:rsidDel="00A67EBD">
          <w:rPr>
            <w:rFonts w:cs="Times New Roman"/>
            <w:bCs/>
          </w:rPr>
          <w:delText xml:space="preserve">Other sensors </w:delText>
        </w:r>
      </w:del>
      <w:del w:id="12" w:author="Ginger Armbrust" w:date="2016-03-20T06:52:00Z">
        <w:r w:rsidDel="00A67EBD">
          <w:rPr>
            <w:rFonts w:cs="Times New Roman"/>
            <w:bCs/>
          </w:rPr>
          <w:delText xml:space="preserve">deployed in line and </w:delText>
        </w:r>
      </w:del>
      <w:del w:id="13" w:author="Ginger Armbrust" w:date="2016-03-20T06:55:00Z">
        <w:r w:rsidDel="00A67EBD">
          <w:rPr>
            <w:rFonts w:cs="Times New Roman"/>
            <w:bCs/>
          </w:rPr>
          <w:delText>used in this study included a chlorophyll fluorometer (Turner designs).</w:delText>
        </w:r>
        <w:r w:rsidRPr="00592E3B" w:rsidDel="00A67EBD">
          <w:rPr>
            <w:rFonts w:cs="Times New Roman"/>
            <w:bCs/>
          </w:rPr>
          <w:delText xml:space="preserve"> </w:delText>
        </w:r>
      </w:del>
      <w:del w:id="14" w:author="Ginger Armbrust" w:date="2016-03-20T06:50:00Z">
        <w:r w:rsidRPr="00592E3B" w:rsidDel="002A5B28">
          <w:rPr>
            <w:rFonts w:cs="Times New Roman"/>
            <w:bCs/>
          </w:rPr>
          <w:delText xml:space="preserve">Photosynthetic Active Radiation </w:delText>
        </w:r>
        <w:r w:rsidDel="002A5B28">
          <w:rPr>
            <w:rFonts w:cs="Times New Roman"/>
            <w:bCs/>
          </w:rPr>
          <w:delText xml:space="preserve">(PAR) data </w:delText>
        </w:r>
        <w:r w:rsidRPr="00592E3B" w:rsidDel="002A5B28">
          <w:rPr>
            <w:rFonts w:cs="Times New Roman"/>
            <w:bCs/>
          </w:rPr>
          <w:delText>w</w:delText>
        </w:r>
        <w:r w:rsidDel="002A5B28">
          <w:rPr>
            <w:rFonts w:cs="Times New Roman"/>
            <w:bCs/>
          </w:rPr>
          <w:delText>as</w:delText>
        </w:r>
        <w:r w:rsidRPr="00592E3B" w:rsidDel="002A5B28">
          <w:rPr>
            <w:rFonts w:cs="Times New Roman"/>
            <w:bCs/>
          </w:rPr>
          <w:delText xml:space="preserve"> obtained from </w:delText>
        </w:r>
        <w:r w:rsidDel="002A5B28">
          <w:rPr>
            <w:rFonts w:cs="Times New Roman"/>
            <w:bCs/>
          </w:rPr>
          <w:delText>Desdemona Sands Light mooring, located 3 km</w:delText>
        </w:r>
        <w:r w:rsidRPr="00592E3B" w:rsidDel="002A5B28">
          <w:rPr>
            <w:rFonts w:cs="Times New Roman"/>
            <w:bCs/>
          </w:rPr>
          <w:delText xml:space="preserve"> </w:delText>
        </w:r>
        <w:r w:rsidDel="002A5B28">
          <w:rPr>
            <w:rFonts w:cs="Times New Roman"/>
            <w:bCs/>
          </w:rPr>
          <w:delText>north of</w:delText>
        </w:r>
        <w:r w:rsidRPr="00592E3B" w:rsidDel="002A5B28">
          <w:rPr>
            <w:rFonts w:cs="Times New Roman"/>
            <w:bCs/>
          </w:rPr>
          <w:delText xml:space="preserve"> SATURN</w:delText>
        </w:r>
        <w:r w:rsidDel="002A5B28">
          <w:rPr>
            <w:rFonts w:cs="Times New Roman"/>
            <w:bCs/>
          </w:rPr>
          <w:delText>-03.</w:delText>
        </w:r>
      </w:del>
    </w:p>
    <w:p w14:paraId="32A1F3FA" w14:textId="4961C392" w:rsidR="008D5305" w:rsidRPr="00592E3B" w:rsidRDefault="008D5305" w:rsidP="003218A1">
      <w:pPr>
        <w:widowControl/>
        <w:tabs>
          <w:tab w:val="clear" w:pos="709"/>
        </w:tabs>
        <w:suppressAutoHyphens w:val="0"/>
        <w:spacing w:line="480" w:lineRule="auto"/>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ins w:id="15" w:author="Ginger Armbrust" w:date="2016-03-20T06:55:00Z">
        <w:r w:rsidR="00A67EBD">
          <w:rPr>
            <w:rFonts w:cs="Times New Roman"/>
            <w:bCs/>
          </w:rPr>
          <w:t xml:space="preserve"> and a chlorophyll </w:t>
        </w:r>
        <w:proofErr w:type="spellStart"/>
        <w:r w:rsidR="00A67EBD">
          <w:rPr>
            <w:rFonts w:cs="Times New Roman"/>
            <w:bCs/>
          </w:rPr>
          <w:t>fluorometer</w:t>
        </w:r>
        <w:proofErr w:type="spellEnd"/>
        <w:r w:rsidR="00A67EBD">
          <w:rPr>
            <w:rFonts w:cs="Times New Roman"/>
            <w:bCs/>
          </w:rPr>
          <w:t xml:space="preserve"> (Turner Designs)</w:t>
        </w:r>
      </w:ins>
      <w:r w:rsidR="00661A6F">
        <w:rPr>
          <w:rFonts w:cs="Times New Roman"/>
          <w:bCs/>
        </w:rPr>
        <w:t>.</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00442105">
        <w:rPr>
          <w:rFonts w:cs="Times New Roman"/>
          <w:bCs/>
        </w:rPr>
        <w:t>03.</w:t>
      </w:r>
    </w:p>
    <w:p w14:paraId="0A199351" w14:textId="77777777" w:rsidR="008D5305" w:rsidRDefault="008D5305" w:rsidP="003218A1">
      <w:pPr>
        <w:spacing w:line="480" w:lineRule="auto"/>
        <w:ind w:firstLine="288"/>
        <w:rPr>
          <w:rFonts w:cs="Times New Roman"/>
          <w:b/>
          <w:bCs/>
        </w:rPr>
      </w:pPr>
    </w:p>
    <w:p w14:paraId="241C56DC" w14:textId="5B30B4AD" w:rsidR="00485EA4" w:rsidRDefault="00D009E1" w:rsidP="00A67EBD">
      <w:pPr>
        <w:spacing w:line="480" w:lineRule="auto"/>
        <w:outlineLvl w:val="0"/>
        <w:rPr>
          <w:rFonts w:cs="Times New Roman"/>
        </w:rPr>
        <w:pPrChange w:id="16" w:author="Ginger Armbrust" w:date="2016-03-20T06:55:00Z">
          <w:pPr>
            <w:spacing w:line="480" w:lineRule="auto"/>
            <w:ind w:firstLine="288"/>
            <w:outlineLvl w:val="0"/>
          </w:pPr>
        </w:pPrChange>
      </w:pPr>
      <w:r>
        <w:rPr>
          <w:rFonts w:cs="Times New Roman"/>
          <w:b/>
          <w:bCs/>
        </w:rPr>
        <w:t>Inorganic n</w:t>
      </w:r>
      <w:r w:rsidR="008D5305" w:rsidRPr="004F2AEA">
        <w:rPr>
          <w:rFonts w:cs="Times New Roman"/>
          <w:b/>
          <w:bCs/>
        </w:rPr>
        <w:t>utrient</w:t>
      </w:r>
      <w:r>
        <w:rPr>
          <w:rFonts w:cs="Times New Roman"/>
          <w:b/>
          <w:bCs/>
        </w:rPr>
        <w:t>s</w:t>
      </w:r>
      <w:r w:rsidR="008D5305" w:rsidRPr="004F2AEA">
        <w:rPr>
          <w:rFonts w:cs="Times New Roman"/>
          <w:b/>
          <w:bCs/>
        </w:rPr>
        <w:t xml:space="preserve"> </w:t>
      </w:r>
    </w:p>
    <w:p w14:paraId="2049B071" w14:textId="0439B0D9" w:rsidR="00485EA4" w:rsidRDefault="00485EA4" w:rsidP="00485EA4">
      <w:pPr>
        <w:spacing w:line="480" w:lineRule="auto"/>
        <w:ind w:firstLine="288"/>
        <w:outlineLvl w:val="0"/>
        <w:rPr>
          <w:rFonts w:cs="Times New Roman"/>
        </w:rPr>
      </w:pPr>
      <w:r>
        <w:rPr>
          <w:rFonts w:cs="Times New Roman"/>
        </w:rPr>
        <w:t>Duplicate nutrient samples were collected from w</w:t>
      </w:r>
      <w:r w:rsidRPr="00A24FF0">
        <w:rPr>
          <w:rFonts w:cs="Times New Roman"/>
        </w:rPr>
        <w:t xml:space="preserve">ater pumped to the surface </w:t>
      </w:r>
      <w:r>
        <w:rPr>
          <w:rFonts w:cs="Times New Roman"/>
        </w:rPr>
        <w:t xml:space="preserve">at SATURN-03, </w:t>
      </w:r>
      <w:r w:rsidRPr="00A24FF0">
        <w:rPr>
          <w:rFonts w:cs="Times New Roman"/>
        </w:rPr>
        <w:t>collected</w:t>
      </w:r>
      <w:r>
        <w:rPr>
          <w:rFonts w:cs="Times New Roman"/>
        </w:rPr>
        <w:t xml:space="preserve"> in temporary bottles and then </w:t>
      </w:r>
      <w:r w:rsidRPr="00A24FF0">
        <w:rPr>
          <w:rFonts w:cs="Times New Roman"/>
        </w:rPr>
        <w:t>filtered</w:t>
      </w:r>
      <w:r>
        <w:rPr>
          <w:rFonts w:cs="Times New Roman"/>
        </w:rPr>
        <w:t xml:space="preserve"> into </w:t>
      </w:r>
      <w:r w:rsidRPr="00A24FF0">
        <w:rPr>
          <w:rFonts w:cs="Times New Roman"/>
        </w:rPr>
        <w:t xml:space="preserve">30 ml HDPE </w:t>
      </w:r>
      <w:r>
        <w:rPr>
          <w:rFonts w:cs="Times New Roman"/>
        </w:rPr>
        <w:t xml:space="preserve">storage </w:t>
      </w:r>
      <w:r w:rsidRPr="00A24FF0">
        <w:rPr>
          <w:rFonts w:cs="Times New Roman"/>
        </w:rPr>
        <w:t>bottles.  All bottles for collection and storage of samples, syringes, and filter housings were washed with 10 % hydrochloric acid and rinsed 3 times with deionized water before use. Bottles, syringes, and filter housings were dried, capped, and stored in clean Ziploc bags until use. Collection bottles were rinsed three times with sample and filled by gently pushing sample through a</w:t>
      </w:r>
      <w:r>
        <w:rPr>
          <w:rFonts w:cs="Times New Roman"/>
        </w:rPr>
        <w:t xml:space="preserve"> clean</w:t>
      </w:r>
      <w:r w:rsidRPr="00A24FF0">
        <w:rPr>
          <w:rFonts w:cs="Times New Roman"/>
        </w:rPr>
        <w:t xml:space="preserve"> </w:t>
      </w:r>
      <w:proofErr w:type="spellStart"/>
      <w:r w:rsidRPr="00A24FF0">
        <w:rPr>
          <w:rFonts w:cs="Times New Roman"/>
        </w:rPr>
        <w:t>Swinnex</w:t>
      </w:r>
      <w:proofErr w:type="spellEnd"/>
      <w:r w:rsidRPr="00A24FF0">
        <w:rPr>
          <w:rFonts w:cs="Times New Roman"/>
        </w:rPr>
        <w:t xml:space="preserve"> filter holder and combusted 25</w:t>
      </w:r>
      <w:r>
        <w:rPr>
          <w:rFonts w:cs="Times New Roman"/>
        </w:rPr>
        <w:t>-</w:t>
      </w:r>
      <w:r w:rsidRPr="00A24FF0">
        <w:rPr>
          <w:rFonts w:cs="Times New Roman"/>
        </w:rPr>
        <w:t>mm glass fiber filter (</w:t>
      </w:r>
      <w:proofErr w:type="spellStart"/>
      <w:r w:rsidRPr="00A24FF0">
        <w:rPr>
          <w:rFonts w:cs="Times New Roman"/>
        </w:rPr>
        <w:t>Whatman</w:t>
      </w:r>
      <w:proofErr w:type="spellEnd"/>
      <w:r w:rsidRPr="00A24FF0">
        <w:rPr>
          <w:rFonts w:cs="Times New Roman"/>
        </w:rPr>
        <w:t xml:space="preserve"> GF/F) using a</w:t>
      </w:r>
      <w:r>
        <w:rPr>
          <w:rFonts w:cs="Times New Roman"/>
        </w:rPr>
        <w:t xml:space="preserve"> clean</w:t>
      </w:r>
      <w:r w:rsidRPr="00A24FF0">
        <w:rPr>
          <w:rFonts w:cs="Times New Roman"/>
        </w:rPr>
        <w:t xml:space="preserve"> 60-ml syringe. Storage bottles were rinsed three times with filtered sample before final filling</w:t>
      </w:r>
      <w:del w:id="17" w:author="Ginger Armbrust" w:date="2016-03-20T06:56:00Z">
        <w:r w:rsidRPr="00A24FF0" w:rsidDel="00A67EBD">
          <w:rPr>
            <w:rFonts w:cs="Times New Roman"/>
          </w:rPr>
          <w:delText>, leaving sufficient head space for freezing. Samples were</w:delText>
        </w:r>
      </w:del>
      <w:ins w:id="18" w:author="Ginger Armbrust" w:date="2016-03-20T06:56:00Z">
        <w:r w:rsidR="00A67EBD">
          <w:rPr>
            <w:rFonts w:cs="Times New Roman"/>
          </w:rPr>
          <w:t xml:space="preserve">; samples were </w:t>
        </w:r>
      </w:ins>
      <w:del w:id="19" w:author="Ginger Armbrust" w:date="2016-03-20T06:56:00Z">
        <w:r w:rsidRPr="00A24FF0" w:rsidDel="00A67EBD">
          <w:rPr>
            <w:rFonts w:cs="Times New Roman"/>
          </w:rPr>
          <w:delText xml:space="preserve"> </w:delText>
        </w:r>
      </w:del>
      <w:r w:rsidRPr="00A24FF0">
        <w:rPr>
          <w:rFonts w:cs="Times New Roman"/>
        </w:rPr>
        <w:t xml:space="preserve">frozen </w:t>
      </w:r>
      <w:del w:id="20" w:author="Ginger Armbrust" w:date="2016-03-20T06:56:00Z">
        <w:r w:rsidRPr="00A24FF0" w:rsidDel="00A67EBD">
          <w:rPr>
            <w:rFonts w:cs="Times New Roman"/>
          </w:rPr>
          <w:delText xml:space="preserve">in an </w:delText>
        </w:r>
      </w:del>
      <w:r w:rsidRPr="00A24FF0">
        <w:rPr>
          <w:rFonts w:cs="Times New Roman"/>
        </w:rPr>
        <w:t xml:space="preserve">upright </w:t>
      </w:r>
      <w:del w:id="21" w:author="Ginger Armbrust" w:date="2016-03-20T06:57:00Z">
        <w:r w:rsidRPr="00A24FF0" w:rsidDel="00A67EBD">
          <w:rPr>
            <w:rFonts w:cs="Times New Roman"/>
          </w:rPr>
          <w:delText>position in a</w:delText>
        </w:r>
      </w:del>
      <w:ins w:id="22" w:author="Ginger Armbrust" w:date="2016-03-20T06:57:00Z">
        <w:r w:rsidR="00A67EBD">
          <w:rPr>
            <w:rFonts w:cs="Times New Roman"/>
          </w:rPr>
          <w:t>at</w:t>
        </w:r>
      </w:ins>
      <w:r w:rsidRPr="00A24FF0">
        <w:rPr>
          <w:rFonts w:cs="Times New Roman"/>
        </w:rPr>
        <w:t xml:space="preserve"> </w:t>
      </w:r>
      <w:r w:rsidRPr="00A24FF0">
        <w:rPr>
          <w:rFonts w:eastAsia="AdvTT3713a231+22" w:cs="Times New Roman"/>
        </w:rPr>
        <w:t>−</w:t>
      </w:r>
      <w:r w:rsidRPr="00A24FF0">
        <w:rPr>
          <w:rFonts w:cs="Times New Roman"/>
        </w:rPr>
        <w:t>20 °C</w:t>
      </w:r>
      <w:del w:id="23" w:author="Ginger Armbrust" w:date="2016-03-20T06:57:00Z">
        <w:r w:rsidRPr="00A24FF0" w:rsidDel="00A67EBD">
          <w:rPr>
            <w:rFonts w:cs="Times New Roman"/>
          </w:rPr>
          <w:delText xml:space="preserve"> freezer</w:delText>
        </w:r>
      </w:del>
      <w:r w:rsidRPr="00A24FF0">
        <w:rPr>
          <w:rFonts w:cs="Times New Roman"/>
        </w:rPr>
        <w:t xml:space="preserve">. </w:t>
      </w:r>
    </w:p>
    <w:p w14:paraId="6D6590E7" w14:textId="0CDFD5BE" w:rsidR="00485EA4" w:rsidRPr="00A24FF0" w:rsidRDefault="00485EA4" w:rsidP="00485EA4">
      <w:pPr>
        <w:spacing w:line="480" w:lineRule="auto"/>
        <w:ind w:firstLine="288"/>
        <w:outlineLvl w:val="0"/>
        <w:rPr>
          <w:rFonts w:cs="Times New Roman"/>
        </w:rPr>
      </w:pPr>
      <w:r w:rsidRPr="00A24FF0">
        <w:rPr>
          <w:rFonts w:cs="Times New Roman"/>
        </w:rPr>
        <w:lastRenderedPageBreak/>
        <w:t xml:space="preserve">Nutrient concentrations were determined using an Astoria Analyzer (Astoria-Pacific, Clackamas, OR, USA). Before analysis, all samples were thawed in a water bath (55 °C) and </w:t>
      </w:r>
      <w:del w:id="24" w:author="Ginger Armbrust" w:date="2016-03-20T06:57:00Z">
        <w:r w:rsidRPr="00A24FF0" w:rsidDel="00981B70">
          <w:rPr>
            <w:rFonts w:cs="Times New Roman"/>
          </w:rPr>
          <w:delText xml:space="preserve">then </w:delText>
        </w:r>
      </w:del>
      <w:r w:rsidRPr="00A24FF0">
        <w:rPr>
          <w:rFonts w:cs="Times New Roman"/>
        </w:rPr>
        <w:t xml:space="preserve">cooled to room temperature.  Nitrate, nitrite, ammonium, and orthophosphate were determined using manufacturer recommended methodology </w:t>
      </w:r>
      <w:del w:id="25" w:author="Ginger Armbrust" w:date="2016-03-20T06:57:00Z">
        <w:r w:rsidRPr="00A24FF0" w:rsidDel="00981B70">
          <w:rPr>
            <w:rFonts w:cs="Times New Roman"/>
          </w:rPr>
          <w:delText xml:space="preserve">based on common wet chemistry approaches </w:delText>
        </w:r>
      </w:del>
      <w:r w:rsidR="002C4D0A" w:rsidRPr="002C4D0A">
        <w:rPr>
          <w:rFonts w:cs="Times New Roman"/>
        </w:rPr>
        <w:fldChar w:fldCharType="begin"/>
      </w:r>
      <w:r w:rsidR="002C4D0A" w:rsidRPr="002C4D0A">
        <w:rPr>
          <w:rFonts w:cs="Times New Roman"/>
        </w:rPr>
        <w:instrText xml:space="preserve"> ADDIN PAPERS2_CITATIONS &lt;citation&gt;&lt;uuid&gt;085D4DA0-AA3D-41AD-914A-11C3D63797DD&lt;/uuid&gt;&lt;priority&gt;0&lt;/priority&gt;&lt;publications&gt;&lt;publication&gt;&lt;uuid&gt;BDCC3888-7E24-4BA9-B5D9-B3C3D3AEB40A&lt;/uuid&gt;&lt;volume&gt;14&lt;/volume&gt;&lt;doi&gt;10.1016/0011-7471(67)90082-4&lt;/doi&gt;&lt;startpage&gt;381&lt;/startpage&gt;&lt;publication_date&gt;99196706001200000000220000&lt;/publication_date&gt;&lt;url&gt;http://linkinghub.elsevier.com/retrieve/pii/0011747167900824&lt;/url&gt;&lt;type&gt;400&lt;/type&gt;&lt;title&gt;The measurement of upwelling and subsequent biological process by means of the Technicon Autoanalyzer® and associated equipment&lt;/title&gt;&lt;publisher&gt;Elsevier&lt;/publisher&gt;&lt;number&gt;3&lt;/number&gt;&lt;subtype&gt;400&lt;/subtype&gt;&lt;endpage&gt;389&lt;/endpage&gt;&lt;bundle&gt;&lt;publication&gt;&lt;publisher&gt;Elsevier&lt;/publisher&gt;&lt;title&gt;Deep Sea Research and Oceanographic Abstracts&lt;/title&gt;&lt;type&gt;-100&lt;/type&gt;&lt;subtype&gt;-100&lt;/subtype&gt;&lt;uuid&gt;160A5BDA-D5A3-45CD-ACF2-38C964B37B89&lt;/uuid&gt;&lt;/publication&gt;&lt;/bundle&gt;&lt;authors&gt;&lt;author&gt;&lt;firstName&gt;F&lt;/firstName&gt;&lt;middleNames&gt;A J&lt;/middleNames&gt;&lt;lastName&gt;Armstrong&lt;/lastName&gt;&lt;/author&gt;&lt;author&gt;&lt;firstName&gt;C&lt;/firstName&gt;&lt;middleNames&gt;R&lt;/middleNames&gt;&lt;lastName&gt;Stearns&lt;/lastName&gt;&lt;/author&gt;&lt;author&gt;&lt;firstName&gt;J&lt;/firstName&gt;&lt;middleNames&gt;D H&lt;/middleNames&gt;&lt;lastName&gt;Strickland&lt;/lastName&gt;&lt;/author&gt;&lt;/authors&gt;&lt;/publication&gt;&lt;/publications&gt;&lt;cites&gt;&lt;/cites&gt;&lt;/citation&gt;</w:instrText>
      </w:r>
      <w:r w:rsidR="002C4D0A" w:rsidRPr="002C4D0A">
        <w:rPr>
          <w:rFonts w:cs="Times New Roman"/>
        </w:rPr>
        <w:fldChar w:fldCharType="separate"/>
      </w:r>
      <w:r w:rsidR="002C4D0A" w:rsidRPr="002C4D0A">
        <w:rPr>
          <w:rFonts w:eastAsiaTheme="minorEastAsia" w:cs="Times New Roman"/>
          <w:color w:val="auto"/>
          <w:lang w:eastAsia="en-US" w:bidi="ar-SA"/>
        </w:rPr>
        <w:t>(Armstrong et al. 1967</w:t>
      </w:r>
      <w:r w:rsidR="002C4D0A" w:rsidRPr="002C4D0A">
        <w:rPr>
          <w:rFonts w:cs="Times New Roman"/>
        </w:rPr>
        <w:fldChar w:fldCharType="end"/>
      </w:r>
      <w:r w:rsidR="002C4D0A" w:rsidRPr="002C4D0A">
        <w:rPr>
          <w:rFonts w:cs="Times New Roman"/>
        </w:rPr>
        <w:t>,</w:t>
      </w:r>
      <w:r w:rsidRPr="002C4D0A">
        <w:rPr>
          <w:rFonts w:cs="Times New Roman"/>
        </w:rPr>
        <w:t xml:space="preserve"> EPA 1984, EPA 1997). These methods have minimum detection limits (MDL) of 0.</w:t>
      </w:r>
      <w:r w:rsidRPr="00A24FF0">
        <w:rPr>
          <w:rFonts w:cs="Times New Roman"/>
        </w:rPr>
        <w:t xml:space="preserve">5, 0.2, 0.3, 0.2 </w:t>
      </w:r>
      <w:proofErr w:type="spellStart"/>
      <w:r w:rsidRPr="00A24FF0">
        <w:rPr>
          <w:rFonts w:cs="Times New Roman"/>
        </w:rPr>
        <w:t>μM</w:t>
      </w:r>
      <w:proofErr w:type="spellEnd"/>
      <w:r w:rsidRPr="00A24FF0">
        <w:rPr>
          <w:rFonts w:cs="Times New Roman"/>
        </w:rPr>
        <w:t xml:space="preserve">, respectively. </w:t>
      </w:r>
      <w:r>
        <w:rPr>
          <w:rFonts w:cs="Times New Roman"/>
        </w:rPr>
        <w:t xml:space="preserve"> Quality assurance was maintained by running certified reference material (ERA catalog #4023).</w:t>
      </w:r>
    </w:p>
    <w:p w14:paraId="4C6D5345" w14:textId="77777777" w:rsidR="008D5305" w:rsidRPr="00FE75DC" w:rsidRDefault="008D5305" w:rsidP="003218A1">
      <w:pPr>
        <w:spacing w:line="480" w:lineRule="auto"/>
        <w:ind w:firstLine="288"/>
        <w:rPr>
          <w:rFonts w:cs="Times New Roman"/>
        </w:rPr>
      </w:pPr>
    </w:p>
    <w:p w14:paraId="19204FE4" w14:textId="0B61922C" w:rsidR="008D5305" w:rsidRPr="00FC5E5F" w:rsidRDefault="00661A6F" w:rsidP="00E25C29">
      <w:pPr>
        <w:spacing w:line="480" w:lineRule="auto"/>
        <w:outlineLvl w:val="0"/>
        <w:rPr>
          <w:rFonts w:cs="Times New Roman"/>
          <w:b/>
        </w:rPr>
        <w:pPrChange w:id="26" w:author="Ginger Armbrust" w:date="2016-03-20T06:58:00Z">
          <w:pPr>
            <w:spacing w:line="480" w:lineRule="auto"/>
            <w:ind w:firstLine="288"/>
            <w:outlineLvl w:val="0"/>
          </w:pPr>
        </w:pPrChange>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r w:rsidR="00442105">
        <w:rPr>
          <w:rFonts w:cs="Times New Roman"/>
          <w:b/>
          <w:bCs/>
        </w:rPr>
        <w:t xml:space="preserve"> and cell size</w:t>
      </w:r>
    </w:p>
    <w:p w14:paraId="07A59ECB" w14:textId="32C1A26A" w:rsidR="008D5305" w:rsidRPr="00FC5E5F" w:rsidRDefault="008D5305" w:rsidP="003218A1">
      <w:pPr>
        <w:spacing w:line="480" w:lineRule="auto"/>
        <w:ind w:firstLine="288"/>
        <w:rPr>
          <w:rFonts w:cs="Times New Roman"/>
        </w:rPr>
      </w:pPr>
      <w:r w:rsidRPr="00FC5E5F">
        <w:rPr>
          <w:rFonts w:cs="Times New Roman"/>
        </w:rPr>
        <w:tab/>
        <w:t>Continuous measurements of cryptophyte abundances and ce</w:t>
      </w:r>
      <w:r w:rsidR="00B0285E">
        <w:rPr>
          <w:rFonts w:cs="Times New Roman"/>
        </w:rPr>
        <w:t xml:space="preserve">ll size were made using SeaFlow </w:t>
      </w:r>
      <w:r w:rsidR="00B0285E">
        <w:rPr>
          <w:rFonts w:cs="Times New Roman"/>
        </w:rPr>
        <w:fldChar w:fldCharType="begin"/>
      </w:r>
      <w:r w:rsidR="002C4D0A">
        <w:rPr>
          <w:rFonts w:cs="Times New Roman"/>
        </w:rPr>
        <w:instrText xml:space="preserve"> ADDIN PAPERS2_CITATIONS &lt;citation&gt;&lt;uuid&gt;7F4AE605-E7D9-4E47-94AC-52F9E026DEEB&lt;/uuid&gt;&lt;priority&gt;17&lt;/priority&gt;&lt;publications&gt;&lt;publication&gt;&lt;volume&gt;9&lt;/volume&gt;&lt;publication_date&gt;99201100001200000000200000&lt;/publication_date&gt;&lt;doi&gt;10.4319/lom.2011.9.466&lt;/doi&gt;&lt;startpage&gt;466&lt;/startpage&gt;&lt;title&gt;SeaFlow: A novel underway flow-cytometer for continuous observations of phytoplankton in the ocean&lt;/title&gt;&lt;uuid&gt;03168CE5-B00F-427E-B071-C0466E2FE59E&lt;/uuid&gt;&lt;subtype&gt;400&lt;/subtype&gt;&lt;endpage&gt;477&lt;/endpage&gt;&lt;type&gt;400&lt;/type&gt;&lt;url&gt;http://www.aslo.org/lomethods/free/2011/0466.html&lt;/url&gt;&lt;bundle&gt;&lt;publication&gt;&lt;url&gt;http://onlinelibrary.wiley.com&lt;/url&gt;&lt;title&gt;Limnology and Oceanography: Methods&lt;/title&gt;&lt;type&gt;-100&lt;/type&gt;&lt;subtype&gt;-100&lt;/subtype&gt;&lt;uuid&gt;A2C87399-4446-43AB-8740-EC7E5B7A9E14&lt;/uuid&gt;&lt;/publication&gt;&lt;/bundle&gt;&lt;authors&gt;&lt;author&gt;&lt;firstName&gt;Jarred&lt;/firstName&gt;&lt;middleNames&gt;E&lt;/middleNames&gt;&lt;lastName&gt;Swalwell&lt;/lastName&gt;&lt;/author&gt;&lt;author&gt;&lt;firstName&gt;Francois&lt;/firstName&gt;&lt;lastName&gt;Ribalet&lt;/lastName&gt;&lt;/author&gt;&lt;author&gt;&lt;firstName&gt;E&lt;/firstName&gt;&lt;middleNames&gt;Virginia&lt;/middleNames&gt;&lt;lastName&gt;Armbrust&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(Swalwell et al. 2011)</w:t>
      </w:r>
      <w:r w:rsidR="00B0285E">
        <w:rPr>
          <w:rFonts w:cs="Times New Roman"/>
        </w:rPr>
        <w:fldChar w:fldCharType="end"/>
      </w:r>
      <w:r w:rsidRPr="00FC5E5F">
        <w:rPr>
          <w:rFonts w:cs="Times New Roman"/>
        </w:rPr>
        <w:t>.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w:t>
      </w:r>
      <w:r w:rsidR="00252E46">
        <w:rPr>
          <w:rFonts w:cs="Times New Roman"/>
        </w:rPr>
        <w:t xml:space="preserve"> (available on </w:t>
      </w:r>
      <w:proofErr w:type="spellStart"/>
      <w:r w:rsidR="00252E46">
        <w:rPr>
          <w:rFonts w:cs="Times New Roman"/>
        </w:rPr>
        <w:t>GitHub</w:t>
      </w:r>
      <w:proofErr w:type="spellEnd"/>
      <w:del w:id="27" w:author="Ginger Armbrust" w:date="2016-03-20T06:58:00Z">
        <w:r w:rsidR="00252E46" w:rsidDel="00E25C29">
          <w:rPr>
            <w:rFonts w:cs="Times New Roman"/>
          </w:rPr>
          <w:delText>)</w:delText>
        </w:r>
        <w:r w:rsidRPr="00FC5E5F" w:rsidDel="00E25C29">
          <w:rPr>
            <w:rFonts w:cs="Times New Roman"/>
          </w:rPr>
          <w:delText>, which uses a SQLite relational database management system to retrieve flow cytometry data</w:delText>
        </w:r>
      </w:del>
      <w:ins w:id="28" w:author="Ginger Armbrust" w:date="2016-03-20T06:58:00Z">
        <w:r w:rsidR="00E25C29">
          <w:rPr>
            <w:rFonts w:cs="Times New Roman"/>
          </w:rPr>
          <w:t>)</w:t>
        </w:r>
      </w:ins>
      <w:r w:rsidR="00252E46">
        <w:rPr>
          <w:rFonts w:cs="Times New Roman"/>
        </w:rPr>
        <w:t>.</w:t>
      </w:r>
      <w:r w:rsidRPr="00FC5E5F">
        <w:rPr>
          <w:rFonts w:cs="Times New Roman"/>
        </w:rPr>
        <w:t xml:space="preserve"> A sequential bivariate manual gating scheme was used to cluster </w:t>
      </w:r>
      <w:r w:rsidR="00D165DD">
        <w:rPr>
          <w:rFonts w:cs="Times New Roman"/>
        </w:rPr>
        <w:t xml:space="preserve">the </w:t>
      </w:r>
      <w:r w:rsidRPr="00FC5E5F">
        <w:rPr>
          <w:rFonts w:cs="Times New Roman"/>
        </w:rPr>
        <w:t>cryptophyte populati</w:t>
      </w:r>
      <w:r w:rsidR="001462A4">
        <w:rPr>
          <w:rFonts w:cs="Times New Roman"/>
        </w:rPr>
        <w:t xml:space="preserve">on based on </w:t>
      </w:r>
      <w:r w:rsidR="001462A4" w:rsidRPr="00FC5E5F">
        <w:rPr>
          <w:rFonts w:cs="Times New Roman"/>
        </w:rPr>
        <w:t>forward light scatter</w:t>
      </w:r>
      <w:r w:rsidR="001462A4">
        <w:rPr>
          <w:rFonts w:cs="Times New Roman"/>
        </w:rPr>
        <w:t>,</w:t>
      </w:r>
      <w:r w:rsidR="001462A4" w:rsidRPr="00FC5E5F">
        <w:rPr>
          <w:rFonts w:cs="Times New Roman"/>
        </w:rPr>
        <w:t xml:space="preserve"> </w:t>
      </w:r>
      <w:r w:rsidR="001462A4">
        <w:rPr>
          <w:rFonts w:cs="Times New Roman"/>
        </w:rPr>
        <w:t xml:space="preserve">orange and red fluorescence </w:t>
      </w:r>
      <w:r w:rsidRPr="00FC5E5F">
        <w:rPr>
          <w:rFonts w:cs="Times New Roman"/>
        </w:rPr>
        <w:t xml:space="preserve">measurements. </w:t>
      </w:r>
    </w:p>
    <w:p w14:paraId="0BCEAD70" w14:textId="44558C8D" w:rsidR="008D5305" w:rsidRDefault="008D5305" w:rsidP="003218A1">
      <w:pPr>
        <w:spacing w:line="480" w:lineRule="auto"/>
        <w:ind w:firstLine="288"/>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w:t>
      </w:r>
      <w:r w:rsidR="00442105" w:rsidRPr="00442105">
        <w:rPr>
          <w:rFonts w:cs="Times New Roman"/>
        </w:rPr>
        <w:t xml:space="preserve">sorter equipped with a 488-nm 200-mW laser (Coherent). </w:t>
      </w:r>
      <w:r w:rsidR="00442105">
        <w:rPr>
          <w:rFonts w:cs="Times New Roman"/>
        </w:rPr>
        <w:t>One hundred</w:t>
      </w:r>
      <w:r w:rsidRPr="00FC5E5F">
        <w:rPr>
          <w:rFonts w:cs="Times New Roman"/>
        </w:rPr>
        <w:t xml:space="preserve"> cells from the gated population </w:t>
      </w:r>
      <w:r w:rsidR="00A45AC4">
        <w:rPr>
          <w:rFonts w:cs="Times New Roman"/>
        </w:rPr>
        <w:t xml:space="preserve">with high </w:t>
      </w:r>
      <w:r w:rsidR="00A45AC4">
        <w:rPr>
          <w:rFonts w:cs="Times New Roman"/>
        </w:rPr>
        <w:lastRenderedPageBreak/>
        <w:t xml:space="preserve">orange fluorescence and high </w:t>
      </w:r>
      <w:r w:rsidR="001462A4">
        <w:rPr>
          <w:rFonts w:cs="Times New Roman"/>
        </w:rPr>
        <w:t>red fluorescence</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w:t>
      </w:r>
      <w:del w:id="29" w:author="Ginger Armbrust" w:date="2016-03-20T06:59:00Z">
        <w:r w:rsidRPr="00FC5E5F" w:rsidDel="00E25C29">
          <w:rPr>
            <w:rFonts w:cs="Times New Roman"/>
          </w:rPr>
          <w:delText xml:space="preserve">The </w:delText>
        </w:r>
      </w:del>
      <w:ins w:id="30" w:author="Ginger Armbrust" w:date="2016-03-20T06:59:00Z">
        <w:r w:rsidR="00E25C29">
          <w:rPr>
            <w:rFonts w:cs="Times New Roman"/>
          </w:rPr>
          <w:t>Sorted</w:t>
        </w:r>
        <w:r w:rsidR="00E25C29" w:rsidRPr="00FC5E5F">
          <w:rPr>
            <w:rFonts w:cs="Times New Roman"/>
          </w:rPr>
          <w:t xml:space="preserve"> </w:t>
        </w:r>
      </w:ins>
      <w:r w:rsidRPr="00FC5E5F">
        <w:rPr>
          <w:rFonts w:cs="Times New Roman"/>
        </w:rPr>
        <w:t xml:space="preserve">cells were </w:t>
      </w:r>
      <w:del w:id="31" w:author="Ginger Armbrust" w:date="2016-03-20T06:59:00Z">
        <w:r w:rsidRPr="00FC5E5F" w:rsidDel="00E25C29">
          <w:rPr>
            <w:rFonts w:cs="Times New Roman"/>
          </w:rPr>
          <w:delText xml:space="preserve">then </w:delText>
        </w:r>
      </w:del>
      <w:r w:rsidRPr="00FC5E5F">
        <w:rPr>
          <w:rFonts w:cs="Times New Roman"/>
        </w:rPr>
        <w:t xml:space="preserve">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3B85A3F5" w:rsidR="008D5305" w:rsidRDefault="00E25C29" w:rsidP="003218A1">
      <w:pPr>
        <w:spacing w:line="480" w:lineRule="auto"/>
        <w:ind w:firstLine="288"/>
        <w:rPr>
          <w:rFonts w:cs="Times New Roman"/>
        </w:rPr>
      </w:pPr>
      <w:ins w:id="32" w:author="Ginger Armbrust" w:date="2016-03-20T07:00:00Z">
        <w:r>
          <w:tab/>
        </w:r>
      </w:ins>
      <w:r w:rsidR="00521A7C" w:rsidRPr="00677E9B">
        <w:t xml:space="preserve">We estimated </w:t>
      </w:r>
      <w:r w:rsidR="00521A7C" w:rsidRPr="00FC5E5F">
        <w:rPr>
          <w:rFonts w:cs="Times New Roman"/>
        </w:rPr>
        <w:t>cryptophyte</w:t>
      </w:r>
      <w:r w:rsidR="00521A7C" w:rsidRPr="00677E9B">
        <w:t xml:space="preserve"> cell </w:t>
      </w:r>
      <w:r w:rsidR="00521A7C">
        <w:t>size</w:t>
      </w:r>
      <w:r w:rsidR="00521A7C" w:rsidRPr="00677E9B">
        <w:t xml:space="preserve"> using an empirical relationship between light scatter measured by SeaFlow and cell </w:t>
      </w:r>
      <w:r w:rsidR="00521A7C">
        <w:t>size</w:t>
      </w:r>
      <w:r w:rsidR="00521A7C" w:rsidRPr="00677E9B">
        <w:t xml:space="preserve"> measured by a Coulter Counter for different exponentially growing phytoplankton cultures of cell sizes ranging from 1 to 10 </w:t>
      </w:r>
      <w:proofErr w:type="spellStart"/>
      <w:r w:rsidR="00521A7C" w:rsidRPr="00677E9B">
        <w:t>μm</w:t>
      </w:r>
      <w:proofErr w:type="spellEnd"/>
      <w:r w:rsidR="00B0285E">
        <w:t xml:space="preserve"> </w:t>
      </w:r>
      <w:r w:rsidR="00B0285E">
        <w:fldChar w:fldCharType="begin"/>
      </w:r>
      <w:r w:rsidR="002C4D0A">
        <w:instrText xml:space="preserve"> ADDIN PAPERS2_CITATIONS &lt;citation&gt;&lt;uuid&gt;639F58E5-1B04-429C-95EF-5E335D5C935F&lt;/uuid&gt;&lt;priority&gt;18&lt;/priority&gt;&lt;publications&gt;&lt;publication&gt;&lt;volume&gt;112&lt;/volume&gt;&lt;publication_date&gt;99201506301200000000222000&lt;/publication_date&gt;&lt;number&gt;26&lt;/number&gt;&lt;startpage&gt;8008&lt;/startpage&gt;&lt;title&gt;Light-driven synchrony of Prochlorococcus growth and mortality in the subtropical Pacific gyre&lt;/title&gt;&lt;uuid&gt;544823F8-1C89-4670-B6FE-22807FD69545&lt;/uuid&gt;&lt;subtype&gt;400&lt;/subtype&gt;&lt;endpage&gt;8012&lt;/endpage&gt;&lt;type&gt;400&lt;/type&gt;&lt;citekey&gt;Ribalet:2015uq&lt;/citekey&gt;&lt;url&gt;http://www.pnas.org/content/112/26/8008.abstract&lt;/url&gt;&lt;bundle&gt;&lt;publication&gt;&lt;url&gt;http://www.pnas.org/&lt;/url&gt;&lt;title&gt;Proceedings of the National Academy of Sciences&lt;/title&gt;&lt;type&gt;-100&lt;/type&gt;&lt;subtype&gt;-100&lt;/subtype&gt;&lt;uuid&gt;561127FB-7CC9-41FD-810F-D49129BD951B&lt;/uuid&gt;&lt;/publication&gt;&lt;/bundle&gt;&lt;authors&gt;&lt;author&gt;&lt;firstName&gt;Francois&lt;/firstName&gt;&lt;lastName&gt;Ribalet&lt;/lastName&gt;&lt;/author&gt;&lt;author&gt;&lt;firstName&gt;Jarred&lt;/firstName&gt;&lt;lastName&gt;Swalwell&lt;/lastName&gt;&lt;/author&gt;&lt;author&gt;&lt;firstName&gt;Sophie&lt;/firstName&gt;&lt;lastName&gt;Clayton&lt;/lastName&gt;&lt;/author&gt;&lt;author&gt;&lt;firstName&gt;Valeria&lt;/firstName&gt;&lt;lastName&gt;Jiménez&lt;/lastName&gt;&lt;/author&gt;&lt;author&gt;&lt;firstName&gt;Sebastian&lt;/firstName&gt;&lt;lastName&gt;Sudek&lt;/lastName&gt;&lt;/author&gt;&lt;author&gt;&lt;firstName&gt;Yajuan&lt;/firstName&gt;&lt;lastName&gt;Lin&lt;/lastName&gt;&lt;/author&gt;&lt;author&gt;&lt;firstName&gt;Zackary&lt;/firstName&gt;&lt;middleNames&gt;I&lt;/middleNames&gt;&lt;lastName&gt;Johnson&lt;/lastName&gt;&lt;/author&gt;&lt;author&gt;&lt;firstName&gt;Alexandra&lt;/firstName&gt;&lt;middleNames&gt;Z&lt;/middleNames&gt;&lt;lastName&gt;Worden&lt;/lastName&gt;&lt;/author&gt;&lt;author&gt;&lt;firstName&gt;E&lt;/firstName&gt;&lt;middleNames&gt;Virginia&lt;/middleNames&gt;&lt;lastName&gt;Armbrust&lt;/lastName&gt;&lt;/author&gt;&lt;/authors&gt;&lt;/publication&gt;&lt;/publications&gt;&lt;cites&gt;&lt;/cites&gt;&lt;/citation&gt;</w:instrText>
      </w:r>
      <w:r w:rsidR="00B0285E">
        <w:fldChar w:fldCharType="separate"/>
      </w:r>
      <w:r w:rsidR="009A46E9">
        <w:rPr>
          <w:rFonts w:eastAsiaTheme="minorEastAsia" w:cs="Times New Roman"/>
          <w:color w:val="auto"/>
          <w:lang w:eastAsia="en-US" w:bidi="ar-SA"/>
        </w:rPr>
        <w:t>(Ribalet et al. 2015)</w:t>
      </w:r>
      <w:r w:rsidR="00B0285E">
        <w:fldChar w:fldCharType="end"/>
      </w:r>
      <w:r w:rsidR="00521A7C">
        <w:t>.</w:t>
      </w:r>
    </w:p>
    <w:p w14:paraId="071D9CDF" w14:textId="77777777" w:rsidR="00521A7C" w:rsidRPr="00FE75DC" w:rsidRDefault="00521A7C" w:rsidP="003218A1">
      <w:pPr>
        <w:spacing w:line="480" w:lineRule="auto"/>
        <w:ind w:firstLine="288"/>
        <w:rPr>
          <w:rFonts w:cs="Times New Roman"/>
        </w:rPr>
      </w:pPr>
    </w:p>
    <w:p w14:paraId="12E066B3" w14:textId="30B986B5" w:rsidR="008D5305" w:rsidRPr="00FC5E5F" w:rsidRDefault="008D5305" w:rsidP="00E25C29">
      <w:pPr>
        <w:spacing w:line="480" w:lineRule="auto"/>
        <w:outlineLvl w:val="0"/>
        <w:rPr>
          <w:rFonts w:cs="Times New Roman"/>
          <w:b/>
          <w:bCs/>
        </w:rPr>
        <w:pPrChange w:id="33" w:author="Ginger Armbrust" w:date="2016-03-20T07:00:00Z">
          <w:pPr>
            <w:spacing w:line="480" w:lineRule="auto"/>
            <w:ind w:firstLine="288"/>
            <w:outlineLvl w:val="0"/>
          </w:pPr>
        </w:pPrChange>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E25C29">
      <w:pPr>
        <w:spacing w:line="480" w:lineRule="auto"/>
        <w:rPr>
          <w:rFonts w:cs="Times New Roman"/>
          <w:i/>
        </w:rPr>
        <w:pPrChange w:id="34" w:author="Ginger Armbrust" w:date="2016-03-20T07:00:00Z">
          <w:pPr>
            <w:spacing w:line="480" w:lineRule="auto"/>
            <w:ind w:firstLine="288"/>
          </w:pPr>
        </w:pPrChange>
      </w:pPr>
      <w:del w:id="35" w:author="Ginger Armbrust" w:date="2016-03-20T07:00:00Z">
        <w:r w:rsidDel="00E25C29">
          <w:rPr>
            <w:rFonts w:cs="Times New Roman"/>
          </w:rPr>
          <w:tab/>
        </w:r>
      </w:del>
      <w:r w:rsidR="00A45AC4">
        <w:rPr>
          <w:rFonts w:cs="Times New Roman"/>
          <w:i/>
        </w:rPr>
        <w:t>Laboratory culture validation</w:t>
      </w:r>
    </w:p>
    <w:p w14:paraId="52293FFD" w14:textId="6918E023" w:rsidR="00A208D9" w:rsidRPr="00C93A9B" w:rsidDel="00D47809" w:rsidRDefault="008D5305" w:rsidP="00D47809">
      <w:pPr>
        <w:spacing w:line="480" w:lineRule="auto"/>
        <w:rPr>
          <w:del w:id="36" w:author="Ginger Armbrust" w:date="2016-03-20T07:03:00Z"/>
          <w:rFonts w:eastAsiaTheme="minorEastAsia" w:cs="Times New Roman"/>
          <w:lang w:eastAsia="ja-JP"/>
        </w:rPr>
        <w:pPrChange w:id="37" w:author="Ginger Armbrust" w:date="2016-03-20T07:03:00Z">
          <w:pPr>
            <w:spacing w:line="480" w:lineRule="auto"/>
          </w:pPr>
        </w:pPrChange>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38" w:name="__DdeLink__1831_1098803516"/>
      <w:bookmarkStart w:id="39" w:name="__DdeLink__1936_918047637"/>
      <w:r w:rsidRPr="00FC5E5F">
        <w:rPr>
          <w:rFonts w:cs="Times New Roman"/>
        </w:rPr>
        <w:t>°C</w:t>
      </w:r>
      <w:bookmarkEnd w:id="38"/>
      <w:bookmarkEnd w:id="39"/>
      <w:r w:rsidRPr="00FC5E5F">
        <w:rPr>
          <w:rFonts w:cs="Times New Roman"/>
        </w:rPr>
        <w:t xml:space="preserve"> with a 16:8 light-dark cycle </w:t>
      </w:r>
      <w:r>
        <w:rPr>
          <w:rFonts w:cs="Times New Roman"/>
        </w:rPr>
        <w:t>of</w:t>
      </w:r>
      <w:r w:rsidRPr="00FC5E5F">
        <w:rPr>
          <w:rFonts w:cs="Times New Roman"/>
        </w:rPr>
        <w:t xml:space="preserve"> 100 </w:t>
      </w:r>
      <w:commentRangeStart w:id="40"/>
      <w:r w:rsidRPr="00FC5E5F">
        <w:rPr>
          <w:rFonts w:cs="Times New Roman"/>
        </w:rPr>
        <w:t>µE</w:t>
      </w:r>
      <w:commentRangeEnd w:id="40"/>
      <w:r w:rsidR="00A25341">
        <w:rPr>
          <w:rStyle w:val="CommentReference"/>
        </w:rPr>
        <w:commentReference w:id="40"/>
      </w:r>
      <w:r w:rsidRPr="00FC5E5F">
        <w:rPr>
          <w:rFonts w:cs="Times New Roman"/>
        </w:rPr>
        <w:t xml:space="preserv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0.01%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w:t>
      </w:r>
      <w:ins w:id="41" w:author="Ginger Armbrust" w:date="2016-03-20T07:02:00Z">
        <w:r w:rsidR="00D47809">
          <w:rPr>
            <w:rFonts w:cs="Times New Roman"/>
          </w:rPr>
          <w:t xml:space="preserve">the </w:t>
        </w:r>
      </w:ins>
      <w:r w:rsidRPr="00FE75DC">
        <w:rPr>
          <w:rFonts w:cs="Times New Roman"/>
        </w:rPr>
        <w:t xml:space="preserve">green-fluorescing DNA stain SYBR 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w:t>
      </w:r>
      <w:commentRangeStart w:id="42"/>
      <w:r w:rsidR="009A46E9">
        <w:rPr>
          <w:rFonts w:cs="Times New Roman"/>
        </w:rPr>
        <w:fldChar w:fldCharType="begin"/>
      </w:r>
      <w:r w:rsidR="002C4D0A">
        <w:rPr>
          <w:rFonts w:cs="Times New Roman"/>
        </w:rPr>
        <w:instrText xml:space="preserve"> ADDIN PAPERS2_CITATIONS &lt;citation&gt;&lt;uuid&gt;E38E4985-EED1-4E2C-9238-5BDE23F7D321&lt;/uuid&gt;&lt;priority&gt;19&lt;/priority&gt;&lt;publications&gt;&lt;publication&gt;&lt;volume&gt;43&lt;/volume&gt;&lt;publication_date&gt;99198805061200000000222000&lt;/publication_date&gt;&lt;startpage&gt;105&lt;/startpage&gt;&lt;title&gt;Species-specific phytoplankton growth rates via diel DNA synthesis cycles. I. Concept of the method&lt;/title&gt;&lt;uuid&gt;23A06F45-A2D0-4623-97AE-5A3259C63037&lt;/uuid&gt;&lt;subtype&gt;400&lt;/subtype&gt;&lt;endpage&gt;111&lt;/endpage&gt;&lt;type&gt;400&lt;/type&gt;&lt;url&gt;http://www.int-res.com/abstracts/meps/v43/&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Series&lt;/title&gt;&lt;type&gt;-100&lt;/type&gt;&lt;subtype&gt;-100&lt;/subtype&gt;&lt;uuid&gt;A729A031-A844-47C7-A6B0-79666D4AFD44&lt;/uuid&gt;&lt;/publication&gt;&lt;/bundle&gt;&lt;authors&gt;&lt;author&gt;&lt;firstName&gt;Edward J.&lt;/firstName&gt;&lt;lastName&gt;Carpenter&lt;/lastName&gt;&lt;/author&gt;&lt;author&gt;&lt;firstName&gt;Jeng&lt;/firstName&gt;&lt;lastName&gt;Chang&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 xml:space="preserve">(Carpenter &amp; Chang </w:t>
      </w:r>
      <w:r w:rsidR="0074646E">
        <w:rPr>
          <w:rFonts w:eastAsiaTheme="minorEastAsia" w:cs="Times New Roman"/>
          <w:color w:val="auto"/>
          <w:lang w:eastAsia="en-US" w:bidi="ar-SA"/>
        </w:rPr>
        <w:lastRenderedPageBreak/>
        <w:t>1988)</w:t>
      </w:r>
      <w:r w:rsidR="009A46E9">
        <w:rPr>
          <w:rFonts w:cs="Times New Roman"/>
        </w:rPr>
        <w:fldChar w:fldCharType="end"/>
      </w:r>
      <w:commentRangeEnd w:id="42"/>
      <w:r w:rsidR="00D47809">
        <w:rPr>
          <w:rStyle w:val="CommentReference"/>
        </w:rPr>
        <w:commentReference w:id="42"/>
      </w:r>
      <w:ins w:id="43" w:author="Ginger Armbrust" w:date="2016-03-20T07:03:00Z">
        <w:r w:rsidR="00D47809">
          <w:rPr>
            <w:rFonts w:cs="Times New Roman"/>
          </w:rPr>
          <w:t>.</w:t>
        </w:r>
      </w:ins>
      <w:del w:id="44" w:author="Ginger Armbrust" w:date="2016-03-20T07:03:00Z">
        <w:r w:rsidR="00A208D9" w:rsidDel="00D47809">
          <w:rPr>
            <w:rFonts w:cs="Times New Roman"/>
          </w:rPr>
          <w:delText>,</w:delText>
        </w:r>
      </w:del>
      <w:r w:rsidR="00A208D9" w:rsidRPr="00A208D9">
        <w:rPr>
          <w:rFonts w:eastAsiaTheme="minorEastAsia" w:cs="Times New Roman"/>
          <w:lang w:eastAsia="ja-JP"/>
        </w:rPr>
        <w:t xml:space="preserve"> </w:t>
      </w:r>
      <w:del w:id="45" w:author="Ginger Armbrust" w:date="2016-03-20T07:03:00Z">
        <w:r w:rsidR="00A208D9" w:rsidRPr="00C93A9B" w:rsidDel="00D47809">
          <w:rPr>
            <w:rFonts w:eastAsiaTheme="minorEastAsia" w:cs="Times New Roman"/>
            <w:lang w:eastAsia="ja-JP"/>
          </w:rPr>
          <w:delText>based on the following equation:</w:delText>
        </w:r>
      </w:del>
    </w:p>
    <w:p w14:paraId="1388AB19" w14:textId="5EC9E581" w:rsidR="00A208D9" w:rsidRPr="00677E9B" w:rsidDel="00D47809" w:rsidRDefault="00A25341" w:rsidP="00D47809">
      <w:pPr>
        <w:spacing w:line="480" w:lineRule="auto"/>
        <w:rPr>
          <w:del w:id="46" w:author="Ginger Armbrust" w:date="2016-03-20T07:03:00Z"/>
          <w:i/>
        </w:rPr>
        <w:pPrChange w:id="47" w:author="Ginger Armbrust" w:date="2016-03-20T07:03:00Z">
          <w:pPr>
            <w:spacing w:line="480" w:lineRule="auto"/>
            <w:ind w:firstLine="810"/>
          </w:pPr>
        </w:pPrChange>
      </w:pPr>
      <m:oMath>
        <m:sSub>
          <m:sSubPr>
            <m:ctrlPr>
              <w:del w:id="48" w:author="Ginger Armbrust" w:date="2016-03-20T07:03:00Z">
                <w:rPr>
                  <w:rFonts w:ascii="Cambria Math" w:hAnsi="Cambria Math"/>
                  <w:i/>
                </w:rPr>
              </w:del>
            </m:ctrlPr>
          </m:sSubPr>
          <m:e>
            <w:del w:id="49" w:author="Ginger Armbrust" w:date="2016-03-20T07:03:00Z">
              <m:r>
                <m:rPr>
                  <m:sty m:val="bi"/>
                </m:rPr>
                <w:rPr>
                  <w:rFonts w:ascii="Cambria Math" w:hAnsi="Cambria Math"/>
                </w:rPr>
                <m:t>μ</m:t>
              </m:r>
            </w:del>
          </m:e>
          <m:sub>
            <w:del w:id="50" w:author="Ginger Armbrust" w:date="2016-03-20T07:03:00Z">
              <m:r>
                <m:rPr>
                  <m:sty m:val="bi"/>
                </m:rPr>
                <w:rPr>
                  <w:rFonts w:ascii="Cambria Math" w:hAnsi="Cambria Math"/>
                </w:rPr>
                <m:t>DNA</m:t>
              </m:r>
            </w:del>
          </m:sub>
        </m:sSub>
        <w:del w:id="51" w:author="Ginger Armbrust" w:date="2016-03-20T07:03:00Z">
          <m:r>
            <w:rPr>
              <w:rFonts w:ascii="Cambria Math" w:hAnsi="Cambria Math"/>
            </w:rPr>
            <m:t>=</m:t>
          </m:r>
        </w:del>
        <m:f>
          <m:fPr>
            <m:ctrlPr>
              <w:del w:id="52" w:author="Ginger Armbrust" w:date="2016-03-20T07:03:00Z">
                <w:rPr>
                  <w:rFonts w:ascii="Cambria Math" w:hAnsi="Cambria Math"/>
                  <w:i/>
                </w:rPr>
              </w:del>
            </m:ctrlPr>
          </m:fPr>
          <m:num>
            <w:del w:id="53" w:author="Ginger Armbrust" w:date="2016-03-20T07:03:00Z">
              <m:r>
                <m:rPr>
                  <m:sty m:val="bi"/>
                </m:rPr>
                <w:rPr>
                  <w:rFonts w:ascii="Cambria Math" w:hAnsi="Cambria Math"/>
                </w:rPr>
                <m:t>1</m:t>
              </m:r>
            </w:del>
          </m:num>
          <m:den>
            <w:del w:id="54" w:author="Ginger Armbrust" w:date="2016-03-20T07:03:00Z">
              <m:r>
                <w:rPr>
                  <w:rFonts w:ascii="Cambria Math" w:hAnsi="Cambria Math"/>
                </w:rPr>
                <m:t>(</m:t>
              </m:r>
              <m:r>
                <m:rPr>
                  <m:sty m:val="bi"/>
                </m:rPr>
                <w:rPr>
                  <w:rFonts w:ascii="Cambria Math" w:hAnsi="Cambria Math"/>
                </w:rPr>
                <m:t>n</m:t>
              </m:r>
              <m:r>
                <w:rPr>
                  <w:rFonts w:ascii="Cambria Math" w:hAnsi="Cambria Math"/>
                </w:rPr>
                <m:t>×</m:t>
              </m:r>
            </w:del>
            <m:sSub>
              <m:sSubPr>
                <m:ctrlPr>
                  <w:del w:id="55" w:author="Ginger Armbrust" w:date="2016-03-20T07:03:00Z">
                    <w:rPr>
                      <w:rFonts w:ascii="Cambria Math" w:hAnsi="Cambria Math"/>
                      <w:i/>
                    </w:rPr>
                  </w:del>
                </m:ctrlPr>
              </m:sSubPr>
              <m:e>
                <w:del w:id="56" w:author="Ginger Armbrust" w:date="2016-03-20T07:03:00Z">
                  <m:r>
                    <m:rPr>
                      <m:sty m:val="bi"/>
                    </m:rPr>
                    <w:rPr>
                      <w:rFonts w:ascii="Cambria Math" w:hAnsi="Cambria Math"/>
                    </w:rPr>
                    <m:t>t</m:t>
                  </m:r>
                </w:del>
              </m:e>
              <m:sub>
                <w:del w:id="57" w:author="Ginger Armbrust" w:date="2016-03-20T07:03:00Z">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w:del>
              </m:sub>
            </m:sSub>
            <w:del w:id="58" w:author="Ginger Armbrust" w:date="2016-03-20T07:03:00Z">
              <m:r>
                <w:rPr>
                  <w:rFonts w:ascii="Cambria Math" w:hAnsi="Cambria Math"/>
                </w:rPr>
                <m:t>)</m:t>
              </m:r>
            </w:del>
          </m:den>
        </m:f>
        <w:del w:id="59" w:author="Ginger Armbrust" w:date="2016-03-20T07:03:00Z">
          <m:r>
            <w:rPr>
              <w:rFonts w:ascii="Cambria Math" w:hAnsi="Cambria Math"/>
            </w:rPr>
            <m:t>×</m:t>
          </m:r>
        </w:del>
        <m:nary>
          <m:naryPr>
            <m:chr m:val="∑"/>
            <m:limLoc m:val="undOvr"/>
            <m:subHide m:val="1"/>
            <m:supHide m:val="1"/>
            <m:ctrlPr>
              <w:del w:id="60" w:author="Ginger Armbrust" w:date="2016-03-20T07:03:00Z">
                <w:rPr>
                  <w:rFonts w:ascii="Cambria Math" w:hAnsi="Cambria Math"/>
                  <w:i/>
                </w:rPr>
              </w:del>
            </m:ctrlPr>
          </m:naryPr>
          <m:sub/>
          <m:sup/>
          <m:e>
            <w:del w:id="61" w:author="Ginger Armbrust" w:date="2016-03-20T07:03:00Z">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w:del>
            <m:sSub>
              <m:sSubPr>
                <m:ctrlPr>
                  <w:del w:id="62" w:author="Ginger Armbrust" w:date="2016-03-20T07:03:00Z">
                    <w:rPr>
                      <w:rFonts w:ascii="Cambria Math" w:hAnsi="Cambria Math"/>
                      <w:i/>
                    </w:rPr>
                  </w:del>
                </m:ctrlPr>
              </m:sSubPr>
              <m:e>
                <w:del w:id="63" w:author="Ginger Armbrust" w:date="2016-03-20T07:03:00Z">
                  <m:r>
                    <m:rPr>
                      <m:sty m:val="bi"/>
                    </m:rPr>
                    <w:rPr>
                      <w:rFonts w:ascii="Cambria Math" w:hAnsi="Cambria Math"/>
                    </w:rPr>
                    <m:t>f</m:t>
                  </m:r>
                </w:del>
              </m:e>
              <m:sub>
                <w:del w:id="64" w:author="Ginger Armbrust" w:date="2016-03-20T07:03:00Z">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w:del>
              </m:sub>
            </m:sSub>
            <m:d>
              <m:dPr>
                <m:ctrlPr>
                  <w:del w:id="65" w:author="Ginger Armbrust" w:date="2016-03-20T07:03:00Z">
                    <w:rPr>
                      <w:rFonts w:ascii="Cambria Math" w:hAnsi="Cambria Math"/>
                      <w:i/>
                    </w:rPr>
                  </w:del>
                </m:ctrlPr>
              </m:dPr>
              <m:e>
                <w:del w:id="66" w:author="Ginger Armbrust" w:date="2016-03-20T07:03:00Z">
                  <m:r>
                    <m:rPr>
                      <m:sty m:val="bi"/>
                    </m:rPr>
                    <w:rPr>
                      <w:rFonts w:ascii="Cambria Math" w:hAnsi="Cambria Math"/>
                    </w:rPr>
                    <m:t>i</m:t>
                  </m:r>
                </w:del>
              </m:e>
            </m:d>
            <w:del w:id="67" w:author="Ginger Armbrust" w:date="2016-03-20T07:03:00Z">
              <m:r>
                <w:rPr>
                  <w:rFonts w:ascii="Cambria Math" w:hAnsi="Cambria Math"/>
                </w:rPr>
                <m:t>]</m:t>
              </m:r>
            </w:del>
          </m:e>
        </m:nary>
      </m:oMath>
      <w:del w:id="68" w:author="Ginger Armbrust" w:date="2016-03-20T07:03:00Z">
        <w:r w:rsidR="00A208D9" w:rsidDel="00D47809">
          <w:rPr>
            <w:i/>
          </w:rPr>
          <w:tab/>
        </w:r>
        <w:r w:rsidR="00A208D9" w:rsidDel="00D47809">
          <w:rPr>
            <w:i/>
          </w:rPr>
          <w:tab/>
        </w:r>
        <w:r w:rsidR="00A208D9" w:rsidDel="00D47809">
          <w:rPr>
            <w:i/>
          </w:rPr>
          <w:tab/>
        </w:r>
        <w:r w:rsidR="00A208D9" w:rsidDel="00D47809">
          <w:rPr>
            <w:i/>
          </w:rPr>
          <w:tab/>
        </w:r>
      </w:del>
    </w:p>
    <w:p w14:paraId="19B87D7C" w14:textId="0FEFA99F" w:rsidR="00A45AC4" w:rsidRDefault="00A208D9" w:rsidP="00D47809">
      <w:pPr>
        <w:spacing w:line="480" w:lineRule="auto"/>
        <w:rPr>
          <w:rFonts w:eastAsiaTheme="minorEastAsia" w:cs="Times New Roman"/>
          <w:lang w:eastAsia="ja-JP"/>
        </w:rPr>
      </w:pPr>
      <w:del w:id="69" w:author="Ginger Armbrust" w:date="2016-03-20T07:03:00Z">
        <w:r w:rsidRPr="00677E9B" w:rsidDel="00D47809">
          <w:rPr>
            <w:rFonts w:eastAsiaTheme="minorEastAsia" w:cs="Times New Roman"/>
            <w:lang w:eastAsia="ja-JP"/>
          </w:rPr>
          <w:delText xml:space="preserve">where n is the number of samples taken during the 24-hr period, </w:delText>
        </w:r>
        <w:r w:rsidRPr="00677E9B" w:rsidDel="00D47809">
          <w:rPr>
            <w:rFonts w:eastAsiaTheme="minorEastAsia" w:cs="Times New Roman"/>
            <w:i/>
            <w:lang w:eastAsia="ja-JP"/>
          </w:rPr>
          <w:delText>t</w:delText>
        </w:r>
        <w:r w:rsidRPr="00677E9B" w:rsidDel="00D47809">
          <w:rPr>
            <w:rFonts w:eastAsiaTheme="minorEastAsia" w:cs="Times New Roman"/>
            <w:position w:val="-6"/>
            <w:vertAlign w:val="subscript"/>
            <w:lang w:eastAsia="ja-JP"/>
          </w:rPr>
          <w:delText>S+G2</w:delText>
        </w:r>
        <w:r w:rsidDel="00D47809">
          <w:rPr>
            <w:rFonts w:eastAsiaTheme="minorEastAsia" w:cs="Times New Roman"/>
            <w:position w:val="-6"/>
            <w:vertAlign w:val="subscript"/>
            <w:lang w:eastAsia="ja-JP"/>
          </w:rPr>
          <w:delText>+M</w:delText>
        </w:r>
        <w:r w:rsidRPr="00677E9B" w:rsidDel="00D47809">
          <w:rPr>
            <w:rFonts w:eastAsiaTheme="minorEastAsia" w:cs="Times New Roman"/>
            <w:position w:val="-6"/>
            <w:vertAlign w:val="subscript"/>
            <w:lang w:eastAsia="ja-JP"/>
          </w:rPr>
          <w:delText xml:space="preserve"> </w:delText>
        </w:r>
        <w:r w:rsidRPr="00677E9B" w:rsidDel="00D47809">
          <w:rPr>
            <w:rFonts w:eastAsiaTheme="minorEastAsia" w:cs="Times New Roman"/>
            <w:lang w:eastAsia="ja-JP"/>
          </w:rPr>
          <w:delText xml:space="preserve">combined duration of S and G2+M phases, and </w:delText>
        </w:r>
        <w:r w:rsidRPr="00677E9B" w:rsidDel="00D47809">
          <w:rPr>
            <w:rFonts w:eastAsiaTheme="minorEastAsia" w:cs="Times New Roman"/>
            <w:i/>
            <w:lang w:eastAsia="ja-JP"/>
          </w:rPr>
          <w:delText>f</w:delText>
        </w:r>
        <w:r w:rsidRPr="00677E9B" w:rsidDel="00D47809">
          <w:rPr>
            <w:rFonts w:eastAsiaTheme="minorEastAsia" w:cs="Times New Roman"/>
            <w:position w:val="-6"/>
            <w:vertAlign w:val="subscript"/>
            <w:lang w:eastAsia="ja-JP"/>
          </w:rPr>
          <w:delText>S+G2</w:delText>
        </w:r>
        <w:r w:rsidDel="00D47809">
          <w:rPr>
            <w:rFonts w:eastAsiaTheme="minorEastAsia" w:cs="Times New Roman"/>
            <w:position w:val="-6"/>
            <w:vertAlign w:val="subscript"/>
            <w:lang w:eastAsia="ja-JP"/>
          </w:rPr>
          <w:delText>+M</w:delText>
        </w:r>
        <w:r w:rsidRPr="00677E9B" w:rsidDel="00D47809">
          <w:rPr>
            <w:rFonts w:eastAsiaTheme="minorEastAsia" w:cs="Times New Roman"/>
            <w:lang w:eastAsia="ja-JP"/>
          </w:rPr>
          <w:delText>(i) is the fraction of cells in S and G</w:delText>
        </w:r>
        <w:r w:rsidDel="00D47809">
          <w:rPr>
            <w:rFonts w:eastAsiaTheme="minorEastAsia" w:cs="Times New Roman"/>
            <w:lang w:eastAsia="ja-JP"/>
          </w:rPr>
          <w:delText>2</w:delText>
        </w:r>
        <w:r w:rsidRPr="00677E9B" w:rsidDel="00D47809">
          <w:rPr>
            <w:rFonts w:eastAsiaTheme="minorEastAsia" w:cs="Times New Roman"/>
            <w:lang w:eastAsia="ja-JP"/>
          </w:rPr>
          <w:delText>+M</w:delText>
        </w:r>
        <w:r w:rsidRPr="00677E9B" w:rsidDel="00D47809">
          <w:rPr>
            <w:rFonts w:eastAsiaTheme="minorEastAsia" w:cs="Times New Roman"/>
            <w:position w:val="-6"/>
            <w:lang w:eastAsia="ja-JP"/>
          </w:rPr>
          <w:delText xml:space="preserve"> </w:delText>
        </w:r>
        <w:r w:rsidRPr="00677E9B" w:rsidDel="00D47809">
          <w:rPr>
            <w:rFonts w:eastAsiaTheme="minorEastAsia" w:cs="Times New Roman"/>
            <w:lang w:eastAsia="ja-JP"/>
          </w:rPr>
          <w:delText xml:space="preserve">for sample </w:delText>
        </w:r>
        <w:r w:rsidRPr="00677E9B" w:rsidDel="00D47809">
          <w:rPr>
            <w:rFonts w:eastAsiaTheme="minorEastAsia" w:cs="Times New Roman"/>
            <w:i/>
            <w:lang w:eastAsia="ja-JP"/>
          </w:rPr>
          <w:delText>i</w:delText>
        </w:r>
        <w:r w:rsidRPr="00677E9B" w:rsidDel="00D47809">
          <w:rPr>
            <w:rFonts w:eastAsiaTheme="minorEastAsia" w:cs="Times New Roman"/>
            <w:lang w:eastAsia="ja-JP"/>
          </w:rPr>
          <w:delText xml:space="preserve">. The duration of S and G2+M phases was estimated as twice the distance between the peak of cells in phase S and the peak of cells in the G2+M phase. </w:delText>
        </w:r>
      </w:del>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3218A1">
      <w:pPr>
        <w:spacing w:line="480" w:lineRule="auto"/>
        <w:rPr>
          <w:rFonts w:eastAsiaTheme="minorEastAsia" w:cs="Times New Roman"/>
          <w:lang w:eastAsia="ja-JP"/>
        </w:rPr>
      </w:pPr>
    </w:p>
    <w:p w14:paraId="63D4401C" w14:textId="6AEDC7D8" w:rsidR="00A45AC4" w:rsidRPr="00A45AC4" w:rsidRDefault="00A45AC4" w:rsidP="003218A1">
      <w:pPr>
        <w:spacing w:line="480" w:lineRule="auto"/>
        <w:rPr>
          <w:rFonts w:eastAsiaTheme="minorEastAsia" w:cs="Times New Roman"/>
          <w:lang w:eastAsia="ja-JP"/>
        </w:rPr>
      </w:pPr>
      <w:r>
        <w:rPr>
          <w:rFonts w:cs="Times New Roman"/>
          <w:i/>
        </w:rPr>
        <w:tab/>
      </w:r>
      <w:r w:rsidRPr="009C3985">
        <w:rPr>
          <w:rFonts w:cs="Times New Roman"/>
          <w:i/>
        </w:rPr>
        <w:t>Size-structured matrix model</w:t>
      </w:r>
    </w:p>
    <w:p w14:paraId="18C17F45" w14:textId="56162E5F" w:rsidR="008D5305" w:rsidRDefault="00A45AC4" w:rsidP="003218A1">
      <w:pPr>
        <w:spacing w:line="480" w:lineRule="auto"/>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t>
      </w:r>
      <w:r w:rsidR="00521A7C">
        <w:rPr>
          <w:rFonts w:cs="Times New Roman"/>
        </w:rPr>
        <w:t xml:space="preserve">The model represents changes in cell sizes over a diel cycle and can be fit to time series of cell size distribution. The fitted model provides an estimate of the daily division rate independently from cell abundance. </w:t>
      </w:r>
      <w:r w:rsidRPr="00FC5E5F">
        <w:rPr>
          <w:rFonts w:cs="Times New Roman"/>
        </w:rPr>
        <w:t xml:space="preserve">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r w:rsidR="00080032">
        <w:rPr>
          <w:rFonts w:cs="Times New Roman"/>
        </w:rPr>
        <w:t>T</w:t>
      </w:r>
      <w:r w:rsidRPr="00FC5E5F">
        <w:rPr>
          <w:rFonts w:cs="Times New Roman"/>
        </w:rPr>
        <w:t xml:space="preserve">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r w:rsidR="008D5305" w:rsidRPr="004F2AEA">
        <w:rPr>
          <w:rFonts w:cs="Times New Roman"/>
        </w:rPr>
        <w:t>Daily-averaged division rates were calculated as the sum of hourly division rates over a 24-h period.</w:t>
      </w:r>
      <w:r w:rsidR="00080032">
        <w:rPr>
          <w:rFonts w:cs="Times New Roman"/>
        </w:rPr>
        <w:t xml:space="preserve"> The formulation and details of the model can be found in Ribalet et al. (2015). </w:t>
      </w:r>
    </w:p>
    <w:p w14:paraId="523C473E" w14:textId="77777777" w:rsidR="008D5305" w:rsidRDefault="008D5305" w:rsidP="003218A1">
      <w:pPr>
        <w:spacing w:line="480" w:lineRule="auto"/>
        <w:ind w:firstLine="288"/>
        <w:rPr>
          <w:rFonts w:cs="Times New Roman"/>
        </w:rPr>
      </w:pPr>
    </w:p>
    <w:p w14:paraId="6D85F2CF" w14:textId="77777777" w:rsidR="008D5305" w:rsidRPr="00A357F5" w:rsidRDefault="008D5305" w:rsidP="00DC2D15">
      <w:pPr>
        <w:spacing w:line="480" w:lineRule="auto"/>
        <w:outlineLvl w:val="0"/>
        <w:rPr>
          <w:rFonts w:cs="Times New Roman"/>
          <w:b/>
        </w:rPr>
        <w:pPrChange w:id="70" w:author="Ginger Armbrust" w:date="2016-03-20T07:06:00Z">
          <w:pPr>
            <w:spacing w:line="480" w:lineRule="auto"/>
            <w:ind w:firstLine="288"/>
            <w:outlineLvl w:val="0"/>
          </w:pPr>
        </w:pPrChange>
      </w:pPr>
      <w:proofErr w:type="spellStart"/>
      <w:r w:rsidRPr="00A357F5">
        <w:rPr>
          <w:rFonts w:cs="Times New Roman"/>
          <w:b/>
        </w:rPr>
        <w:t>Cryptophyte</w:t>
      </w:r>
      <w:proofErr w:type="spellEnd"/>
      <w:r w:rsidRPr="00A357F5">
        <w:rPr>
          <w:rFonts w:cs="Times New Roman"/>
          <w:b/>
        </w:rPr>
        <w:t xml:space="preserve"> community composition</w:t>
      </w:r>
    </w:p>
    <w:p w14:paraId="6FADE3E0" w14:textId="77777777" w:rsidR="0008449F" w:rsidRPr="0008449F" w:rsidRDefault="0008449F" w:rsidP="00DC2D15">
      <w:pPr>
        <w:spacing w:line="480" w:lineRule="auto"/>
        <w:outlineLvl w:val="0"/>
        <w:rPr>
          <w:rFonts w:cs="Arial"/>
          <w:i/>
          <w:color w:val="auto"/>
        </w:rPr>
        <w:pPrChange w:id="71" w:author="Ginger Armbrust" w:date="2016-03-20T07:06:00Z">
          <w:pPr>
            <w:spacing w:line="480" w:lineRule="auto"/>
            <w:ind w:firstLine="288"/>
            <w:outlineLvl w:val="0"/>
          </w:pPr>
        </w:pPrChange>
      </w:pPr>
      <w:r w:rsidRPr="0008449F">
        <w:rPr>
          <w:rFonts w:cs="Arial"/>
          <w:i/>
          <w:color w:val="auto"/>
        </w:rPr>
        <w:lastRenderedPageBreak/>
        <w:t>DNA extraction</w:t>
      </w:r>
    </w:p>
    <w:p w14:paraId="3BE01235" w14:textId="05450DEE" w:rsidR="0008449F" w:rsidRDefault="0008449F" w:rsidP="003218A1">
      <w:pPr>
        <w:spacing w:line="480" w:lineRule="auto"/>
        <w:ind w:firstLine="288"/>
        <w:rPr>
          <w:rFonts w:cs="Arial"/>
          <w:color w:val="auto"/>
        </w:rPr>
      </w:pPr>
      <w:r w:rsidRPr="0055344C">
        <w:rPr>
          <w:rFonts w:cs="Arial"/>
          <w:color w:val="auto"/>
        </w:rPr>
        <w:t xml:space="preserve">Sample volumes of 0.5-2.0 L were </w:t>
      </w:r>
      <w:del w:id="72" w:author="Ginger Armbrust" w:date="2016-03-20T07:10:00Z">
        <w:r w:rsidRPr="0055344C" w:rsidDel="00C77FC0">
          <w:rPr>
            <w:rFonts w:cs="Arial"/>
            <w:color w:val="auto"/>
          </w:rPr>
          <w:delText xml:space="preserve">filtered </w:delText>
        </w:r>
      </w:del>
      <w:ins w:id="73" w:author="Ginger Armbrust" w:date="2016-03-20T07:10:00Z">
        <w:r w:rsidR="00C77FC0">
          <w:rPr>
            <w:rFonts w:cs="Arial"/>
            <w:color w:val="auto"/>
          </w:rPr>
          <w:t>size fractionated</w:t>
        </w:r>
        <w:r w:rsidR="00C77FC0" w:rsidRPr="0055344C">
          <w:rPr>
            <w:rFonts w:cs="Arial"/>
            <w:color w:val="auto"/>
          </w:rPr>
          <w:t xml:space="preserve"> </w:t>
        </w:r>
      </w:ins>
      <w:r w:rsidRPr="0055344C">
        <w:rPr>
          <w:rFonts w:cs="Arial"/>
          <w:color w:val="auto"/>
        </w:rPr>
        <w:t xml:space="preserve">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w:t>
      </w:r>
      <w:ins w:id="74" w:author="Ginger Armbrust" w:date="2016-03-20T07:10:00Z">
        <w:r w:rsidR="00C77FC0">
          <w:rPr>
            <w:rFonts w:cs="Arial"/>
            <w:color w:val="auto"/>
          </w:rPr>
          <w:t xml:space="preserve"> </w:t>
        </w:r>
        <w:r w:rsidR="00C77FC0" w:rsidRPr="0055344C">
          <w:rPr>
            <w:rFonts w:cs="Arial"/>
            <w:color w:val="auto"/>
          </w:rPr>
          <w:t xml:space="preserve">to separate the </w:t>
        </w:r>
        <w:proofErr w:type="spellStart"/>
        <w:r w:rsidR="00C77FC0" w:rsidRPr="0055344C">
          <w:rPr>
            <w:rFonts w:cs="Arial"/>
            <w:i/>
            <w:color w:val="auto"/>
          </w:rPr>
          <w:t>Teleaulax</w:t>
        </w:r>
        <w:proofErr w:type="spellEnd"/>
        <w:r w:rsidR="00C77FC0" w:rsidRPr="0055344C">
          <w:rPr>
            <w:rFonts w:cs="Arial"/>
            <w:i/>
            <w:color w:val="auto"/>
          </w:rPr>
          <w:t xml:space="preserve"> </w:t>
        </w:r>
        <w:proofErr w:type="spellStart"/>
        <w:r w:rsidR="00C77FC0" w:rsidRPr="0055344C">
          <w:rPr>
            <w:rFonts w:cs="Arial"/>
            <w:color w:val="auto"/>
          </w:rPr>
          <w:t>symbiont</w:t>
        </w:r>
        <w:proofErr w:type="spellEnd"/>
        <w:r w:rsidR="00C77FC0" w:rsidRPr="0055344C">
          <w:rPr>
            <w:rFonts w:cs="Arial"/>
            <w:color w:val="auto"/>
          </w:rPr>
          <w:t xml:space="preserve"> in</w:t>
        </w:r>
        <w:r w:rsidR="00C77FC0" w:rsidRPr="0055344C">
          <w:rPr>
            <w:rFonts w:cs="Arial"/>
            <w:i/>
            <w:color w:val="auto"/>
          </w:rPr>
          <w:t xml:space="preserve"> M. major </w:t>
        </w:r>
        <w:r w:rsidR="00C77FC0" w:rsidRPr="0055344C">
          <w:rPr>
            <w:rFonts w:cs="Arial"/>
            <w:color w:val="auto"/>
          </w:rPr>
          <w:t xml:space="preserve">cells from free living </w:t>
        </w:r>
        <w:proofErr w:type="spellStart"/>
        <w:r w:rsidR="00C77FC0" w:rsidRPr="0055344C">
          <w:rPr>
            <w:rFonts w:cs="Arial"/>
            <w:i/>
            <w:color w:val="auto"/>
          </w:rPr>
          <w:t>Teleaulax</w:t>
        </w:r>
      </w:ins>
      <w:proofErr w:type="spellEnd"/>
      <w:r w:rsidRPr="0055344C">
        <w:rPr>
          <w:rFonts w:cs="Arial"/>
          <w:color w:val="auto"/>
        </w:rPr>
        <w:t xml:space="preserve">. </w:t>
      </w:r>
      <w:del w:id="75" w:author="Ginger Armbrust" w:date="2016-03-20T07:10:00Z">
        <w:r w:rsidRPr="0055344C" w:rsidDel="00C77FC0">
          <w:rPr>
            <w:rFonts w:cs="Arial"/>
            <w:color w:val="auto"/>
          </w:rPr>
          <w:delText xml:space="preserve">The size fractionation was </w:delText>
        </w:r>
        <w:r w:rsidDel="00C77FC0">
          <w:rPr>
            <w:rFonts w:cs="Arial"/>
            <w:color w:val="auto"/>
          </w:rPr>
          <w:delText>performed</w:delText>
        </w:r>
        <w:r w:rsidRPr="0055344C" w:rsidDel="00C77FC0">
          <w:rPr>
            <w:rFonts w:cs="Arial"/>
            <w:color w:val="auto"/>
          </w:rPr>
          <w:delText xml:space="preserve"> to separate the </w:delText>
        </w:r>
        <w:r w:rsidRPr="0055344C" w:rsidDel="00C77FC0">
          <w:rPr>
            <w:rFonts w:cs="Arial"/>
            <w:i/>
            <w:color w:val="auto"/>
          </w:rPr>
          <w:delText xml:space="preserve">Teleaulax </w:delText>
        </w:r>
        <w:r w:rsidRPr="0055344C" w:rsidDel="00C77FC0">
          <w:rPr>
            <w:rFonts w:cs="Arial"/>
            <w:color w:val="auto"/>
          </w:rPr>
          <w:delText>symbiont in</w:delText>
        </w:r>
        <w:r w:rsidRPr="0055344C" w:rsidDel="00C77FC0">
          <w:rPr>
            <w:rFonts w:cs="Arial"/>
            <w:i/>
            <w:color w:val="auto"/>
          </w:rPr>
          <w:delText xml:space="preserve"> M. major </w:delText>
        </w:r>
        <w:r w:rsidRPr="0055344C" w:rsidDel="00C77FC0">
          <w:rPr>
            <w:rFonts w:cs="Arial"/>
            <w:color w:val="auto"/>
          </w:rPr>
          <w:delText xml:space="preserve">cells from free living </w:delText>
        </w:r>
        <w:r w:rsidRPr="0055344C" w:rsidDel="00C77FC0">
          <w:rPr>
            <w:rFonts w:cs="Arial"/>
            <w:i/>
            <w:color w:val="auto"/>
          </w:rPr>
          <w:delText>Teleaulax.</w:delText>
        </w:r>
        <w:r w:rsidRPr="0055344C" w:rsidDel="00C77FC0">
          <w:rPr>
            <w:rFonts w:cs="Arial"/>
            <w:color w:val="auto"/>
          </w:rPr>
          <w:delText xml:space="preserve"> </w:delText>
        </w:r>
      </w:del>
      <w:r w:rsidRPr="0055344C">
        <w:rPr>
          <w:rFonts w:cs="Arial"/>
          <w:color w:val="auto"/>
        </w:rPr>
        <w:t xml:space="preserve">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r w:rsidRPr="0055344C">
        <w:rPr>
          <w:rFonts w:cs="Arial"/>
          <w:color w:val="auto"/>
        </w:rPr>
        <w:t>were extr</w:t>
      </w:r>
      <w:r>
        <w:rPr>
          <w:rFonts w:cs="Arial"/>
          <w:color w:val="auto"/>
        </w:rPr>
        <w:t>acted using the CTAB method</w:t>
      </w:r>
      <w:r w:rsidR="00BE122B">
        <w:rPr>
          <w:rFonts w:cs="Arial"/>
          <w:color w:val="auto"/>
        </w:rPr>
        <w:t xml:space="preserve"> </w:t>
      </w:r>
      <w:r w:rsidR="00BE122B">
        <w:rPr>
          <w:rFonts w:cs="Arial"/>
          <w:color w:val="auto"/>
        </w:rPr>
        <w:fldChar w:fldCharType="begin"/>
      </w:r>
      <w:r w:rsidR="002C4D0A">
        <w:rPr>
          <w:rFonts w:cs="Arial"/>
          <w:color w:val="auto"/>
        </w:rPr>
        <w:instrText xml:space="preserve"> ADDIN PAPERS2_CITATIONS &lt;citation&gt;&lt;uuid&gt;24613075-D5E0-4F7A-B5A8-86E5DAB638A3&lt;/uuid&gt;&lt;priority&gt;20&lt;/priority&gt;&lt;publications&gt;&lt;publication&gt;&lt;uuid&gt;8FDACDC6-FBB1-42F4-A5B0-2A8326BF51E6&lt;/uuid&gt;&lt;volume&gt;93&lt;/volume&gt;&lt;doi&gt;10.1016/j.dsr2.2013.03.007&lt;/doi&gt;&lt;startpage&gt;84&lt;/startpage&gt;&lt;publication_date&gt;99201309001200000000220000&lt;/publication_date&gt;&lt;url&gt;http://adsabs.harvard.edu/cgi-bin/nph-data_query?bibcode=2013DSRII..93...84L&amp;amp;link_type=EJOURNAL&lt;/url&gt;&lt;citekey&gt;2013DSRII..93...84L&lt;/citekey&gt;&lt;type&gt;400&lt;/type&gt;&lt;title&gt;Variability of chromophytic phytoplankton in the North Pacific Subtropical Gyre&lt;/title&gt;&lt;institution&gt;Department of Oceanography, University of Hawaii, 1000 Pope Road, Honolulu, HI 96822, United States&lt;/institution&gt;&lt;number&gt;&lt;/number&gt;&lt;subtype&gt;400&lt;/subtype&gt;&lt;endpage&gt;95&lt;/endpage&gt;&lt;bundle&gt;&lt;publication&gt;&lt;url&gt;http://www.sciencedirect.com&lt;/url&gt;&lt;title&gt;Deep Sea Research Part II: Topical Studies in Oceanography&lt;/title&gt;&lt;type&gt;-100&lt;/type&gt;&lt;subtype&gt;-100&lt;/subtype&gt;&lt;uuid&gt;2ED8C8FB-3295-4B1F-A638-7712C665BFE7&lt;/uuid&gt;&lt;/publication&gt;&lt;/bundle&gt;&lt;authors&gt;&lt;author&gt;&lt;firstName&gt;Binglin&lt;/firstName&gt;&lt;lastName&gt;Li&lt;/lastName&gt;&lt;/author&gt;&lt;author&gt;&lt;firstName&gt;David M.&lt;/firstName&gt;&lt;lastName&gt;Karl&lt;/lastName&gt;&lt;/author&gt;&lt;author&gt;&lt;firstName&gt;Ricardo M.&lt;/firstName&gt;&lt;lastName&gt;Letelier&lt;/lastName&gt;&lt;/author&gt;&lt;author&gt;&lt;firstName&gt;Robert R.&lt;/firstName&gt;&lt;lastName&gt;Bidigare&lt;/lastName&gt;&lt;/author&gt;&lt;author&gt;&lt;firstName&gt;Matthew J.&lt;/firstName&gt;&lt;lastName&gt;Church&lt;/lastName&gt;&lt;/author&gt;&lt;/authors&gt;&lt;/publication&gt;&lt;/publications&gt;&lt;cites&gt;&lt;/cites&gt;&lt;/citation&gt;</w:instrText>
      </w:r>
      <w:r w:rsidR="00BE122B">
        <w:rPr>
          <w:rFonts w:cs="Arial"/>
          <w:color w:val="auto"/>
        </w:rPr>
        <w:fldChar w:fldCharType="separate"/>
      </w:r>
      <w:r w:rsidR="00D56B26">
        <w:rPr>
          <w:rFonts w:eastAsiaTheme="minorEastAsia" w:cs="Times New Roman"/>
          <w:color w:val="auto"/>
          <w:lang w:eastAsia="en-US" w:bidi="ar-SA"/>
        </w:rPr>
        <w:t>(Li et al. 2013)</w:t>
      </w:r>
      <w:r w:rsidR="00BE122B">
        <w:rPr>
          <w:rFonts w:cs="Arial"/>
          <w:color w:val="auto"/>
        </w:rPr>
        <w:fldChar w:fldCharType="end"/>
      </w:r>
      <w:r w:rsidRPr="0055344C">
        <w:rPr>
          <w:rFonts w:cs="Arial"/>
          <w:color w:val="auto"/>
        </w:rPr>
        <w:t xml:space="preserve">. </w:t>
      </w:r>
      <w:del w:id="76" w:author="Ginger Armbrust" w:date="2016-03-20T07:11:00Z">
        <w:r w:rsidRPr="0055344C" w:rsidDel="00C77FC0">
          <w:rPr>
            <w:rFonts w:cs="Arial"/>
            <w:color w:val="auto"/>
          </w:rPr>
          <w:delText xml:space="preserve">Briefly, the filters </w:delText>
        </w:r>
        <w:r w:rsidR="00080032" w:rsidDel="00C77FC0">
          <w:rPr>
            <w:rFonts w:cs="Arial"/>
            <w:color w:val="auto"/>
          </w:rPr>
          <w:delText>we</w:delText>
        </w:r>
        <w:r w:rsidRPr="0055344C" w:rsidDel="00C77FC0">
          <w:rPr>
            <w:rFonts w:cs="Arial"/>
            <w:color w:val="auto"/>
          </w:rPr>
          <w:delText xml:space="preserve">re suspended in </w:delText>
        </w:r>
        <w:r w:rsidR="00BE122B" w:rsidDel="00C77FC0">
          <w:rPr>
            <w:rFonts w:cs="Arial"/>
            <w:color w:val="auto"/>
          </w:rPr>
          <w:delText xml:space="preserve">DNA extraction </w:delText>
        </w:r>
        <w:r w:rsidRPr="0055344C" w:rsidDel="00C77FC0">
          <w:rPr>
            <w:rFonts w:cs="Arial"/>
            <w:color w:val="auto"/>
          </w:rPr>
          <w:delText xml:space="preserve">buffer </w:delText>
        </w:r>
        <w:r w:rsidR="00BE122B" w:rsidDel="00C77FC0">
          <w:rPr>
            <w:rFonts w:cs="Arial"/>
            <w:color w:val="auto"/>
          </w:rPr>
          <w:delText xml:space="preserve">(0.1 M EDTA pH 8.0, 1% SDS) </w:delText>
        </w:r>
        <w:r w:rsidRPr="0055344C" w:rsidDel="00C77FC0">
          <w:rPr>
            <w:rFonts w:cs="Arial"/>
            <w:color w:val="auto"/>
          </w:rPr>
          <w:delText xml:space="preserve">and </w:delText>
        </w:r>
        <w:r w:rsidR="00BE122B" w:rsidDel="00C77FC0">
          <w:rPr>
            <w:rFonts w:cs="Arial"/>
            <w:color w:val="auto"/>
          </w:rPr>
          <w:delText>200 µg mL</w:delText>
        </w:r>
        <w:r w:rsidR="00BE122B" w:rsidRPr="00BE122B" w:rsidDel="00C77FC0">
          <w:rPr>
            <w:rFonts w:cs="Arial"/>
            <w:color w:val="auto"/>
            <w:vertAlign w:val="superscript"/>
          </w:rPr>
          <w:delText>-1</w:delText>
        </w:r>
        <w:r w:rsidR="00BE122B" w:rsidDel="00C77FC0">
          <w:rPr>
            <w:rFonts w:cs="Arial"/>
            <w:color w:val="auto"/>
          </w:rPr>
          <w:delText xml:space="preserve"> </w:delText>
        </w:r>
        <w:r w:rsidRPr="0055344C" w:rsidDel="00C77FC0">
          <w:rPr>
            <w:rFonts w:cs="Arial"/>
            <w:color w:val="auto"/>
          </w:rPr>
          <w:delText xml:space="preserve">proteinase K in </w:delText>
        </w:r>
        <w:r w:rsidDel="00C77FC0">
          <w:rPr>
            <w:rFonts w:cs="Arial"/>
            <w:color w:val="auto"/>
          </w:rPr>
          <w:delText>2 m</w:delText>
        </w:r>
        <w:r w:rsidR="00A208D9" w:rsidDel="00C77FC0">
          <w:rPr>
            <w:rFonts w:cs="Arial"/>
            <w:color w:val="auto"/>
          </w:rPr>
          <w:delText>L</w:delText>
        </w:r>
        <w:r w:rsidDel="00C77FC0">
          <w:rPr>
            <w:rFonts w:cs="Arial"/>
            <w:color w:val="auto"/>
          </w:rPr>
          <w:delText xml:space="preserve"> microcentrifuge</w:delText>
        </w:r>
        <w:r w:rsidRPr="0055344C" w:rsidDel="00C77FC0">
          <w:rPr>
            <w:rFonts w:cs="Arial"/>
            <w:color w:val="auto"/>
          </w:rPr>
          <w:delText xml:space="preserve"> tubes and incubated at 55</w:delText>
        </w:r>
        <w:r w:rsidR="00A208D9" w:rsidDel="00C77FC0">
          <w:rPr>
            <w:rFonts w:cs="Arial"/>
            <w:color w:val="auto"/>
          </w:rPr>
          <w:delText xml:space="preserve"> </w:delText>
        </w:r>
        <w:r w:rsidRPr="0055344C" w:rsidDel="00C77FC0">
          <w:rPr>
            <w:rFonts w:cs="Arial"/>
            <w:color w:val="auto"/>
          </w:rPr>
          <w:delText xml:space="preserve">°C overnight. After this incubation, 165 </w:delText>
        </w:r>
        <w:r w:rsidRPr="0055344C" w:rsidDel="00C77FC0">
          <w:rPr>
            <w:rFonts w:cs="Times New Roman"/>
            <w:color w:val="auto"/>
          </w:rPr>
          <w:delText>μ</w:delText>
        </w:r>
        <w:r w:rsidRPr="0055344C" w:rsidDel="00C77FC0">
          <w:rPr>
            <w:rFonts w:cs="Arial"/>
            <w:color w:val="auto"/>
          </w:rPr>
          <w:delText xml:space="preserve">L each of 5M NaCl and 10% CTAB </w:delText>
        </w:r>
        <w:r w:rsidDel="00C77FC0">
          <w:rPr>
            <w:rFonts w:cs="Arial"/>
            <w:color w:val="auto"/>
          </w:rPr>
          <w:delText>were</w:delText>
        </w:r>
        <w:r w:rsidRPr="0055344C" w:rsidDel="00C77FC0">
          <w:rPr>
            <w:rFonts w:cs="Arial"/>
            <w:color w:val="auto"/>
          </w:rPr>
          <w:delText xml:space="preserve"> added and incubated for an additional 10 min at 55°C. Approximately 600 </w:delText>
        </w:r>
        <w:r w:rsidRPr="0055344C" w:rsidDel="00C77FC0">
          <w:rPr>
            <w:rFonts w:cs="Times New Roman"/>
            <w:color w:val="auto"/>
          </w:rPr>
          <w:delText>μ</w:delText>
        </w:r>
        <w:r w:rsidRPr="0055344C" w:rsidDel="00C77FC0">
          <w:rPr>
            <w:rFonts w:cs="Arial"/>
            <w:color w:val="auto"/>
          </w:rPr>
          <w:delText xml:space="preserve">L of chloroform </w:delText>
        </w:r>
        <w:r w:rsidDel="00C77FC0">
          <w:rPr>
            <w:rFonts w:cs="Arial"/>
            <w:color w:val="auto"/>
          </w:rPr>
          <w:delText>was</w:delText>
        </w:r>
        <w:r w:rsidRPr="0055344C" w:rsidDel="00C77FC0">
          <w:rPr>
            <w:rFonts w:cs="Arial"/>
            <w:color w:val="auto"/>
          </w:rPr>
          <w:delText xml:space="preserve"> added and the samples </w:delText>
        </w:r>
        <w:r w:rsidDel="00C77FC0">
          <w:rPr>
            <w:rFonts w:cs="Arial"/>
            <w:color w:val="auto"/>
          </w:rPr>
          <w:delText xml:space="preserve">were </w:delText>
        </w:r>
        <w:r w:rsidRPr="0055344C" w:rsidDel="00C77FC0">
          <w:rPr>
            <w:rFonts w:cs="Arial"/>
            <w:color w:val="auto"/>
          </w:rPr>
          <w:delText>then vortexed for 75 s</w:delText>
        </w:r>
        <w:r w:rsidDel="00C77FC0">
          <w:rPr>
            <w:rFonts w:cs="Arial"/>
            <w:color w:val="auto"/>
          </w:rPr>
          <w:delText>, followed by</w:delText>
        </w:r>
        <w:r w:rsidRPr="0055344C" w:rsidDel="00C77FC0">
          <w:rPr>
            <w:rFonts w:cs="Arial"/>
            <w:color w:val="auto"/>
          </w:rPr>
          <w:delText xml:space="preserve"> centrifug</w:delText>
        </w:r>
        <w:r w:rsidDel="00C77FC0">
          <w:rPr>
            <w:rFonts w:cs="Arial"/>
            <w:color w:val="auto"/>
          </w:rPr>
          <w:delText>ation</w:delText>
        </w:r>
        <w:r w:rsidRPr="0055344C" w:rsidDel="00C77FC0">
          <w:rPr>
            <w:rFonts w:cs="Arial"/>
            <w:color w:val="auto"/>
          </w:rPr>
          <w:delText xml:space="preserve"> (13,000g) for 10 min. </w:delText>
        </w:r>
      </w:del>
      <w:ins w:id="77" w:author="Ginger Armbrust" w:date="2016-03-20T07:11:00Z">
        <w:r w:rsidR="00C77FC0">
          <w:rPr>
            <w:rFonts w:cs="Arial"/>
            <w:color w:val="auto"/>
          </w:rPr>
          <w:t>Extracted</w:t>
        </w:r>
      </w:ins>
      <w:del w:id="78" w:author="Ginger Armbrust" w:date="2016-03-20T07:11:00Z">
        <w:r w:rsidRPr="0055344C" w:rsidDel="00C77FC0">
          <w:rPr>
            <w:rFonts w:cs="Arial"/>
            <w:color w:val="auto"/>
          </w:rPr>
          <w:delText>The</w:delText>
        </w:r>
      </w:del>
      <w:r w:rsidRPr="0055344C">
        <w:rPr>
          <w:rFonts w:cs="Arial"/>
          <w:color w:val="auto"/>
        </w:rPr>
        <w:t xml:space="preserve"> </w:t>
      </w:r>
      <w:r>
        <w:rPr>
          <w:rFonts w:cs="Arial"/>
          <w:color w:val="auto"/>
        </w:rPr>
        <w:t xml:space="preserve">DNA </w:t>
      </w:r>
      <w:del w:id="79" w:author="Ginger Armbrust" w:date="2016-03-20T07:11:00Z">
        <w:r w:rsidDel="00C77FC0">
          <w:rPr>
            <w:rFonts w:cs="Arial"/>
            <w:color w:val="auto"/>
          </w:rPr>
          <w:delText>of the aqueous layer</w:delText>
        </w:r>
        <w:r w:rsidRPr="0055344C" w:rsidDel="00C77FC0">
          <w:rPr>
            <w:rFonts w:cs="Arial"/>
            <w:color w:val="auto"/>
          </w:rPr>
          <w:delText xml:space="preserve"> </w:delText>
        </w:r>
      </w:del>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3218A1">
      <w:pPr>
        <w:spacing w:line="480" w:lineRule="auto"/>
        <w:ind w:firstLine="288"/>
        <w:rPr>
          <w:rFonts w:cs="Arial"/>
          <w:color w:val="auto"/>
        </w:rPr>
      </w:pPr>
    </w:p>
    <w:p w14:paraId="6553C2D3" w14:textId="6DC38A99" w:rsidR="0008449F" w:rsidRPr="0008449F" w:rsidRDefault="0008449F" w:rsidP="008E2F01">
      <w:pPr>
        <w:pStyle w:val="HTMLPreformatted"/>
        <w:spacing w:line="480" w:lineRule="auto"/>
        <w:outlineLvl w:val="0"/>
        <w:rPr>
          <w:rFonts w:ascii="Times New Roman" w:hAnsi="Times New Roman" w:cs="Times New Roman"/>
          <w:i/>
          <w:sz w:val="24"/>
          <w:szCs w:val="24"/>
        </w:rPr>
        <w:pPrChange w:id="80" w:author="Ginger Armbrust" w:date="2016-03-20T07:29:00Z">
          <w:pPr>
            <w:pStyle w:val="HTMLPreformatted"/>
            <w:spacing w:line="480" w:lineRule="auto"/>
            <w:ind w:firstLine="288"/>
            <w:outlineLvl w:val="0"/>
          </w:pPr>
        </w:pPrChange>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43617CFC" w:rsidR="0008449F" w:rsidRDefault="00080032" w:rsidP="003218A1">
      <w:pPr>
        <w:pStyle w:val="HTMLPreformatted"/>
        <w:spacing w:line="480" w:lineRule="auto"/>
        <w:ind w:firstLine="288"/>
        <w:rPr>
          <w:rFonts w:ascii="Times New Roman" w:hAnsi="Times New Roman" w:cs="Times New Roman"/>
          <w:color w:val="222222"/>
          <w:sz w:val="24"/>
          <w:szCs w:val="24"/>
        </w:rPr>
      </w:pPr>
      <w:r w:rsidRPr="00080032">
        <w:rPr>
          <w:rFonts w:ascii="Times New Roman" w:hAnsi="Times New Roman" w:cs="Times New Roman"/>
          <w:sz w:val="24"/>
          <w:szCs w:val="24"/>
        </w:rPr>
        <w:t xml:space="preserve">The Unique Sequence Element (USE) found in the D2 region of the LSU (28S) </w:t>
      </w:r>
      <w:proofErr w:type="spellStart"/>
      <w:r w:rsidRPr="00080032">
        <w:rPr>
          <w:rFonts w:ascii="Times New Roman" w:hAnsi="Times New Roman" w:cs="Times New Roman"/>
          <w:sz w:val="24"/>
          <w:szCs w:val="24"/>
        </w:rPr>
        <w:t>rRNA</w:t>
      </w:r>
      <w:proofErr w:type="spellEnd"/>
      <w:r w:rsidRPr="00080032">
        <w:rPr>
          <w:rFonts w:ascii="Times New Roman" w:hAnsi="Times New Roman" w:cs="Times New Roman"/>
          <w:sz w:val="24"/>
          <w:szCs w:val="24"/>
        </w:rPr>
        <w:t xml:space="preserve"> sequence </w:t>
      </w:r>
      <w:r>
        <w:rPr>
          <w:rFonts w:ascii="Times New Roman" w:hAnsi="Times New Roman" w:cs="Times New Roman"/>
          <w:color w:val="222222"/>
          <w:sz w:val="24"/>
          <w:szCs w:val="24"/>
        </w:rPr>
        <w:t xml:space="preserve">of around ~ 220 </w:t>
      </w:r>
      <w:proofErr w:type="spellStart"/>
      <w:r>
        <w:rPr>
          <w:rFonts w:ascii="Times New Roman" w:hAnsi="Times New Roman" w:cs="Times New Roman"/>
          <w:color w:val="222222"/>
          <w:sz w:val="24"/>
          <w:szCs w:val="24"/>
        </w:rPr>
        <w:t>bp</w:t>
      </w:r>
      <w:proofErr w:type="spellEnd"/>
      <w:r w:rsidRPr="00080032">
        <w:rPr>
          <w:rFonts w:ascii="Times New Roman" w:hAnsi="Times New Roman" w:cs="Times New Roman"/>
          <w:sz w:val="24"/>
          <w:szCs w:val="24"/>
        </w:rPr>
        <w:t xml:space="preserve"> was used to distinguish between </w:t>
      </w:r>
      <w:r w:rsidRPr="00080032">
        <w:rPr>
          <w:rFonts w:ascii="Times New Roman" w:hAnsi="Times New Roman" w:cs="Times New Roman"/>
          <w:i/>
          <w:sz w:val="24"/>
          <w:szCs w:val="24"/>
        </w:rPr>
        <w:t>T. amphioxeia</w:t>
      </w:r>
      <w:r w:rsidRPr="00080032">
        <w:rPr>
          <w:rFonts w:ascii="Times New Roman" w:hAnsi="Times New Roman" w:cs="Times New Roman"/>
          <w:sz w:val="24"/>
          <w:szCs w:val="24"/>
        </w:rPr>
        <w:t xml:space="preserve"> and</w:t>
      </w:r>
      <w:r>
        <w:rPr>
          <w:rFonts w:ascii="Times New Roman" w:hAnsi="Times New Roman" w:cs="Times New Roman"/>
          <w:sz w:val="24"/>
          <w:szCs w:val="24"/>
        </w:rPr>
        <w:t xml:space="preserve"> other free-living cryptophytes</w:t>
      </w:r>
      <w:r w:rsidR="00B0285E">
        <w:rPr>
          <w:rFonts w:ascii="Times New Roman" w:hAnsi="Times New Roman" w:cs="Times New Roman"/>
          <w:color w:val="222222"/>
          <w:sz w:val="24"/>
          <w:szCs w:val="24"/>
        </w:rPr>
        <w:t xml:space="preserve"> </w:t>
      </w:r>
      <w:r w:rsidR="00B0285E" w:rsidRPr="0074646E">
        <w:rPr>
          <w:rFonts w:ascii="Times New Roman" w:hAnsi="Times New Roman" w:cs="Times New Roman"/>
          <w:color w:val="222222"/>
          <w:sz w:val="24"/>
          <w:szCs w:val="24"/>
        </w:rPr>
        <w:fldChar w:fldCharType="begin"/>
      </w:r>
      <w:r w:rsidR="002C4D0A">
        <w:rPr>
          <w:rFonts w:ascii="Times New Roman" w:hAnsi="Times New Roman" w:cs="Times New Roman"/>
          <w:color w:val="222222"/>
          <w:sz w:val="24"/>
          <w:szCs w:val="24"/>
        </w:rPr>
        <w:instrText xml:space="preserve"> ADDIN PAPERS2_CITATIONS &lt;citation&gt;&lt;uuid&gt;8E2B4F04-31B8-454C-85ED-2CABD85AB8E0&lt;/uuid&gt;&lt;priority&gt;21&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B0285E" w:rsidRPr="0074646E">
        <w:rPr>
          <w:rFonts w:ascii="Times New Roman" w:hAnsi="Times New Roman" w:cs="Times New Roman"/>
          <w:color w:val="222222"/>
          <w:sz w:val="24"/>
          <w:szCs w:val="24"/>
        </w:rPr>
        <w:fldChar w:fldCharType="separate"/>
      </w:r>
      <w:r w:rsidR="009A46E9" w:rsidRPr="0074646E">
        <w:rPr>
          <w:rFonts w:ascii="Times New Roman" w:eastAsiaTheme="minorEastAsia" w:hAnsi="Times New Roman" w:cs="Times New Roman"/>
          <w:sz w:val="24"/>
          <w:szCs w:val="24"/>
        </w:rPr>
        <w:t>(Kahn et al. 2014)</w:t>
      </w:r>
      <w:r w:rsidR="00B0285E" w:rsidRPr="0074646E">
        <w:rPr>
          <w:rFonts w:ascii="Times New Roman" w:hAnsi="Times New Roman" w:cs="Times New Roman"/>
          <w:color w:val="222222"/>
          <w:sz w:val="24"/>
          <w:szCs w:val="24"/>
        </w:rPr>
        <w:fldChar w:fldCharType="end"/>
      </w:r>
      <w:r w:rsidR="0008449F" w:rsidRPr="0074646E">
        <w:rPr>
          <w:rFonts w:ascii="Times New Roman" w:hAnsi="Times New Roman" w:cs="Times New Roman"/>
          <w:sz w:val="24"/>
          <w:szCs w:val="24"/>
        </w:rPr>
        <w:t>.</w:t>
      </w:r>
      <w:r w:rsidR="0008449F">
        <w:rPr>
          <w:rFonts w:ascii="Times New Roman" w:hAnsi="Times New Roman" w:cs="Times New Roman"/>
          <w:sz w:val="24"/>
          <w:szCs w:val="24"/>
        </w:rPr>
        <w:t xml:space="preserve"> </w:t>
      </w:r>
      <w:del w:id="81" w:author="Ginger Armbrust" w:date="2016-03-20T07:15:00Z">
        <w:r w:rsidR="0008449F" w:rsidRPr="005B5C4F" w:rsidDel="000C0ABE">
          <w:rPr>
            <w:rFonts w:ascii="Times New Roman" w:hAnsi="Times New Roman" w:cs="Times New Roman"/>
            <w:sz w:val="24"/>
            <w:szCs w:val="24"/>
          </w:rPr>
          <w:delText>T</w:delText>
        </w:r>
        <w:r w:rsidR="0008449F" w:rsidRPr="005B5C4F" w:rsidDel="000C0ABE">
          <w:rPr>
            <w:rFonts w:ascii="Times New Roman" w:hAnsi="Times New Roman" w:cs="Times New Roman"/>
            <w:color w:val="222222"/>
            <w:sz w:val="24"/>
            <w:szCs w:val="24"/>
          </w:rPr>
          <w:delText xml:space="preserve">he cryptophyte nuclear D2 region of the LSU was identified using the 28S D1-D5 sequence for the cryptophyte </w:delText>
        </w:r>
        <w:r w:rsidR="0008449F" w:rsidRPr="005B5C4F" w:rsidDel="000C0ABE">
          <w:rPr>
            <w:rFonts w:ascii="Times New Roman" w:hAnsi="Times New Roman" w:cs="Times New Roman"/>
            <w:i/>
            <w:color w:val="222222"/>
            <w:sz w:val="24"/>
            <w:szCs w:val="24"/>
          </w:rPr>
          <w:delText xml:space="preserve">Goniomonas truncata </w:delText>
        </w:r>
        <w:r w:rsidR="0008449F" w:rsidRPr="005B5C4F" w:rsidDel="000C0ABE">
          <w:rPr>
            <w:rFonts w:ascii="Times New Roman" w:hAnsi="Times New Roman" w:cs="Times New Roman"/>
            <w:color w:val="222222"/>
            <w:sz w:val="24"/>
            <w:szCs w:val="24"/>
          </w:rPr>
          <w:delText>(</w:delText>
        </w:r>
        <w:r w:rsidR="0008449F" w:rsidDel="000C0ABE">
          <w:rPr>
            <w:rFonts w:ascii="Times New Roman" w:hAnsi="Times New Roman" w:cs="Times New Roman"/>
            <w:color w:val="222222"/>
            <w:sz w:val="24"/>
            <w:szCs w:val="24"/>
          </w:rPr>
          <w:delText>accession number</w:delText>
        </w:r>
        <w:r w:rsidR="0008449F" w:rsidRPr="005B5C4F" w:rsidDel="000C0ABE">
          <w:rPr>
            <w:rFonts w:ascii="Times New Roman" w:hAnsi="Times New Roman" w:cs="Times New Roman"/>
            <w:color w:val="222222"/>
            <w:sz w:val="24"/>
            <w:szCs w:val="24"/>
          </w:rPr>
          <w:delText xml:space="preserve"> FJ176709). A BLASTn search </w:delText>
        </w:r>
        <w:r w:rsidDel="000C0ABE">
          <w:rPr>
            <w:rFonts w:ascii="Times New Roman" w:hAnsi="Times New Roman" w:cs="Times New Roman"/>
            <w:color w:val="222222"/>
            <w:sz w:val="24"/>
            <w:szCs w:val="24"/>
          </w:rPr>
          <w:delText>identified</w:delText>
        </w:r>
        <w:r w:rsidR="0008449F" w:rsidRPr="005B5C4F" w:rsidDel="000C0ABE">
          <w:rPr>
            <w:rFonts w:ascii="Times New Roman" w:hAnsi="Times New Roman" w:cs="Times New Roman"/>
            <w:color w:val="222222"/>
            <w:sz w:val="24"/>
            <w:szCs w:val="24"/>
          </w:rPr>
          <w:delText xml:space="preserve"> a </w:delText>
        </w:r>
        <w:r w:rsidR="0008449F" w:rsidDel="000C0ABE">
          <w:rPr>
            <w:rFonts w:ascii="Times New Roman" w:hAnsi="Times New Roman" w:cs="Times New Roman"/>
            <w:color w:val="222222"/>
            <w:sz w:val="24"/>
            <w:szCs w:val="24"/>
          </w:rPr>
          <w:delText xml:space="preserve">large </w:delText>
        </w:r>
        <w:r w:rsidR="0008449F" w:rsidRPr="005B5C4F" w:rsidDel="000C0ABE">
          <w:rPr>
            <w:rFonts w:ascii="Times New Roman" w:hAnsi="Times New Roman" w:cs="Times New Roman"/>
            <w:color w:val="222222"/>
            <w:sz w:val="24"/>
            <w:szCs w:val="24"/>
          </w:rPr>
          <w:delText>gap in sequence homology of around 3</w:delText>
        </w:r>
        <w:r w:rsidR="0008449F" w:rsidDel="000C0ABE">
          <w:rPr>
            <w:rFonts w:ascii="Times New Roman" w:hAnsi="Times New Roman" w:cs="Times New Roman"/>
            <w:color w:val="222222"/>
            <w:sz w:val="24"/>
            <w:szCs w:val="24"/>
          </w:rPr>
          <w:delText>0</w:delText>
        </w:r>
        <w:r w:rsidR="0008449F" w:rsidRPr="005B5C4F" w:rsidDel="000C0ABE">
          <w:rPr>
            <w:rFonts w:ascii="Times New Roman" w:hAnsi="Times New Roman" w:cs="Times New Roman"/>
            <w:color w:val="222222"/>
            <w:sz w:val="24"/>
            <w:szCs w:val="24"/>
          </w:rPr>
          <w:delText>0</w:delText>
        </w:r>
        <w:r w:rsidR="0008449F" w:rsidDel="000C0ABE">
          <w:rPr>
            <w:rFonts w:ascii="Times New Roman" w:hAnsi="Times New Roman" w:cs="Times New Roman"/>
            <w:color w:val="222222"/>
            <w:sz w:val="24"/>
            <w:szCs w:val="24"/>
          </w:rPr>
          <w:delText>-400</w:delText>
        </w:r>
        <w:r w:rsidR="0008449F" w:rsidRPr="005B5C4F" w:rsidDel="000C0ABE">
          <w:rPr>
            <w:rFonts w:ascii="Times New Roman" w:hAnsi="Times New Roman" w:cs="Times New Roman"/>
            <w:color w:val="222222"/>
            <w:sz w:val="24"/>
            <w:szCs w:val="24"/>
          </w:rPr>
          <w:delText xml:space="preserve"> bp near the 5’ end</w:delText>
        </w:r>
        <w:r w:rsidR="0008449F" w:rsidDel="000C0ABE">
          <w:rPr>
            <w:rFonts w:ascii="Times New Roman" w:hAnsi="Times New Roman" w:cs="Times New Roman"/>
            <w:color w:val="222222"/>
            <w:sz w:val="24"/>
            <w:szCs w:val="24"/>
          </w:rPr>
          <w:delText xml:space="preserve"> of the LSU</w:delText>
        </w:r>
        <w:r w:rsidR="0008449F" w:rsidRPr="005B5C4F" w:rsidDel="000C0ABE">
          <w:rPr>
            <w:rFonts w:ascii="Times New Roman" w:hAnsi="Times New Roman" w:cs="Times New Roman"/>
            <w:color w:val="222222"/>
            <w:sz w:val="24"/>
            <w:szCs w:val="24"/>
          </w:rPr>
          <w:delText xml:space="preserve">. </w:delText>
        </w:r>
      </w:del>
      <w:r w:rsidR="0008449F" w:rsidRPr="005B5C4F">
        <w:rPr>
          <w:rFonts w:ascii="Times New Roman" w:hAnsi="Times New Roman" w:cs="Times New Roman"/>
          <w:color w:val="222222"/>
          <w:sz w:val="24"/>
          <w:szCs w:val="24"/>
        </w:rPr>
        <w:t xml:space="preserve">Primers </w:t>
      </w:r>
      <w:del w:id="82" w:author="Ginger Armbrust" w:date="2016-03-20T07:15:00Z">
        <w:r w:rsidR="0008449F" w:rsidRPr="005B5C4F" w:rsidDel="000C0ABE">
          <w:rPr>
            <w:rFonts w:ascii="Times New Roman" w:hAnsi="Times New Roman" w:cs="Times New Roman"/>
            <w:color w:val="222222"/>
            <w:sz w:val="24"/>
            <w:szCs w:val="24"/>
          </w:rPr>
          <w:delText>were designed</w:delText>
        </w:r>
        <w:r w:rsidR="0008449F" w:rsidDel="000C0ABE">
          <w:rPr>
            <w:rFonts w:ascii="Times New Roman" w:hAnsi="Times New Roman" w:cs="Times New Roman"/>
            <w:color w:val="222222"/>
            <w:sz w:val="24"/>
            <w:szCs w:val="24"/>
          </w:rPr>
          <w:delText xml:space="preserve"> using Primer-BLAST</w:delText>
        </w:r>
        <w:r w:rsidR="0008449F" w:rsidRPr="005B5C4F" w:rsidDel="000C0ABE">
          <w:rPr>
            <w:rFonts w:ascii="Times New Roman" w:hAnsi="Times New Roman" w:cs="Times New Roman"/>
            <w:color w:val="222222"/>
            <w:sz w:val="24"/>
            <w:szCs w:val="24"/>
          </w:rPr>
          <w:delText xml:space="preserve"> to flank th</w:delText>
        </w:r>
        <w:r w:rsidDel="000C0ABE">
          <w:rPr>
            <w:rFonts w:ascii="Times New Roman" w:hAnsi="Times New Roman" w:cs="Times New Roman"/>
            <w:color w:val="222222"/>
            <w:sz w:val="24"/>
            <w:szCs w:val="24"/>
          </w:rPr>
          <w:delText>e</w:delText>
        </w:r>
        <w:r w:rsidR="0008449F" w:rsidRPr="005B5C4F" w:rsidDel="000C0ABE">
          <w:rPr>
            <w:rFonts w:ascii="Times New Roman" w:hAnsi="Times New Roman" w:cs="Times New Roman"/>
            <w:color w:val="222222"/>
            <w:sz w:val="24"/>
            <w:szCs w:val="24"/>
          </w:rPr>
          <w:delText xml:space="preserve"> gap region </w:delText>
        </w:r>
      </w:del>
      <w:r w:rsidR="0008449F" w:rsidRPr="005B5C4F">
        <w:rPr>
          <w:rFonts w:ascii="Times New Roman" w:hAnsi="Times New Roman" w:cs="Times New Roman"/>
          <w:color w:val="222222"/>
          <w:sz w:val="24"/>
          <w:szCs w:val="24"/>
        </w:rPr>
        <w:t>(crp28SF</w:t>
      </w:r>
      <w:r w:rsidR="0008449F">
        <w:rPr>
          <w:rFonts w:ascii="Times New Roman" w:hAnsi="Times New Roman" w:cs="Times New Roman"/>
          <w:color w:val="222222"/>
          <w:sz w:val="24"/>
          <w:szCs w:val="24"/>
        </w:rPr>
        <w:t xml:space="preserve"> </w:t>
      </w:r>
      <w:r w:rsidR="0008449F" w:rsidRPr="004B6DB7">
        <w:rPr>
          <w:rFonts w:ascii="Times New Roman" w:hAnsi="Times New Roman" w:cs="Times New Roman"/>
          <w:sz w:val="24"/>
          <w:szCs w:val="24"/>
        </w:rPr>
        <w:t>CTTGCTTGGGAATGCAGGTC</w:t>
      </w:r>
      <w:r w:rsidR="0008449F" w:rsidRPr="004B6DB7">
        <w:rPr>
          <w:rFonts w:ascii="Times New Roman" w:hAnsi="Times New Roman" w:cs="Times New Roman"/>
          <w:color w:val="222222"/>
          <w:sz w:val="24"/>
          <w:szCs w:val="24"/>
        </w:rPr>
        <w:t xml:space="preserve"> /</w:t>
      </w:r>
      <w:r w:rsidR="0008449F">
        <w:rPr>
          <w:rFonts w:ascii="Times New Roman" w:hAnsi="Times New Roman" w:cs="Times New Roman"/>
          <w:color w:val="222222"/>
          <w:sz w:val="24"/>
          <w:szCs w:val="24"/>
        </w:rPr>
        <w:t>crp28S</w:t>
      </w:r>
      <w:r w:rsidR="0008449F" w:rsidRPr="004B6DB7">
        <w:rPr>
          <w:rFonts w:ascii="Times New Roman" w:hAnsi="Times New Roman" w:cs="Times New Roman"/>
          <w:color w:val="222222"/>
          <w:sz w:val="24"/>
          <w:szCs w:val="24"/>
        </w:rPr>
        <w:t xml:space="preserve">R </w:t>
      </w:r>
      <w:r w:rsidR="0008449F" w:rsidRPr="004B6DB7">
        <w:rPr>
          <w:rFonts w:ascii="Times New Roman" w:hAnsi="Times New Roman" w:cs="Times New Roman"/>
          <w:sz w:val="24"/>
          <w:szCs w:val="24"/>
        </w:rPr>
        <w:t>TACGAGCCTCCACCAGAGTT</w:t>
      </w:r>
      <w:r w:rsidR="0008449F" w:rsidRPr="005B5C4F">
        <w:rPr>
          <w:rFonts w:ascii="Times New Roman" w:hAnsi="Times New Roman" w:cs="Times New Roman"/>
          <w:color w:val="222222"/>
          <w:sz w:val="24"/>
          <w:szCs w:val="24"/>
        </w:rPr>
        <w:t>)</w:t>
      </w:r>
      <w:r>
        <w:rPr>
          <w:rFonts w:ascii="Times New Roman" w:hAnsi="Times New Roman" w:cs="Times New Roman"/>
          <w:color w:val="222222"/>
          <w:sz w:val="24"/>
          <w:szCs w:val="24"/>
        </w:rPr>
        <w:t xml:space="preserve"> </w:t>
      </w:r>
      <w:del w:id="83" w:author="Ginger Armbrust" w:date="2016-03-20T07:15:00Z">
        <w:r w:rsidDel="000C0ABE">
          <w:rPr>
            <w:rFonts w:ascii="Times New Roman" w:hAnsi="Times New Roman" w:cs="Times New Roman"/>
            <w:color w:val="222222"/>
            <w:sz w:val="24"/>
            <w:szCs w:val="24"/>
          </w:rPr>
          <w:delText xml:space="preserve">and </w:delText>
        </w:r>
      </w:del>
      <w:ins w:id="84" w:author="Ginger Armbrust" w:date="2016-03-20T07:15:00Z">
        <w:r w:rsidR="000C0ABE">
          <w:rPr>
            <w:rFonts w:ascii="Times New Roman" w:hAnsi="Times New Roman" w:cs="Times New Roman"/>
            <w:color w:val="222222"/>
            <w:sz w:val="24"/>
            <w:szCs w:val="24"/>
          </w:rPr>
          <w:t xml:space="preserve">were </w:t>
        </w:r>
      </w:ins>
      <w:r>
        <w:rPr>
          <w:rFonts w:ascii="Times New Roman" w:hAnsi="Times New Roman" w:cs="Times New Roman"/>
          <w:color w:val="222222"/>
          <w:sz w:val="24"/>
          <w:szCs w:val="24"/>
        </w:rPr>
        <w:t xml:space="preserve">used to PCR amplify </w:t>
      </w:r>
      <w:r w:rsidR="0008449F" w:rsidRPr="005B5C4F">
        <w:rPr>
          <w:rFonts w:ascii="Times New Roman" w:hAnsi="Times New Roman" w:cs="Times New Roman"/>
          <w:color w:val="222222"/>
          <w:sz w:val="24"/>
          <w:szCs w:val="24"/>
        </w:rPr>
        <w:t xml:space="preserve">the </w:t>
      </w:r>
      <w:r w:rsidR="0008449F">
        <w:rPr>
          <w:rFonts w:ascii="Times New Roman" w:hAnsi="Times New Roman" w:cs="Times New Roman"/>
          <w:color w:val="222222"/>
          <w:sz w:val="24"/>
          <w:szCs w:val="24"/>
        </w:rPr>
        <w:t xml:space="preserve">LSU </w:t>
      </w:r>
      <w:r w:rsidR="0008449F" w:rsidRPr="005B5C4F">
        <w:rPr>
          <w:rFonts w:ascii="Times New Roman" w:hAnsi="Times New Roman" w:cs="Times New Roman"/>
          <w:color w:val="222222"/>
          <w:sz w:val="24"/>
          <w:szCs w:val="24"/>
        </w:rPr>
        <w:t xml:space="preserve">D2 of </w:t>
      </w:r>
      <w:r w:rsidR="0008449F" w:rsidRPr="005B5C4F">
        <w:rPr>
          <w:rFonts w:ascii="Times New Roman" w:hAnsi="Times New Roman" w:cs="Times New Roman"/>
          <w:i/>
          <w:color w:val="222222"/>
          <w:sz w:val="24"/>
          <w:szCs w:val="24"/>
        </w:rPr>
        <w:t>Teleaulax</w:t>
      </w:r>
      <w:r w:rsidR="0008449F" w:rsidRPr="005B5C4F">
        <w:rPr>
          <w:rFonts w:ascii="Times New Roman" w:hAnsi="Times New Roman" w:cs="Times New Roman"/>
          <w:color w:val="222222"/>
          <w:sz w:val="24"/>
          <w:szCs w:val="24"/>
        </w:rPr>
        <w:t>.</w:t>
      </w:r>
      <w:r w:rsidR="0008449F"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0008449F" w:rsidRPr="005B5C4F">
        <w:rPr>
          <w:rFonts w:ascii="Times New Roman" w:hAnsi="Times New Roman" w:cs="Times New Roman"/>
          <w:color w:val="222222"/>
          <w:sz w:val="24"/>
          <w:szCs w:val="24"/>
        </w:rPr>
        <w:t xml:space="preserve">cell PCR was performed on </w:t>
      </w:r>
      <w:r w:rsidR="0008449F" w:rsidRPr="005B5C4F">
        <w:rPr>
          <w:rFonts w:ascii="Times New Roman" w:hAnsi="Times New Roman" w:cs="Times New Roman"/>
          <w:i/>
          <w:color w:val="222222"/>
          <w:sz w:val="24"/>
          <w:szCs w:val="24"/>
        </w:rPr>
        <w:t>M. major</w:t>
      </w:r>
      <w:r w:rsidR="0008449F" w:rsidRPr="005B5C4F">
        <w:rPr>
          <w:rFonts w:ascii="Times New Roman" w:hAnsi="Times New Roman" w:cs="Times New Roman"/>
          <w:color w:val="222222"/>
          <w:sz w:val="24"/>
          <w:szCs w:val="24"/>
        </w:rPr>
        <w:t xml:space="preserve"> cells from red water in the CRE collected </w:t>
      </w:r>
      <w:r w:rsidR="0008449F">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w:t>
      </w:r>
      <w:ins w:id="85" w:author="Ginger Armbrust" w:date="2016-03-20T07:17:00Z">
        <w:r w:rsidR="000C0ABE">
          <w:rPr>
            <w:rFonts w:ascii="Times New Roman" w:hAnsi="Times New Roman" w:cs="Times New Roman"/>
            <w:color w:val="222222"/>
            <w:sz w:val="24"/>
            <w:szCs w:val="24"/>
          </w:rPr>
          <w:t>T</w:t>
        </w:r>
      </w:ins>
      <w:del w:id="86" w:author="Ginger Armbrust" w:date="2016-03-20T07:16:00Z">
        <w:r w:rsidR="00A208D9" w:rsidDel="000C0ABE">
          <w:rPr>
            <w:rFonts w:ascii="Times New Roman" w:hAnsi="Times New Roman" w:cs="Times New Roman"/>
            <w:color w:val="222222"/>
            <w:sz w:val="24"/>
            <w:szCs w:val="24"/>
          </w:rPr>
          <w:delText xml:space="preserve">The laboratory </w:delText>
        </w:r>
        <w:r w:rsidR="0008449F" w:rsidRPr="005B5C4F" w:rsidDel="000C0ABE">
          <w:rPr>
            <w:rFonts w:ascii="Times New Roman" w:hAnsi="Times New Roman" w:cs="Times New Roman"/>
            <w:color w:val="222222"/>
            <w:sz w:val="24"/>
            <w:szCs w:val="24"/>
          </w:rPr>
          <w:delText xml:space="preserve">culture </w:delText>
        </w:r>
        <w:r w:rsidR="00C01879" w:rsidDel="000C0ABE">
          <w:rPr>
            <w:rFonts w:ascii="Times New Roman" w:hAnsi="Times New Roman" w:cs="Times New Roman"/>
            <w:color w:val="222222"/>
            <w:sz w:val="24"/>
            <w:szCs w:val="24"/>
          </w:rPr>
          <w:delText>of an</w:delText>
        </w:r>
      </w:del>
      <w:ins w:id="87" w:author="Ginger Armbrust" w:date="2016-03-20T07:16:00Z">
        <w:r w:rsidR="000C0ABE">
          <w:rPr>
            <w:rFonts w:ascii="Times New Roman" w:hAnsi="Times New Roman" w:cs="Times New Roman"/>
            <w:color w:val="222222"/>
            <w:sz w:val="24"/>
            <w:szCs w:val="24"/>
          </w:rPr>
          <w:t>he</w:t>
        </w:r>
      </w:ins>
      <w:r w:rsidR="0008449F">
        <w:rPr>
          <w:rFonts w:ascii="Times New Roman" w:hAnsi="Times New Roman" w:cs="Times New Roman"/>
          <w:color w:val="222222"/>
          <w:sz w:val="24"/>
          <w:szCs w:val="24"/>
        </w:rPr>
        <w:t xml:space="preserve"> Antarctic strain of </w:t>
      </w:r>
      <w:r w:rsidR="0008449F">
        <w:rPr>
          <w:rFonts w:ascii="Times New Roman" w:hAnsi="Times New Roman" w:cs="Times New Roman"/>
          <w:i/>
          <w:color w:val="222222"/>
          <w:sz w:val="24"/>
          <w:szCs w:val="24"/>
        </w:rPr>
        <w:t xml:space="preserve">M. </w:t>
      </w:r>
      <w:proofErr w:type="spellStart"/>
      <w:r w:rsidR="0008449F">
        <w:rPr>
          <w:rFonts w:ascii="Times New Roman" w:hAnsi="Times New Roman" w:cs="Times New Roman"/>
          <w:i/>
          <w:color w:val="222222"/>
          <w:sz w:val="24"/>
          <w:szCs w:val="24"/>
        </w:rPr>
        <w:t>rubrum</w:t>
      </w:r>
      <w:proofErr w:type="spellEnd"/>
      <w:r w:rsidR="0008449F">
        <w:rPr>
          <w:rFonts w:ascii="Times New Roman" w:hAnsi="Times New Roman" w:cs="Times New Roman"/>
          <w:i/>
          <w:color w:val="222222"/>
          <w:sz w:val="24"/>
          <w:szCs w:val="24"/>
        </w:rPr>
        <w:t xml:space="preserve"> </w:t>
      </w:r>
      <w:r w:rsidR="0008449F" w:rsidRPr="00E866EE">
        <w:rPr>
          <w:rFonts w:ascii="Times New Roman" w:hAnsi="Times New Roman" w:cs="Times New Roman"/>
          <w:color w:val="222222"/>
          <w:sz w:val="24"/>
          <w:szCs w:val="24"/>
        </w:rPr>
        <w:t>(</w:t>
      </w:r>
      <w:r w:rsidR="0008449F">
        <w:rPr>
          <w:rFonts w:ascii="Times New Roman" w:hAnsi="Times New Roman" w:cs="Times New Roman"/>
          <w:color w:val="222222"/>
          <w:sz w:val="24"/>
          <w:szCs w:val="24"/>
        </w:rPr>
        <w:t xml:space="preserve">CCMP2563) </w:t>
      </w:r>
      <w:del w:id="88" w:author="Ginger Armbrust" w:date="2016-03-20T07:16:00Z">
        <w:r w:rsidR="0008449F" w:rsidRPr="005B5C4F" w:rsidDel="000C0ABE">
          <w:rPr>
            <w:rFonts w:ascii="Times New Roman" w:hAnsi="Times New Roman" w:cs="Times New Roman"/>
            <w:color w:val="222222"/>
            <w:sz w:val="24"/>
            <w:szCs w:val="24"/>
          </w:rPr>
          <w:delText xml:space="preserve">was used as a control, as it is </w:delText>
        </w:r>
      </w:del>
      <w:r w:rsidR="0008449F" w:rsidRPr="005B5C4F">
        <w:rPr>
          <w:rFonts w:ascii="Times New Roman" w:hAnsi="Times New Roman" w:cs="Times New Roman"/>
          <w:color w:val="222222"/>
          <w:sz w:val="24"/>
          <w:szCs w:val="24"/>
        </w:rPr>
        <w:t xml:space="preserve">fed with the cryptophyte </w:t>
      </w:r>
      <w:proofErr w:type="spellStart"/>
      <w:r w:rsidR="0008449F" w:rsidRPr="005B5C4F">
        <w:rPr>
          <w:rFonts w:ascii="Times New Roman" w:hAnsi="Times New Roman" w:cs="Times New Roman"/>
          <w:i/>
          <w:color w:val="222222"/>
          <w:sz w:val="24"/>
          <w:szCs w:val="24"/>
        </w:rPr>
        <w:t>Geminigera</w:t>
      </w:r>
      <w:proofErr w:type="spellEnd"/>
      <w:r w:rsidR="0008449F" w:rsidRPr="005B5C4F">
        <w:rPr>
          <w:rFonts w:ascii="Times New Roman" w:hAnsi="Times New Roman" w:cs="Times New Roman"/>
          <w:i/>
          <w:color w:val="222222"/>
          <w:sz w:val="24"/>
          <w:szCs w:val="24"/>
        </w:rPr>
        <w:t xml:space="preserve"> </w:t>
      </w:r>
      <w:proofErr w:type="spellStart"/>
      <w:r w:rsidR="0008449F" w:rsidRPr="005B5C4F">
        <w:rPr>
          <w:rFonts w:ascii="Times New Roman" w:hAnsi="Times New Roman" w:cs="Times New Roman"/>
          <w:i/>
          <w:color w:val="222222"/>
          <w:sz w:val="24"/>
          <w:szCs w:val="24"/>
        </w:rPr>
        <w:t>cryophilia</w:t>
      </w:r>
      <w:proofErr w:type="spellEnd"/>
      <w:r w:rsidR="0008449F">
        <w:rPr>
          <w:rFonts w:ascii="Times New Roman" w:hAnsi="Times New Roman" w:cs="Times New Roman"/>
          <w:i/>
          <w:color w:val="222222"/>
          <w:sz w:val="24"/>
          <w:szCs w:val="24"/>
        </w:rPr>
        <w:t xml:space="preserve"> </w:t>
      </w:r>
      <w:r w:rsidR="0008449F">
        <w:rPr>
          <w:rFonts w:ascii="Times New Roman" w:hAnsi="Times New Roman" w:cs="Times New Roman"/>
          <w:color w:val="222222"/>
          <w:sz w:val="24"/>
          <w:szCs w:val="24"/>
        </w:rPr>
        <w:t>(CCMP 2564)</w:t>
      </w:r>
      <w:ins w:id="89" w:author="Ginger Armbrust" w:date="2016-03-20T07:17:00Z">
        <w:r w:rsidR="000C0ABE">
          <w:rPr>
            <w:rFonts w:ascii="Times New Roman" w:hAnsi="Times New Roman" w:cs="Times New Roman"/>
            <w:color w:val="222222"/>
            <w:sz w:val="24"/>
            <w:szCs w:val="24"/>
          </w:rPr>
          <w:t xml:space="preserve"> served as a control</w:t>
        </w:r>
      </w:ins>
      <w:r w:rsidR="0008449F" w:rsidRPr="005B5C4F">
        <w:rPr>
          <w:rFonts w:ascii="Times New Roman" w:hAnsi="Times New Roman" w:cs="Times New Roman"/>
          <w:i/>
          <w:color w:val="222222"/>
          <w:sz w:val="24"/>
          <w:szCs w:val="24"/>
        </w:rPr>
        <w:t>.</w:t>
      </w:r>
      <w:r w:rsidR="0008449F" w:rsidRPr="005B5C4F">
        <w:rPr>
          <w:rFonts w:ascii="Times New Roman" w:hAnsi="Times New Roman" w:cs="Times New Roman"/>
          <w:color w:val="222222"/>
          <w:sz w:val="24"/>
          <w:szCs w:val="24"/>
        </w:rPr>
        <w:t xml:space="preserve"> The PCR protocol for the </w:t>
      </w:r>
      <w:r w:rsidR="0008449F">
        <w:rPr>
          <w:rFonts w:ascii="Times New Roman" w:hAnsi="Times New Roman" w:cs="Times New Roman"/>
          <w:color w:val="222222"/>
          <w:sz w:val="24"/>
          <w:szCs w:val="24"/>
        </w:rPr>
        <w:t>LSU</w:t>
      </w:r>
      <w:r w:rsidR="0008449F"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0008449F"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40 s, and extension </w:t>
      </w:r>
      <w:r w:rsidR="0008449F" w:rsidRPr="005B5C4F">
        <w:rPr>
          <w:rFonts w:ascii="Times New Roman" w:hAnsi="Times New Roman" w:cs="Times New Roman"/>
          <w:color w:val="222222"/>
          <w:sz w:val="24"/>
          <w:szCs w:val="24"/>
        </w:rPr>
        <w:lastRenderedPageBreak/>
        <w:t>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0008449F"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del w:id="90" w:author="Ginger Armbrust" w:date="2016-03-20T07:17:00Z">
        <w:r w:rsidR="0008449F" w:rsidRPr="005B5C4F" w:rsidDel="000C0ABE">
          <w:rPr>
            <w:rFonts w:ascii="Times New Roman" w:hAnsi="Times New Roman" w:cs="Times New Roman"/>
            <w:color w:val="222222"/>
            <w:sz w:val="24"/>
            <w:szCs w:val="24"/>
          </w:rPr>
          <w:delText xml:space="preserve">were visualized on a 1% agarose gel. The PCR products </w:delText>
        </w:r>
      </w:del>
      <w:r w:rsidR="0008449F" w:rsidRPr="005B5C4F">
        <w:rPr>
          <w:rFonts w:ascii="Times New Roman" w:hAnsi="Times New Roman" w:cs="Times New Roman"/>
          <w:color w:val="222222"/>
          <w:sz w:val="24"/>
          <w:szCs w:val="24"/>
        </w:rPr>
        <w:t>were purified (</w:t>
      </w:r>
      <w:proofErr w:type="spellStart"/>
      <w:r w:rsidR="0008449F" w:rsidRPr="005B5C4F">
        <w:rPr>
          <w:rFonts w:ascii="Times New Roman" w:hAnsi="Times New Roman" w:cs="Times New Roman"/>
          <w:color w:val="222222"/>
          <w:sz w:val="24"/>
          <w:szCs w:val="24"/>
        </w:rPr>
        <w:t>UltraClean</w:t>
      </w:r>
      <w:proofErr w:type="spellEnd"/>
      <w:r w:rsidR="0008449F" w:rsidRPr="005B5C4F">
        <w:rPr>
          <w:rFonts w:ascii="Times New Roman" w:hAnsi="Times New Roman" w:cs="Times New Roman"/>
          <w:color w:val="222222"/>
          <w:sz w:val="24"/>
          <w:szCs w:val="24"/>
        </w:rPr>
        <w:t xml:space="preserve"> PCR clean up kit, </w:t>
      </w:r>
      <w:proofErr w:type="spellStart"/>
      <w:r w:rsidR="0008449F" w:rsidRPr="005B5C4F">
        <w:rPr>
          <w:rFonts w:ascii="Times New Roman" w:hAnsi="Times New Roman" w:cs="Times New Roman"/>
          <w:color w:val="222222"/>
          <w:sz w:val="24"/>
          <w:szCs w:val="24"/>
        </w:rPr>
        <w:t>MoBio</w:t>
      </w:r>
      <w:proofErr w:type="spellEnd"/>
      <w:r w:rsidR="0008449F" w:rsidRPr="005B5C4F">
        <w:rPr>
          <w:rFonts w:ascii="Times New Roman" w:hAnsi="Times New Roman" w:cs="Times New Roman"/>
          <w:color w:val="222222"/>
          <w:sz w:val="24"/>
          <w:szCs w:val="24"/>
        </w:rPr>
        <w:t xml:space="preserve">), ligated into a TOPO 2.1 vector (Invitrogen), and transformed into chemically competent </w:t>
      </w:r>
      <w:r w:rsidR="0008449F" w:rsidRPr="005B5C4F">
        <w:rPr>
          <w:rFonts w:ascii="Times New Roman" w:hAnsi="Times New Roman" w:cs="Times New Roman"/>
          <w:i/>
          <w:color w:val="222222"/>
          <w:sz w:val="24"/>
          <w:szCs w:val="24"/>
        </w:rPr>
        <w:t>E. coli</w:t>
      </w:r>
      <w:r w:rsidR="0008449F" w:rsidRPr="005B5C4F">
        <w:rPr>
          <w:rFonts w:ascii="Times New Roman" w:hAnsi="Times New Roman" w:cs="Times New Roman"/>
          <w:color w:val="222222"/>
          <w:sz w:val="24"/>
          <w:szCs w:val="24"/>
        </w:rPr>
        <w:t xml:space="preserve"> cells (DH5</w:t>
      </w:r>
      <w:r w:rsidR="0008449F" w:rsidRPr="005B5C4F">
        <w:rPr>
          <w:rFonts w:ascii="Times New Roman" w:hAnsi="Times New Roman" w:cs="Times New Roman"/>
          <w:color w:val="000000"/>
          <w:sz w:val="24"/>
          <w:szCs w:val="24"/>
        </w:rPr>
        <w:sym w:font="Symbol" w:char="F061"/>
      </w:r>
      <w:r w:rsidR="0008449F">
        <w:rPr>
          <w:rFonts w:ascii="Times New Roman" w:hAnsi="Times New Roman" w:cs="Times New Roman"/>
          <w:color w:val="000000"/>
          <w:sz w:val="24"/>
          <w:szCs w:val="24"/>
        </w:rPr>
        <w:t xml:space="preserve"> </w:t>
      </w:r>
      <w:r w:rsidR="0008449F" w:rsidRPr="005B5C4F">
        <w:rPr>
          <w:rFonts w:ascii="Times New Roman" w:hAnsi="Times New Roman" w:cs="Times New Roman"/>
          <w:color w:val="000000"/>
          <w:sz w:val="24"/>
          <w:szCs w:val="24"/>
        </w:rPr>
        <w:t>strain)</w:t>
      </w:r>
      <w:r w:rsidR="0008449F" w:rsidRPr="005B5C4F">
        <w:rPr>
          <w:rFonts w:ascii="Times New Roman" w:hAnsi="Times New Roman" w:cs="Times New Roman"/>
          <w:color w:val="222222"/>
          <w:sz w:val="24"/>
          <w:szCs w:val="24"/>
        </w:rPr>
        <w:t xml:space="preserve">. </w:t>
      </w:r>
      <w:del w:id="91" w:author="Ginger Armbrust" w:date="2016-03-20T07:30:00Z">
        <w:r w:rsidR="0008449F" w:rsidRPr="005B5C4F" w:rsidDel="00D86DE9">
          <w:rPr>
            <w:rFonts w:ascii="Times New Roman" w:hAnsi="Times New Roman" w:cs="Times New Roman"/>
            <w:color w:val="222222"/>
            <w:sz w:val="24"/>
            <w:szCs w:val="24"/>
          </w:rPr>
          <w:delText>The transformed cells were grown up overnight at 3</w:delText>
        </w:r>
        <w:r w:rsidR="00C01879" w:rsidDel="00D86DE9">
          <w:rPr>
            <w:rFonts w:ascii="Times New Roman" w:hAnsi="Times New Roman" w:cs="Times New Roman"/>
            <w:color w:val="222222"/>
            <w:sz w:val="24"/>
            <w:szCs w:val="24"/>
          </w:rPr>
          <w:delText xml:space="preserve"> </w:delText>
        </w:r>
        <w:r w:rsidR="0008449F" w:rsidRPr="005B5C4F" w:rsidDel="00D86DE9">
          <w:rPr>
            <w:rFonts w:ascii="Times New Roman" w:hAnsi="Times New Roman" w:cs="Times New Roman"/>
            <w:color w:val="222222"/>
            <w:sz w:val="24"/>
            <w:szCs w:val="24"/>
          </w:rPr>
          <w:delText>7°C on LB plates containing 40 μg</w:delText>
        </w:r>
        <w:r w:rsidR="000463DE" w:rsidDel="00D86DE9">
          <w:rPr>
            <w:rFonts w:ascii="Times New Roman" w:hAnsi="Times New Roman" w:cs="Times New Roman"/>
            <w:color w:val="222222"/>
            <w:sz w:val="24"/>
            <w:szCs w:val="24"/>
          </w:rPr>
          <w:delText xml:space="preserve"> </w:delText>
        </w:r>
        <w:r w:rsidR="0008449F" w:rsidRPr="005B5C4F" w:rsidDel="00D86DE9">
          <w:rPr>
            <w:rFonts w:ascii="Times New Roman" w:hAnsi="Times New Roman" w:cs="Times New Roman"/>
            <w:color w:val="222222"/>
            <w:sz w:val="24"/>
            <w:szCs w:val="24"/>
          </w:rPr>
          <w:delText>mL</w:delText>
        </w:r>
        <w:r w:rsidR="000463DE" w:rsidRPr="000463DE" w:rsidDel="00D86DE9">
          <w:rPr>
            <w:rFonts w:ascii="Times New Roman" w:hAnsi="Times New Roman" w:cs="Times New Roman"/>
            <w:color w:val="222222"/>
            <w:sz w:val="24"/>
            <w:szCs w:val="24"/>
            <w:vertAlign w:val="superscript"/>
          </w:rPr>
          <w:delText>-1</w:delText>
        </w:r>
        <w:r w:rsidR="000463DE" w:rsidDel="00D86DE9">
          <w:rPr>
            <w:rFonts w:ascii="Times New Roman" w:hAnsi="Times New Roman" w:cs="Times New Roman"/>
            <w:color w:val="222222"/>
            <w:sz w:val="24"/>
            <w:szCs w:val="24"/>
          </w:rPr>
          <w:delText xml:space="preserve"> X-gal and 50 μg </w:delText>
        </w:r>
        <w:r w:rsidR="0008449F" w:rsidRPr="005B5C4F" w:rsidDel="00D86DE9">
          <w:rPr>
            <w:rFonts w:ascii="Times New Roman" w:hAnsi="Times New Roman" w:cs="Times New Roman"/>
            <w:color w:val="222222"/>
            <w:sz w:val="24"/>
            <w:szCs w:val="24"/>
          </w:rPr>
          <w:delText>mL</w:delText>
        </w:r>
        <w:r w:rsidR="000463DE" w:rsidRPr="000463DE" w:rsidDel="00D86DE9">
          <w:rPr>
            <w:rFonts w:ascii="Times New Roman" w:hAnsi="Times New Roman" w:cs="Times New Roman"/>
            <w:color w:val="222222"/>
            <w:sz w:val="24"/>
            <w:szCs w:val="24"/>
            <w:vertAlign w:val="superscript"/>
          </w:rPr>
          <w:delText>-1</w:delText>
        </w:r>
        <w:r w:rsidR="0008449F" w:rsidRPr="005B5C4F" w:rsidDel="00D86DE9">
          <w:rPr>
            <w:rFonts w:ascii="Times New Roman" w:hAnsi="Times New Roman" w:cs="Times New Roman"/>
            <w:color w:val="222222"/>
            <w:sz w:val="24"/>
            <w:szCs w:val="24"/>
          </w:rPr>
          <w:delText xml:space="preserve"> Kanamycin. </w:delText>
        </w:r>
      </w:del>
      <w:ins w:id="92" w:author="Ginger Armbrust" w:date="2016-03-20T07:18:00Z">
        <w:r w:rsidR="000C0ABE">
          <w:rPr>
            <w:rFonts w:ascii="Times New Roman" w:hAnsi="Times New Roman" w:cs="Times New Roman"/>
            <w:color w:val="222222"/>
            <w:sz w:val="24"/>
            <w:szCs w:val="24"/>
          </w:rPr>
          <w:t xml:space="preserve">DNA from </w:t>
        </w:r>
        <w:proofErr w:type="spellStart"/>
        <w:r w:rsidR="000C0ABE">
          <w:rPr>
            <w:rFonts w:ascii="Times New Roman" w:hAnsi="Times New Roman" w:cs="Times New Roman"/>
            <w:color w:val="222222"/>
            <w:sz w:val="24"/>
            <w:szCs w:val="24"/>
          </w:rPr>
          <w:t>transformants</w:t>
        </w:r>
        <w:proofErr w:type="spellEnd"/>
        <w:r w:rsidR="000C0ABE">
          <w:rPr>
            <w:rFonts w:ascii="Times New Roman" w:hAnsi="Times New Roman" w:cs="Times New Roman"/>
            <w:color w:val="222222"/>
            <w:sz w:val="24"/>
            <w:szCs w:val="24"/>
          </w:rPr>
          <w:t xml:space="preserve"> was extracted</w:t>
        </w:r>
      </w:ins>
      <w:del w:id="93" w:author="Ginger Armbrust" w:date="2016-03-20T07:18:00Z">
        <w:r w:rsidR="0008449F" w:rsidRPr="005B5C4F" w:rsidDel="000C0ABE">
          <w:rPr>
            <w:rFonts w:ascii="Times New Roman" w:hAnsi="Times New Roman" w:cs="Times New Roman"/>
            <w:color w:val="222222"/>
            <w:sz w:val="24"/>
            <w:szCs w:val="24"/>
          </w:rPr>
          <w:delText>White colonies were selected and grown up overnight in a 37</w:delText>
        </w:r>
        <w:r w:rsidR="00C01879" w:rsidDel="000C0ABE">
          <w:rPr>
            <w:rFonts w:ascii="Times New Roman" w:hAnsi="Times New Roman" w:cs="Times New Roman"/>
            <w:color w:val="222222"/>
            <w:sz w:val="24"/>
            <w:szCs w:val="24"/>
          </w:rPr>
          <w:delText xml:space="preserve"> </w:delText>
        </w:r>
        <w:r w:rsidR="0008449F" w:rsidRPr="005B5C4F" w:rsidDel="000C0ABE">
          <w:rPr>
            <w:rFonts w:ascii="Times New Roman" w:hAnsi="Times New Roman" w:cs="Times New Roman"/>
            <w:color w:val="222222"/>
            <w:sz w:val="24"/>
            <w:szCs w:val="24"/>
          </w:rPr>
          <w:delText>°C water bath shaker in 2X YT broth with 50 μg</w:delText>
        </w:r>
        <w:r w:rsidR="000463DE" w:rsidDel="000C0ABE">
          <w:rPr>
            <w:rFonts w:ascii="Times New Roman" w:hAnsi="Times New Roman" w:cs="Times New Roman"/>
            <w:color w:val="222222"/>
            <w:sz w:val="24"/>
            <w:szCs w:val="24"/>
          </w:rPr>
          <w:delText xml:space="preserve"> </w:delText>
        </w:r>
        <w:r w:rsidR="0008449F" w:rsidRPr="005B5C4F" w:rsidDel="000C0ABE">
          <w:rPr>
            <w:rFonts w:ascii="Times New Roman" w:hAnsi="Times New Roman" w:cs="Times New Roman"/>
            <w:color w:val="222222"/>
            <w:sz w:val="24"/>
            <w:szCs w:val="24"/>
          </w:rPr>
          <w:delText>mL</w:delText>
        </w:r>
        <w:r w:rsidR="000463DE" w:rsidRPr="000463DE" w:rsidDel="000C0ABE">
          <w:rPr>
            <w:rFonts w:ascii="Times New Roman" w:hAnsi="Times New Roman" w:cs="Times New Roman"/>
            <w:color w:val="222222"/>
            <w:sz w:val="24"/>
            <w:szCs w:val="24"/>
            <w:vertAlign w:val="superscript"/>
          </w:rPr>
          <w:delText>-1</w:delText>
        </w:r>
        <w:r w:rsidR="0008449F" w:rsidRPr="005B5C4F" w:rsidDel="000C0ABE">
          <w:rPr>
            <w:rFonts w:ascii="Times New Roman" w:hAnsi="Times New Roman" w:cs="Times New Roman"/>
            <w:color w:val="222222"/>
            <w:sz w:val="24"/>
            <w:szCs w:val="24"/>
          </w:rPr>
          <w:delText xml:space="preserve"> Kanamycin. Miniprep</w:delText>
        </w:r>
      </w:del>
      <w:r w:rsidR="0008449F" w:rsidRPr="005B5C4F">
        <w:rPr>
          <w:rFonts w:ascii="Times New Roman" w:hAnsi="Times New Roman" w:cs="Times New Roman"/>
          <w:color w:val="222222"/>
          <w:sz w:val="24"/>
          <w:szCs w:val="24"/>
        </w:rPr>
        <w:t xml:space="preserve"> (</w:t>
      </w:r>
      <w:proofErr w:type="spellStart"/>
      <w:r w:rsidR="0008449F" w:rsidRPr="005B5C4F">
        <w:rPr>
          <w:rFonts w:ascii="Times New Roman" w:hAnsi="Times New Roman" w:cs="Times New Roman"/>
          <w:color w:val="222222"/>
          <w:sz w:val="24"/>
          <w:szCs w:val="24"/>
        </w:rPr>
        <w:t>FastPlasmid</w:t>
      </w:r>
      <w:proofErr w:type="spellEnd"/>
      <w:r w:rsidR="0008449F" w:rsidRPr="005B5C4F">
        <w:rPr>
          <w:rFonts w:ascii="Times New Roman" w:hAnsi="Times New Roman" w:cs="Times New Roman"/>
          <w:color w:val="222222"/>
          <w:sz w:val="24"/>
          <w:szCs w:val="24"/>
        </w:rPr>
        <w:t xml:space="preserve"> Mini Kit, 5 Prime) </w:t>
      </w:r>
      <w:del w:id="94" w:author="Ginger Armbrust" w:date="2016-03-20T07:19:00Z">
        <w:r w:rsidR="0008449F" w:rsidRPr="005B5C4F" w:rsidDel="000C0ABE">
          <w:rPr>
            <w:rFonts w:ascii="Times New Roman" w:hAnsi="Times New Roman" w:cs="Times New Roman"/>
            <w:color w:val="222222"/>
            <w:sz w:val="24"/>
            <w:szCs w:val="24"/>
          </w:rPr>
          <w:delText xml:space="preserve">was performed and the </w:delText>
        </w:r>
      </w:del>
      <w:ins w:id="95" w:author="Ginger Armbrust" w:date="2016-03-20T07:19:00Z">
        <w:r w:rsidR="000C0ABE">
          <w:rPr>
            <w:rFonts w:ascii="Times New Roman" w:hAnsi="Times New Roman" w:cs="Times New Roman"/>
            <w:color w:val="222222"/>
            <w:sz w:val="24"/>
            <w:szCs w:val="24"/>
          </w:rPr>
          <w:t xml:space="preserve">and </w:t>
        </w:r>
      </w:ins>
      <w:r w:rsidR="0008449F" w:rsidRPr="005B5C4F">
        <w:rPr>
          <w:rFonts w:ascii="Times New Roman" w:hAnsi="Times New Roman" w:cs="Times New Roman"/>
          <w:color w:val="222222"/>
          <w:sz w:val="24"/>
          <w:szCs w:val="24"/>
        </w:rPr>
        <w:t xml:space="preserve">samples were sent to the Molecular and Cellular Biology Core of the ONPRC for sequencing. Sequences </w:t>
      </w:r>
      <w:r w:rsidR="0008449F">
        <w:rPr>
          <w:rFonts w:ascii="Times New Roman" w:hAnsi="Times New Roman" w:cs="Times New Roman"/>
          <w:color w:val="222222"/>
          <w:sz w:val="24"/>
          <w:szCs w:val="24"/>
        </w:rPr>
        <w:t xml:space="preserve">of around 650 </w:t>
      </w:r>
      <w:proofErr w:type="spellStart"/>
      <w:r w:rsidR="0008449F">
        <w:rPr>
          <w:rFonts w:ascii="Times New Roman" w:hAnsi="Times New Roman" w:cs="Times New Roman"/>
          <w:color w:val="222222"/>
          <w:sz w:val="24"/>
          <w:szCs w:val="24"/>
        </w:rPr>
        <w:t>bp</w:t>
      </w:r>
      <w:proofErr w:type="spellEnd"/>
      <w:r w:rsidR="0008449F">
        <w:rPr>
          <w:rFonts w:ascii="Times New Roman" w:hAnsi="Times New Roman" w:cs="Times New Roman"/>
          <w:color w:val="222222"/>
          <w:sz w:val="24"/>
          <w:szCs w:val="24"/>
        </w:rPr>
        <w:t xml:space="preserve"> </w:t>
      </w:r>
      <w:r w:rsidR="0008449F" w:rsidRPr="005B5C4F">
        <w:rPr>
          <w:rFonts w:ascii="Times New Roman" w:hAnsi="Times New Roman" w:cs="Times New Roman"/>
          <w:color w:val="222222"/>
          <w:sz w:val="24"/>
          <w:szCs w:val="24"/>
        </w:rPr>
        <w:t xml:space="preserve">were assembled and aligned using </w:t>
      </w:r>
      <w:proofErr w:type="spellStart"/>
      <w:r w:rsidR="0008449F" w:rsidRPr="000463DE">
        <w:rPr>
          <w:rFonts w:ascii="Times New Roman" w:hAnsi="Times New Roman" w:cs="Times New Roman"/>
          <w:i/>
          <w:color w:val="222222"/>
          <w:sz w:val="24"/>
          <w:szCs w:val="24"/>
        </w:rPr>
        <w:t>Geneious</w:t>
      </w:r>
      <w:proofErr w:type="spellEnd"/>
      <w:r w:rsidR="0008449F"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BE122B">
        <w:rPr>
          <w:rFonts w:ascii="Times New Roman" w:hAnsi="Times New Roman" w:cs="Times New Roman"/>
          <w:color w:val="222222"/>
          <w:sz w:val="24"/>
          <w:szCs w:val="24"/>
        </w:rPr>
        <w:t>7.0.6</w:t>
      </w:r>
      <w:r w:rsidR="0008449F" w:rsidRPr="005B5C4F">
        <w:rPr>
          <w:rFonts w:ascii="Times New Roman" w:hAnsi="Times New Roman" w:cs="Times New Roman"/>
          <w:color w:val="222222"/>
          <w:sz w:val="24"/>
          <w:szCs w:val="24"/>
        </w:rPr>
        <w:t>.</w:t>
      </w:r>
    </w:p>
    <w:p w14:paraId="242F2030" w14:textId="15C7B2A4" w:rsidR="0008449F" w:rsidRPr="00217383" w:rsidRDefault="0008449F" w:rsidP="00217383">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w:t>
      </w:r>
      <w:r w:rsidR="00840E11">
        <w:rPr>
          <w:rFonts w:ascii="Times New Roman" w:hAnsi="Times New Roman" w:cs="Times New Roman"/>
          <w:color w:val="222222"/>
          <w:sz w:val="24"/>
          <w:szCs w:val="24"/>
        </w:rPr>
        <w:t>-</w:t>
      </w:r>
      <w:r>
        <w:rPr>
          <w:rFonts w:ascii="Times New Roman" w:hAnsi="Times New Roman" w:cs="Times New Roman"/>
          <w:color w:val="222222"/>
          <w:sz w:val="24"/>
          <w:szCs w:val="24"/>
        </w:rPr>
        <w:t>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 xml:space="preserve">M. </w:t>
      </w:r>
      <w:commentRangeStart w:id="96"/>
      <w:r>
        <w:rPr>
          <w:rFonts w:ascii="Times New Roman" w:hAnsi="Times New Roman" w:cs="Times New Roman"/>
          <w:i/>
          <w:color w:val="222222"/>
          <w:sz w:val="24"/>
          <w:szCs w:val="24"/>
        </w:rPr>
        <w:t>major</w:t>
      </w:r>
      <w:commentRangeEnd w:id="96"/>
      <w:r w:rsidR="008E6AC1">
        <w:rPr>
          <w:rStyle w:val="CommentReference"/>
          <w:rFonts w:ascii="Times New Roman" w:eastAsia="SimSun" w:hAnsi="Times New Roman" w:cs="Lucida Sans"/>
          <w:color w:val="00000A"/>
          <w:lang w:eastAsia="zh-CN" w:bidi="hi-IN"/>
        </w:rPr>
        <w:commentReference w:id="96"/>
      </w:r>
      <w:r>
        <w:rPr>
          <w:rFonts w:ascii="Times New Roman" w:hAnsi="Times New Roman" w:cs="Times New Roman"/>
          <w:color w:val="222222"/>
          <w:sz w:val="24"/>
          <w:szCs w:val="24"/>
        </w:rPr>
        <w:t xml:space="preserve"> in the estuary. </w:t>
      </w:r>
      <w:del w:id="97" w:author="Ginger Armbrust" w:date="2016-03-20T07:21:00Z">
        <w:r w:rsidDel="00824C37">
          <w:rPr>
            <w:rFonts w:ascii="Times New Roman" w:hAnsi="Times New Roman" w:cs="Times New Roman"/>
            <w:color w:val="222222"/>
            <w:sz w:val="24"/>
            <w:szCs w:val="24"/>
          </w:rPr>
          <w:delText xml:space="preserve">The </w:delText>
        </w:r>
      </w:del>
      <w:ins w:id="98" w:author="Ginger Armbrust" w:date="2016-03-20T07:21:00Z">
        <w:r w:rsidR="00824C37">
          <w:rPr>
            <w:rFonts w:ascii="Times New Roman" w:hAnsi="Times New Roman" w:cs="Times New Roman"/>
            <w:color w:val="222222"/>
            <w:sz w:val="24"/>
            <w:szCs w:val="24"/>
          </w:rPr>
          <w:t xml:space="preserve">USE </w:t>
        </w:r>
      </w:ins>
      <w:r>
        <w:rPr>
          <w:rFonts w:ascii="Times New Roman" w:hAnsi="Times New Roman" w:cs="Times New Roman"/>
          <w:color w:val="222222"/>
          <w:sz w:val="24"/>
          <w:szCs w:val="24"/>
        </w:rPr>
        <w:t xml:space="preserve">specificity </w:t>
      </w:r>
      <w:del w:id="99" w:author="Ginger Armbrust" w:date="2016-03-20T07:21:00Z">
        <w:r w:rsidDel="00824C37">
          <w:rPr>
            <w:rFonts w:ascii="Times New Roman" w:hAnsi="Times New Roman" w:cs="Times New Roman"/>
            <w:color w:val="222222"/>
            <w:sz w:val="24"/>
            <w:szCs w:val="24"/>
          </w:rPr>
          <w:delText xml:space="preserve">of the USE </w:delText>
        </w:r>
      </w:del>
      <w:r>
        <w:rPr>
          <w:rFonts w:ascii="Times New Roman" w:hAnsi="Times New Roman" w:cs="Times New Roman"/>
          <w:color w:val="222222"/>
          <w:sz w:val="24"/>
          <w:szCs w:val="24"/>
        </w:rPr>
        <w:t xml:space="preserve">was demonstrated using </w:t>
      </w:r>
      <w:del w:id="100" w:author="Ginger Armbrust" w:date="2016-03-20T07:21:00Z">
        <w:r w:rsidDel="00A46192">
          <w:rPr>
            <w:rFonts w:ascii="Times New Roman" w:hAnsi="Times New Roman" w:cs="Times New Roman"/>
            <w:color w:val="222222"/>
            <w:sz w:val="24"/>
            <w:szCs w:val="24"/>
          </w:rPr>
          <w:delText xml:space="preserve">FISH on red water and lab culture samples. A </w:delText>
        </w:r>
      </w:del>
      <w:ins w:id="101" w:author="Ginger Armbrust" w:date="2016-03-20T07:21:00Z">
        <w:r w:rsidR="00A46192">
          <w:rPr>
            <w:rFonts w:ascii="Times New Roman" w:hAnsi="Times New Roman" w:cs="Times New Roman"/>
            <w:color w:val="222222"/>
            <w:sz w:val="24"/>
            <w:szCs w:val="24"/>
          </w:rPr>
          <w:t xml:space="preserve">a </w:t>
        </w:r>
      </w:ins>
      <w:r>
        <w:rPr>
          <w:rFonts w:ascii="Times New Roman" w:hAnsi="Times New Roman" w:cs="Times New Roman"/>
          <w:color w:val="222222"/>
          <w:sz w:val="24"/>
          <w:szCs w:val="24"/>
        </w:rPr>
        <w:t xml:space="preserve">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ins w:id="102" w:author="Ginger Armbrust" w:date="2016-03-20T07:22:00Z">
        <w:r w:rsidR="00A46192">
          <w:rPr>
            <w:rFonts w:ascii="Times New Roman" w:hAnsi="Times New Roman" w:cs="Times New Roman"/>
            <w:color w:val="222222"/>
            <w:sz w:val="24"/>
            <w:szCs w:val="24"/>
          </w:rPr>
          <w:t>,</w:t>
        </w:r>
      </w:ins>
      <w:r w:rsidRPr="00E84CEC">
        <w:rPr>
          <w:rFonts w:ascii="Times New Roman" w:hAnsi="Times New Roman" w:cs="Times New Roman"/>
          <w:color w:val="222222"/>
          <w:sz w:val="24"/>
          <w:szCs w:val="24"/>
        </w:rPr>
        <w:t xml:space="preserve"> </w:t>
      </w:r>
      <w:del w:id="103" w:author="Ginger Armbrust" w:date="2016-03-20T07:22:00Z">
        <w:r w:rsidRPr="00E84CEC" w:rsidDel="00A46192">
          <w:rPr>
            <w:rFonts w:ascii="Times New Roman" w:hAnsi="Times New Roman" w:cs="Times New Roman"/>
            <w:color w:val="222222"/>
            <w:sz w:val="24"/>
            <w:szCs w:val="24"/>
          </w:rPr>
          <w:delText xml:space="preserve">was </w:delText>
        </w:r>
      </w:del>
      <w:r w:rsidRPr="00E84CEC">
        <w:rPr>
          <w:rFonts w:ascii="Times New Roman" w:hAnsi="Times New Roman" w:cs="Times New Roman"/>
          <w:color w:val="222222"/>
          <w:sz w:val="24"/>
          <w:szCs w:val="24"/>
        </w:rPr>
        <w:t xml:space="preserve">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xml:space="preserve">. </w:t>
      </w:r>
      <w:del w:id="104" w:author="Ginger Armbrust" w:date="2016-03-20T07:22:00Z">
        <w:r w:rsidRPr="00E84CEC" w:rsidDel="00A46192">
          <w:rPr>
            <w:rFonts w:ascii="Times New Roman" w:hAnsi="Times New Roman" w:cs="Times New Roman"/>
            <w:color w:val="222222"/>
            <w:sz w:val="24"/>
            <w:szCs w:val="24"/>
          </w:rPr>
          <w:delText>T</w:delText>
        </w:r>
        <w:r w:rsidRPr="00E84CEC" w:rsidDel="00A46192">
          <w:rPr>
            <w:rFonts w:ascii="Times New Roman" w:hAnsi="Times New Roman" w:cs="Times New Roman"/>
            <w:sz w:val="24"/>
            <w:szCs w:val="24"/>
          </w:rPr>
          <w:delText>he probe was labeled with Alexa488 fluorophore.</w:delText>
        </w:r>
        <w:r w:rsidDel="00A46192">
          <w:rPr>
            <w:rFonts w:ascii="Times New Roman" w:hAnsi="Times New Roman" w:cs="Times New Roman"/>
            <w:sz w:val="24"/>
            <w:szCs w:val="24"/>
          </w:rPr>
          <w:delText xml:space="preserve"> </w:delText>
        </w:r>
      </w:del>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commentRangeStart w:id="105"/>
      <w:r>
        <w:rPr>
          <w:rFonts w:ascii="Times New Roman" w:hAnsi="Times New Roman" w:cs="Times New Roman"/>
          <w:color w:val="222222"/>
          <w:sz w:val="24"/>
          <w:szCs w:val="24"/>
        </w:rPr>
        <w:t>culture</w:t>
      </w:r>
      <w:commentRangeEnd w:id="105"/>
      <w:r w:rsidR="00A46192">
        <w:rPr>
          <w:rStyle w:val="CommentReference"/>
          <w:rFonts w:ascii="Times New Roman" w:eastAsia="SimSun" w:hAnsi="Times New Roman" w:cs="Lucida Sans"/>
          <w:color w:val="00000A"/>
          <w:lang w:eastAsia="zh-CN" w:bidi="hi-IN"/>
        </w:rPr>
        <w:commentReference w:id="105"/>
      </w:r>
      <w:r>
        <w:rPr>
          <w:rFonts w:ascii="Times New Roman" w:hAnsi="Times New Roman" w:cs="Times New Roman"/>
          <w:color w:val="222222"/>
          <w:sz w:val="24"/>
          <w:szCs w:val="24"/>
        </w:rPr>
        <w:t xml:space="preserve">. 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w:t>
      </w:r>
      <w:r w:rsidRPr="00217383">
        <w:rPr>
          <w:rFonts w:ascii="Times New Roman" w:hAnsi="Times New Roman" w:cs="Times New Roman"/>
          <w:color w:val="222222"/>
          <w:sz w:val="24"/>
          <w:szCs w:val="24"/>
        </w:rPr>
        <w:t xml:space="preserve">CR </w:t>
      </w:r>
      <w:r w:rsidR="00BE122B" w:rsidRPr="00217383">
        <w:rPr>
          <w:rFonts w:ascii="Times New Roman" w:hAnsi="Times New Roman" w:cs="Times New Roman"/>
          <w:color w:val="000000"/>
          <w:sz w:val="24"/>
          <w:szCs w:val="24"/>
        </w:rPr>
        <w:fldChar w:fldCharType="begin"/>
      </w:r>
      <w:r w:rsidR="002C4D0A">
        <w:rPr>
          <w:rFonts w:ascii="Times New Roman" w:hAnsi="Times New Roman" w:cs="Times New Roman"/>
          <w:color w:val="000000"/>
          <w:sz w:val="24"/>
          <w:szCs w:val="24"/>
        </w:rPr>
        <w:instrText xml:space="preserve"> ADDIN PAPERS2_CITATIONS &lt;citation&gt;&lt;uuid&gt;0EC2EA01-42CD-4C69-AD62-06BE63E1C00E&lt;/uuid&gt;&lt;priority&gt;22&lt;/priority&gt;&lt;publications&gt;&lt;publication&gt;&lt;uuid&gt;24E708FB-4E80-476A-932C-1A1504A8AFC0&lt;/uuid&gt;&lt;volume&gt;82&lt;/volume&gt;&lt;doi&gt;10.1073/pnas.82.20.6955&lt;/doi&gt;&lt;startpage&gt;6955&lt;/startpage&gt;&lt;publication_date&gt;99198510011200000000222000&lt;/publication_date&gt;&lt;url&gt;http://www.pnas.org/content/82/20/6955.abstract&lt;/url&gt;&lt;citekey&gt;1985PNAS...82.6955L&lt;/citekey&gt;&lt;type&gt;400&lt;/type&gt;&lt;title&gt;Rapid determination of 16S ribosomal RNA sequences for phylogenetic analyses&lt;/title&gt;&lt;number&gt;20&lt;/number&gt;&lt;subtype&gt;400&lt;/subtype&gt;&lt;endpage&gt;6959&lt;/endpage&gt;&lt;bundle&gt;&lt;publication&gt;&lt;url&gt;http://www.pnas.org/&lt;/url&gt;&lt;title&gt;Proceedings of the National Academy of Sciences&lt;/title&gt;&lt;type&gt;-100&lt;/type&gt;&lt;subtype&gt;-100&lt;/subtype&gt;&lt;uuid&gt;561127FB-7CC9-41FD-810F-D49129BD951B&lt;/uuid&gt;&lt;/publication&gt;&lt;/bundle&gt;&lt;authors&gt;&lt;author&gt;&lt;firstName&gt;D&lt;/firstName&gt;&lt;middleNames&gt;J&lt;/middleNames&gt;&lt;lastName&gt;Lane&lt;/lastName&gt;&lt;/author&gt;&lt;author&gt;&lt;firstName&gt;B&lt;/firstName&gt;&lt;lastName&gt;Pace&lt;/lastName&gt;&lt;/author&gt;&lt;author&gt;&lt;firstName&gt;G&lt;/firstName&gt;&lt;middleNames&gt;J&lt;/middleNames&gt;&lt;lastName&gt;Olsen&lt;/lastName&gt;&lt;/author&gt;&lt;author&gt;&lt;firstName&gt;David&lt;/firstName&gt;&lt;middleNames&gt;A&lt;/middleNames&gt;&lt;lastName&gt;Stahl&lt;/lastName&gt;&lt;/author&gt;&lt;author&gt;&lt;firstName&gt;M&lt;/firstName&gt;&lt;middleNames&gt;L&lt;/middleNames&gt;&lt;lastName&gt;Sogin&lt;/lastName&gt;&lt;/author&gt;&lt;author&gt;&lt;firstName&gt;N&lt;/firstName&gt;&lt;middleNames&gt;R&lt;/middleNames&gt;&lt;lastName&gt;Pace&lt;/lastName&gt;&lt;/author&gt;&lt;/authors&gt;&lt;/publication&gt;&lt;/publications&gt;&lt;cites&gt;&lt;/cites&gt;&lt;/citation&gt;</w:instrText>
      </w:r>
      <w:r w:rsidR="00BE122B" w:rsidRPr="00217383">
        <w:rPr>
          <w:rFonts w:ascii="Times New Roman" w:hAnsi="Times New Roman" w:cs="Times New Roman"/>
          <w:color w:val="000000"/>
          <w:sz w:val="24"/>
          <w:szCs w:val="24"/>
        </w:rPr>
        <w:fldChar w:fldCharType="separate"/>
      </w:r>
      <w:r w:rsidR="00D56B26" w:rsidRPr="00217383">
        <w:rPr>
          <w:rFonts w:ascii="Times New Roman" w:eastAsiaTheme="minorEastAsia" w:hAnsi="Times New Roman" w:cs="Times New Roman"/>
          <w:sz w:val="24"/>
          <w:szCs w:val="24"/>
        </w:rPr>
        <w:t>(Lane et al. 1985)</w:t>
      </w:r>
      <w:r w:rsidR="00BE122B" w:rsidRPr="00217383">
        <w:rPr>
          <w:rFonts w:ascii="Times New Roman" w:hAnsi="Times New Roman" w:cs="Times New Roman"/>
          <w:color w:val="000000"/>
          <w:sz w:val="24"/>
          <w:szCs w:val="24"/>
        </w:rPr>
        <w:fldChar w:fldCharType="end"/>
      </w:r>
      <w:r w:rsidR="00BE122B" w:rsidRPr="00217383">
        <w:rPr>
          <w:rFonts w:ascii="Times New Roman" w:hAnsi="Times New Roman" w:cs="Times New Roman"/>
          <w:color w:val="000000"/>
          <w:sz w:val="24"/>
          <w:szCs w:val="24"/>
        </w:rPr>
        <w:t xml:space="preserve"> </w:t>
      </w:r>
      <w:r w:rsidRPr="00217383">
        <w:rPr>
          <w:rFonts w:ascii="Times New Roman" w:hAnsi="Times New Roman" w:cs="Times New Roman"/>
          <w:color w:val="000000"/>
          <w:sz w:val="24"/>
          <w:szCs w:val="24"/>
        </w:rPr>
        <w:t xml:space="preserve">to </w:t>
      </w:r>
      <w:r w:rsidR="00BE122B" w:rsidRPr="00217383">
        <w:rPr>
          <w:rFonts w:ascii="Times New Roman" w:hAnsi="Times New Roman" w:cs="Times New Roman"/>
          <w:color w:val="000000"/>
          <w:sz w:val="24"/>
          <w:szCs w:val="24"/>
        </w:rPr>
        <w:t>c</w:t>
      </w:r>
      <w:r w:rsidRPr="00217383">
        <w:rPr>
          <w:rFonts w:ascii="Times New Roman" w:hAnsi="Times New Roman" w:cs="Times New Roman"/>
          <w:color w:val="000000"/>
          <w:sz w:val="24"/>
          <w:szCs w:val="24"/>
        </w:rPr>
        <w:t>rp28SR</w:t>
      </w:r>
      <w:r w:rsidR="00080032" w:rsidRPr="00BE122B">
        <w:rPr>
          <w:rFonts w:ascii="Times New Roman" w:hAnsi="Times New Roman" w:cs="Times New Roman"/>
          <w:color w:val="000000"/>
          <w:sz w:val="24"/>
          <w:szCs w:val="24"/>
        </w:rPr>
        <w:t xml:space="preserve"> </w:t>
      </w:r>
      <w:r w:rsidR="00BE122B">
        <w:rPr>
          <w:rFonts w:ascii="Times New Roman" w:hAnsi="Times New Roman" w:cs="Times New Roman"/>
          <w:color w:val="000000"/>
          <w:sz w:val="24"/>
          <w:szCs w:val="24"/>
        </w:rPr>
        <w:t>(</w:t>
      </w:r>
      <w:r w:rsidR="00BE122B" w:rsidRPr="004B6DB7">
        <w:rPr>
          <w:rFonts w:ascii="Times New Roman" w:hAnsi="Times New Roman" w:cs="Times New Roman"/>
          <w:sz w:val="24"/>
          <w:szCs w:val="24"/>
        </w:rPr>
        <w:t>TACGAGCCTCCACCAGAGTT</w:t>
      </w:r>
      <w:r w:rsidR="00BE122B">
        <w:rPr>
          <w:rFonts w:ascii="Times New Roman" w:hAnsi="Times New Roman" w:cs="Times New Roman"/>
          <w:sz w:val="24"/>
          <w:szCs w:val="24"/>
        </w:rPr>
        <w:t>).</w:t>
      </w:r>
      <w:r w:rsidR="00BE122B" w:rsidRPr="00BE122B">
        <w:rPr>
          <w:rFonts w:ascii="Times New Roman" w:hAnsi="Times New Roman" w:cs="Times New Roman"/>
          <w:color w:val="000000"/>
          <w:sz w:val="24"/>
          <w:szCs w:val="24"/>
        </w:rPr>
        <w:t xml:space="preserve"> </w:t>
      </w:r>
      <w:r w:rsidRPr="00BE122B">
        <w:rPr>
          <w:rFonts w:ascii="Times New Roman" w:hAnsi="Times New Roman" w:cs="Times New Roman"/>
          <w:color w:val="000000"/>
          <w:sz w:val="24"/>
          <w:szCs w:val="24"/>
        </w:rPr>
        <w:t>This</w:t>
      </w:r>
      <w:r>
        <w:rPr>
          <w:rFonts w:ascii="Times New Roman" w:hAnsi="Times New Roman" w:cs="Times New Roman"/>
          <w:color w:val="000000"/>
          <w:sz w:val="24"/>
          <w:szCs w:val="24"/>
        </w:rPr>
        <w:t xml:space="preserve">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w:t>
      </w:r>
      <w:commentRangeStart w:id="106"/>
      <w:r>
        <w:rPr>
          <w:rFonts w:ascii="Times New Roman" w:hAnsi="Times New Roman" w:cs="Times New Roman"/>
          <w:color w:val="000000"/>
          <w:sz w:val="24"/>
          <w:szCs w:val="24"/>
        </w:rPr>
        <w:t>generated</w:t>
      </w:r>
      <w:commentRangeEnd w:id="106"/>
      <w:r w:rsidR="00B42AA6">
        <w:rPr>
          <w:rStyle w:val="CommentReference"/>
          <w:rFonts w:ascii="Times New Roman" w:eastAsia="SimSun" w:hAnsi="Times New Roman" w:cs="Lucida Sans"/>
          <w:color w:val="00000A"/>
          <w:lang w:eastAsia="zh-CN" w:bidi="hi-IN"/>
        </w:rPr>
        <w:commentReference w:id="106"/>
      </w:r>
      <w:r>
        <w:rPr>
          <w:rFonts w:ascii="Times New Roman" w:hAnsi="Times New Roman" w:cs="Times New Roman"/>
          <w:color w:val="000000"/>
          <w:sz w:val="24"/>
          <w:szCs w:val="24"/>
        </w:rPr>
        <w:t xml:space="preserve"> was identical to that of </w:t>
      </w:r>
      <w:r w:rsidRPr="00AE692E">
        <w:rPr>
          <w:rFonts w:ascii="Times New Roman" w:hAnsi="Times New Roman" w:cs="Times New Roman"/>
          <w:i/>
          <w:color w:val="000000"/>
          <w:sz w:val="24"/>
          <w:szCs w:val="24"/>
        </w:rPr>
        <w:t>T. amphioxeia</w:t>
      </w:r>
      <w:r w:rsidR="00BE122B">
        <w:rPr>
          <w:rFonts w:ascii="Times New Roman" w:hAnsi="Times New Roman" w:cs="Times New Roman"/>
          <w:color w:val="000000"/>
          <w:sz w:val="24"/>
          <w:szCs w:val="24"/>
        </w:rPr>
        <w:t xml:space="preserve"> </w:t>
      </w:r>
      <w:r w:rsidR="00BE122B">
        <w:rPr>
          <w:rFonts w:ascii="Times New Roman" w:hAnsi="Times New Roman" w:cs="Times New Roman"/>
          <w:sz w:val="24"/>
          <w:szCs w:val="24"/>
        </w:rPr>
        <w:t>(</w:t>
      </w:r>
      <w:proofErr w:type="spellStart"/>
      <w:r w:rsidR="00217383">
        <w:rPr>
          <w:rFonts w:ascii="Times New Roman" w:hAnsi="Times New Roman" w:cs="Times New Roman"/>
          <w:sz w:val="24"/>
          <w:szCs w:val="24"/>
        </w:rPr>
        <w:t>Zuber</w:t>
      </w:r>
      <w:proofErr w:type="spellEnd"/>
      <w:r w:rsidR="00F869F5">
        <w:rPr>
          <w:rFonts w:ascii="Times New Roman" w:hAnsi="Times New Roman" w:cs="Times New Roman"/>
          <w:sz w:val="24"/>
          <w:szCs w:val="24"/>
        </w:rPr>
        <w:t xml:space="preserve"> et al.</w:t>
      </w:r>
      <w:r w:rsidR="00BE122B">
        <w:rPr>
          <w:rFonts w:ascii="Times New Roman" w:hAnsi="Times New Roman" w:cs="Times New Roman"/>
          <w:sz w:val="24"/>
          <w:szCs w:val="24"/>
        </w:rPr>
        <w:t xml:space="preserve"> in preparation).</w:t>
      </w:r>
    </w:p>
    <w:p w14:paraId="2837CBFE" w14:textId="77777777" w:rsidR="0008449F" w:rsidRDefault="0008449F" w:rsidP="003218A1">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3218A1">
      <w:pPr>
        <w:spacing w:line="480" w:lineRule="auto"/>
        <w:ind w:firstLine="288"/>
        <w:outlineLvl w:val="0"/>
        <w:rPr>
          <w:rFonts w:cs="Arial"/>
          <w:i/>
          <w:color w:val="auto"/>
        </w:rPr>
      </w:pPr>
      <w:r w:rsidRPr="0008449F">
        <w:rPr>
          <w:rFonts w:cs="Arial"/>
          <w:i/>
          <w:color w:val="auto"/>
        </w:rPr>
        <w:t>Real Time PCR</w:t>
      </w:r>
    </w:p>
    <w:p w14:paraId="365EC79A" w14:textId="5856AEBF" w:rsidR="0008449F" w:rsidRDefault="0008449F" w:rsidP="003218A1">
      <w:pPr>
        <w:spacing w:line="480" w:lineRule="auto"/>
        <w:ind w:firstLine="288"/>
        <w:rPr>
          <w:rFonts w:cs="Arial"/>
          <w:color w:val="auto"/>
        </w:rPr>
      </w:pPr>
      <w:r w:rsidRPr="0055344C">
        <w:rPr>
          <w:rFonts w:cs="Arial"/>
          <w:color w:val="auto"/>
        </w:rPr>
        <w:t xml:space="preserve">The </w:t>
      </w:r>
      <w:r w:rsidR="00080032">
        <w:rPr>
          <w:rFonts w:cs="Arial"/>
          <w:color w:val="auto"/>
        </w:rPr>
        <w:t>relative proportions of</w:t>
      </w:r>
      <w:r>
        <w:rPr>
          <w:rFonts w:cs="Arial"/>
          <w:color w:val="auto"/>
        </w:rPr>
        <w:t xml:space="preserve">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w:t>
      </w:r>
      <w:r w:rsidR="00217383">
        <w:rPr>
          <w:rFonts w:cs="Arial"/>
          <w:color w:val="auto"/>
        </w:rPr>
        <w:t xml:space="preserve">: </w:t>
      </w:r>
      <w:r w:rsidRPr="0055344C">
        <w:rPr>
          <w:rFonts w:cs="Arial"/>
          <w:color w:val="auto"/>
        </w:rPr>
        <w:t>initial denaturation at 95</w:t>
      </w:r>
      <w:r w:rsidR="00B56497">
        <w:rPr>
          <w:rFonts w:cs="Arial"/>
          <w:color w:val="auto"/>
        </w:rPr>
        <w:t xml:space="preserve"> </w:t>
      </w:r>
      <w:r w:rsidRPr="0055344C">
        <w:rPr>
          <w:rFonts w:cs="Arial"/>
          <w:color w:val="auto"/>
        </w:rPr>
        <w:t xml:space="preserve">°C for 10 min; 40 cycles of denaturation at 95°C for </w:t>
      </w:r>
      <w:r w:rsidRPr="0055344C">
        <w:rPr>
          <w:rFonts w:cs="Arial"/>
          <w:color w:val="auto"/>
        </w:rPr>
        <w:lastRenderedPageBreak/>
        <w:t>15 s, and extension and data acquisition at 60</w:t>
      </w:r>
      <w:r w:rsidR="00B56497">
        <w:rPr>
          <w:rFonts w:cs="Arial"/>
          <w:color w:val="auto"/>
        </w:rPr>
        <w:t xml:space="preserve"> </w:t>
      </w:r>
      <w:r w:rsidRPr="0055344C">
        <w:rPr>
          <w:rFonts w:cs="Arial"/>
          <w:color w:val="auto"/>
        </w:rPr>
        <w:t>°C for 1 min; followed by a melting curve analysis</w:t>
      </w:r>
      <w:r w:rsidR="00217383">
        <w:rPr>
          <w:rFonts w:cs="Arial"/>
          <w:color w:val="auto"/>
        </w:rPr>
        <w:t xml:space="preserve"> (</w:t>
      </w:r>
      <w:proofErr w:type="spellStart"/>
      <w:r w:rsidR="00217383">
        <w:rPr>
          <w:rFonts w:cs="Arial"/>
          <w:color w:val="auto"/>
        </w:rPr>
        <w:t>Zuber</w:t>
      </w:r>
      <w:proofErr w:type="spellEnd"/>
      <w:r w:rsidR="00217383">
        <w:rPr>
          <w:rFonts w:cs="Arial"/>
          <w:color w:val="auto"/>
        </w:rPr>
        <w:t xml:space="preserve"> et al.</w:t>
      </w:r>
      <w:r w:rsidR="002621C4">
        <w:rPr>
          <w:rFonts w:cs="Arial"/>
          <w:color w:val="auto"/>
        </w:rPr>
        <w:t>,</w:t>
      </w:r>
      <w:r w:rsidR="00217383">
        <w:rPr>
          <w:rFonts w:cs="Arial"/>
          <w:color w:val="auto"/>
        </w:rPr>
        <w:t xml:space="preserve"> in preparation)</w:t>
      </w:r>
      <w:r w:rsidRPr="0055344C">
        <w:rPr>
          <w:rFonts w:cs="Arial"/>
          <w:color w:val="auto"/>
        </w:rPr>
        <w:t xml:space="preserve">.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cryptophytes.</w:t>
      </w:r>
      <w:r>
        <w:rPr>
          <w:rFonts w:cs="Arial"/>
          <w:color w:val="auto"/>
        </w:rPr>
        <w:t xml:space="preserve"> Primers were designed using Primer-BLAST from NCBI and confirmed with PCR. </w:t>
      </w:r>
    </w:p>
    <w:p w14:paraId="4A715A06" w14:textId="7BD33612" w:rsidR="00840E11" w:rsidDel="00F017C2" w:rsidRDefault="0008449F" w:rsidP="00F017C2">
      <w:pPr>
        <w:spacing w:line="480" w:lineRule="auto"/>
        <w:ind w:firstLine="288"/>
        <w:rPr>
          <w:del w:id="107" w:author="Ginger Armbrust" w:date="2016-03-20T07:29:00Z"/>
          <w:rFonts w:cs="Arial"/>
          <w:color w:val="auto"/>
        </w:rPr>
        <w:pPrChange w:id="108" w:author="Ginger Armbrust" w:date="2016-03-20T07:29:00Z">
          <w:pPr>
            <w:spacing w:line="480" w:lineRule="auto"/>
            <w:ind w:firstLine="288"/>
          </w:pPr>
        </w:pPrChange>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xml:space="preserve">). </w:t>
      </w:r>
      <w:del w:id="109" w:author="Ginger Armbrust" w:date="2016-03-20T07:25:00Z">
        <w:r w:rsidR="008C7A4F" w:rsidDel="00B42AA6">
          <w:rPr>
            <w:rFonts w:cs="Arial"/>
            <w:color w:val="auto"/>
          </w:rPr>
          <w:delText>E</w:delText>
        </w:r>
        <w:r w:rsidRPr="0055344C" w:rsidDel="00B42AA6">
          <w:rPr>
            <w:rFonts w:cs="Arial"/>
            <w:color w:val="auto"/>
          </w:rPr>
          <w:delText xml:space="preserve">nvironmental </w:delText>
        </w:r>
        <w:r w:rsidR="008C7A4F" w:rsidDel="00B42AA6">
          <w:rPr>
            <w:rFonts w:cs="Arial"/>
            <w:color w:val="auto"/>
          </w:rPr>
          <w:delText>DNA</w:delText>
        </w:r>
        <w:r w:rsidRPr="0055344C" w:rsidDel="00B42AA6">
          <w:rPr>
            <w:rFonts w:cs="Arial"/>
            <w:color w:val="auto"/>
          </w:rPr>
          <w:delText xml:space="preserve"> extracts were diluted 10</w:delText>
        </w:r>
        <w:r w:rsidR="00B56497" w:rsidDel="00B42AA6">
          <w:rPr>
            <w:rFonts w:cs="Arial"/>
            <w:color w:val="auto"/>
          </w:rPr>
          <w:delText>-</w:delText>
        </w:r>
        <w:r w:rsidRPr="0055344C" w:rsidDel="00B42AA6">
          <w:rPr>
            <w:rFonts w:cs="Arial"/>
            <w:color w:val="auto"/>
          </w:rPr>
          <w:delText xml:space="preserve">fold before analysis to </w:delText>
        </w:r>
        <w:r w:rsidR="00C01879" w:rsidDel="00B42AA6">
          <w:rPr>
            <w:rFonts w:cs="Arial"/>
            <w:color w:val="auto"/>
          </w:rPr>
          <w:delText xml:space="preserve">reduce concentrations of </w:delText>
        </w:r>
        <w:r w:rsidRPr="0055344C" w:rsidDel="00B42AA6">
          <w:rPr>
            <w:rFonts w:cs="Arial"/>
            <w:color w:val="auto"/>
          </w:rPr>
          <w:delText xml:space="preserve">interfering compounds. </w:delText>
        </w:r>
      </w:del>
      <w:r w:rsidR="008C7A4F">
        <w:rPr>
          <w:rFonts w:cs="Arial"/>
          <w:color w:val="auto"/>
        </w:rPr>
        <w:t>S</w:t>
      </w:r>
      <w:r w:rsidRPr="0055344C">
        <w:rPr>
          <w:rFonts w:cs="Arial"/>
          <w:color w:val="auto"/>
        </w:rPr>
        <w:t xml:space="preserve">tandards, samples and water blanks were analyzed in triplicate </w:t>
      </w:r>
      <w:r w:rsidR="008C7A4F">
        <w:rPr>
          <w:rFonts w:cs="Arial"/>
          <w:color w:val="auto"/>
        </w:rPr>
        <w:t>with</w:t>
      </w:r>
      <w:r w:rsidRPr="0055344C">
        <w:rPr>
          <w:rFonts w:cs="Arial"/>
          <w:color w:val="auto"/>
        </w:rPr>
        <w:t xml:space="preserve">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w:t>
      </w:r>
      <w:ins w:id="110" w:author="Ginger Armbrust" w:date="2016-03-20T07:25:00Z">
        <w:r w:rsidR="00B42AA6">
          <w:rPr>
            <w:rFonts w:cs="Arial"/>
            <w:color w:val="auto"/>
          </w:rPr>
          <w:t xml:space="preserve">10-fold diluted </w:t>
        </w:r>
      </w:ins>
      <w:r w:rsidRPr="0055344C">
        <w:rPr>
          <w:rFonts w:cs="Arial"/>
          <w:color w:val="auto"/>
        </w:rPr>
        <w:t xml:space="preserve">DNA template </w:t>
      </w:r>
      <w:r w:rsidR="008C7A4F">
        <w:rPr>
          <w:rFonts w:cs="Arial"/>
          <w:color w:val="auto"/>
        </w:rPr>
        <w:t>added</w:t>
      </w:r>
      <w:r w:rsidRPr="0055344C">
        <w:rPr>
          <w:rFonts w:cs="Arial"/>
          <w:color w:val="auto"/>
        </w:rPr>
        <w:t xml:space="preserve">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w:t>
      </w:r>
      <w:ins w:id="111" w:author="Ginger Armbrust" w:date="2016-03-20T07:26:00Z">
        <w:r w:rsidR="00B42AA6">
          <w:rPr>
            <w:rFonts w:cs="Arial"/>
            <w:color w:val="auto"/>
          </w:rPr>
          <w:t xml:space="preserve"> cloned</w:t>
        </w:r>
      </w:ins>
      <w:r w:rsidRPr="0055344C">
        <w:rPr>
          <w:rFonts w:cs="Arial"/>
          <w:color w:val="auto"/>
        </w:rPr>
        <w:t xml:space="preserve"> </w:t>
      </w:r>
      <w:r w:rsidRPr="0055344C">
        <w:rPr>
          <w:rFonts w:cs="Arial"/>
          <w:i/>
          <w:color w:val="auto"/>
        </w:rPr>
        <w:t xml:space="preserve">T. amphioxeia </w:t>
      </w:r>
      <w:r w:rsidRPr="0055344C">
        <w:rPr>
          <w:rFonts w:cs="Arial"/>
          <w:color w:val="auto"/>
        </w:rPr>
        <w:t>LSU D2 region</w:t>
      </w:r>
      <w:del w:id="112" w:author="Ginger Armbrust" w:date="2016-03-20T07:27:00Z">
        <w:r w:rsidRPr="0055344C" w:rsidDel="00B42AA6">
          <w:rPr>
            <w:rFonts w:cs="Arial"/>
            <w:color w:val="auto"/>
          </w:rPr>
          <w:delText xml:space="preserve"> cloned into a TOPO 2.1 vector. This plasmid was used for both primer sets as it contained the</w:delText>
        </w:r>
      </w:del>
      <w:ins w:id="113" w:author="Ginger Armbrust" w:date="2016-03-20T07:27:00Z">
        <w:r w:rsidR="00B42AA6">
          <w:rPr>
            <w:rFonts w:cs="Arial"/>
            <w:color w:val="auto"/>
          </w:rPr>
          <w:t>, which contains</w:t>
        </w:r>
      </w:ins>
      <w:r w:rsidRPr="0055344C">
        <w:rPr>
          <w:rFonts w:cs="Arial"/>
          <w:color w:val="auto"/>
        </w:rPr>
        <w:t xml:space="preserve"> </w:t>
      </w:r>
      <w:ins w:id="114" w:author="Ginger Armbrust" w:date="2016-03-20T07:27:00Z">
        <w:r w:rsidR="00B42AA6">
          <w:rPr>
            <w:rFonts w:cs="Arial"/>
            <w:color w:val="auto"/>
          </w:rPr>
          <w:t xml:space="preserve">both </w:t>
        </w:r>
      </w:ins>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w:t>
      </w:r>
      <w:r w:rsidR="00840E11">
        <w:rPr>
          <w:rFonts w:cs="Arial"/>
          <w:color w:val="auto"/>
        </w:rPr>
        <w:t xml:space="preserve">The number of gene copies in the standard </w:t>
      </w:r>
      <w:ins w:id="115" w:author="Ginger Armbrust" w:date="2016-03-20T07:28:00Z">
        <w:r w:rsidR="00F017C2">
          <w:rPr>
            <w:rFonts w:cs="Arial"/>
            <w:color w:val="auto"/>
          </w:rPr>
          <w:t xml:space="preserve">and samples </w:t>
        </w:r>
      </w:ins>
      <w:r w:rsidR="00840E11">
        <w:rPr>
          <w:rFonts w:cs="Arial"/>
          <w:color w:val="auto"/>
        </w:rPr>
        <w:t>w</w:t>
      </w:r>
      <w:ins w:id="116" w:author="Ginger Armbrust" w:date="2016-03-20T07:29:00Z">
        <w:r w:rsidR="00F017C2">
          <w:rPr>
            <w:rFonts w:cs="Arial"/>
            <w:color w:val="auto"/>
          </w:rPr>
          <w:t>ere</w:t>
        </w:r>
      </w:ins>
      <w:del w:id="117" w:author="Ginger Armbrust" w:date="2016-03-20T07:29:00Z">
        <w:r w:rsidR="00840E11" w:rsidDel="00F017C2">
          <w:rPr>
            <w:rFonts w:cs="Arial"/>
            <w:color w:val="auto"/>
          </w:rPr>
          <w:delText>as</w:delText>
        </w:r>
      </w:del>
      <w:r w:rsidR="00840E11">
        <w:rPr>
          <w:rFonts w:cs="Arial"/>
          <w:color w:val="auto"/>
        </w:rPr>
        <w:t xml:space="preserve"> calculated </w:t>
      </w:r>
      <w:r w:rsidR="00053BF6">
        <w:rPr>
          <w:rFonts w:cs="Arial"/>
          <w:color w:val="auto"/>
        </w:rPr>
        <w:t xml:space="preserve">as described previously </w:t>
      </w:r>
      <w:r w:rsidR="00053BF6">
        <w:rPr>
          <w:rFonts w:cs="Arial"/>
          <w:color w:val="auto"/>
        </w:rPr>
        <w:fldChar w:fldCharType="begin"/>
      </w:r>
      <w:r w:rsidR="002C4D0A">
        <w:rPr>
          <w:rFonts w:cs="Arial"/>
          <w:color w:val="auto"/>
        </w:rPr>
        <w:instrText xml:space="preserve"> ADDIN PAPERS2_CITATIONS &lt;citation&gt;&lt;uuid&gt;60E4EE0F-219A-4184-B0A7-A68778A8F36E&lt;/uuid&gt;&lt;priority&gt;23&lt;/priority&gt;&lt;publications&gt;&lt;publication&gt;&lt;volume&gt;3&lt;/volume&gt;&lt;publication_date&gt;99201408281200000000222000&lt;/publication_date&gt;&lt;number&gt;5&lt;/number&gt;&lt;doi&gt;10.1002/mbo3.206&lt;/doi&gt;&lt;startpage&gt;764&lt;/startpage&gt;&lt;title&gt;Discovery of a Katablepharissp. in the Columbia River estuary that is abundant during the spring and bears a unique large ribosomal subunit sequence element&lt;/title&gt;&lt;uuid&gt;76F5173A-FC19-4A8A-AACC-6571F0DDF75E&lt;/uuid&gt;&lt;subtype&gt;400&lt;/subtype&gt;&lt;endpage&gt;776&lt;/endpage&gt;&lt;type&gt;400&lt;/type&gt;&lt;url&gt;http://doi.wiley.com/10.1002/mbo3.206&lt;/url&gt;&lt;bundle&gt;&lt;publication&gt;&lt;url&gt;http://onlinelibrary.wiley.com&lt;/url&gt;&lt;title&gt;MicrobiologyOpen&lt;/title&gt;&lt;type&gt;-100&lt;/type&gt;&lt;subtype&gt;-100&lt;/subtype&gt;&lt;uuid&gt;A93FB389-7E20-45D8-8033-17D9AC126F8B&lt;/uuid&gt;&lt;/publication&gt;&lt;/bundle&gt;&lt;authors&gt;&lt;author&gt;&lt;firstName&gt;Peter&lt;/firstName&gt;&lt;lastName&gt;Kahn&lt;/lastName&gt;&lt;/author&gt;&lt;author&gt;&lt;firstName&gt;Lydie&lt;/firstName&gt;&lt;lastName&gt;Herfort&lt;/lastName&gt;&lt;/author&gt;&lt;author&gt;&lt;firstName&gt;Tawnya D.&lt;/firstName&gt;&lt;lastName&gt;Peterson&lt;/lastName&gt;&lt;/author&gt;&lt;author&gt;&lt;firstName&gt;Peter&lt;/firstName&gt;&lt;lastName&gt;Zuber&lt;/lastName&gt;&lt;/author&gt;&lt;/authors&gt;&lt;/publication&gt;&lt;/publications&gt;&lt;cites&gt;&lt;/cites&gt;&lt;/citation&gt;</w:instrText>
      </w:r>
      <w:r w:rsidR="00053BF6">
        <w:rPr>
          <w:rFonts w:cs="Arial"/>
          <w:color w:val="auto"/>
        </w:rPr>
        <w:fldChar w:fldCharType="separate"/>
      </w:r>
      <w:r w:rsidR="00D56B26">
        <w:rPr>
          <w:rFonts w:eastAsiaTheme="minorEastAsia" w:cs="Times New Roman"/>
          <w:color w:val="auto"/>
          <w:lang w:eastAsia="en-US" w:bidi="ar-SA"/>
        </w:rPr>
        <w:t>(Kahn et al. 2014)</w:t>
      </w:r>
      <w:r w:rsidR="00053BF6">
        <w:rPr>
          <w:rFonts w:cs="Arial"/>
          <w:color w:val="auto"/>
        </w:rPr>
        <w:fldChar w:fldCharType="end"/>
      </w:r>
      <w:ins w:id="118" w:author="Ginger Armbrust" w:date="2016-03-20T07:27:00Z">
        <w:r w:rsidR="00B42AA6">
          <w:rPr>
            <w:rFonts w:cs="Arial"/>
            <w:color w:val="auto"/>
          </w:rPr>
          <w:t>.</w:t>
        </w:r>
      </w:ins>
      <w:del w:id="119" w:author="Ginger Armbrust" w:date="2016-03-20T07:29:00Z">
        <w:r w:rsidR="00053BF6" w:rsidDel="00F017C2">
          <w:rPr>
            <w:rFonts w:cs="Arial"/>
            <w:color w:val="auto"/>
          </w:rPr>
          <w:delText>, based on the following equation</w:delText>
        </w:r>
        <w:r w:rsidR="00840E11" w:rsidDel="00F017C2">
          <w:rPr>
            <w:rFonts w:cs="Arial"/>
            <w:color w:val="auto"/>
          </w:rPr>
          <w:delText>:</w:delText>
        </w:r>
      </w:del>
    </w:p>
    <w:p w14:paraId="2C8EBBE2" w14:textId="05EDD2C1" w:rsidR="00840E11" w:rsidDel="00F017C2" w:rsidRDefault="00053BF6" w:rsidP="00F017C2">
      <w:pPr>
        <w:spacing w:line="480" w:lineRule="auto"/>
        <w:ind w:firstLine="288"/>
        <w:rPr>
          <w:del w:id="120" w:author="Ginger Armbrust" w:date="2016-03-20T07:28:00Z"/>
        </w:rPr>
        <w:pPrChange w:id="121" w:author="Ginger Armbrust" w:date="2016-03-20T07:29:00Z">
          <w:pPr>
            <w:pStyle w:val="MTDisplayEquation"/>
            <w:ind w:firstLine="720"/>
            <w:jc w:val="left"/>
          </w:pPr>
        </w:pPrChange>
      </w:pPr>
      <w:del w:id="122" w:author="Ginger Armbrust" w:date="2016-03-20T07:28:00Z">
        <m:oMath>
          <m:r>
            <w:rPr>
              <w:rFonts w:ascii="Cambria Math" w:hAnsi="Cambria Math"/>
            </w:rPr>
            <m:t xml:space="preserve">Molecules </m:t>
          </m:r>
          <m:sSup>
            <m:sSupPr>
              <m:ctrlPr>
                <w:rPr>
                  <w:rFonts w:ascii="Cambria Math" w:hAnsi="Cambria Math"/>
                  <w:i/>
                </w:rPr>
              </m:ctrlPr>
            </m:sSupPr>
            <m:e>
              <m:r>
                <w:rPr>
                  <w:rFonts w:ascii="Cambria Math" w:hAnsi="Cambria Math"/>
                </w:rPr>
                <m:t>µL</m:t>
              </m:r>
            </m:e>
            <m:sup>
              <m:r>
                <w:rPr>
                  <w:rFonts w:ascii="Cambria Math" w:hAnsi="Cambria Math"/>
                </w:rPr>
                <m:t>-1</m:t>
              </m:r>
            </m:sup>
          </m:sSup>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 xml:space="preserve">L × M × 6.022 × </m:t>
              </m:r>
              <m:sSup>
                <m:sSupPr>
                  <m:ctrlPr>
                    <w:rPr>
                      <w:rFonts w:ascii="Cambria Math" w:hAnsi="Cambria Math"/>
                      <w:i/>
                    </w:rPr>
                  </m:ctrlPr>
                </m:sSupPr>
                <m:e>
                  <m:r>
                    <w:rPr>
                      <w:rFonts w:ascii="Cambria Math" w:hAnsi="Cambria Math"/>
                    </w:rPr>
                    <m:t>10</m:t>
                  </m:r>
                </m:e>
                <m:sup>
                  <m:r>
                    <w:rPr>
                      <w:rFonts w:ascii="Cambria Math" w:hAnsi="Cambria Math"/>
                    </w:rPr>
                    <m:t>23</m:t>
                  </m:r>
                </m:sup>
              </m:sSup>
            </m:den>
          </m:f>
          <m:r>
            <w:rPr>
              <w:rFonts w:ascii="Cambria Math" w:hAnsi="Cambria Math"/>
            </w:rPr>
            <m:t xml:space="preserve"> </m:t>
          </m:r>
        </m:oMath>
        <w:r w:rsidR="00840E11" w:rsidDel="00F017C2">
          <w:tab/>
          <w:delText xml:space="preserve"> </w:delText>
        </w:r>
      </w:del>
    </w:p>
    <w:p w14:paraId="4BE22BEC" w14:textId="355E41CF" w:rsidR="0008449F" w:rsidRPr="0055344C" w:rsidDel="00F017C2" w:rsidRDefault="00053BF6" w:rsidP="00F017C2">
      <w:pPr>
        <w:spacing w:line="480" w:lineRule="auto"/>
        <w:ind w:firstLine="288"/>
        <w:rPr>
          <w:del w:id="123" w:author="Ginger Armbrust" w:date="2016-03-20T07:29:00Z"/>
          <w:rFonts w:cs="Arial"/>
          <w:color w:val="auto"/>
        </w:rPr>
        <w:pPrChange w:id="124" w:author="Ginger Armbrust" w:date="2016-03-20T07:29:00Z">
          <w:pPr>
            <w:spacing w:line="480" w:lineRule="auto"/>
          </w:pPr>
        </w:pPrChange>
      </w:pPr>
      <w:del w:id="125" w:author="Ginger Armbrust" w:date="2016-03-20T07:28:00Z">
        <w:r w:rsidDel="00F017C2">
          <w:delText xml:space="preserve">Where </w:delText>
        </w:r>
        <w:r w:rsidRPr="00053BF6" w:rsidDel="00F017C2">
          <w:rPr>
            <w:i/>
          </w:rPr>
          <w:delText>a</w:delText>
        </w:r>
        <w:r w:rsidDel="00F017C2">
          <w:delText xml:space="preserve"> is the plasmid DNA concentrations (g µL</w:delText>
        </w:r>
        <w:r w:rsidRPr="00053BF6" w:rsidDel="00F017C2">
          <w:rPr>
            <w:vertAlign w:val="superscript"/>
          </w:rPr>
          <w:delText>-1</w:delText>
        </w:r>
        <w:r w:rsidDel="00F017C2">
          <w:delText xml:space="preserve">), </w:delText>
        </w:r>
        <w:r w:rsidRPr="00DD0524" w:rsidDel="00F017C2">
          <w:rPr>
            <w:i/>
          </w:rPr>
          <w:delText>L</w:delText>
        </w:r>
        <w:r w:rsidDel="00F017C2">
          <w:delText xml:space="preserve"> is the plasmid length (including vector and inserted PCR fragment length), </w:delText>
        </w:r>
        <w:r w:rsidRPr="00DD0524" w:rsidDel="00F017C2">
          <w:rPr>
            <w:i/>
          </w:rPr>
          <w:delText>M</w:delText>
        </w:r>
        <w:r w:rsidDel="00F017C2">
          <w:delText xml:space="preserve"> is the average molecular weight of one base pair (660 g mol</w:delText>
        </w:r>
        <w:r w:rsidRPr="00053BF6" w:rsidDel="00F017C2">
          <w:rPr>
            <w:vertAlign w:val="superscript"/>
          </w:rPr>
          <w:delText>-1</w:delText>
        </w:r>
        <w:r w:rsidDel="00F017C2">
          <w:delText>) and 6.022 x 10</w:delText>
        </w:r>
        <w:r w:rsidRPr="00053BF6" w:rsidDel="00F017C2">
          <w:rPr>
            <w:vertAlign w:val="superscript"/>
          </w:rPr>
          <w:delText>23</w:delText>
        </w:r>
        <w:r w:rsidDel="00F017C2">
          <w:delText xml:space="preserve"> is the Avogadro constant.</w:delText>
        </w:r>
        <w:r w:rsidR="00DD0524" w:rsidDel="00F017C2">
          <w:delText xml:space="preserve"> </w:delText>
        </w:r>
      </w:del>
      <w:del w:id="126" w:author="Ginger Armbrust" w:date="2016-03-20T07:29:00Z">
        <w:r w:rsidR="0008449F" w:rsidRPr="0055344C" w:rsidDel="00F017C2">
          <w:rPr>
            <w:rFonts w:cs="Arial"/>
            <w:color w:val="auto"/>
          </w:rPr>
          <w:delText>Concentrations of USE copies were determined with the following formula:</w:delText>
        </w:r>
      </w:del>
    </w:p>
    <w:p w14:paraId="724904B2" w14:textId="61DE656B" w:rsidR="001F595D" w:rsidRPr="001F595D" w:rsidDel="00F017C2" w:rsidRDefault="001F595D" w:rsidP="00F017C2">
      <w:pPr>
        <w:spacing w:line="480" w:lineRule="auto"/>
        <w:ind w:firstLine="288"/>
        <w:rPr>
          <w:del w:id="127" w:author="Ginger Armbrust" w:date="2016-03-20T07:29:00Z"/>
          <w:rFonts w:cs="Arial"/>
          <w:color w:val="auto"/>
        </w:rPr>
        <w:pPrChange w:id="128" w:author="Ginger Armbrust" w:date="2016-03-20T07:29:00Z">
          <w:pPr>
            <w:spacing w:line="480" w:lineRule="auto"/>
            <w:ind w:firstLine="288"/>
            <w:outlineLvl w:val="0"/>
          </w:pPr>
        </w:pPrChange>
      </w:pPr>
      <w:del w:id="129" w:author="Ginger Armbrust" w:date="2016-03-20T07:29:00Z">
        <w:r w:rsidDel="00F017C2">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del>
    </w:p>
    <w:p w14:paraId="49DB37C7" w14:textId="7A3F050E" w:rsidR="0008449F" w:rsidRDefault="0008449F" w:rsidP="00F017C2">
      <w:pPr>
        <w:spacing w:line="480" w:lineRule="auto"/>
        <w:ind w:firstLine="288"/>
        <w:rPr>
          <w:rFonts w:cs="Arial"/>
          <w:color w:val="auto"/>
        </w:rPr>
      </w:pPr>
      <w:del w:id="130" w:author="Ginger Armbrust" w:date="2016-03-20T07:29:00Z">
        <w:r w:rsidRPr="0055344C" w:rsidDel="00F017C2">
          <w:rPr>
            <w:rFonts w:cs="Arial"/>
            <w:color w:val="auto"/>
          </w:rPr>
          <w:delText xml:space="preserve">Where </w:delText>
        </w:r>
        <w:r w:rsidR="001F595D" w:rsidDel="00F017C2">
          <w:rPr>
            <w:rFonts w:cs="Arial"/>
            <w:i/>
            <w:color w:val="auto"/>
          </w:rPr>
          <w:delText>c</w:delText>
        </w:r>
        <w:r w:rsidRPr="0055344C" w:rsidDel="00F017C2">
          <w:rPr>
            <w:rFonts w:cs="Arial"/>
            <w:color w:val="auto"/>
          </w:rPr>
          <w:delText xml:space="preserve"> is the copies</w:delText>
        </w:r>
        <w:r w:rsidR="00B56497" w:rsidDel="00F017C2">
          <w:rPr>
            <w:rFonts w:cs="Arial"/>
            <w:color w:val="auto"/>
          </w:rPr>
          <w:delText xml:space="preserve"> </w:delText>
        </w:r>
        <w:r w:rsidRPr="0055344C" w:rsidDel="00F017C2">
          <w:rPr>
            <w:rFonts w:cs="Times New Roman"/>
            <w:color w:val="auto"/>
          </w:rPr>
          <w:delText>μ</w:delText>
        </w:r>
        <w:r w:rsidRPr="0055344C" w:rsidDel="00F017C2">
          <w:rPr>
            <w:rFonts w:cs="Arial"/>
            <w:color w:val="auto"/>
          </w:rPr>
          <w:delText>L</w:delText>
        </w:r>
        <w:r w:rsidR="00B56497" w:rsidRPr="000463DE" w:rsidDel="00F017C2">
          <w:rPr>
            <w:rFonts w:cs="Times New Roman"/>
            <w:color w:val="222222"/>
            <w:vertAlign w:val="superscript"/>
          </w:rPr>
          <w:delText>-1</w:delText>
        </w:r>
        <w:r w:rsidRPr="0055344C" w:rsidDel="00F017C2">
          <w:rPr>
            <w:rFonts w:cs="Arial"/>
            <w:color w:val="auto"/>
          </w:rPr>
          <w:delText xml:space="preserve"> determined from qPCR, </w:delText>
        </w:r>
        <w:r w:rsidR="001F595D" w:rsidDel="00F017C2">
          <w:rPr>
            <w:rFonts w:cs="Arial"/>
            <w:i/>
            <w:color w:val="auto"/>
          </w:rPr>
          <w:delText>v</w:delText>
        </w:r>
        <w:r w:rsidRPr="0055344C" w:rsidDel="00F017C2">
          <w:rPr>
            <w:rFonts w:cs="Arial"/>
            <w:i/>
            <w:color w:val="auto"/>
          </w:rPr>
          <w:delText xml:space="preserve"> </w:delText>
        </w:r>
        <w:r w:rsidRPr="0055344C" w:rsidDel="00F017C2">
          <w:rPr>
            <w:rFonts w:cs="Arial"/>
            <w:color w:val="auto"/>
          </w:rPr>
          <w:delText xml:space="preserve">is the volume in </w:delText>
        </w:r>
        <w:r w:rsidRPr="0055344C" w:rsidDel="00F017C2">
          <w:rPr>
            <w:rFonts w:cs="Times New Roman"/>
            <w:color w:val="auto"/>
          </w:rPr>
          <w:delText>μ</w:delText>
        </w:r>
        <w:r w:rsidRPr="0055344C" w:rsidDel="00F017C2">
          <w:rPr>
            <w:rFonts w:cs="Arial"/>
            <w:color w:val="auto"/>
          </w:rPr>
          <w:delText xml:space="preserve">L the extracted DNA was re-suspended in, </w:delText>
        </w:r>
        <w:r w:rsidR="001F595D" w:rsidDel="00F017C2">
          <w:rPr>
            <w:rFonts w:cs="Arial"/>
            <w:i/>
            <w:color w:val="auto"/>
          </w:rPr>
          <w:delText>d</w:delText>
        </w:r>
        <w:r w:rsidRPr="0055344C" w:rsidDel="00F017C2">
          <w:rPr>
            <w:rFonts w:cs="Arial"/>
            <w:i/>
            <w:color w:val="auto"/>
          </w:rPr>
          <w:delText xml:space="preserve"> </w:delText>
        </w:r>
        <w:r w:rsidRPr="0055344C" w:rsidDel="00F017C2">
          <w:rPr>
            <w:rFonts w:cs="Arial"/>
            <w:color w:val="auto"/>
          </w:rPr>
          <w:delText xml:space="preserve">is the dilution factor and </w:delText>
        </w:r>
        <w:r w:rsidR="001F595D" w:rsidDel="00F017C2">
          <w:rPr>
            <w:rFonts w:cs="Arial"/>
            <w:i/>
            <w:color w:val="auto"/>
          </w:rPr>
          <w:delText>V</w:delText>
        </w:r>
        <w:r w:rsidRPr="0055344C" w:rsidDel="00F017C2">
          <w:rPr>
            <w:rFonts w:cs="Arial"/>
            <w:i/>
            <w:color w:val="auto"/>
          </w:rPr>
          <w:delText xml:space="preserve"> </w:delText>
        </w:r>
        <w:r w:rsidRPr="0055344C" w:rsidDel="00F017C2">
          <w:rPr>
            <w:rFonts w:cs="Arial"/>
            <w:color w:val="auto"/>
          </w:rPr>
          <w:delText>is the volume in mL of the water sample.</w:delText>
        </w:r>
      </w:del>
    </w:p>
    <w:p w14:paraId="6DBF2CDD" w14:textId="77777777" w:rsidR="008D5305" w:rsidRPr="004F2AEA" w:rsidRDefault="008D5305" w:rsidP="003218A1">
      <w:pPr>
        <w:spacing w:line="480" w:lineRule="auto"/>
        <w:ind w:firstLine="288"/>
        <w:rPr>
          <w:rFonts w:cs="Times New Roman"/>
        </w:rPr>
      </w:pPr>
    </w:p>
    <w:p w14:paraId="23C08629" w14:textId="77777777" w:rsidR="00B56497" w:rsidRDefault="005D449D" w:rsidP="008E2F01">
      <w:pPr>
        <w:spacing w:line="480" w:lineRule="auto"/>
        <w:outlineLvl w:val="0"/>
        <w:rPr>
          <w:rFonts w:cs="Times New Roman"/>
          <w:b/>
        </w:rPr>
        <w:pPrChange w:id="131" w:author="Ginger Armbrust" w:date="2016-03-20T07:29:00Z">
          <w:pPr>
            <w:spacing w:line="480" w:lineRule="auto"/>
            <w:ind w:firstLine="288"/>
            <w:outlineLvl w:val="0"/>
          </w:pPr>
        </w:pPrChange>
      </w:pPr>
      <w:proofErr w:type="spellStart"/>
      <w:r>
        <w:rPr>
          <w:rFonts w:cs="Times New Roman"/>
          <w:b/>
          <w:i/>
        </w:rPr>
        <w:t>Mesodinium</w:t>
      </w:r>
      <w:proofErr w:type="spellEnd"/>
      <w:r>
        <w:rPr>
          <w:rFonts w:cs="Times New Roman"/>
          <w:b/>
          <w:i/>
        </w:rPr>
        <w:t xml:space="preserve"> major</w:t>
      </w:r>
      <w:r w:rsidR="008D5305">
        <w:rPr>
          <w:rFonts w:cs="Times New Roman"/>
          <w:b/>
        </w:rPr>
        <w:t xml:space="preserve"> </w:t>
      </w:r>
      <w:r w:rsidR="008D5305" w:rsidRPr="004F2AEA">
        <w:rPr>
          <w:rFonts w:cs="Times New Roman"/>
          <w:b/>
        </w:rPr>
        <w:t>cell abundance</w:t>
      </w:r>
    </w:p>
    <w:p w14:paraId="359E322B" w14:textId="1F237BE2" w:rsidR="00B56497" w:rsidRPr="00B56497" w:rsidRDefault="008C7A4F" w:rsidP="003218A1">
      <w:pPr>
        <w:spacing w:line="480" w:lineRule="auto"/>
        <w:ind w:firstLine="288"/>
        <w:rPr>
          <w:rFonts w:cs="Times New Roman"/>
          <w:b/>
        </w:rPr>
      </w:pPr>
      <w:r>
        <w:rPr>
          <w:rFonts w:cs="Times New Roman"/>
        </w:rPr>
        <w:t>Forty-five</w:t>
      </w:r>
      <w:r w:rsidR="00B56497" w:rsidRPr="004F2AEA">
        <w:rPr>
          <w:rFonts w:cs="Times New Roman"/>
        </w:rPr>
        <w:t xml:space="preserve"> mL samples fixed with </w:t>
      </w:r>
      <w:r w:rsidR="001F595D">
        <w:rPr>
          <w:rFonts w:cs="Times New Roman"/>
        </w:rPr>
        <w:t xml:space="preserve">a final concentration of </w:t>
      </w:r>
      <w:r w:rsidR="00B56497">
        <w:rPr>
          <w:rFonts w:cs="Times New Roman"/>
        </w:rPr>
        <w:t>0.5</w:t>
      </w:r>
      <w:r w:rsidR="00B56497" w:rsidRPr="004F2AEA">
        <w:rPr>
          <w:rFonts w:cs="Times New Roman"/>
        </w:rPr>
        <w:t xml:space="preserve">% glutaraldehyde were collected </w:t>
      </w:r>
      <w:r w:rsidR="00B56497">
        <w:rPr>
          <w:rFonts w:cs="Times New Roman"/>
        </w:rPr>
        <w:t xml:space="preserve">into 50 mL centrifuge tubes </w:t>
      </w:r>
      <w:r w:rsidR="00B56497" w:rsidRPr="004F2AEA">
        <w:rPr>
          <w:rFonts w:cs="Times New Roman"/>
        </w:rPr>
        <w:t xml:space="preserve">for </w:t>
      </w:r>
      <w:r w:rsidR="00B56497" w:rsidRPr="004F2AEA">
        <w:rPr>
          <w:rFonts w:cs="Times New Roman"/>
          <w:i/>
          <w:iCs/>
        </w:rPr>
        <w:t>M. major</w:t>
      </w:r>
      <w:r w:rsidR="00B56497" w:rsidRPr="004F2AEA">
        <w:rPr>
          <w:rFonts w:cs="Times New Roman"/>
        </w:rPr>
        <w:t xml:space="preserve"> counts</w:t>
      </w:r>
      <w:r w:rsidR="00B56497">
        <w:rPr>
          <w:rFonts w:cs="Times New Roman"/>
        </w:rPr>
        <w:t xml:space="preserve"> and</w:t>
      </w:r>
      <w:r w:rsidR="00B56497" w:rsidRPr="004F2AEA">
        <w:rPr>
          <w:rFonts w:cs="Times New Roman"/>
        </w:rPr>
        <w:t xml:space="preserve"> stored at </w:t>
      </w:r>
      <w:r w:rsidR="00B56497">
        <w:rPr>
          <w:rFonts w:cs="Times New Roman"/>
        </w:rPr>
        <w:t>-20</w:t>
      </w:r>
      <w:r w:rsidR="00B56497" w:rsidRPr="004F2AEA">
        <w:rPr>
          <w:rFonts w:cs="Times New Roman"/>
        </w:rPr>
        <w:t xml:space="preserve"> °C</w:t>
      </w:r>
      <w:r w:rsidR="00B56497">
        <w:rPr>
          <w:rFonts w:cs="Times New Roman"/>
        </w:rPr>
        <w:t xml:space="preserve">. Prior to analysis, the samples were slowly thawed to 4 </w:t>
      </w:r>
      <w:r w:rsidR="001F595D" w:rsidRPr="004F2AEA">
        <w:rPr>
          <w:rFonts w:cs="Times New Roman"/>
        </w:rPr>
        <w:t>°</w:t>
      </w:r>
      <w:r w:rsidR="00B56497">
        <w:rPr>
          <w:rFonts w:cs="Times New Roman"/>
        </w:rPr>
        <w:t>C</w:t>
      </w:r>
      <w:r w:rsidR="00B56497" w:rsidRPr="004F2AEA">
        <w:rPr>
          <w:rFonts w:cs="Times New Roman"/>
        </w:rPr>
        <w:t xml:space="preserve"> and analyzed using </w:t>
      </w:r>
      <w:r w:rsidR="00B56497">
        <w:rPr>
          <w:rFonts w:cs="Times New Roman"/>
        </w:rPr>
        <w:t>an imaging flow cytometer (</w:t>
      </w:r>
      <w:proofErr w:type="spellStart"/>
      <w:r w:rsidR="00B56497" w:rsidRPr="004F2AEA">
        <w:rPr>
          <w:rFonts w:cs="Times New Roman"/>
        </w:rPr>
        <w:t>FlowCAM</w:t>
      </w:r>
      <w:proofErr w:type="spellEnd"/>
      <w:r w:rsidR="00B56497">
        <w:rPr>
          <w:rFonts w:cs="Times New Roman"/>
        </w:rPr>
        <w:t>, Fluid Imaging, Inc.)</w:t>
      </w:r>
      <w:r w:rsidR="00B56497" w:rsidRPr="004F2AEA">
        <w:rPr>
          <w:rFonts w:cs="Times New Roman"/>
        </w:rPr>
        <w:t xml:space="preserve">. </w:t>
      </w:r>
      <w:r w:rsidR="00B56497">
        <w:rPr>
          <w:rFonts w:cs="Times New Roman"/>
        </w:rPr>
        <w:t xml:space="preserve">A minimum of 1000 particles with diameter &gt;5 </w:t>
      </w:r>
      <w:r w:rsidR="00B56497" w:rsidRPr="00DA6C50">
        <w:rPr>
          <w:rFonts w:ascii="Symbol" w:hAnsi="Symbol" w:cs="Times New Roman"/>
        </w:rPr>
        <w:t></w:t>
      </w:r>
      <w:r w:rsidR="00B56497">
        <w:rPr>
          <w:rFonts w:cs="Times New Roman"/>
        </w:rPr>
        <w:t>m w</w:t>
      </w:r>
      <w:r w:rsidR="001F595D">
        <w:rPr>
          <w:rFonts w:cs="Times New Roman"/>
        </w:rPr>
        <w:t>as</w:t>
      </w:r>
      <w:r w:rsidR="00B56497">
        <w:rPr>
          <w:rFonts w:cs="Times New Roman"/>
        </w:rPr>
        <w:t xml:space="preserve"> captured and the images were filtered using </w:t>
      </w:r>
      <w:proofErr w:type="spellStart"/>
      <w:r w:rsidR="00B56497" w:rsidRPr="00B56497">
        <w:rPr>
          <w:rFonts w:cs="Times New Roman"/>
          <w:i/>
        </w:rPr>
        <w:t>VisualSpreadsheets</w:t>
      </w:r>
      <w:proofErr w:type="spellEnd"/>
      <w:r w:rsidR="00B56497">
        <w:rPr>
          <w:rFonts w:cs="Times New Roman"/>
        </w:rPr>
        <w:t xml:space="preserve"> software version </w:t>
      </w:r>
      <w:r w:rsidR="00C01879">
        <w:rPr>
          <w:rFonts w:cs="Times New Roman"/>
        </w:rPr>
        <w:t>3.1</w:t>
      </w:r>
      <w:r w:rsidR="00B56497">
        <w:rPr>
          <w:rFonts w:cs="Times New Roman"/>
        </w:rPr>
        <w:t xml:space="preserve"> (Fluid Imaging, Inc.) according to size. Those resembling </w:t>
      </w:r>
      <w:r w:rsidR="00B56497" w:rsidRPr="00DA6C50">
        <w:rPr>
          <w:rFonts w:cs="Times New Roman"/>
          <w:i/>
        </w:rPr>
        <w:t>M. major</w:t>
      </w:r>
      <w:r w:rsidR="00B56497">
        <w:rPr>
          <w:rFonts w:cs="Times New Roman"/>
        </w:rPr>
        <w:t xml:space="preserve"> were selected based on visual inspection and enumerated.</w:t>
      </w:r>
      <w:r w:rsidR="00B56497" w:rsidRPr="004F2AEA">
        <w:rPr>
          <w:rFonts w:cs="Times New Roman"/>
        </w:rPr>
        <w:t xml:space="preserve"> </w:t>
      </w:r>
      <w:r w:rsidR="00B56497">
        <w:rPr>
          <w:rFonts w:cs="Times New Roman"/>
        </w:rPr>
        <w:t xml:space="preserve">Flow rates were calculated using </w:t>
      </w:r>
      <w:proofErr w:type="spellStart"/>
      <w:r w:rsidR="00B56497" w:rsidRPr="00B56497">
        <w:rPr>
          <w:rFonts w:cs="Times New Roman"/>
          <w:i/>
        </w:rPr>
        <w:t>VisualSpreadsheets</w:t>
      </w:r>
      <w:proofErr w:type="spellEnd"/>
      <w:r w:rsidR="00B56497">
        <w:rPr>
          <w:rFonts w:cs="Times New Roman"/>
        </w:rPr>
        <w:t xml:space="preserve"> software, allowing for the quantification of cellular abundances.</w:t>
      </w:r>
    </w:p>
    <w:p w14:paraId="21FB535E" w14:textId="77777777" w:rsidR="008D5305" w:rsidRPr="00FE75DC" w:rsidRDefault="008D5305" w:rsidP="003218A1">
      <w:pPr>
        <w:spacing w:line="480" w:lineRule="auto"/>
        <w:ind w:firstLine="288"/>
        <w:rPr>
          <w:rFonts w:cs="Times New Roman"/>
        </w:rPr>
      </w:pPr>
    </w:p>
    <w:p w14:paraId="41B9F5B8" w14:textId="77777777" w:rsidR="008D5305" w:rsidRDefault="008D5305" w:rsidP="003218A1">
      <w:pPr>
        <w:spacing w:line="480" w:lineRule="auto"/>
        <w:ind w:firstLine="288"/>
        <w:outlineLvl w:val="0"/>
        <w:rPr>
          <w:rFonts w:cs="Times New Roman"/>
          <w:b/>
          <w:bCs/>
        </w:rPr>
      </w:pPr>
      <w:r>
        <w:rPr>
          <w:rFonts w:cs="Times New Roman"/>
          <w:b/>
          <w:bCs/>
        </w:rPr>
        <w:t>RESULTS</w:t>
      </w:r>
    </w:p>
    <w:p w14:paraId="1F582C78" w14:textId="29D83830" w:rsidR="006466E0" w:rsidRPr="00FE75DC" w:rsidRDefault="006466E0" w:rsidP="003218A1">
      <w:pPr>
        <w:spacing w:line="480" w:lineRule="auto"/>
        <w:ind w:firstLine="270"/>
        <w:outlineLvl w:val="0"/>
        <w:rPr>
          <w:rFonts w:cs="Times New Roman"/>
        </w:rPr>
      </w:pPr>
      <w:r w:rsidRPr="00FC5E5F">
        <w:rPr>
          <w:rFonts w:cs="Times New Roman"/>
          <w:b/>
          <w:bCs/>
        </w:rPr>
        <w:t xml:space="preserve">Environmental </w:t>
      </w:r>
      <w:r>
        <w:rPr>
          <w:rFonts w:cs="Times New Roman"/>
          <w:b/>
          <w:bCs/>
        </w:rPr>
        <w:t>conditions</w:t>
      </w:r>
    </w:p>
    <w:p w14:paraId="585ED80E" w14:textId="29B15491" w:rsidR="00900785" w:rsidRDefault="008D5305" w:rsidP="003218A1">
      <w:pPr>
        <w:spacing w:line="480" w:lineRule="auto"/>
        <w:ind w:firstLine="288"/>
        <w:rPr>
          <w:rFonts w:cs="Times New Roman"/>
        </w:rPr>
      </w:pPr>
      <w:r w:rsidRPr="00A4404F">
        <w:rPr>
          <w:rFonts w:cs="Times New Roman"/>
        </w:rPr>
        <w:t xml:space="preserve">The Columbia River </w:t>
      </w:r>
      <w:r w:rsidR="00C01879">
        <w:rPr>
          <w:rFonts w:cs="Times New Roman"/>
        </w:rPr>
        <w:t>e</w:t>
      </w:r>
      <w:r w:rsidRPr="00A4404F">
        <w:rPr>
          <w:rFonts w:cs="Times New Roman"/>
        </w:rPr>
        <w:t xml:space="preserve">stuary is a turbid and often highly stratified system characterized by </w:t>
      </w:r>
      <w:del w:id="132" w:author="Ginger Armbrust" w:date="2016-03-21T09:34:00Z">
        <w:r w:rsidRPr="00A4404F" w:rsidDel="00D4637B">
          <w:rPr>
            <w:rFonts w:cs="Times New Roman"/>
          </w:rPr>
          <w:delText xml:space="preserve">its </w:delText>
        </w:r>
      </w:del>
      <w:r w:rsidRPr="00A4404F">
        <w:rPr>
          <w:rFonts w:cs="Times New Roman"/>
        </w:rPr>
        <w:t>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w:t>
      </w:r>
      <w:r w:rsidR="008C7A4F">
        <w:rPr>
          <w:rFonts w:cs="Times New Roman"/>
        </w:rPr>
        <w:t xml:space="preserve">water retention </w:t>
      </w:r>
      <w:r w:rsidR="00C82428" w:rsidRPr="00A4404F">
        <w:rPr>
          <w:rFonts w:cs="Times New Roman"/>
        </w:rPr>
        <w:t>time (0.5-5 d)</w:t>
      </w:r>
      <w:r w:rsidR="0023289E">
        <w:rPr>
          <w:rFonts w:cs="Times New Roman"/>
        </w:rPr>
        <w:t>,</w:t>
      </w:r>
      <w:r w:rsidR="00C82428" w:rsidRPr="00A4404F">
        <w:rPr>
          <w:rFonts w:cs="Times New Roman"/>
        </w:rPr>
        <w:t xml:space="preserve"> </w:t>
      </w:r>
      <w:r w:rsidRPr="00A4404F">
        <w:rPr>
          <w:rFonts w:cs="Times New Roman"/>
        </w:rPr>
        <w:t xml:space="preserve">and strong influence from diurnal and semi-diurnal tides </w:t>
      </w:r>
      <w:r w:rsidR="009A46E9">
        <w:rPr>
          <w:rFonts w:cs="Times New Roman"/>
        </w:rPr>
        <w:fldChar w:fldCharType="begin"/>
      </w:r>
      <w:r w:rsidR="002C4D0A">
        <w:rPr>
          <w:rFonts w:cs="Times New Roman"/>
        </w:rPr>
        <w:instrText xml:space="preserve"> ADDIN PAPERS2_CITATIONS &lt;citation&gt;&lt;uuid&gt;D114E2B1-05D4-4B48-9F48-5EF301E4C270&lt;/uuid&gt;&lt;priority&gt;24&lt;/priority&gt;&lt;publications&gt;&lt;publication&gt;&lt;uuid&gt;66B905D5-C18F-4639-ABE8-3A5EB5833122&lt;/uuid&gt;&lt;startpage&gt;19&lt;/startpage&gt;&lt;version&gt;University of Washington Press&lt;/version&gt;&lt;publication_date&gt;99197200001200000000200000&lt;/publication_date&gt;&lt;url&gt;http://scholar.google.com/scholar?q=related:VawTggIvJ0IJ:scholar.google.com/&amp;amp;hl=en&amp;amp;num=20&amp;amp;as_sdt=0,5&lt;/url&gt;&lt;type&gt;0&lt;/type&gt;&lt;title&gt;Physical aspects of the Columbia River and its estuary &lt;/title&gt;&lt;publisher&gt;The Columbia River estuary and adjacent ocean waters&lt;/publisher&gt;&lt;location&gt;&amp;lt;html&amp;gt;&amp;lt;head&amp;gt;&amp;lt;meta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Home&amp;lt;/a&amp;gt;&amp;lt;/div&amp;gt;&amp;lt;/body&amp;gt;&amp;lt;/html&amp;gt;&lt;/location&gt;&lt;subtype&gt;0&lt;/subtype&gt;&lt;place&gt;Seattle, WA&lt;/place&gt;&lt;endpage&gt;40&lt;/endpage&gt;&lt;authors&gt;&lt;author&gt;&lt;firstName&gt;V&lt;/firstName&gt;&lt;middleNames&gt;T&lt;/middleNames&gt;&lt;lastName&gt;Neal&lt;/lastName&gt;&lt;/author&gt;&lt;/authors&gt;&lt;editors&gt;&lt;author&gt;&lt;firstName&gt;A&lt;/firstName&gt;&lt;middleNames&gt;T&lt;/middleNames&gt;&lt;lastName&gt;Pruter&lt;/lastName&gt;&lt;/author&gt;&lt;author&gt;&lt;firstName&gt;D&lt;/firstName&gt;&lt;middleNames&gt;L&lt;/middleNames&gt;&lt;lastName&gt;Alverson&lt;/lastName&gt;&lt;/author&gt;&lt;/editors&gt;&lt;/publication&gt;&lt;publication&gt;&lt;volume&gt;25&lt;/volume&gt;&lt;publication_date&gt;99199001011200000000222000&lt;/publication_date&gt;&lt;number&gt;1&lt;/number&gt;&lt;doi&gt;10.1016/0079-6611(90)90004-L&lt;/doi&gt;&lt;startpage&gt;81&lt;/startpage&gt;&lt;title&gt;Circulation, density distribution and neap-spring transitions in the Columbia River Estuary&lt;/title&gt;&lt;uuid&gt;75095AB4-BDF3-4090-B866-406F11A3E0A9&lt;/uuid&gt;&lt;subtype&gt;400&lt;/subtype&gt;&lt;endpage&gt;112&lt;/endpage&gt;&lt;type&gt;400&lt;/type&gt;&lt;url&gt;http://pubget.com/site/paper/c48db0fe-e90c-4bfa-926e-48b1bc365354?institution=law.washington.edu&lt;/url&gt;&lt;bundle&gt;&lt;publication&gt;&lt;title&gt;Progress in Oceanography&lt;/title&gt;&lt;type&gt;-100&lt;/type&gt;&lt;subtype&gt;-100&lt;/subtype&gt;&lt;uuid&gt;B2D0D900-0A72-476D-B22E-664783210A1C&lt;/uuid&gt;&lt;/publication&gt;&lt;/bundle&gt;&lt;authors&gt;&lt;author&gt;&lt;firstName&gt;David A.&lt;/firstName&gt;&lt;lastName&gt;Jay&lt;/lastName&gt;&lt;/author&gt;&lt;author&gt;&lt;firstName&gt;J&lt;/firstName&gt;&lt;middleNames&gt;Dungan&lt;/middleNames&gt;&lt;lastName&gt;Smith&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(Neal 1972, Jay &amp; Smith 1990)</w:t>
      </w:r>
      <w:r w:rsidR="009A46E9">
        <w:rPr>
          <w:rFonts w:cs="Times New Roman"/>
        </w:rPr>
        <w:fldChar w:fldCharType="end"/>
      </w:r>
      <w:r w:rsidRPr="00A4404F">
        <w:rPr>
          <w:rFonts w:cs="Times New Roman"/>
        </w:rPr>
        <w:t>.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w:t>
      </w:r>
      <w:r w:rsidR="00D009E1">
        <w:rPr>
          <w:rFonts w:cs="Times New Roman"/>
        </w:rPr>
        <w:t xml:space="preserve">(2.4-m depth) </w:t>
      </w:r>
      <w:r w:rsidR="00C82428" w:rsidRPr="00FC5E5F">
        <w:rPr>
          <w:rFonts w:cs="Times New Roman"/>
        </w:rPr>
        <w:t xml:space="preserve">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colder</w:t>
      </w:r>
      <w:r w:rsidR="001F595D">
        <w:rPr>
          <w:rFonts w:cs="Times New Roman"/>
        </w:rPr>
        <w:t xml:space="preserve">, </w:t>
      </w:r>
      <w:r w:rsidR="00D009E1">
        <w:rPr>
          <w:rFonts w:cs="Times New Roman"/>
        </w:rPr>
        <w:t>higher salinity</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w:t>
      </w:r>
      <w:r w:rsidR="00D009E1">
        <w:rPr>
          <w:rFonts w:cs="Times New Roman"/>
        </w:rPr>
        <w:t>warmer, lower salinity 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 xml:space="preserve">The survey began and ended during </w:t>
      </w:r>
      <w:r w:rsidR="00D009E1">
        <w:rPr>
          <w:rFonts w:cs="Times New Roman"/>
        </w:rPr>
        <w:t>the neap tide period of the mixed semidiurnal tidal cycle</w:t>
      </w:r>
      <w:r w:rsidR="003F11CC">
        <w:rPr>
          <w:rFonts w:cs="Times New Roman"/>
        </w:rPr>
        <w:t xml:space="preserve">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xml:space="preserve">, </w:t>
      </w:r>
      <w:r w:rsidR="00D009E1">
        <w:rPr>
          <w:rFonts w:cs="Times New Roman"/>
        </w:rPr>
        <w:t xml:space="preserve">and corresponded to </w:t>
      </w:r>
      <w:r w:rsidR="0004504F">
        <w:rPr>
          <w:rFonts w:cs="Times New Roman"/>
        </w:rPr>
        <w:t>little variation in temperature</w:t>
      </w:r>
      <w:r w:rsidR="005D449D">
        <w:rPr>
          <w:rFonts w:cs="Times New Roman"/>
        </w:rPr>
        <w:t xml:space="preserve"> (</w:t>
      </w:r>
      <w:r w:rsidR="005D449D" w:rsidRPr="005D449D">
        <w:rPr>
          <w:rFonts w:cs="Times New Roman"/>
          <w:b/>
        </w:rPr>
        <w:t xml:space="preserve">Fig. </w:t>
      </w:r>
      <w:commentRangeStart w:id="133"/>
      <w:r w:rsidR="006C617F">
        <w:rPr>
          <w:rFonts w:cs="Times New Roman"/>
          <w:b/>
        </w:rPr>
        <w:t>1</w:t>
      </w:r>
      <w:r w:rsidR="005D449D" w:rsidRPr="005D449D">
        <w:rPr>
          <w:rFonts w:cs="Times New Roman"/>
          <w:b/>
        </w:rPr>
        <w:t>A</w:t>
      </w:r>
      <w:commentRangeEnd w:id="133"/>
      <w:r w:rsidR="006F4E4E">
        <w:rPr>
          <w:rStyle w:val="CommentReference"/>
        </w:rPr>
        <w:commentReference w:id="133"/>
      </w:r>
      <w:r w:rsidR="005D449D">
        <w:rPr>
          <w:rFonts w:cs="Times New Roman"/>
        </w:rPr>
        <w:t>)</w:t>
      </w:r>
      <w:r w:rsidRPr="00FC5E5F">
        <w:rPr>
          <w:rFonts w:cs="Times New Roman"/>
        </w:rPr>
        <w:t xml:space="preserve">. </w:t>
      </w:r>
    </w:p>
    <w:p w14:paraId="37CD7C2C" w14:textId="69AEEB9B" w:rsidR="008E6F29" w:rsidRDefault="00716206" w:rsidP="008E6F29">
      <w:pPr>
        <w:spacing w:line="480" w:lineRule="auto"/>
        <w:ind w:firstLine="288"/>
        <w:rPr>
          <w:rFonts w:cs="Times New Roman"/>
        </w:rPr>
      </w:pPr>
      <w:r w:rsidRPr="00B62C2A">
        <w:rPr>
          <w:rFonts w:cs="Times New Roman"/>
        </w:rPr>
        <w:t>C</w:t>
      </w:r>
      <w:r w:rsidR="0010331A" w:rsidRPr="00B62C2A">
        <w:rPr>
          <w:rFonts w:cs="Times New Roman"/>
        </w:rPr>
        <w:t xml:space="preserve">hlorophyll </w:t>
      </w:r>
      <w:r w:rsidR="0010331A" w:rsidRPr="00B62C2A">
        <w:rPr>
          <w:rFonts w:cs="Times New Roman"/>
          <w:i/>
        </w:rPr>
        <w:t>a</w:t>
      </w:r>
      <w:r w:rsidRPr="00B62C2A">
        <w:rPr>
          <w:rFonts w:cs="Times New Roman"/>
        </w:rPr>
        <w:t xml:space="preserve"> concentration</w:t>
      </w:r>
      <w:r w:rsidR="0010331A" w:rsidRPr="00B62C2A">
        <w:rPr>
          <w:rFonts w:cs="Times New Roman"/>
        </w:rPr>
        <w:t xml:space="preserve">, a proxy for phytoplankton biomass, was </w:t>
      </w:r>
      <w:r w:rsidR="005735C1" w:rsidRPr="00B62C2A">
        <w:rPr>
          <w:rFonts w:cs="Times New Roman"/>
        </w:rPr>
        <w:t>hig</w:t>
      </w:r>
      <w:r w:rsidRPr="00B62C2A">
        <w:rPr>
          <w:rFonts w:cs="Times New Roman"/>
        </w:rPr>
        <w:t xml:space="preserve">h the week before the start </w:t>
      </w:r>
      <w:r w:rsidRPr="00B62C2A">
        <w:rPr>
          <w:rFonts w:cs="Times New Roman"/>
        </w:rPr>
        <w:lastRenderedPageBreak/>
        <w:t xml:space="preserve">of the survey </w:t>
      </w:r>
      <w:r w:rsidR="00B62C2A" w:rsidRPr="00B62C2A">
        <w:rPr>
          <w:rFonts w:cs="Times New Roman"/>
        </w:rPr>
        <w:t>(&gt;2 µg L</w:t>
      </w:r>
      <w:r w:rsidR="00B62C2A" w:rsidRPr="00B62C2A">
        <w:rPr>
          <w:rFonts w:cs="Times New Roman"/>
          <w:vertAlign w:val="superscript"/>
        </w:rPr>
        <w:t>-1</w:t>
      </w:r>
      <w:r w:rsidR="00B62C2A" w:rsidRPr="00B62C2A">
        <w:rPr>
          <w:rFonts w:cs="Times New Roman"/>
        </w:rPr>
        <w:t xml:space="preserve">) </w:t>
      </w:r>
      <w:r w:rsidRPr="00B62C2A">
        <w:rPr>
          <w:rFonts w:cs="Times New Roman"/>
        </w:rPr>
        <w:t>and decreased later on (</w:t>
      </w:r>
      <w:r w:rsidRPr="00B62C2A">
        <w:rPr>
          <w:rFonts w:cs="Times New Roman"/>
          <w:b/>
        </w:rPr>
        <w:t>Fig. 1B</w:t>
      </w:r>
      <w:r w:rsidRPr="00B62C2A">
        <w:rPr>
          <w:rFonts w:cs="Times New Roman"/>
        </w:rPr>
        <w:t>). The lowest values were observed d</w:t>
      </w:r>
      <w:r w:rsidR="0010331A" w:rsidRPr="00B62C2A">
        <w:rPr>
          <w:rFonts w:cs="Times New Roman"/>
        </w:rPr>
        <w:t xml:space="preserve">uring neap tides (week 1, 3 and </w:t>
      </w:r>
      <w:commentRangeStart w:id="134"/>
      <w:r w:rsidR="0010331A" w:rsidRPr="00B62C2A">
        <w:rPr>
          <w:rFonts w:cs="Times New Roman"/>
        </w:rPr>
        <w:t>4</w:t>
      </w:r>
      <w:commentRangeEnd w:id="134"/>
      <w:r w:rsidR="006C7235">
        <w:rPr>
          <w:rStyle w:val="CommentReference"/>
        </w:rPr>
        <w:commentReference w:id="134"/>
      </w:r>
      <w:r w:rsidR="0010331A" w:rsidRPr="00B62C2A">
        <w:rPr>
          <w:rFonts w:cs="Times New Roman"/>
        </w:rPr>
        <w:t xml:space="preserve">), and increased during spring tide (week 3). A positive correlation between chlorophyll </w:t>
      </w:r>
      <w:r w:rsidR="0010331A" w:rsidRPr="00B62C2A">
        <w:rPr>
          <w:rFonts w:cs="Times New Roman"/>
          <w:i/>
        </w:rPr>
        <w:t>a</w:t>
      </w:r>
      <w:r w:rsidR="0010331A" w:rsidRPr="00B62C2A">
        <w:rPr>
          <w:rFonts w:cs="Times New Roman"/>
        </w:rPr>
        <w:t xml:space="preserve"> </w:t>
      </w:r>
      <w:r w:rsidRPr="00B62C2A">
        <w:rPr>
          <w:rFonts w:cs="Times New Roman"/>
        </w:rPr>
        <w:t xml:space="preserve">concentrations </w:t>
      </w:r>
      <w:r w:rsidR="0010331A" w:rsidRPr="00B62C2A">
        <w:rPr>
          <w:rFonts w:cs="Times New Roman"/>
        </w:rPr>
        <w:t>and tidal cycle was observed during the survey (</w:t>
      </w:r>
      <w:r w:rsidR="0010331A" w:rsidRPr="00B62C2A">
        <w:rPr>
          <w:rFonts w:eastAsia="Calibri" w:cs="Times New Roman"/>
        </w:rPr>
        <w:t>R = 0.58, p &lt; 0.001</w:t>
      </w:r>
      <w:r w:rsidR="0010331A" w:rsidRPr="00B62C2A">
        <w:rPr>
          <w:rFonts w:cs="Times New Roman"/>
        </w:rPr>
        <w:t xml:space="preserve">), with </w:t>
      </w:r>
      <w:del w:id="135" w:author="Ginger Armbrust" w:date="2016-03-21T09:55:00Z">
        <w:r w:rsidR="0010331A" w:rsidRPr="00B62C2A" w:rsidDel="00092087">
          <w:rPr>
            <w:rFonts w:cs="Times New Roman"/>
          </w:rPr>
          <w:delText xml:space="preserve">high </w:delText>
        </w:r>
      </w:del>
      <w:r w:rsidR="0010331A" w:rsidRPr="00B62C2A">
        <w:rPr>
          <w:rFonts w:cs="Times New Roman"/>
        </w:rPr>
        <w:t>values increasing during flood tide.</w:t>
      </w:r>
      <w:r w:rsidR="0010331A">
        <w:rPr>
          <w:rFonts w:cs="Times New Roman"/>
        </w:rPr>
        <w:t xml:space="preserve"> </w:t>
      </w:r>
      <w:r w:rsidR="008E6F29" w:rsidRPr="008E6F29">
        <w:rPr>
          <w:rFonts w:cs="Times New Roman"/>
        </w:rPr>
        <w:t xml:space="preserve">Percent </w:t>
      </w:r>
      <w:r w:rsidR="008E6F29">
        <w:rPr>
          <w:rFonts w:cs="Times New Roman"/>
        </w:rPr>
        <w:t>s</w:t>
      </w:r>
      <w:r w:rsidR="008E6F29" w:rsidRPr="008E6F29">
        <w:rPr>
          <w:rFonts w:cs="Times New Roman"/>
        </w:rPr>
        <w:t xml:space="preserve">aturation </w:t>
      </w:r>
      <w:r w:rsidR="008E6F29">
        <w:rPr>
          <w:rFonts w:cs="Times New Roman"/>
        </w:rPr>
        <w:t xml:space="preserve">of oxygen, which </w:t>
      </w:r>
      <w:r w:rsidR="008E6F29" w:rsidRPr="008E6F29">
        <w:rPr>
          <w:rFonts w:cs="Times New Roman"/>
        </w:rPr>
        <w:t>is the amount of oxygen dissolved in the water sample compared to the maximum amount that could be present at the same temperature</w:t>
      </w:r>
      <w:r w:rsidR="008E6F29">
        <w:rPr>
          <w:rFonts w:cs="Times New Roman"/>
        </w:rPr>
        <w:t xml:space="preserve">, showed a similar pattern </w:t>
      </w:r>
      <w:del w:id="136" w:author="Ginger Armbrust" w:date="2016-03-21T09:50:00Z">
        <w:r w:rsidR="008E6F29" w:rsidDel="00A726DB">
          <w:rPr>
            <w:rFonts w:cs="Times New Roman"/>
          </w:rPr>
          <w:delText xml:space="preserve">than </w:delText>
        </w:r>
      </w:del>
      <w:ins w:id="137" w:author="Ginger Armbrust" w:date="2016-03-21T09:50:00Z">
        <w:r w:rsidR="00A726DB">
          <w:rPr>
            <w:rFonts w:cs="Times New Roman"/>
          </w:rPr>
          <w:t xml:space="preserve">as </w:t>
        </w:r>
      </w:ins>
      <w:r w:rsidR="00B62C2A">
        <w:rPr>
          <w:rFonts w:cs="Times New Roman"/>
        </w:rPr>
        <w:t>c</w:t>
      </w:r>
      <w:r w:rsidR="00B62C2A" w:rsidRPr="00B62C2A">
        <w:rPr>
          <w:rFonts w:cs="Times New Roman"/>
        </w:rPr>
        <w:t xml:space="preserve">hlorophyll </w:t>
      </w:r>
      <w:r w:rsidR="00B62C2A" w:rsidRPr="00B62C2A">
        <w:rPr>
          <w:rFonts w:cs="Times New Roman"/>
          <w:i/>
        </w:rPr>
        <w:t>a</w:t>
      </w:r>
      <w:r w:rsidR="00B62C2A" w:rsidRPr="00B62C2A">
        <w:rPr>
          <w:rFonts w:cs="Times New Roman"/>
        </w:rPr>
        <w:t xml:space="preserve"> concentration</w:t>
      </w:r>
      <w:r w:rsidR="008E6F29">
        <w:rPr>
          <w:rFonts w:cs="Times New Roman"/>
        </w:rPr>
        <w:t>s</w:t>
      </w:r>
      <w:r w:rsidR="00B62C2A">
        <w:rPr>
          <w:rFonts w:cs="Times New Roman"/>
        </w:rPr>
        <w:t xml:space="preserve">, </w:t>
      </w:r>
      <w:r w:rsidR="008E6F29">
        <w:rPr>
          <w:rFonts w:cs="Times New Roman"/>
        </w:rPr>
        <w:t>with the highest saturation observed</w:t>
      </w:r>
      <w:r>
        <w:rPr>
          <w:rFonts w:cs="Times New Roman"/>
        </w:rPr>
        <w:t xml:space="preserve"> </w:t>
      </w:r>
      <w:r w:rsidR="008E6F29">
        <w:rPr>
          <w:rFonts w:cs="Times New Roman"/>
        </w:rPr>
        <w:t xml:space="preserve">before the start of the survey (&gt; 90%), </w:t>
      </w:r>
      <w:del w:id="138" w:author="Ginger Armbrust" w:date="2016-03-21T09:50:00Z">
        <w:r w:rsidR="008E6F29" w:rsidDel="00A726DB">
          <w:rPr>
            <w:rFonts w:cs="Times New Roman"/>
          </w:rPr>
          <w:delText xml:space="preserve">which </w:delText>
        </w:r>
      </w:del>
      <w:ins w:id="139" w:author="Ginger Armbrust" w:date="2016-03-21T09:50:00Z">
        <w:r w:rsidR="00A726DB">
          <w:rPr>
            <w:rFonts w:cs="Times New Roman"/>
          </w:rPr>
          <w:t xml:space="preserve">and </w:t>
        </w:r>
      </w:ins>
      <w:del w:id="140" w:author="Ginger Armbrust" w:date="2016-03-21T09:57:00Z">
        <w:r w:rsidR="008E6F29" w:rsidDel="00092087">
          <w:rPr>
            <w:rFonts w:cs="Times New Roman"/>
          </w:rPr>
          <w:delText xml:space="preserve">decreased </w:delText>
        </w:r>
      </w:del>
      <w:ins w:id="141" w:author="Ginger Armbrust" w:date="2016-03-21T09:57:00Z">
        <w:r w:rsidR="00092087">
          <w:rPr>
            <w:rFonts w:cs="Times New Roman"/>
          </w:rPr>
          <w:t xml:space="preserve">reduced saturation </w:t>
        </w:r>
      </w:ins>
      <w:del w:id="142" w:author="Ginger Armbrust" w:date="2016-03-21T09:50:00Z">
        <w:r w:rsidR="008E6F29" w:rsidDel="00A726DB">
          <w:rPr>
            <w:rFonts w:cs="Times New Roman"/>
          </w:rPr>
          <w:delText xml:space="preserve">later on </w:delText>
        </w:r>
      </w:del>
      <w:r w:rsidR="008E6F29">
        <w:rPr>
          <w:rFonts w:cs="Times New Roman"/>
        </w:rPr>
        <w:t xml:space="preserve">during neap tides </w:t>
      </w:r>
      <w:r w:rsidR="008E6F29" w:rsidRPr="00B62C2A">
        <w:rPr>
          <w:rFonts w:cs="Times New Roman"/>
        </w:rPr>
        <w:t>(</w:t>
      </w:r>
      <w:r w:rsidR="008E6F29" w:rsidRPr="00B62C2A">
        <w:rPr>
          <w:rFonts w:cs="Times New Roman"/>
          <w:b/>
        </w:rPr>
        <w:t>Fig. 1B</w:t>
      </w:r>
      <w:r w:rsidR="008E6F29" w:rsidRPr="00B62C2A">
        <w:rPr>
          <w:rFonts w:cs="Times New Roman"/>
        </w:rPr>
        <w:t>).</w:t>
      </w:r>
    </w:p>
    <w:p w14:paraId="69F2F4DE" w14:textId="30F2C54E" w:rsidR="00DE6FA7" w:rsidRDefault="00FB0F11" w:rsidP="008E6F29">
      <w:pPr>
        <w:spacing w:line="480" w:lineRule="auto"/>
        <w:ind w:firstLine="288"/>
        <w:rPr>
          <w:rFonts w:cs="Times New Roman"/>
        </w:rPr>
      </w:pPr>
      <w:r>
        <w:rPr>
          <w:rFonts w:cs="Times New Roman"/>
        </w:rPr>
        <w:t>C</w:t>
      </w:r>
      <w:r w:rsidR="006C479E">
        <w:rPr>
          <w:rFonts w:cs="Times New Roman"/>
        </w:rPr>
        <w:t xml:space="preserve">oncentrations of </w:t>
      </w:r>
      <w:r w:rsidR="008C7A4F">
        <w:rPr>
          <w:rFonts w:cs="Times New Roman"/>
        </w:rPr>
        <w:t xml:space="preserve">dissolved inorganic </w:t>
      </w:r>
      <w:r w:rsidR="008D5305">
        <w:rPr>
          <w:rFonts w:cs="Times New Roman"/>
        </w:rPr>
        <w:t xml:space="preserve">nitrogen (DIN as the sum of </w:t>
      </w:r>
      <w:r w:rsidR="006C479E">
        <w:rPr>
          <w:rFonts w:cs="Times New Roman"/>
        </w:rPr>
        <w:t>nitrate, nitrite and ammonium)</w:t>
      </w:r>
      <w:r>
        <w:rPr>
          <w:rFonts w:cs="Times New Roman"/>
        </w:rPr>
        <w:t xml:space="preserve"> </w:t>
      </w:r>
      <w:r w:rsidR="008C7A4F">
        <w:rPr>
          <w:rFonts w:cs="Times New Roman"/>
        </w:rPr>
        <w:t xml:space="preserve">and dissolved inorganic </w:t>
      </w:r>
      <w:r w:rsidR="008C7A4F" w:rsidRPr="00FC5E5F">
        <w:rPr>
          <w:rFonts w:cs="Times New Roman"/>
        </w:rPr>
        <w:t xml:space="preserve">phosphate </w:t>
      </w:r>
      <w:r w:rsidR="008C7A4F">
        <w:rPr>
          <w:rFonts w:cs="Times New Roman"/>
        </w:rPr>
        <w:t xml:space="preserve">(DIP) </w:t>
      </w:r>
      <w:r>
        <w:rPr>
          <w:rFonts w:cs="Times New Roman"/>
        </w:rPr>
        <w:t>were relatively high during the survey (&gt; 5 µM and &gt; 0.4</w:t>
      </w:r>
      <w:r w:rsidRPr="00FB0F11">
        <w:rPr>
          <w:rFonts w:cs="Times New Roman"/>
        </w:rPr>
        <w:t xml:space="preserve"> </w:t>
      </w:r>
      <w:r>
        <w:rPr>
          <w:rFonts w:cs="Times New Roman"/>
        </w:rPr>
        <w:t xml:space="preserve">µM for DIN and DIP, respectively), with the highest values observed at day 7, </w:t>
      </w:r>
      <w:del w:id="143" w:author="Ginger Armbrust" w:date="2016-03-21T09:57:00Z">
        <w:r w:rsidDel="009037D3">
          <w:rPr>
            <w:rFonts w:cs="Times New Roman"/>
          </w:rPr>
          <w:delText xml:space="preserve">which </w:delText>
        </w:r>
      </w:del>
      <w:r>
        <w:rPr>
          <w:rFonts w:cs="Times New Roman"/>
        </w:rPr>
        <w:t>coincid</w:t>
      </w:r>
      <w:ins w:id="144" w:author="Ginger Armbrust" w:date="2016-03-21T09:57:00Z">
        <w:r w:rsidR="009037D3">
          <w:rPr>
            <w:rFonts w:cs="Times New Roman"/>
          </w:rPr>
          <w:t>ing</w:t>
        </w:r>
      </w:ins>
      <w:del w:id="145" w:author="Ginger Armbrust" w:date="2016-03-21T09:57:00Z">
        <w:r w:rsidDel="009037D3">
          <w:rPr>
            <w:rFonts w:cs="Times New Roman"/>
          </w:rPr>
          <w:delText>ed</w:delText>
        </w:r>
      </w:del>
      <w:r>
        <w:rPr>
          <w:rFonts w:cs="Times New Roman"/>
        </w:rPr>
        <w:t xml:space="preserve"> with the start of the spring tide. DI</w:t>
      </w:r>
      <w:r w:rsidR="008C7A4F">
        <w:rPr>
          <w:rFonts w:cs="Times New Roman"/>
        </w:rPr>
        <w:t>N</w:t>
      </w:r>
      <w:r>
        <w:rPr>
          <w:rFonts w:cs="Times New Roman"/>
        </w:rPr>
        <w:t xml:space="preserve"> and DI</w:t>
      </w:r>
      <w:r w:rsidR="008C7A4F">
        <w:rPr>
          <w:rFonts w:cs="Times New Roman"/>
        </w:rPr>
        <w:t>P</w:t>
      </w:r>
      <w:r w:rsidR="009A46E9">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w:t>
      </w:r>
      <w:r w:rsidR="008D5305" w:rsidRPr="006C617F">
        <w:rPr>
          <w:rFonts w:cs="Times New Roman"/>
        </w:rPr>
        <w:t xml:space="preserve"> </w:t>
      </w:r>
    </w:p>
    <w:p w14:paraId="7F9C394C" w14:textId="77777777" w:rsidR="008D5305" w:rsidRPr="00FE75DC" w:rsidRDefault="008D5305" w:rsidP="003218A1">
      <w:pPr>
        <w:spacing w:line="480" w:lineRule="auto"/>
        <w:ind w:firstLine="288"/>
        <w:rPr>
          <w:rFonts w:cs="Times New Roman"/>
        </w:rPr>
      </w:pPr>
    </w:p>
    <w:p w14:paraId="274F234E" w14:textId="77777777" w:rsidR="008D5305" w:rsidRPr="00FE75DC" w:rsidRDefault="008D5305" w:rsidP="003218A1">
      <w:pPr>
        <w:spacing w:line="480" w:lineRule="auto"/>
        <w:ind w:firstLine="288"/>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0BFE06C0" w:rsidR="00D72125" w:rsidRPr="000B5375" w:rsidRDefault="00D72125" w:rsidP="003218A1">
      <w:pPr>
        <w:spacing w:line="480" w:lineRule="auto"/>
        <w:ind w:firstLine="288"/>
        <w:rPr>
          <w:rFonts w:eastAsia="Calibri" w:cs="Times New Roman"/>
        </w:rPr>
      </w:pPr>
      <w:r>
        <w:rPr>
          <w:rFonts w:cstheme="minorBidi"/>
        </w:rPr>
        <w:t xml:space="preserve">Fixed samples of </w:t>
      </w:r>
      <w:del w:id="146" w:author="Ginger Armbrust" w:date="2016-03-21T09:58:00Z">
        <w:r w:rsidDel="009037D3">
          <w:rPr>
            <w:rFonts w:cstheme="minorBidi"/>
          </w:rPr>
          <w:delText xml:space="preserve">the </w:delText>
        </w:r>
      </w:del>
      <w:r>
        <w:rPr>
          <w:rFonts w:cstheme="minorBidi"/>
        </w:rPr>
        <w:t>putative cryptophyte populations with characteristic size and orange fluorescence were examined under a light microscope after sorting with a BD Influx flow cytometer</w:t>
      </w:r>
      <w:r w:rsidR="001462A4">
        <w:rPr>
          <w:rFonts w:cstheme="minorBidi"/>
        </w:rPr>
        <w:t xml:space="preserve"> </w:t>
      </w:r>
      <w:r w:rsidR="001462A4" w:rsidRPr="00F562D2">
        <w:rPr>
          <w:rFonts w:cs="Times New Roman"/>
        </w:rPr>
        <w:t>(</w:t>
      </w:r>
      <w:r w:rsidR="001462A4">
        <w:rPr>
          <w:rFonts w:cs="Times New Roman"/>
          <w:b/>
        </w:rPr>
        <w:t>Fig. S</w:t>
      </w:r>
      <w:r w:rsidR="00D30635">
        <w:rPr>
          <w:rFonts w:cs="Times New Roman"/>
          <w:b/>
        </w:rPr>
        <w:t>2</w:t>
      </w:r>
      <w:r w:rsidR="001462A4">
        <w:rPr>
          <w:rFonts w:cs="Times New Roman"/>
          <w:b/>
        </w:rPr>
        <w:t>A</w:t>
      </w:r>
      <w:r w:rsidR="001462A4" w:rsidRPr="00F562D2">
        <w:rPr>
          <w:rFonts w:cs="Times New Roman"/>
        </w:rPr>
        <w:t>)</w:t>
      </w:r>
      <w:r>
        <w:rPr>
          <w:rFonts w:cstheme="minorBidi"/>
        </w:rPr>
        <w:t xml:space="preserve">.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w:t>
      </w:r>
      <w:r w:rsidR="00D30635">
        <w:rPr>
          <w:rFonts w:cs="Times New Roman"/>
          <w:b/>
        </w:rPr>
        <w:t>2</w:t>
      </w:r>
      <w:r w:rsidR="001462A4">
        <w:rPr>
          <w:rFonts w:cs="Times New Roman"/>
          <w:b/>
        </w:rPr>
        <w:t>B</w:t>
      </w:r>
      <w:r w:rsidR="008D5305" w:rsidRPr="00F562D2">
        <w:rPr>
          <w:rFonts w:cs="Times New Roman"/>
        </w:rPr>
        <w:t xml:space="preserve">) </w:t>
      </w:r>
      <w:r>
        <w:rPr>
          <w:rFonts w:cs="Times New Roman"/>
        </w:rPr>
        <w:t>corresponded</w:t>
      </w:r>
      <w:r w:rsidR="008D5305" w:rsidRPr="00F562D2">
        <w:rPr>
          <w:rFonts w:cs="Times New Roman"/>
        </w:rPr>
        <w:t xml:space="preserve"> with </w:t>
      </w:r>
      <w:del w:id="147" w:author="Ginger Armbrust" w:date="2016-03-21T10:01:00Z">
        <w:r w:rsidR="008D5305" w:rsidRPr="00F562D2" w:rsidDel="00A77C08">
          <w:rPr>
            <w:rFonts w:cs="Times New Roman"/>
          </w:rPr>
          <w:delText xml:space="preserve">past </w:delText>
        </w:r>
      </w:del>
      <w:ins w:id="148" w:author="Ginger Armbrust" w:date="2016-03-21T10:01:00Z">
        <w:r w:rsidR="00A77C08">
          <w:rPr>
            <w:rFonts w:cs="Times New Roman"/>
          </w:rPr>
          <w:t>previous</w:t>
        </w:r>
        <w:r w:rsidR="00A77C08" w:rsidRPr="00F562D2">
          <w:rPr>
            <w:rFonts w:cs="Times New Roman"/>
          </w:rPr>
          <w:t xml:space="preserve"> </w:t>
        </w:r>
      </w:ins>
      <w:r w:rsidR="008D5305" w:rsidRPr="00F562D2">
        <w:rPr>
          <w:rFonts w:cs="Times New Roman"/>
        </w:rPr>
        <w:t xml:space="preserve">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8963104C-4DE1-45BE-90A2-C6A2BD7B89A7&lt;/uuid&gt;&lt;priority&gt;25&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(Peterson et al. 2013)</w:t>
      </w:r>
      <w:r w:rsidR="00B0285E">
        <w:rPr>
          <w:rFonts w:cs="Times New Roman"/>
        </w:rPr>
        <w:fldChar w:fldCharType="end"/>
      </w:r>
      <w:r w:rsidR="005C0D5A">
        <w:rPr>
          <w:rFonts w:cs="Times New Roman"/>
        </w:rPr>
        <w:t xml:space="preserve">, suggesting that the cryptophyte cell population measured by the SeaFlow during the survey corresponded to a </w:t>
      </w:r>
      <w:r w:rsidR="005C0D5A">
        <w:rPr>
          <w:rFonts w:cs="Times New Roman"/>
          <w:bCs/>
          <w:i/>
        </w:rPr>
        <w:t xml:space="preserve">T. amphioxeia </w:t>
      </w:r>
      <w:r w:rsidR="005C0D5A">
        <w:rPr>
          <w:rFonts w:cs="Times New Roman"/>
        </w:rPr>
        <w:t>population.</w:t>
      </w:r>
      <w:r w:rsidR="005C0D5A">
        <w:rPr>
          <w:rFonts w:eastAsia="Calibri" w:cs="Times New Roman"/>
        </w:rPr>
        <w:t xml:space="preserve"> Quantitative PCR was used to determine the </w:t>
      </w:r>
      <w:r w:rsidR="005C0D5A">
        <w:rPr>
          <w:rFonts w:cs="Times New Roman"/>
        </w:rPr>
        <w:t xml:space="preserve">abundance of </w:t>
      </w:r>
      <w:r w:rsidR="005C0D5A">
        <w:rPr>
          <w:rFonts w:cs="Times New Roman"/>
          <w:i/>
          <w:iCs/>
        </w:rPr>
        <w:t>T. amphioxeia</w:t>
      </w:r>
      <w:r w:rsidR="005C0D5A">
        <w:rPr>
          <w:rFonts w:cs="Times New Roman"/>
        </w:rPr>
        <w:t xml:space="preserve"> ribosomal DNA copy number relative to the abundance of total cryptophyte ribosomal DNA copy number. Based on this analysis, </w:t>
      </w:r>
      <w:r w:rsidR="005C0D5A">
        <w:rPr>
          <w:rFonts w:cs="Times New Roman"/>
          <w:i/>
        </w:rPr>
        <w:t>T. amphioxeia</w:t>
      </w:r>
      <w:r w:rsidR="005C0D5A">
        <w:rPr>
          <w:rFonts w:cs="Times New Roman"/>
        </w:rPr>
        <w:t xml:space="preserve"> was always less than 1% (0.06% to 0.40%) of </w:t>
      </w:r>
      <w:r w:rsidR="00A65C83">
        <w:rPr>
          <w:rFonts w:cs="Times New Roman"/>
        </w:rPr>
        <w:t xml:space="preserve">all </w:t>
      </w:r>
      <w:r w:rsidR="005C0D5A">
        <w:rPr>
          <w:rFonts w:cs="Times New Roman"/>
        </w:rPr>
        <w:t>cryptophyte</w:t>
      </w:r>
      <w:r w:rsidR="00A65C83">
        <w:rPr>
          <w:rFonts w:cs="Times New Roman"/>
        </w:rPr>
        <w:t xml:space="preserve"> </w:t>
      </w:r>
      <w:r w:rsidR="005C0D5A">
        <w:rPr>
          <w:rFonts w:cs="Times New Roman"/>
        </w:rPr>
        <w:t>s</w:t>
      </w:r>
      <w:r w:rsidR="00A65C83">
        <w:rPr>
          <w:rFonts w:cs="Times New Roman"/>
        </w:rPr>
        <w:t>equences</w:t>
      </w:r>
      <w:r w:rsidR="005C0D5A">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 xml:space="preserve">able </w:t>
      </w:r>
      <w:commentRangeStart w:id="149"/>
      <w:r w:rsidRPr="00A357F5">
        <w:rPr>
          <w:rFonts w:cs="Times New Roman"/>
          <w:b/>
          <w:bCs/>
        </w:rPr>
        <w:t>1</w:t>
      </w:r>
      <w:commentRangeEnd w:id="149"/>
      <w:r w:rsidR="00413712">
        <w:rPr>
          <w:rStyle w:val="CommentReference"/>
        </w:rPr>
        <w:commentReference w:id="149"/>
      </w:r>
      <w:r w:rsidRPr="00D72125">
        <w:rPr>
          <w:rFonts w:cs="Times New Roman"/>
          <w:bCs/>
        </w:rPr>
        <w:t>)</w:t>
      </w:r>
      <w:r>
        <w:rPr>
          <w:rFonts w:cs="Times New Roman"/>
          <w:bCs/>
        </w:rPr>
        <w:t>. This result</w:t>
      </w:r>
      <w:r w:rsidR="005C0D5A">
        <w:rPr>
          <w:rFonts w:cs="Times New Roman"/>
          <w:bCs/>
        </w:rPr>
        <w:t>, in combination with cell sorting,</w:t>
      </w:r>
      <w:r>
        <w:rPr>
          <w:rFonts w:cs="Times New Roman"/>
          <w:bCs/>
        </w:rPr>
        <w:t xml:space="preserve"> </w:t>
      </w:r>
      <w:r w:rsidR="00D165DD">
        <w:rPr>
          <w:rFonts w:cs="Times New Roman"/>
          <w:bCs/>
        </w:rPr>
        <w:t>suggest</w:t>
      </w:r>
      <w:r>
        <w:rPr>
          <w:rFonts w:cs="Times New Roman"/>
          <w:bCs/>
        </w:rPr>
        <w:t>ed that &gt; 99% of cryptophyte</w:t>
      </w:r>
      <w:r w:rsidR="005C0D5A">
        <w:rPr>
          <w:rFonts w:cs="Times New Roman"/>
          <w:bCs/>
        </w:rPr>
        <w:t>s</w:t>
      </w:r>
      <w:r>
        <w:rPr>
          <w:rFonts w:cs="Times New Roman"/>
          <w:bCs/>
        </w:rPr>
        <w:t xml:space="preserv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w:t>
      </w:r>
      <w:r>
        <w:rPr>
          <w:rFonts w:cs="Times New Roman"/>
          <w:bCs/>
        </w:rPr>
        <w:lastRenderedPageBreak/>
        <w:t xml:space="preserve">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3218A1">
      <w:pPr>
        <w:spacing w:line="480" w:lineRule="auto"/>
        <w:ind w:firstLine="288"/>
        <w:rPr>
          <w:rFonts w:cs="Times New Roman"/>
        </w:rPr>
      </w:pPr>
    </w:p>
    <w:p w14:paraId="6FDB6336" w14:textId="6751FA7B" w:rsidR="008879DF" w:rsidRDefault="008D5305" w:rsidP="003218A1">
      <w:pPr>
        <w:spacing w:line="480" w:lineRule="auto"/>
        <w:ind w:firstLine="288"/>
        <w:rPr>
          <w:rFonts w:cs="Times New Roman"/>
        </w:rPr>
      </w:pPr>
      <w:r>
        <w:rPr>
          <w:rFonts w:cs="Times New Roman"/>
        </w:rPr>
        <w:t>Hourly-averaged cell</w:t>
      </w:r>
      <w:r w:rsidR="00B113BF">
        <w:rPr>
          <w:rFonts w:cs="Times New Roman"/>
        </w:rPr>
        <w:t xml:space="preserve"> abundances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5B459F">
        <w:rPr>
          <w:rFonts w:cs="Times New Roman"/>
        </w:rPr>
        <w:t xml:space="preserve">cryptophytes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5C0D5A">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D30635">
        <w:rPr>
          <w:rFonts w:cs="Times New Roman"/>
          <w:b/>
        </w:rPr>
        <w:t>3</w:t>
      </w:r>
      <w:r>
        <w:rPr>
          <w:rFonts w:cs="Times New Roman"/>
        </w:rPr>
        <w:t xml:space="preserve">). </w:t>
      </w:r>
      <w:r w:rsidR="005B459F">
        <w:rPr>
          <w:rFonts w:cs="Times New Roman"/>
        </w:rPr>
        <w:t>Discontinuity</w:t>
      </w:r>
      <w:r w:rsidR="005B459F" w:rsidRPr="00760EA7">
        <w:rPr>
          <w:rFonts w:cs="Times New Roman"/>
        </w:rPr>
        <w:t xml:space="preserve"> </w:t>
      </w:r>
      <w:r w:rsidR="005B459F">
        <w:rPr>
          <w:rFonts w:cs="Times New Roman"/>
        </w:rPr>
        <w:t>in</w:t>
      </w:r>
      <w:r w:rsidR="005B459F">
        <w:rPr>
          <w:rFonts w:cs="Times New Roman"/>
          <w:iCs/>
        </w:rPr>
        <w:t xml:space="preserve"> </w:t>
      </w:r>
      <w:r w:rsidR="005B459F" w:rsidRPr="00760EA7">
        <w:rPr>
          <w:rFonts w:cs="Times New Roman"/>
        </w:rPr>
        <w:t xml:space="preserve">cell abundance </w:t>
      </w:r>
      <w:del w:id="150" w:author="Ginger Armbrust" w:date="2016-03-21T10:13:00Z">
        <w:r w:rsidR="005B459F" w:rsidDel="007B0EF1">
          <w:rPr>
            <w:rFonts w:cs="Times New Roman"/>
          </w:rPr>
          <w:delText xml:space="preserve">was the </w:delText>
        </w:r>
      </w:del>
      <w:r w:rsidR="005B459F">
        <w:rPr>
          <w:rFonts w:cs="Times New Roman"/>
        </w:rPr>
        <w:t>result</w:t>
      </w:r>
      <w:ins w:id="151" w:author="Ginger Armbrust" w:date="2016-03-21T10:13:00Z">
        <w:r w:rsidR="007B0EF1">
          <w:rPr>
            <w:rFonts w:cs="Times New Roman"/>
          </w:rPr>
          <w:t>ed</w:t>
        </w:r>
      </w:ins>
      <w:r w:rsidR="005B459F">
        <w:rPr>
          <w:rFonts w:cs="Times New Roman"/>
        </w:rPr>
        <w:t xml:space="preserve"> </w:t>
      </w:r>
      <w:del w:id="152" w:author="Ginger Armbrust" w:date="2016-03-21T10:13:00Z">
        <w:r w:rsidR="005B459F" w:rsidDel="007B0EF1">
          <w:rPr>
            <w:rFonts w:cs="Times New Roman"/>
          </w:rPr>
          <w:delText>of frequent clogging of</w:delText>
        </w:r>
      </w:del>
      <w:ins w:id="153" w:author="Ginger Armbrust" w:date="2016-03-21T10:13:00Z">
        <w:r w:rsidR="007B0EF1">
          <w:rPr>
            <w:rFonts w:cs="Times New Roman"/>
          </w:rPr>
          <w:t>when</w:t>
        </w:r>
      </w:ins>
      <w:r w:rsidR="005B459F">
        <w:rPr>
          <w:rFonts w:cs="Times New Roman"/>
        </w:rPr>
        <w:t xml:space="preserve"> </w:t>
      </w:r>
      <w:r w:rsidR="005B459F" w:rsidRPr="00760EA7">
        <w:rPr>
          <w:rFonts w:cs="Times New Roman"/>
        </w:rPr>
        <w:t xml:space="preserve">the flow cytometer </w:t>
      </w:r>
      <w:ins w:id="154" w:author="Ginger Armbrust" w:date="2016-03-21T10:13:00Z">
        <w:r w:rsidR="007B0EF1">
          <w:rPr>
            <w:rFonts w:cs="Times New Roman"/>
          </w:rPr>
          <w:t xml:space="preserve">clogged </w:t>
        </w:r>
      </w:ins>
      <w:r w:rsidR="005B459F" w:rsidRPr="00760EA7">
        <w:rPr>
          <w:rFonts w:cs="Times New Roman"/>
        </w:rPr>
        <w:t>due to high concentrations of suspended particle in the water.</w:t>
      </w:r>
      <w:r w:rsidR="005B459F">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w:t>
      </w:r>
      <w:r w:rsidR="006E4A33">
        <w:rPr>
          <w:rFonts w:cs="Times New Roman"/>
        </w:rPr>
        <w:t>d</w:t>
      </w:r>
      <w:r w:rsidR="00866479">
        <w:rPr>
          <w:rFonts w:cs="Times New Roman"/>
        </w:rPr>
        <w:t xml:space="preserv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0FFB87AD" w14:textId="77777777" w:rsidR="00A65C83" w:rsidRPr="005B459F" w:rsidRDefault="00A65C83" w:rsidP="003218A1">
      <w:pPr>
        <w:spacing w:line="480" w:lineRule="auto"/>
        <w:ind w:firstLine="288"/>
        <w:rPr>
          <w:rFonts w:cs="Times New Roman"/>
        </w:rPr>
      </w:pPr>
    </w:p>
    <w:p w14:paraId="77EB6806" w14:textId="32D97C17" w:rsidR="000B5375" w:rsidRDefault="00114CA7" w:rsidP="003218A1">
      <w:pPr>
        <w:spacing w:line="480" w:lineRule="auto"/>
        <w:ind w:firstLine="288"/>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w:t>
      </w:r>
      <w:del w:id="155" w:author="Ginger Armbrust" w:date="2016-03-21T10:14:00Z">
        <w:r w:rsidR="00866479" w:rsidDel="007B0EF1">
          <w:rPr>
            <w:rFonts w:cs="Times New Roman"/>
          </w:rPr>
          <w:delText xml:space="preserve">only </w:delText>
        </w:r>
      </w:del>
      <w:r w:rsidR="00866479">
        <w:rPr>
          <w:rFonts w:cs="Times New Roman"/>
        </w:rPr>
        <w:t xml:space="preserve">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w:t>
      </w:r>
      <w:r w:rsidR="00B3016B">
        <w:rPr>
          <w:rFonts w:cs="Times New Roman"/>
        </w:rPr>
        <w:t xml:space="preserve">cryptophytes </w:t>
      </w:r>
      <w:r w:rsidR="006E4A33">
        <w:rPr>
          <w:rFonts w:cs="Times New Roman"/>
        </w:rPr>
        <w:t>detected by the flow cytometer</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w:t>
      </w:r>
      <w:r w:rsidR="00B3016B" w:rsidRPr="00FC5E5F">
        <w:rPr>
          <w:rFonts w:cs="Times New Roman"/>
          <w:i/>
        </w:rPr>
        <w:t>Teleaulax</w:t>
      </w:r>
      <w:r w:rsidR="006E4A33">
        <w:rPr>
          <w:rFonts w:cs="Times New Roman"/>
          <w:iCs/>
        </w:rPr>
        <w:t>-</w:t>
      </w:r>
      <w:r w:rsidR="006E4A33" w:rsidRPr="00B113BF">
        <w:rPr>
          <w:rFonts w:cs="Times New Roman"/>
          <w:iCs/>
        </w:rPr>
        <w:t>like</w:t>
      </w:r>
      <w:r w:rsidR="006E4A33">
        <w:rPr>
          <w:rFonts w:eastAsia="Calibri" w:cs="Times New Roman"/>
        </w:rPr>
        <w:t xml:space="preserve"> </w:t>
      </w:r>
      <w:r w:rsidR="00B113BF">
        <w:rPr>
          <w:rFonts w:eastAsia="Calibri" w:cs="Times New Roman"/>
        </w:rPr>
        <w:t xml:space="preserve">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commentRangeStart w:id="156"/>
      <w:r w:rsidR="009D3EE8">
        <w:rPr>
          <w:rFonts w:eastAsia="Calibri" w:cs="Times New Roman"/>
          <w:b/>
        </w:rPr>
        <w:t>3</w:t>
      </w:r>
      <w:commentRangeEnd w:id="156"/>
      <w:r w:rsidR="007B0EF1">
        <w:rPr>
          <w:rStyle w:val="CommentReference"/>
        </w:rPr>
        <w:commentReference w:id="156"/>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3016B" w:rsidRPr="00FC5E5F">
        <w:rPr>
          <w:rFonts w:cs="Times New Roman"/>
          <w:i/>
        </w:rPr>
        <w:t>Teleaulax</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w:t>
      </w:r>
      <w:r w:rsidR="00CB692E">
        <w:rPr>
          <w:rFonts w:eastAsia="Calibri" w:cs="Times New Roman"/>
        </w:rPr>
        <w:t xml:space="preserve">pH, </w:t>
      </w:r>
      <w:r w:rsidR="00136ED5">
        <w:rPr>
          <w:rFonts w:eastAsia="Calibri" w:cs="Times New Roman"/>
        </w:rPr>
        <w:t xml:space="preserve">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3218A1">
      <w:pPr>
        <w:spacing w:line="480" w:lineRule="auto"/>
        <w:ind w:firstLine="288"/>
        <w:rPr>
          <w:rFonts w:cs="Times New Roman"/>
        </w:rPr>
      </w:pPr>
    </w:p>
    <w:p w14:paraId="30255873" w14:textId="7F442947" w:rsidR="008D5305" w:rsidRPr="00B63E78" w:rsidRDefault="008D5305" w:rsidP="003218A1">
      <w:pPr>
        <w:spacing w:line="480" w:lineRule="auto"/>
        <w:ind w:firstLine="288"/>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0787331" w:rsidR="005D449D" w:rsidRDefault="00DD0524" w:rsidP="003218A1">
      <w:pPr>
        <w:spacing w:line="480" w:lineRule="auto"/>
        <w:ind w:firstLine="288"/>
        <w:rPr>
          <w:rFonts w:cs="Times New Roman"/>
        </w:rPr>
      </w:pPr>
      <w:r w:rsidRPr="005D52F8">
        <w:rPr>
          <w:rFonts w:cs="Times New Roman"/>
        </w:rPr>
        <w:t xml:space="preserve">To gain confidence that </w:t>
      </w:r>
      <w:r>
        <w:rPr>
          <w:rFonts w:cs="Times New Roman"/>
        </w:rPr>
        <w:t xml:space="preserve">size distribution data from SeaFlow </w:t>
      </w:r>
      <w:r w:rsidRPr="005D52F8">
        <w:rPr>
          <w:rFonts w:cs="Times New Roman"/>
        </w:rPr>
        <w:t xml:space="preserve">could accurately estimate </w:t>
      </w:r>
      <w:r>
        <w:rPr>
          <w:rFonts w:cs="Times New Roman"/>
        </w:rPr>
        <w:t xml:space="preserve">division </w:t>
      </w:r>
      <w:r w:rsidRPr="005D52F8">
        <w:rPr>
          <w:rFonts w:cs="Times New Roman"/>
        </w:rPr>
        <w:t>rates of natural populations</w:t>
      </w:r>
      <w:r>
        <w:rPr>
          <w:rFonts w:cs="Times New Roman"/>
        </w:rPr>
        <w:t xml:space="preserve"> of cryptophytes, w</w:t>
      </w:r>
      <w:r w:rsidR="00B63E78" w:rsidRPr="00B63E78">
        <w:rPr>
          <w:rFonts w:cs="Times New Roman"/>
        </w:rPr>
        <w:t>e compared size-based estimates of division rates (h</w:t>
      </w:r>
      <w:r w:rsidR="00B63E78" w:rsidRPr="00B63E78">
        <w:rPr>
          <w:rFonts w:cs="Times New Roman"/>
          <w:vertAlign w:val="superscript"/>
        </w:rPr>
        <w:t>-1</w:t>
      </w:r>
      <w:r w:rsidR="00B63E78" w:rsidRPr="00B63E78">
        <w:rPr>
          <w:rFonts w:cs="Times New Roman"/>
        </w:rPr>
        <w:t xml:space="preserve">) with </w:t>
      </w:r>
      <w:r w:rsidR="00B63E78" w:rsidRPr="00B63E78">
        <w:rPr>
          <w:rFonts w:cs="Times New Roman"/>
        </w:rPr>
        <w:lastRenderedPageBreak/>
        <w:t>cell-cycle based estimates of division rates</w:t>
      </w:r>
      <w:r w:rsidR="008C64E5" w:rsidRPr="008C64E5">
        <w:rPr>
          <w:rFonts w:cs="Times New Roman"/>
        </w:rPr>
        <w:t xml:space="preserve"> </w:t>
      </w:r>
      <w:r w:rsidR="008C64E5">
        <w:rPr>
          <w:rFonts w:cs="Times New Roman"/>
        </w:rPr>
        <w:t xml:space="preserve">for </w:t>
      </w:r>
      <w:r w:rsidR="008C64E5" w:rsidRPr="008C64E5">
        <w:rPr>
          <w:rFonts w:cs="Times New Roman"/>
          <w:i/>
        </w:rPr>
        <w:t>Rhodomonas</w:t>
      </w:r>
      <w:r w:rsidR="006E4A33">
        <w:rPr>
          <w:rFonts w:cs="Times New Roman"/>
        </w:rPr>
        <w:t xml:space="preserve"> in culture, a cryptophyte of similar size range </w:t>
      </w:r>
      <w:del w:id="157" w:author="Ginger Armbrust" w:date="2016-03-21T10:16:00Z">
        <w:r w:rsidR="006E4A33" w:rsidDel="00955580">
          <w:rPr>
            <w:rFonts w:cs="Times New Roman"/>
          </w:rPr>
          <w:delText xml:space="preserve">than </w:delText>
        </w:r>
      </w:del>
      <w:ins w:id="158" w:author="Ginger Armbrust" w:date="2016-03-21T10:16:00Z">
        <w:r w:rsidR="00955580">
          <w:rPr>
            <w:rFonts w:cs="Times New Roman"/>
          </w:rPr>
          <w:t xml:space="preserve">as </w:t>
        </w:r>
      </w:ins>
      <w:r w:rsidR="006E4A33" w:rsidRPr="00A357F5">
        <w:rPr>
          <w:rFonts w:cs="Times New Roman"/>
          <w:i/>
          <w:iCs/>
        </w:rPr>
        <w:t>T</w:t>
      </w:r>
      <w:r w:rsidR="006E4A33">
        <w:rPr>
          <w:rFonts w:cs="Times New Roman"/>
          <w:i/>
          <w:iCs/>
        </w:rPr>
        <w:t>.</w:t>
      </w:r>
      <w:r w:rsidR="006E4A33" w:rsidRPr="00A357F5">
        <w:rPr>
          <w:rFonts w:cs="Times New Roman"/>
          <w:i/>
          <w:iCs/>
        </w:rPr>
        <w:t xml:space="preserve"> </w:t>
      </w:r>
      <w:r w:rsidR="006E4A33">
        <w:rPr>
          <w:rFonts w:cs="Times New Roman"/>
          <w:i/>
          <w:iCs/>
        </w:rPr>
        <w:t xml:space="preserve">amphioxeia </w:t>
      </w:r>
      <w:r w:rsidR="006E4A33" w:rsidRPr="006E4A33">
        <w:rPr>
          <w:rFonts w:cs="Times New Roman"/>
          <w:iCs/>
        </w:rPr>
        <w:t>(</w:t>
      </w:r>
      <w:r w:rsidR="006E4A33">
        <w:rPr>
          <w:rFonts w:cs="Times New Roman"/>
          <w:iCs/>
        </w:rPr>
        <w:t>6-12 µm in diameter</w:t>
      </w:r>
      <w:r w:rsidR="006E4A33" w:rsidRPr="006E4A33">
        <w:rPr>
          <w:rFonts w:cs="Times New Roman"/>
          <w:iCs/>
        </w:rPr>
        <w:t>)</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w:t>
      </w:r>
      <w:r w:rsidR="006E4A33">
        <w:rPr>
          <w:rFonts w:cs="Times New Roman"/>
        </w:rPr>
        <w:t>DNA-based</w:t>
      </w:r>
      <w:r w:rsidR="005D449D" w:rsidRPr="00505188">
        <w:rPr>
          <w:rFonts w:cs="Times New Roman"/>
        </w:rPr>
        <w:t xml:space="preserve"> cell cycle analys</w:t>
      </w:r>
      <w:r w:rsidR="006E4A33">
        <w:rPr>
          <w:rFonts w:cs="Times New Roman"/>
        </w:rPr>
        <w:t>e</w:t>
      </w:r>
      <w:r w:rsidR="005D449D" w:rsidRPr="00505188">
        <w:rPr>
          <w:rFonts w:cs="Times New Roman"/>
        </w:rPr>
        <w:t xml:space="preserve">s and the </w:t>
      </w:r>
      <w:r w:rsidR="006E4A33">
        <w:rPr>
          <w:rFonts w:cs="Times New Roman"/>
        </w:rPr>
        <w:t xml:space="preserve">size-structured </w:t>
      </w:r>
      <w:r w:rsidR="005D449D" w:rsidRPr="00505188">
        <w:rPr>
          <w:rFonts w:cs="Times New Roman"/>
        </w:rPr>
        <w:t xml:space="preserve">model </w:t>
      </w:r>
      <w:r w:rsidR="006E4A33">
        <w:rPr>
          <w:rFonts w:cs="Times New Roman"/>
        </w:rPr>
        <w:t xml:space="preserve">provided similar range of estimate division rates and </w:t>
      </w:r>
      <w:r w:rsidR="005D449D" w:rsidRPr="00505188">
        <w:rPr>
          <w:rFonts w:cs="Times New Roman"/>
        </w:rPr>
        <w:t>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 xml:space="preserve">some </w:t>
      </w:r>
      <w:r w:rsidR="006E4A33">
        <w:rPr>
          <w:rFonts w:cs="Times New Roman"/>
        </w:rPr>
        <w:t>significant differences</w:t>
      </w:r>
      <w:r w:rsidR="00FC6A5D">
        <w:rPr>
          <w:rFonts w:cs="Times New Roman"/>
        </w:rPr>
        <w:t xml:space="preserve">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D30635">
        <w:rPr>
          <w:rFonts w:cs="Times New Roman"/>
          <w:b/>
        </w:rPr>
        <w:t>4</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w:t>
      </w:r>
      <w:r w:rsidR="00DD3854">
        <w:rPr>
          <w:rFonts w:cs="Times New Roman"/>
        </w:rPr>
        <w:t xml:space="preserve">Restricted access to the sampling site in the field prevented use of the cell-cycle method, which requires discrete samples taken </w:t>
      </w:r>
      <w:r w:rsidR="007A04D5">
        <w:rPr>
          <w:rFonts w:cs="Times New Roman"/>
        </w:rPr>
        <w:t xml:space="preserve">at least every 2 </w:t>
      </w:r>
      <w:proofErr w:type="spellStart"/>
      <w:r w:rsidR="007A04D5">
        <w:rPr>
          <w:rFonts w:cs="Times New Roman"/>
        </w:rPr>
        <w:t>hrs</w:t>
      </w:r>
      <w:proofErr w:type="spellEnd"/>
      <w:r w:rsidR="007A04D5">
        <w:rPr>
          <w:rFonts w:cs="Times New Roman"/>
        </w:rPr>
        <w:t xml:space="preserve"> </w:t>
      </w:r>
      <w:r w:rsidR="00DD3854">
        <w:rPr>
          <w:rFonts w:cs="Times New Roman"/>
        </w:rPr>
        <w:t>over the 24-hr cycle. Instead,</w:t>
      </w:r>
      <w:r w:rsidR="0083552D">
        <w:rPr>
          <w:rFonts w:cs="Times New Roman"/>
        </w:rPr>
        <w:t xml:space="preserve"> division rates for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sidRPr="00DD3854">
        <w:rPr>
          <w:rFonts w:cs="Times New Roman"/>
          <w:iCs/>
        </w:rPr>
        <w:t>like</w:t>
      </w:r>
      <w:r w:rsidR="00DD3854">
        <w:rPr>
          <w:rFonts w:cs="Times New Roman"/>
          <w:i/>
          <w:iCs/>
        </w:rPr>
        <w:t xml:space="preserve"> </w:t>
      </w:r>
      <w:r w:rsidR="0083552D">
        <w:rPr>
          <w:rFonts w:cs="Times New Roman"/>
        </w:rPr>
        <w:t>cryptophyte population</w:t>
      </w:r>
      <w:r w:rsidR="00DD3854" w:rsidRPr="00DD3854">
        <w:rPr>
          <w:rFonts w:cs="Times New Roman"/>
        </w:rPr>
        <w:t xml:space="preserve"> </w:t>
      </w:r>
      <w:r w:rsidR="00DD3854">
        <w:rPr>
          <w:rFonts w:cs="Times New Roman"/>
        </w:rPr>
        <w:t xml:space="preserve">were </w:t>
      </w:r>
      <w:del w:id="159" w:author="Ginger Armbrust" w:date="2016-03-21T10:22:00Z">
        <w:r w:rsidR="00DD3854" w:rsidDel="00F73B3A">
          <w:rPr>
            <w:rFonts w:cs="Times New Roman"/>
          </w:rPr>
          <w:delText xml:space="preserve">based </w:delText>
        </w:r>
      </w:del>
      <w:ins w:id="160" w:author="Ginger Armbrust" w:date="2016-03-21T10:22:00Z">
        <w:r w:rsidR="00F73B3A">
          <w:rPr>
            <w:rFonts w:cs="Times New Roman"/>
          </w:rPr>
          <w:t xml:space="preserve">derived </w:t>
        </w:r>
      </w:ins>
      <w:del w:id="161" w:author="Ginger Armbrust" w:date="2016-03-21T10:22:00Z">
        <w:r w:rsidR="00DD3854" w:rsidDel="00F73B3A">
          <w:rPr>
            <w:rFonts w:cs="Times New Roman"/>
          </w:rPr>
          <w:delText xml:space="preserve">on </w:delText>
        </w:r>
      </w:del>
      <w:ins w:id="162" w:author="Ginger Armbrust" w:date="2016-03-21T10:22:00Z">
        <w:r w:rsidR="00F73B3A">
          <w:rPr>
            <w:rFonts w:cs="Times New Roman"/>
          </w:rPr>
          <w:t xml:space="preserve">from </w:t>
        </w:r>
      </w:ins>
      <w:r w:rsidR="00DD3854">
        <w:rPr>
          <w:rFonts w:cs="Times New Roman"/>
        </w:rPr>
        <w:t>model-based estimates</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survey, </w:t>
      </w:r>
      <w:r w:rsidR="0083552D">
        <w:rPr>
          <w:rFonts w:cs="Times New Roman"/>
        </w:rPr>
        <w:t xml:space="preserve">the median size of the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 xml:space="preserve">amphioxeia </w:t>
      </w:r>
      <w:r w:rsidR="00DD3854" w:rsidRPr="00DD3854">
        <w:rPr>
          <w:rFonts w:cs="Times New Roman"/>
          <w:iCs/>
        </w:rPr>
        <w:t xml:space="preserve">like </w:t>
      </w:r>
      <w:r w:rsidR="0083552D">
        <w:rPr>
          <w:rFonts w:cs="Times New Roman"/>
        </w:rPr>
        <w:t>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w:t>
      </w:r>
      <w:r w:rsidR="00B0285E">
        <w:rPr>
          <w:rFonts w:cs="Times New Roman"/>
        </w:rPr>
        <w:t xml:space="preserve"> </w:t>
      </w:r>
      <w:r w:rsidR="00B0285E">
        <w:rPr>
          <w:rFonts w:cs="Times New Roman"/>
        </w:rPr>
        <w:fldChar w:fldCharType="begin"/>
      </w:r>
      <w:r w:rsidR="002C4D0A">
        <w:rPr>
          <w:rFonts w:cs="Times New Roman"/>
        </w:rPr>
        <w:instrText xml:space="preserve"> ADDIN PAPERS2_CITATIONS &lt;citation&gt;&lt;uuid&gt;FC4A9EB0-8B41-4630-8A3B-9B545B66545D&lt;/uuid&gt;&lt;priority&gt;26&lt;/priority&gt;&lt;publications&gt;&lt;publication&gt;&lt;uuid&gt;C3B7C21F-91F4-4A55-8F1A-9B8746BDA251&lt;/uuid&gt;&lt;volume&gt;48&lt;/volume&gt;&lt;startpage&gt;1756&lt;/startpage&gt;&lt;publication_date&gt;99200301011200000000222000&lt;/publication_date&gt;&lt;url&gt;http://www.jstor.org/stable/3597543&lt;/url&gt;&lt;citekey&gt;Sosik:2003tu&lt;/citekey&gt;&lt;type&gt;400&lt;/type&gt;&lt;title&gt;Growth Rates of Coastal Phytoplankton from Time-Series Measurements with a Submersible Flow Cytometer&lt;/title&gt;&lt;publisher&gt;American Society of Limnology and Oceanography&lt;/publisher&gt;&lt;number&gt;5&lt;/number&gt;&lt;subtype&gt;400&lt;/subtype&gt;&lt;endpage&gt;1765&lt;/endpage&gt;&lt;bundle&gt;&lt;publication&gt;&lt;publisher&gt;American Society of Limnology and Oceanography&lt;/publisher&gt;&lt;url&gt;http://www.aslo.org&lt;/url&gt;&lt;title&gt;Limnology and Oceanography&lt;/title&gt;&lt;type&gt;-100&lt;/type&gt;&lt;subtype&gt;-100&lt;/subtype&gt;&lt;uuid&gt;3AD29A2A-857A-43B4-B00E-654B8A0BE087&lt;/uuid&gt;&lt;/publication&gt;&lt;/bundle&gt;&lt;authors&gt;&lt;author&gt;&lt;firstName&gt;Heidi&lt;/firstName&gt;&lt;middleNames&gt;M&lt;/middleNames&gt;&lt;lastName&gt;Sosik&lt;/lastName&gt;&lt;/author&gt;&lt;author&gt;&lt;firstName&gt;Robert&lt;/firstName&gt;&lt;middleNames&gt;J&lt;/middleNames&gt;&lt;lastName&gt;Olson&lt;/lastName&gt;&lt;/author&gt;&lt;author&gt;&lt;firstName&gt;Michael G.&lt;/firstName&gt;&lt;lastName&gt;Neubert&lt;/lastName&gt;&lt;/author&gt;&lt;author&gt;&lt;firstName&gt;Alexi&lt;/firstName&gt;&lt;lastName&gt;Shalapyonok&lt;/lastName&gt;&lt;/author&gt;&lt;author&gt;&lt;firstName&gt;Andrew R.&lt;/firstName&gt;&lt;lastName&gt;Solow&lt;/lastName&gt;&lt;/author&gt;&lt;/authors&gt;&lt;/publication&gt;&lt;/publications&gt;&lt;cites&gt;&lt;/cites&gt;&lt;/citation&gt;</w:instrText>
      </w:r>
      <w:r w:rsidR="00B0285E">
        <w:rPr>
          <w:rFonts w:cs="Times New Roman"/>
        </w:rPr>
        <w:fldChar w:fldCharType="separate"/>
      </w:r>
      <w:r w:rsidR="009A46E9">
        <w:rPr>
          <w:rFonts w:eastAsiaTheme="minorEastAsia" w:cs="Times New Roman"/>
          <w:color w:val="auto"/>
          <w:lang w:eastAsia="en-US" w:bidi="ar-SA"/>
        </w:rPr>
        <w:t>(Sosik et al. 2003)</w:t>
      </w:r>
      <w:r w:rsidR="00B0285E">
        <w:rPr>
          <w:rFonts w:cs="Times New Roman"/>
        </w:rPr>
        <w:fldChar w:fldCharType="end"/>
      </w:r>
      <w:r w:rsidR="00B63D44" w:rsidRPr="00B63D44">
        <w:rPr>
          <w:rFonts w:cs="Times New Roman"/>
        </w:rPr>
        <w:t xml:space="preserve">. </w:t>
      </w:r>
    </w:p>
    <w:p w14:paraId="7812F0A3" w14:textId="77777777" w:rsidR="00DD3854" w:rsidRPr="00B63D44" w:rsidRDefault="00DD3854" w:rsidP="003218A1">
      <w:pPr>
        <w:spacing w:line="480" w:lineRule="auto"/>
        <w:ind w:firstLine="288"/>
        <w:rPr>
          <w:rFonts w:cs="Times New Roman"/>
          <w:highlight w:val="yellow"/>
        </w:rPr>
      </w:pPr>
    </w:p>
    <w:p w14:paraId="45D4284B" w14:textId="73735F2A" w:rsidR="0091553D" w:rsidRDefault="008D5305" w:rsidP="003218A1">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B3016B" w:rsidRPr="00FC5E5F">
        <w:rPr>
          <w:rFonts w:cs="Times New Roman"/>
          <w:i/>
        </w:rPr>
        <w:t>Teleaulax</w:t>
      </w:r>
      <w:r w:rsidR="00DD3854">
        <w:rPr>
          <w:rFonts w:cs="Times New Roman"/>
          <w:i/>
          <w:iCs/>
        </w:rPr>
        <w:t>-</w:t>
      </w:r>
      <w:r w:rsidR="00DD3854">
        <w:rPr>
          <w:rFonts w:cs="Times New Roman"/>
          <w:iCs/>
        </w:rPr>
        <w:t>like c</w:t>
      </w:r>
      <w:r w:rsidR="00194CA4" w:rsidRPr="00194CA4">
        <w:rPr>
          <w:rFonts w:cs="Times New Roman"/>
          <w:iCs/>
        </w:rPr>
        <w:t>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A84615">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w:t>
      </w:r>
      <w:r w:rsidR="00DD3854">
        <w:rPr>
          <w:rFonts w:cs="Times New Roman"/>
        </w:rPr>
        <w:t>on</w:t>
      </w:r>
      <w:r>
        <w:rPr>
          <w:rFonts w:cs="Times New Roman"/>
        </w:rPr>
        <w:t xml:space="preserve">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 xml:space="preserve">Fig. </w:t>
      </w:r>
      <w:r w:rsidR="00A84615">
        <w:rPr>
          <w:rFonts w:cs="Times New Roman"/>
          <w:b/>
        </w:rPr>
        <w:t>1B</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p &lt; 0.05, for DIP and DI</w:t>
      </w:r>
      <w:r w:rsidR="001629E1">
        <w:rPr>
          <w:rFonts w:cs="Times New Roman"/>
        </w:rPr>
        <w:t>N</w:t>
      </w:r>
      <w:r w:rsidR="003C6127">
        <w:rPr>
          <w:rFonts w:cs="Times New Roman"/>
        </w:rPr>
        <w:t xml:space="preserve">, respectively) </w:t>
      </w:r>
      <w:r w:rsidR="004F035C">
        <w:rPr>
          <w:rFonts w:cs="Times New Roman"/>
        </w:rPr>
        <w:t>(</w:t>
      </w:r>
      <w:r w:rsidR="004F035C" w:rsidRPr="00A33782">
        <w:rPr>
          <w:rFonts w:cs="Times New Roman"/>
          <w:b/>
        </w:rPr>
        <w:t xml:space="preserve">Fig. </w:t>
      </w:r>
      <w:r w:rsidR="003A4248">
        <w:rPr>
          <w:rFonts w:cs="Times New Roman"/>
          <w:b/>
        </w:rPr>
        <w:t>S</w:t>
      </w:r>
      <w:r w:rsidR="00D30635">
        <w:rPr>
          <w:rFonts w:cs="Times New Roman"/>
          <w:b/>
        </w:rPr>
        <w:t>5</w:t>
      </w:r>
      <w:r w:rsidR="009A6BC6">
        <w:rPr>
          <w:rFonts w:cs="Times New Roman"/>
        </w:rPr>
        <w:t>)</w:t>
      </w:r>
      <w:r w:rsidR="004F035C">
        <w:rPr>
          <w:rFonts w:cs="Times New Roman"/>
        </w:rPr>
        <w:t>.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w:t>
      </w:r>
      <w:r w:rsidR="009A6BC6">
        <w:rPr>
          <w:rFonts w:cs="Times New Roman"/>
        </w:rPr>
        <w:t xml:space="preserve">or PAR </w:t>
      </w:r>
      <w:r w:rsidR="003746BA">
        <w:rPr>
          <w:rFonts w:cs="Times New Roman"/>
        </w:rPr>
        <w:t>(data not shown)</w:t>
      </w:r>
      <w:r w:rsidR="00412412">
        <w:rPr>
          <w:rFonts w:cs="Times New Roman"/>
        </w:rPr>
        <w:t>.</w:t>
      </w:r>
      <w:r w:rsidR="0091553D">
        <w:rPr>
          <w:rFonts w:cs="Times New Roman"/>
        </w:rPr>
        <w:t xml:space="preserve"> </w:t>
      </w:r>
    </w:p>
    <w:p w14:paraId="22D90745" w14:textId="77777777" w:rsidR="008879DF" w:rsidRDefault="008879DF" w:rsidP="003218A1">
      <w:pPr>
        <w:spacing w:line="480" w:lineRule="auto"/>
        <w:ind w:firstLine="288"/>
        <w:rPr>
          <w:rFonts w:cs="Times New Roman"/>
        </w:rPr>
      </w:pPr>
    </w:p>
    <w:p w14:paraId="7DDAF829" w14:textId="77777777" w:rsidR="008D5305" w:rsidRDefault="008D5305" w:rsidP="003218A1">
      <w:pPr>
        <w:spacing w:line="480" w:lineRule="auto"/>
        <w:ind w:firstLine="288"/>
        <w:outlineLvl w:val="0"/>
        <w:rPr>
          <w:rFonts w:cs="Times New Roman"/>
          <w:b/>
          <w:bCs/>
        </w:rPr>
      </w:pPr>
      <w:r>
        <w:rPr>
          <w:rFonts w:cs="Times New Roman"/>
          <w:b/>
          <w:bCs/>
        </w:rPr>
        <w:t>DISCUSSION</w:t>
      </w:r>
    </w:p>
    <w:p w14:paraId="533285E9" w14:textId="1CAE36CE" w:rsidR="008D5305" w:rsidRPr="00BD2C01" w:rsidRDefault="008D5305" w:rsidP="003218A1">
      <w:pPr>
        <w:spacing w:line="480" w:lineRule="auto"/>
        <w:ind w:firstLine="288"/>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5D15A353" w:rsidR="000F2FA3" w:rsidRDefault="008D5305" w:rsidP="003218A1">
      <w:pPr>
        <w:spacing w:line="480" w:lineRule="auto"/>
        <w:ind w:firstLine="288"/>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lastRenderedPageBreak/>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 xml:space="preserve">or spring/neap tide </w:t>
      </w:r>
      <w:commentRangeStart w:id="163"/>
      <w:r w:rsidR="004645A0">
        <w:rPr>
          <w:rFonts w:cs="Times New Roman"/>
        </w:rPr>
        <w:t>cycle</w:t>
      </w:r>
      <w:commentRangeEnd w:id="163"/>
      <w:r w:rsidR="00A359DB">
        <w:rPr>
          <w:rStyle w:val="CommentReference"/>
        </w:rPr>
        <w:commentReference w:id="163"/>
      </w:r>
      <w:r>
        <w:rPr>
          <w:rFonts w:cs="Times New Roman"/>
        </w:rPr>
        <w:t xml:space="preserve">. </w:t>
      </w:r>
      <w:r w:rsidR="009607C1" w:rsidRPr="00D00863">
        <w:rPr>
          <w:rFonts w:cs="Times New Roman"/>
        </w:rPr>
        <w:t xml:space="preserve">The lack of a relationship between </w:t>
      </w:r>
      <w:r w:rsidR="00DD3854" w:rsidRPr="00A357F5">
        <w:rPr>
          <w:rFonts w:cs="Times New Roman"/>
          <w:i/>
          <w:iCs/>
        </w:rPr>
        <w:t>T</w:t>
      </w:r>
      <w:r w:rsidR="00DD3854">
        <w:rPr>
          <w:rFonts w:cs="Times New Roman"/>
          <w:i/>
          <w:iCs/>
        </w:rPr>
        <w:t>.</w:t>
      </w:r>
      <w:r w:rsidR="00DD3854" w:rsidRPr="00A357F5">
        <w:rPr>
          <w:rFonts w:cs="Times New Roman"/>
          <w:i/>
          <w:iCs/>
        </w:rPr>
        <w:t xml:space="preserve"> </w:t>
      </w:r>
      <w:r w:rsidR="00DD3854">
        <w:rPr>
          <w:rFonts w:cs="Times New Roman"/>
          <w:i/>
          <w:iCs/>
        </w:rPr>
        <w:t>amphioxeia</w:t>
      </w:r>
      <w:r w:rsidR="00DD3854">
        <w:rPr>
          <w:rFonts w:cs="Times New Roman"/>
          <w:iCs/>
        </w:rPr>
        <w:t>-</w:t>
      </w:r>
      <w:r w:rsidR="00DD3854" w:rsidRPr="00DD3854">
        <w:rPr>
          <w:rFonts w:cs="Times New Roman"/>
          <w:iCs/>
        </w:rPr>
        <w:t xml:space="preserve">like </w:t>
      </w:r>
      <w:r w:rsidR="00194CA4">
        <w:rPr>
          <w:rFonts w:cs="Times New Roman"/>
        </w:rPr>
        <w:t xml:space="preserve">cryptophyte </w:t>
      </w:r>
      <w:r w:rsidR="009607C1" w:rsidRPr="00D00863">
        <w:rPr>
          <w:rFonts w:cs="Times New Roman"/>
        </w:rPr>
        <w:t xml:space="preserve">cell abundance and salinity is in direct contrast with our measurements of </w:t>
      </w:r>
      <w:r w:rsidR="00DD3854">
        <w:rPr>
          <w:rFonts w:cs="Times New Roman"/>
        </w:rPr>
        <w:t xml:space="preserve">chlorophyll </w:t>
      </w:r>
      <w:r w:rsidR="00DD3854" w:rsidRPr="00DD3854">
        <w:rPr>
          <w:rFonts w:cs="Times New Roman"/>
          <w:i/>
        </w:rPr>
        <w:t>a</w:t>
      </w:r>
      <w:r w:rsidR="009607C1" w:rsidRPr="00D00863">
        <w:rPr>
          <w:rFonts w:cs="Times New Roman"/>
        </w:rPr>
        <w:t xml:space="preserve"> fluorescence, which suggested that seawater intrusions bring </w:t>
      </w:r>
      <w:r w:rsidR="00194CA4" w:rsidRPr="00D00863">
        <w:rPr>
          <w:rFonts w:cs="Times New Roman"/>
        </w:rPr>
        <w:t xml:space="preserve">into the estuary </w:t>
      </w:r>
      <w:r w:rsidR="009607C1" w:rsidRPr="00D00863">
        <w:rPr>
          <w:rFonts w:cs="Times New Roman"/>
        </w:rPr>
        <w:t>many phytop</w:t>
      </w:r>
      <w:r w:rsidR="00B3016B">
        <w:rPr>
          <w:rFonts w:cs="Times New Roman"/>
        </w:rPr>
        <w:t>lankton cells of marine origin.</w:t>
      </w:r>
      <w:r w:rsidR="00B3016B" w:rsidRPr="00B3016B">
        <w:rPr>
          <w:rFonts w:cs="Times New Roman"/>
          <w:i/>
        </w:rPr>
        <w:t xml:space="preserve"> </w:t>
      </w:r>
      <w:r w:rsidR="00B3016B" w:rsidRPr="00FC5E5F">
        <w:rPr>
          <w:rFonts w:cs="Times New Roman"/>
          <w:i/>
        </w:rPr>
        <w:t>Teleaulax</w:t>
      </w:r>
      <w:r w:rsidR="00DD3854">
        <w:rPr>
          <w:rFonts w:cs="Times New Roman"/>
          <w:iCs/>
        </w:rPr>
        <w:t>-</w:t>
      </w:r>
      <w:r w:rsidR="00DD3854" w:rsidRPr="00DD3854">
        <w:rPr>
          <w:rFonts w:cs="Times New Roman"/>
          <w:iCs/>
        </w:rPr>
        <w:t xml:space="preserve">like </w:t>
      </w:r>
      <w:r w:rsidR="00DD3854">
        <w:rPr>
          <w:rFonts w:cs="Times New Roman"/>
          <w:iCs/>
        </w:rPr>
        <w:t>c</w:t>
      </w:r>
      <w:r w:rsidR="00194CA4">
        <w:rPr>
          <w:rFonts w:cs="Times New Roman"/>
        </w:rPr>
        <w:t>ryptophyte a</w:t>
      </w:r>
      <w:r w:rsidR="000F2FA3">
        <w:rPr>
          <w:rFonts w:cs="Times New Roman"/>
        </w:rPr>
        <w:t xml:space="preserve">bundances shifted dramatically over the course of just a few hours. These results suggest 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w:t>
      </w:r>
      <w:del w:id="164" w:author="Ginger Armbrust" w:date="2016-03-21T10:29:00Z">
        <w:r w:rsidR="000F2FA3" w:rsidDel="00A359DB">
          <w:rPr>
            <w:rFonts w:cs="Times New Roman"/>
          </w:rPr>
          <w:delText xml:space="preserve">very </w:delText>
        </w:r>
      </w:del>
      <w:r w:rsidR="000F2FA3">
        <w:rPr>
          <w:rFonts w:cs="Times New Roman"/>
        </w:rPr>
        <w:t>patchy</w:t>
      </w:r>
      <w:r w:rsidR="000F2FA3" w:rsidRPr="00D36109">
        <w:rPr>
          <w:rFonts w:cs="Times New Roman"/>
        </w:rPr>
        <w:t xml:space="preserve"> </w:t>
      </w:r>
      <w:r w:rsidR="000F2FA3">
        <w:rPr>
          <w:rFonts w:cs="Times New Roman"/>
        </w:rPr>
        <w:t xml:space="preserve">within the </w:t>
      </w:r>
      <w:commentRangeStart w:id="165"/>
      <w:r w:rsidR="000F2FA3">
        <w:rPr>
          <w:rFonts w:cs="Times New Roman"/>
        </w:rPr>
        <w:t>CRE</w:t>
      </w:r>
      <w:commentRangeEnd w:id="165"/>
      <w:r w:rsidR="002856D3">
        <w:rPr>
          <w:rStyle w:val="CommentReference"/>
        </w:rPr>
        <w:commentReference w:id="165"/>
      </w:r>
      <w:r w:rsidR="000F2FA3">
        <w:rPr>
          <w:rFonts w:cs="Times New Roman"/>
        </w:rPr>
        <w:t>, and highlight the importance of physic</w:t>
      </w:r>
      <w:r w:rsidR="00DD3854">
        <w:rPr>
          <w:rFonts w:cs="Times New Roman"/>
        </w:rPr>
        <w:t xml:space="preserve">al transport in the dynamics of phytoplankton communities </w:t>
      </w:r>
      <w:r w:rsidR="000F2FA3">
        <w:rPr>
          <w:rFonts w:cs="Times New Roman"/>
        </w:rPr>
        <w:t>in the estuary.</w:t>
      </w:r>
      <w:r w:rsidR="000F2FA3" w:rsidRPr="00493498">
        <w:rPr>
          <w:rFonts w:cs="Times New Roman"/>
        </w:rPr>
        <w:t xml:space="preserve"> </w:t>
      </w:r>
      <w:r w:rsidR="000F2FA3">
        <w:rPr>
          <w:rFonts w:cs="Times New Roman"/>
        </w:rPr>
        <w:t xml:space="preserve">Such variability in cell abundance should be taken into consideration when interpreting results from abundance data extrapolated from a small number of data points, and emphasizes the importance of continuous measurements for monitoring phytoplankton in the </w:t>
      </w:r>
      <w:commentRangeStart w:id="166"/>
      <w:r w:rsidR="000F2FA3">
        <w:rPr>
          <w:rFonts w:cs="Times New Roman"/>
        </w:rPr>
        <w:t>CRE</w:t>
      </w:r>
      <w:commentRangeEnd w:id="166"/>
      <w:r w:rsidR="002856D3">
        <w:rPr>
          <w:rStyle w:val="CommentReference"/>
        </w:rPr>
        <w:commentReference w:id="166"/>
      </w:r>
      <w:r w:rsidR="000F2FA3">
        <w:rPr>
          <w:rFonts w:cs="Times New Roman"/>
        </w:rPr>
        <w:t>.</w:t>
      </w:r>
    </w:p>
    <w:p w14:paraId="2D78A900" w14:textId="77777777" w:rsidR="000F2FA3" w:rsidRDefault="000F2FA3" w:rsidP="003218A1">
      <w:pPr>
        <w:spacing w:line="480" w:lineRule="auto"/>
        <w:ind w:firstLine="288"/>
        <w:rPr>
          <w:rFonts w:cs="Times New Roman"/>
        </w:rPr>
      </w:pPr>
    </w:p>
    <w:p w14:paraId="4AD8F697" w14:textId="54D202A6" w:rsidR="00017CDC" w:rsidRDefault="008D5305" w:rsidP="003218A1">
      <w:pPr>
        <w:spacing w:line="480" w:lineRule="auto"/>
        <w:ind w:firstLine="288"/>
        <w:rPr>
          <w:rFonts w:cs="Times New Roman"/>
        </w:rPr>
      </w:pPr>
      <w:r w:rsidRPr="00FC5E5F">
        <w:rPr>
          <w:rFonts w:cs="Times New Roman"/>
        </w:rPr>
        <w:tab/>
      </w:r>
      <w:r w:rsidR="00DD3854">
        <w:rPr>
          <w:rFonts w:cs="Times New Roman"/>
        </w:rPr>
        <w:t>T</w:t>
      </w:r>
      <w:r>
        <w:rPr>
          <w:rFonts w:cs="Times New Roman"/>
        </w:rPr>
        <w:t>his study is the first to estimate division</w:t>
      </w:r>
      <w:r w:rsidRPr="00FC5E5F">
        <w:rPr>
          <w:rFonts w:cs="Times New Roman"/>
        </w:rPr>
        <w:t xml:space="preserve"> rates </w:t>
      </w:r>
      <w:r>
        <w:rPr>
          <w:rFonts w:cs="Times New Roman"/>
        </w:rPr>
        <w:t xml:space="preserve">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DD3854">
        <w:rPr>
          <w:rFonts w:cs="Times New Roman"/>
        </w:rPr>
        <w:t xml:space="preserve">, or any other cryptophyte species, </w:t>
      </w:r>
      <w:r>
        <w:rPr>
          <w:rFonts w:cs="Times New Roman"/>
        </w:rPr>
        <w:t xml:space="preserve">in the </w:t>
      </w:r>
      <w:commentRangeStart w:id="167"/>
      <w:r>
        <w:rPr>
          <w:rFonts w:cs="Times New Roman"/>
        </w:rPr>
        <w:t>field</w:t>
      </w:r>
      <w:commentRangeEnd w:id="167"/>
      <w:r w:rsidR="00187B4A">
        <w:rPr>
          <w:rStyle w:val="CommentReference"/>
        </w:rPr>
        <w:commentReference w:id="167"/>
      </w:r>
      <w:r>
        <w:rPr>
          <w:rFonts w:cs="Times New Roman"/>
        </w:rPr>
        <w:t xml:space="preserve">. </w:t>
      </w:r>
      <w:r w:rsidR="00074038">
        <w:rPr>
          <w:rFonts w:cs="Times New Roman"/>
        </w:rPr>
        <w:t xml:space="preserve">The highest estimates of </w:t>
      </w:r>
      <w:r w:rsidR="00DD3854" w:rsidRPr="00FC5E5F">
        <w:rPr>
          <w:rFonts w:cs="Times New Roman"/>
          <w:bCs/>
          <w:i/>
        </w:rPr>
        <w:t>T</w:t>
      </w:r>
      <w:r w:rsidR="00DD3854">
        <w:rPr>
          <w:rFonts w:cs="Times New Roman"/>
          <w:bCs/>
          <w:i/>
        </w:rPr>
        <w:t>.</w:t>
      </w:r>
      <w:r w:rsidR="00DD3854" w:rsidRPr="00FC5E5F">
        <w:rPr>
          <w:rFonts w:cs="Times New Roman"/>
          <w:bCs/>
          <w:i/>
        </w:rPr>
        <w:t xml:space="preserve"> </w:t>
      </w:r>
      <w:r w:rsidR="00DD3854">
        <w:rPr>
          <w:rFonts w:cs="Times New Roman"/>
          <w:bCs/>
          <w:i/>
        </w:rPr>
        <w:t>amphio</w:t>
      </w:r>
      <w:r w:rsidR="00DD3854" w:rsidRPr="00FC5E5F">
        <w:rPr>
          <w:rFonts w:cs="Times New Roman"/>
          <w:bCs/>
          <w:i/>
        </w:rPr>
        <w:t>x</w:t>
      </w:r>
      <w:r w:rsidR="00DD3854">
        <w:rPr>
          <w:rFonts w:cs="Times New Roman"/>
          <w:bCs/>
          <w:i/>
        </w:rPr>
        <w:t>ei</w:t>
      </w:r>
      <w:r w:rsidR="00DD3854" w:rsidRPr="00FC5E5F">
        <w:rPr>
          <w:rFonts w:cs="Times New Roman"/>
          <w:bCs/>
          <w:i/>
        </w:rPr>
        <w:t>a</w:t>
      </w:r>
      <w:r w:rsidR="00074038">
        <w:rPr>
          <w:rFonts w:cs="Times New Roman"/>
        </w:rPr>
        <w:t xml:space="preserv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ins w:id="168" w:author="Ginger Armbrust" w:date="2016-03-21T10:39:00Z">
        <w:r w:rsidR="002856D3">
          <w:rPr>
            <w:rFonts w:cs="Times New Roman"/>
          </w:rPr>
          <w:t xml:space="preserve"> previously observed division rates for</w:t>
        </w:r>
      </w:ins>
      <w:r w:rsidRPr="00903232">
        <w:rPr>
          <w:rFonts w:cs="Times New Roman"/>
          <w:i/>
        </w:rPr>
        <w:t xml:space="preserve"> </w:t>
      </w:r>
      <w:r w:rsidR="00411F45">
        <w:rPr>
          <w:rFonts w:cs="Times New Roman"/>
        </w:rPr>
        <w:t>isolates grown in the laboratory</w:t>
      </w:r>
      <w:r w:rsidRPr="00FC5E5F">
        <w:rPr>
          <w:rFonts w:cs="Times New Roman"/>
        </w:rPr>
        <w:t xml:space="preserve"> </w:t>
      </w:r>
      <w:r>
        <w:rPr>
          <w:rFonts w:cs="Times New Roman"/>
        </w:rPr>
        <w:t xml:space="preserve">under nutrient replete conditions </w:t>
      </w:r>
      <w:r w:rsidR="00B0285E">
        <w:rPr>
          <w:rFonts w:cs="Times New Roman"/>
        </w:rPr>
        <w:fldChar w:fldCharType="begin"/>
      </w:r>
      <w:r w:rsidR="002C4D0A">
        <w:rPr>
          <w:rFonts w:cs="Times New Roman"/>
        </w:rPr>
        <w:instrText xml:space="preserve"> ADDIN PAPERS2_CITATIONS &lt;citation&gt;&lt;uuid&gt;981EF3E9-FC9B-4E84-9341-4DFDCA3451E5&lt;/uuid&gt;&lt;priority&gt;27&lt;/priority&gt;&lt;publications&gt;&lt;publication&gt;&lt;type&gt;400&lt;/type&gt;&lt;publication_date&gt;99200800001200000000200000&lt;/publication_date&gt;&lt;title&gt;Growth characteristics and phylogenetic analysis of the marine dinoflagellate Dinophysis infundibulus (Dinophyceae)&lt;/title&gt;&lt;url&gt;https://www.researchgate.net/profile/Satoshi_Nagai/publication/250220534_Growth_characteristics_and_phylogenetic_analysis_of_the_marine_dinoflagellate_Dinophysis_infundibulus_(Dinophyceae)/links/54803aa90cf2ccc7f8bb2ac5.pdf&lt;/url&gt;&lt;subtype&gt;400&lt;/subtype&gt;&lt;uuid&gt;839BCDA1-C67B-4E0C-A425-793DBBBA8363&lt;/uuid&gt;&lt;bundle&gt;&lt;publication&gt;&lt;title&gt;Aquatic Microbial …&lt;/title&gt;&lt;type&gt;-100&lt;/type&gt;&lt;subtype&gt;-100&lt;/subtype&gt;&lt;uuid&gt;F2DF08CC-E11D-49A7-BC27-725328ADC84F&lt;/uuid&gt;&lt;/publication&gt;&lt;/bundle&gt;&lt;authors&gt;&lt;author&gt;&lt;firstName&gt;G&lt;/firstName&gt;&lt;lastName&gt;Nishitani&lt;/lastName&gt;&lt;/author&gt;&lt;author&gt;&lt;firstName&gt;S&lt;/firstName&gt;&lt;lastName&gt;Nagai&lt;/lastName&gt;&lt;/author&gt;&lt;author&gt;&lt;firstName&gt;Y&lt;/firstName&gt;&lt;lastName&gt;Takano&lt;/lastName&gt;&lt;/author&gt;&lt;/authors&gt;&lt;/publication&gt;&lt;publication&gt;&lt;volume&gt;416&lt;/volume&gt;&lt;publication_date&gt;99201000001200000000200000&lt;/publication_date&gt;&lt;doi&gt;10.3354/meps08780&lt;/doi&gt;&lt;startpage&gt;79&lt;/startpage&gt;&lt;title&gt;Effect of lowered pH on marine phytoplankton growth rates&lt;/title&gt;&lt;uuid&gt;C4DAD2BA-3DAD-489B-B4E0-355446340D99&lt;/uuid&gt;&lt;subtype&gt;400&lt;/subtype&gt;&lt;endpage&gt;91&lt;/endpage&gt;&lt;type&gt;400&lt;/type&gt;&lt;url&gt;http://www.researchgate.net/profile/Niels_Daugbjerg/publication/233782222_Effect_of_lowered_pH_on_marine_phytoplankton_growth_rates/links/09e4150b751f7c6518000000.pdf&lt;/url&gt;&lt;bundle&gt;&lt;publication&gt;&lt;publisher&gt;Mar. Ecol. Prog. Ser.&lt;/publisher&gt;&lt;url&gt;http://www.int-res.com&lt;/url&gt;&lt;title&gt;Marine Ecology Progress Series&lt;/title&gt;&lt;type&gt;-100&lt;/type&gt;&lt;subtype&gt;-100&lt;/subtype&gt;&lt;uuid&gt;A729A031-A844-47C7-A6B0-79666D4AFD44&lt;/uuid&gt;&lt;/publication&gt;&lt;/bundle&gt;&lt;authors&gt;&lt;author&gt;&lt;firstName&gt;Terje&lt;/firstName&gt;&lt;lastName&gt;Berge&lt;/lastName&gt;&lt;/author&gt;&lt;author&gt;&lt;firstName&gt;Niels&lt;/firstName&gt;&lt;lastName&gt;Daugbjerg&lt;/lastName&gt;&lt;/author&gt;&lt;author&gt;&lt;firstName&gt;Bettina&lt;/firstName&gt;&lt;middleNames&gt;Balling&lt;/middleNames&gt;&lt;lastName&gt;Andersen&lt;/lastName&gt;&lt;/author&gt;&lt;author&gt;&lt;firstName&gt;Per&lt;/firstName&gt;&lt;middleNames&gt;Juel&lt;/middleNames&gt;&lt;lastName&gt;Hansen&lt;/lastName&gt;&lt;/author&gt;&lt;/authors&gt;&lt;/publication&gt;&lt;publication&gt;&lt;volume&gt;35&lt;/volume&gt;&lt;publication_date&gt;99201303061200000000222000&lt;/publication_date&gt;&lt;number&gt;2&lt;/number&gt;&lt;doi&gt;10.1093/plankt/fbs099&lt;/doi&gt;&lt;startpage&gt;433&lt;/startpage&gt;&lt;title&gt;Pigment composition in three Dinophysis species (Dinophyceae) and the associated cultures of Mesodinium rubrum and Teleaulax amphioxeia&lt;/title&gt;&lt;uuid&gt;7757078E-56FE-498E-9C82-E49128D44596&lt;/uuid&gt;&lt;subtype&gt;400&lt;/subtype&gt;&lt;endpage&gt;437&lt;/endpage&gt;&lt;type&gt;400&lt;/type&gt;&lt;url&gt;http://www.plankt.oxfordjournals.org/cgi/doi/10.1093/plankt/fbs099&lt;/url&gt;&lt;bundle&gt;&lt;publication&gt;&lt;url&gt;http://plankt.oxfordjournals.org&lt;/url&gt;&lt;title&gt;Journal of Plankton Research&lt;/title&gt;&lt;type&gt;-100&lt;/type&gt;&lt;subtype&gt;-100&lt;/subtype&gt;&lt;uuid&gt;111D3FC4-D14E-4DB1-8D31-62271D5BBC5F&lt;/uuid&gt;&lt;/publication&gt;&lt;/bundle&gt;&lt;authors&gt;&lt;author&gt;&lt;firstName&gt;P&lt;/firstName&gt;&lt;lastName&gt;Rial&lt;/lastName&gt;&lt;/author&gt;&lt;author&gt;&lt;firstName&gt;J&lt;/firstName&gt;&lt;middleNames&gt;L&lt;/middleNames&gt;&lt;lastName&gt;Garrido&lt;/lastName&gt;&lt;/author&gt;&lt;author&gt;&lt;firstName&gt;D&lt;/firstName&gt;&lt;lastName&gt;Jaen&lt;/lastName&gt;&lt;/author&gt;&lt;author&gt;&lt;firstName&gt;F&lt;/firstName&gt;&lt;lastName&gt;Rodriguez&lt;/lastName&gt;&lt;/author&gt;&lt;/authors&gt;&lt;/publication&gt;&lt;/publications&gt;&lt;cites&gt;&lt;/cites&gt;&lt;/citation&gt;</w:instrText>
      </w:r>
      <w:r w:rsidR="00B0285E">
        <w:rPr>
          <w:rFonts w:cs="Times New Roman"/>
        </w:rPr>
        <w:fldChar w:fldCharType="separate"/>
      </w:r>
      <w:r w:rsidR="0074646E">
        <w:rPr>
          <w:rFonts w:eastAsiaTheme="minorEastAsia" w:cs="Times New Roman"/>
          <w:color w:val="auto"/>
          <w:lang w:eastAsia="en-US" w:bidi="ar-SA"/>
        </w:rPr>
        <w:t>(Nishitani et al. 2008, Berge et al. 2010, Rial et al. 2013)</w:t>
      </w:r>
      <w:r w:rsidR="00B0285E">
        <w:rPr>
          <w:rFonts w:cs="Times New Roman"/>
        </w:rPr>
        <w:fldChar w:fldCharType="end"/>
      </w:r>
      <w:ins w:id="169" w:author="Ginger Armbrust" w:date="2016-03-21T10:40:00Z">
        <w:r w:rsidR="002856D3">
          <w:rPr>
            <w:rFonts w:cs="Times New Roman"/>
          </w:rPr>
          <w:t>.</w:t>
        </w:r>
      </w:ins>
      <w:del w:id="170" w:author="Ginger Armbrust" w:date="2016-03-21T10:40:00Z">
        <w:r w:rsidDel="002856D3">
          <w:rPr>
            <w:rFonts w:cs="Times New Roman"/>
          </w:rPr>
          <w:delText>,</w:delText>
        </w:r>
      </w:del>
      <w:r>
        <w:rPr>
          <w:rFonts w:cs="Times New Roman"/>
        </w:rPr>
        <w:t xml:space="preserve"> </w:t>
      </w:r>
      <w:ins w:id="171" w:author="Ginger Armbrust" w:date="2016-03-21T10:40:00Z">
        <w:r w:rsidR="002856D3">
          <w:rPr>
            <w:rFonts w:cs="Times New Roman"/>
          </w:rPr>
          <w:t xml:space="preserve">This </w:t>
        </w:r>
      </w:ins>
      <w:r>
        <w:rPr>
          <w:rFonts w:cs="Times New Roman"/>
        </w:rPr>
        <w:t>suggest</w:t>
      </w:r>
      <w:ins w:id="172" w:author="Ginger Armbrust" w:date="2016-03-21T10:40:00Z">
        <w:r w:rsidR="002856D3">
          <w:rPr>
            <w:rFonts w:cs="Times New Roman"/>
          </w:rPr>
          <w:t>s</w:t>
        </w:r>
      </w:ins>
      <w:del w:id="173" w:author="Ginger Armbrust" w:date="2016-03-21T10:40:00Z">
        <w:r w:rsidDel="002856D3">
          <w:rPr>
            <w:rFonts w:cs="Times New Roman"/>
          </w:rPr>
          <w:delText>ing</w:delText>
        </w:r>
      </w:del>
      <w:r>
        <w:rPr>
          <w:rFonts w:cs="Times New Roman"/>
        </w:rPr>
        <w:t xml:space="preserve"> that</w:t>
      </w:r>
      <w:ins w:id="174" w:author="Ginger Armbrust" w:date="2016-03-21T10:41:00Z">
        <w:r w:rsidR="00187B4A">
          <w:rPr>
            <w:rFonts w:cs="Times New Roman"/>
          </w:rPr>
          <w:t xml:space="preserve"> at that time,</w:t>
        </w:r>
      </w:ins>
      <w:r>
        <w:rPr>
          <w:rFonts w:cs="Times New Roman"/>
        </w:rPr>
        <w:t xml:space="preserve"> </w:t>
      </w:r>
      <w:ins w:id="175" w:author="Ginger Armbrust" w:date="2016-03-21T10:40:00Z">
        <w:r w:rsidR="002856D3" w:rsidRPr="00FC5E5F">
          <w:rPr>
            <w:rFonts w:cs="Times New Roman"/>
            <w:bCs/>
            <w:i/>
          </w:rPr>
          <w:t>T</w:t>
        </w:r>
        <w:r w:rsidR="002856D3">
          <w:rPr>
            <w:rFonts w:cs="Times New Roman"/>
            <w:bCs/>
            <w:i/>
          </w:rPr>
          <w:t>.</w:t>
        </w:r>
        <w:r w:rsidR="002856D3" w:rsidRPr="00FC5E5F">
          <w:rPr>
            <w:rFonts w:cs="Times New Roman"/>
            <w:bCs/>
            <w:i/>
          </w:rPr>
          <w:t xml:space="preserve"> </w:t>
        </w:r>
        <w:proofErr w:type="spellStart"/>
        <w:r w:rsidR="002856D3">
          <w:rPr>
            <w:rFonts w:cs="Times New Roman"/>
            <w:bCs/>
            <w:i/>
          </w:rPr>
          <w:t>amphio</w:t>
        </w:r>
        <w:r w:rsidR="002856D3" w:rsidRPr="00FC5E5F">
          <w:rPr>
            <w:rFonts w:cs="Times New Roman"/>
            <w:bCs/>
            <w:i/>
          </w:rPr>
          <w:t>x</w:t>
        </w:r>
        <w:r w:rsidR="002856D3">
          <w:rPr>
            <w:rFonts w:cs="Times New Roman"/>
            <w:bCs/>
            <w:i/>
          </w:rPr>
          <w:t>ei</w:t>
        </w:r>
        <w:r w:rsidR="002856D3" w:rsidRPr="00FC5E5F">
          <w:rPr>
            <w:rFonts w:cs="Times New Roman"/>
            <w:bCs/>
            <w:i/>
          </w:rPr>
          <w:t>a</w:t>
        </w:r>
      </w:ins>
      <w:proofErr w:type="spellEnd"/>
      <w:del w:id="176" w:author="Ginger Armbrust" w:date="2016-03-21T10:40:00Z">
        <w:r w:rsidDel="002856D3">
          <w:rPr>
            <w:rFonts w:cs="Times New Roman"/>
          </w:rPr>
          <w:delText>cells</w:delText>
        </w:r>
      </w:del>
      <w:r>
        <w:rPr>
          <w:rFonts w:cs="Times New Roman"/>
        </w:rPr>
        <w:t xml:space="preserve"> </w:t>
      </w:r>
      <w:del w:id="177" w:author="Ginger Armbrust" w:date="2016-03-21T10:41:00Z">
        <w:r w:rsidDel="00187B4A">
          <w:rPr>
            <w:rFonts w:cs="Times New Roman"/>
          </w:rPr>
          <w:delText xml:space="preserve">at that time </w:delText>
        </w:r>
      </w:del>
      <w:del w:id="178" w:author="Ginger Armbrust" w:date="2016-03-21T10:40:00Z">
        <w:r w:rsidDel="00187B4A">
          <w:rPr>
            <w:rFonts w:cs="Times New Roman"/>
          </w:rPr>
          <w:delText xml:space="preserve">were </w:delText>
        </w:r>
      </w:del>
      <w:ins w:id="179" w:author="Ginger Armbrust" w:date="2016-03-21T10:40:00Z">
        <w:r w:rsidR="00187B4A">
          <w:rPr>
            <w:rFonts w:cs="Times New Roman"/>
          </w:rPr>
          <w:t xml:space="preserve">was </w:t>
        </w:r>
      </w:ins>
      <w:r>
        <w:rPr>
          <w:rFonts w:cs="Times New Roman"/>
        </w:rPr>
        <w:t xml:space="preserve">growing near optimal growth conditions. </w:t>
      </w:r>
      <w:ins w:id="180" w:author="Ginger Armbrust" w:date="2016-03-21T10:43:00Z">
        <w:r w:rsidR="00187B4A">
          <w:rPr>
            <w:rFonts w:cs="Times New Roman"/>
          </w:rPr>
          <w:t>The positive correlation between d</w:t>
        </w:r>
      </w:ins>
      <w:del w:id="181" w:author="Ginger Armbrust" w:date="2016-03-21T10:43:00Z">
        <w:r w:rsidR="000E003B" w:rsidDel="00187B4A">
          <w:rPr>
            <w:rFonts w:cs="Times New Roman"/>
          </w:rPr>
          <w:delText>D</w:delText>
        </w:r>
      </w:del>
      <w:r w:rsidR="00074038">
        <w:rPr>
          <w:rFonts w:cs="Times New Roman"/>
        </w:rPr>
        <w:t xml:space="preserve">ivision rates of </w:t>
      </w:r>
      <w:r w:rsidR="00355CA5">
        <w:rPr>
          <w:rFonts w:cs="Times New Roman"/>
        </w:rPr>
        <w:t xml:space="preserve">the </w:t>
      </w:r>
      <w:r w:rsidR="00074038">
        <w:rPr>
          <w:rFonts w:cs="Times New Roman"/>
        </w:rPr>
        <w:t xml:space="preserve">cryptophyte </w:t>
      </w:r>
      <w:del w:id="182" w:author="Ginger Armbrust" w:date="2016-03-21T10:43:00Z">
        <w:r w:rsidR="00411F45" w:rsidDel="00187B4A">
          <w:rPr>
            <w:rFonts w:cs="Times New Roman"/>
            <w:bCs/>
          </w:rPr>
          <w:delText xml:space="preserve">were </w:delText>
        </w:r>
        <w:r w:rsidR="000E003B" w:rsidDel="00187B4A">
          <w:rPr>
            <w:rFonts w:cs="Times New Roman"/>
            <w:bCs/>
          </w:rPr>
          <w:delText xml:space="preserve">positively </w:delText>
        </w:r>
        <w:r w:rsidR="00411F45" w:rsidDel="00187B4A">
          <w:rPr>
            <w:rFonts w:cs="Times New Roman"/>
            <w:bCs/>
          </w:rPr>
          <w:delText>correlated with</w:delText>
        </w:r>
      </w:del>
      <w:ins w:id="183" w:author="Ginger Armbrust" w:date="2016-03-21T10:43:00Z">
        <w:r w:rsidR="00187B4A">
          <w:rPr>
            <w:rFonts w:cs="Times New Roman"/>
            <w:bCs/>
          </w:rPr>
          <w:t>and</w:t>
        </w:r>
      </w:ins>
      <w:r w:rsidR="00074038">
        <w:rPr>
          <w:rFonts w:cs="Times New Roman"/>
          <w:bCs/>
        </w:rPr>
        <w:t xml:space="preserve"> </w:t>
      </w:r>
      <w:r w:rsidR="00D71B00">
        <w:rPr>
          <w:rFonts w:cs="Times New Roman"/>
          <w:bCs/>
        </w:rPr>
        <w:t>c</w:t>
      </w:r>
      <w:r w:rsidR="00074038">
        <w:rPr>
          <w:rFonts w:cs="Times New Roman"/>
          <w:bCs/>
        </w:rPr>
        <w:t xml:space="preserve">oncentrations </w:t>
      </w:r>
      <w:r w:rsidR="00D71B00">
        <w:rPr>
          <w:rFonts w:cs="Times New Roman"/>
          <w:bCs/>
        </w:rPr>
        <w:t xml:space="preserve">of inorganic nitrogen and phosphorus </w:t>
      </w:r>
      <w:r w:rsidR="00D71B00">
        <w:rPr>
          <w:rFonts w:cs="Times New Roman"/>
        </w:rPr>
        <w:t>(</w:t>
      </w:r>
      <w:r w:rsidR="00D71B00" w:rsidRPr="00B0285E">
        <w:rPr>
          <w:rFonts w:cs="Times New Roman"/>
          <w:b/>
        </w:rPr>
        <w:t>Fig. S</w:t>
      </w:r>
      <w:r w:rsidR="00D30635">
        <w:rPr>
          <w:rFonts w:cs="Times New Roman"/>
          <w:b/>
        </w:rPr>
        <w:t>5</w:t>
      </w:r>
      <w:r w:rsidR="00D71B00">
        <w:rPr>
          <w:rFonts w:cs="Times New Roman"/>
        </w:rPr>
        <w:t>)</w:t>
      </w:r>
      <w:del w:id="184" w:author="Ginger Armbrust" w:date="2016-03-21T10:43:00Z">
        <w:r w:rsidR="00D71B00" w:rsidDel="00187B4A">
          <w:rPr>
            <w:rFonts w:cs="Times New Roman"/>
          </w:rPr>
          <w:delText>,</w:delText>
        </w:r>
      </w:del>
      <w:r w:rsidR="00D71B00">
        <w:rPr>
          <w:rFonts w:cs="Times New Roman"/>
        </w:rPr>
        <w:t xml:space="preserve"> suggest</w:t>
      </w:r>
      <w:ins w:id="185" w:author="Ginger Armbrust" w:date="2016-03-21T10:43:00Z">
        <w:r w:rsidR="00187B4A">
          <w:rPr>
            <w:rFonts w:cs="Times New Roman"/>
          </w:rPr>
          <w:t>ed</w:t>
        </w:r>
      </w:ins>
      <w:del w:id="186" w:author="Ginger Armbrust" w:date="2016-03-21T10:43:00Z">
        <w:r w:rsidR="00D71B00" w:rsidDel="00187B4A">
          <w:rPr>
            <w:rFonts w:cs="Times New Roman"/>
          </w:rPr>
          <w:delText>ing</w:delText>
        </w:r>
      </w:del>
      <w:r w:rsidR="00D71B00">
        <w:rPr>
          <w:rFonts w:cs="Times New Roman"/>
        </w:rPr>
        <w:t xml:space="preserve"> that nutrient availability </w:t>
      </w:r>
      <w:del w:id="187" w:author="Ginger Armbrust" w:date="2016-03-21T10:41:00Z">
        <w:r w:rsidR="00D71B00" w:rsidDel="00187B4A">
          <w:rPr>
            <w:rFonts w:cs="Times New Roman"/>
          </w:rPr>
          <w:delText xml:space="preserve">was </w:delText>
        </w:r>
      </w:del>
      <w:del w:id="188" w:author="Ginger Armbrust" w:date="2016-03-21T10:42:00Z">
        <w:r w:rsidR="00D71B00" w:rsidDel="00187B4A">
          <w:rPr>
            <w:rFonts w:cs="Times New Roman"/>
          </w:rPr>
          <w:delText>limit</w:delText>
        </w:r>
      </w:del>
      <w:del w:id="189" w:author="Ginger Armbrust" w:date="2016-03-21T10:41:00Z">
        <w:r w:rsidR="00D71B00" w:rsidDel="00187B4A">
          <w:rPr>
            <w:rFonts w:cs="Times New Roman"/>
          </w:rPr>
          <w:delText>ing</w:delText>
        </w:r>
      </w:del>
      <w:ins w:id="190" w:author="Ginger Armbrust" w:date="2016-03-21T10:42:00Z">
        <w:r w:rsidR="00187B4A">
          <w:rPr>
            <w:rFonts w:cs="Times New Roman"/>
          </w:rPr>
          <w:t>control</w:t>
        </w:r>
      </w:ins>
      <w:ins w:id="191" w:author="Ginger Armbrust" w:date="2016-03-21T10:44:00Z">
        <w:r w:rsidR="00187B4A">
          <w:rPr>
            <w:rFonts w:cs="Times New Roman"/>
          </w:rPr>
          <w:t>l</w:t>
        </w:r>
      </w:ins>
      <w:ins w:id="192" w:author="Ginger Armbrust" w:date="2016-03-21T10:42:00Z">
        <w:r w:rsidR="00187B4A">
          <w:rPr>
            <w:rFonts w:cs="Times New Roman"/>
          </w:rPr>
          <w:t>ed</w:t>
        </w:r>
      </w:ins>
      <w:r w:rsidR="00D71B00">
        <w:rPr>
          <w:rFonts w:cs="Times New Roman"/>
        </w:rPr>
        <w:t xml:space="preserve"> </w:t>
      </w:r>
      <w:del w:id="193" w:author="Ginger Armbrust" w:date="2016-03-21T10:42:00Z">
        <w:r w:rsidR="00D71B00" w:rsidDel="00187B4A">
          <w:rPr>
            <w:rFonts w:cs="Times New Roman"/>
          </w:rPr>
          <w:delText xml:space="preserve">the </w:delText>
        </w:r>
      </w:del>
      <w:del w:id="194" w:author="Ginger Armbrust" w:date="2016-03-21T10:41:00Z">
        <w:r w:rsidR="00D71B00" w:rsidDel="00187B4A">
          <w:rPr>
            <w:rFonts w:cs="Times New Roman"/>
          </w:rPr>
          <w:delText xml:space="preserve">growth </w:delText>
        </w:r>
      </w:del>
      <w:ins w:id="195" w:author="Ginger Armbrust" w:date="2016-03-21T10:41:00Z">
        <w:r w:rsidR="00187B4A">
          <w:rPr>
            <w:rFonts w:cs="Times New Roman"/>
          </w:rPr>
          <w:t>division rate</w:t>
        </w:r>
      </w:ins>
      <w:ins w:id="196" w:author="Ginger Armbrust" w:date="2016-03-21T10:42:00Z">
        <w:r w:rsidR="00187B4A">
          <w:rPr>
            <w:rFonts w:cs="Times New Roman"/>
          </w:rPr>
          <w:t>s of</w:t>
        </w:r>
      </w:ins>
      <w:ins w:id="197" w:author="Ginger Armbrust" w:date="2016-03-21T10:41:00Z">
        <w:r w:rsidR="00187B4A">
          <w:rPr>
            <w:rFonts w:cs="Times New Roman"/>
          </w:rPr>
          <w:t xml:space="preserve"> </w:t>
        </w:r>
      </w:ins>
      <w:r w:rsidR="00D71B00" w:rsidRPr="00FC5E5F">
        <w:rPr>
          <w:rFonts w:cs="Times New Roman"/>
          <w:i/>
        </w:rPr>
        <w:t>T</w:t>
      </w:r>
      <w:r w:rsidR="00D71B00">
        <w:rPr>
          <w:rFonts w:cs="Times New Roman"/>
          <w:i/>
        </w:rPr>
        <w:t>.</w:t>
      </w:r>
      <w:r w:rsidR="00D71B00" w:rsidRPr="00FC5E5F">
        <w:rPr>
          <w:rFonts w:cs="Times New Roman"/>
          <w:i/>
        </w:rPr>
        <w:t xml:space="preserve"> amphioxeia</w:t>
      </w:r>
      <w:r w:rsidR="00D71B00">
        <w:rPr>
          <w:rFonts w:cs="Times New Roman"/>
          <w:i/>
        </w:rPr>
        <w:t xml:space="preserve"> </w:t>
      </w:r>
      <w:r w:rsidR="00D71B00">
        <w:rPr>
          <w:rFonts w:cs="Times New Roman"/>
        </w:rPr>
        <w:t xml:space="preserve">during the survey. </w:t>
      </w:r>
      <w:r w:rsidR="00D91022">
        <w:rPr>
          <w:rFonts w:cs="Times New Roman"/>
        </w:rPr>
        <w:t xml:space="preserve">The potential effect of nutrient availability on </w:t>
      </w:r>
      <w:r w:rsidR="00D91022" w:rsidRPr="00FC5E5F">
        <w:rPr>
          <w:rFonts w:cs="Times New Roman"/>
          <w:i/>
        </w:rPr>
        <w:t>T</w:t>
      </w:r>
      <w:r w:rsidR="00D91022">
        <w:rPr>
          <w:rFonts w:cs="Times New Roman"/>
          <w:i/>
        </w:rPr>
        <w:t>.</w:t>
      </w:r>
      <w:r w:rsidR="00D91022" w:rsidRPr="00FC5E5F">
        <w:rPr>
          <w:rFonts w:cs="Times New Roman"/>
          <w:i/>
        </w:rPr>
        <w:t xml:space="preserve"> amphioxeia</w:t>
      </w:r>
      <w:r w:rsidR="00D91022">
        <w:rPr>
          <w:rFonts w:cs="Times New Roman"/>
          <w:i/>
        </w:rPr>
        <w:t xml:space="preserve"> </w:t>
      </w:r>
      <w:r w:rsidR="00D91022">
        <w:rPr>
          <w:rFonts w:cs="Times New Roman"/>
        </w:rPr>
        <w:t>growth is unexpected i</w:t>
      </w:r>
      <w:r w:rsidR="00D91022" w:rsidRPr="00FC5E5F">
        <w:rPr>
          <w:rFonts w:cs="Times New Roman"/>
        </w:rPr>
        <w:t xml:space="preserve">n the turbid waters of the Columbia River </w:t>
      </w:r>
      <w:r w:rsidR="00D91022">
        <w:rPr>
          <w:rFonts w:cs="Times New Roman"/>
        </w:rPr>
        <w:t>e</w:t>
      </w:r>
      <w:r w:rsidR="00D91022" w:rsidRPr="00FC5E5F">
        <w:rPr>
          <w:rFonts w:cs="Times New Roman"/>
        </w:rPr>
        <w:t xml:space="preserve">stuary, </w:t>
      </w:r>
      <w:r w:rsidR="00D91022">
        <w:rPr>
          <w:rFonts w:cs="Times New Roman"/>
        </w:rPr>
        <w:t xml:space="preserve">where </w:t>
      </w:r>
      <w:r w:rsidR="00D91022" w:rsidRPr="00FC5E5F">
        <w:rPr>
          <w:rFonts w:cs="Times New Roman"/>
        </w:rPr>
        <w:t xml:space="preserve">light is generally considered to be </w:t>
      </w:r>
      <w:r w:rsidR="00D91022">
        <w:rPr>
          <w:rFonts w:cs="Times New Roman"/>
        </w:rPr>
        <w:t>an important factor</w:t>
      </w:r>
      <w:r w:rsidR="00D91022" w:rsidRPr="00FC5E5F">
        <w:rPr>
          <w:rFonts w:cs="Times New Roman"/>
        </w:rPr>
        <w:t xml:space="preserve"> limiting phytoplankton growth </w:t>
      </w:r>
      <w:r w:rsidR="00D91022">
        <w:rPr>
          <w:rFonts w:cs="Times New Roman"/>
        </w:rPr>
        <w:fldChar w:fldCharType="begin"/>
      </w:r>
      <w:r w:rsidR="002C4D0A">
        <w:rPr>
          <w:rFonts w:cs="Times New Roman"/>
        </w:rPr>
        <w:instrText xml:space="preserve"> ADDIN PAPERS2_CITATIONS &lt;citation&gt;&lt;uuid&gt;940AEA94-1CC3-49AA-80D2-DD0363739FA1&lt;/uuid&gt;&lt;priority&gt;28&lt;/priority&gt;&lt;publications&gt;&lt;publication&gt;&lt;volume&gt;25&lt;/volume&gt;&lt;publication_date&gt;99199000001200000000200000&lt;/publication_date&gt;&lt;number&gt;1–4&lt;/number&gt;&lt;startpage&gt;175&lt;/startpage&gt;&lt;title&gt;Primary production, plant and detrital biomass, and particle transport in the Columbia River Estuary&lt;/title&gt;&lt;uuid&gt;952362CC-0048-4077-838E-164E929FD354&lt;/uuid&gt;&lt;subtype&gt;400&lt;/subtype&gt;&lt;endpage&gt;210&lt;/endpage&gt;&lt;type&gt;400&lt;/type&gt;&lt;url&gt;http://www.sciencedirect.com/science/article/pii/007966119090007O&lt;/url&gt;&lt;bundle&gt;&lt;publication&gt;&lt;title&gt;Progress in Oceanography&lt;/title&gt;&lt;type&gt;-100&lt;/type&gt;&lt;subtype&gt;-100&lt;/subtype&gt;&lt;uuid&gt;B2D0D900-0A72-476D-B22E-664783210A1C&lt;/uuid&gt;&lt;/publication&gt;&lt;/bundle&gt;&lt;authors&gt;&lt;author&gt;&lt;firstName&gt;Lawrence&lt;/firstName&gt;&lt;middleNames&gt;F&lt;/middleNames&gt;&lt;lastName&gt;Small&lt;/lastName&gt;&lt;/author&gt;&lt;author&gt;&lt;firstName&gt;C&lt;/firstName&gt;&lt;middleNames&gt;David&lt;/middleNames&gt;&lt;lastName&gt;McIntire&lt;/lastName&gt;&lt;/author&gt;&lt;author&gt;&lt;firstName&gt;Keith&lt;/firstName&gt;&lt;middleNames&gt;B&lt;/middleNames&gt;&lt;lastName&gt;MacDonald&lt;/lastName&gt;&lt;/author&gt;&lt;author&gt;&lt;firstName&gt;J&lt;/firstName&gt;&lt;middleNames&gt;Ruben&lt;/middleNames&gt;&lt;lastName&gt;Lara-Lara&lt;/lastName&gt;&lt;/author&gt;&lt;author&gt;&lt;firstName&gt;Bruce&lt;/firstName&gt;&lt;middleNames&gt;E&lt;/middleNames&gt;&lt;lastName&gt;Frey&lt;/lastName&gt;&lt;/author&gt;&lt;author&gt;&lt;firstName&gt;Michael&lt;/firstName&gt;&lt;middleNames&gt;C&lt;/middleNames&gt;&lt;lastName&gt;Amspoker&lt;/lastName&gt;&lt;/author&gt;&lt;author&gt;&lt;firstName&gt;Ted&lt;/firstName&gt;&lt;lastName&gt;Win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(Small et al. 1990)</w:t>
      </w:r>
      <w:r w:rsidR="00D91022">
        <w:rPr>
          <w:rFonts w:cs="Times New Roman"/>
        </w:rPr>
        <w:fldChar w:fldCharType="end"/>
      </w:r>
      <w:r w:rsidR="00D91022">
        <w:rPr>
          <w:rFonts w:cs="Times New Roman"/>
        </w:rPr>
        <w:t>.</w:t>
      </w:r>
      <w:r w:rsidR="00D91022" w:rsidRPr="00FC5E5F">
        <w:rPr>
          <w:rFonts w:cs="Times New Roman"/>
        </w:rPr>
        <w:t xml:space="preserve"> </w:t>
      </w:r>
      <w:r w:rsidR="00D91022">
        <w:rPr>
          <w:rFonts w:cs="Times New Roman"/>
        </w:rPr>
        <w:t>No significant correlation between</w:t>
      </w:r>
      <w:r w:rsidR="00D91022" w:rsidRPr="00D5420F">
        <w:rPr>
          <w:rFonts w:cs="Times New Roman"/>
        </w:rPr>
        <w:t xml:space="preserve"> </w:t>
      </w:r>
      <w:r w:rsidR="00D91022">
        <w:rPr>
          <w:rFonts w:cs="Times New Roman"/>
        </w:rPr>
        <w:t xml:space="preserve">irradiance and </w:t>
      </w:r>
      <w:r w:rsidR="00D91022" w:rsidRPr="00FC5E5F">
        <w:rPr>
          <w:rFonts w:cs="Times New Roman"/>
          <w:bCs/>
          <w:i/>
        </w:rPr>
        <w:t>T</w:t>
      </w:r>
      <w:r w:rsidR="00D91022">
        <w:rPr>
          <w:rFonts w:cs="Times New Roman"/>
          <w:bCs/>
          <w:i/>
        </w:rPr>
        <w:t>.</w:t>
      </w:r>
      <w:r w:rsidR="00D91022" w:rsidRPr="00FC5E5F">
        <w:rPr>
          <w:rFonts w:cs="Times New Roman"/>
          <w:bCs/>
          <w:i/>
        </w:rPr>
        <w:t xml:space="preserve"> </w:t>
      </w:r>
      <w:r w:rsidR="00D91022">
        <w:rPr>
          <w:rFonts w:cs="Times New Roman"/>
          <w:bCs/>
          <w:i/>
        </w:rPr>
        <w:t>amphio</w:t>
      </w:r>
      <w:r w:rsidR="00D91022" w:rsidRPr="00FC5E5F">
        <w:rPr>
          <w:rFonts w:cs="Times New Roman"/>
          <w:bCs/>
          <w:i/>
        </w:rPr>
        <w:t>x</w:t>
      </w:r>
      <w:r w:rsidR="00D91022">
        <w:rPr>
          <w:rFonts w:cs="Times New Roman"/>
          <w:bCs/>
          <w:i/>
        </w:rPr>
        <w:t>ei</w:t>
      </w:r>
      <w:r w:rsidR="00D91022" w:rsidRPr="00FC5E5F">
        <w:rPr>
          <w:rFonts w:cs="Times New Roman"/>
          <w:bCs/>
          <w:i/>
        </w:rPr>
        <w:t>a</w:t>
      </w:r>
      <w:r w:rsidR="00D91022">
        <w:rPr>
          <w:rFonts w:cs="Times New Roman"/>
        </w:rPr>
        <w:t xml:space="preserve"> division rates was observed during the survey (data not shown), which support</w:t>
      </w:r>
      <w:ins w:id="198" w:author="Ginger Armbrust" w:date="2016-03-21T10:42:00Z">
        <w:r w:rsidR="00187B4A">
          <w:rPr>
            <w:rFonts w:cs="Times New Roman"/>
          </w:rPr>
          <w:t>s</w:t>
        </w:r>
      </w:ins>
      <w:r w:rsidR="00D91022">
        <w:rPr>
          <w:rFonts w:cs="Times New Roman"/>
        </w:rPr>
        <w:t xml:space="preserve"> previous studies that hypothesized that the</w:t>
      </w:r>
      <w:r w:rsidR="00D91022" w:rsidRPr="00FC5E5F">
        <w:rPr>
          <w:rFonts w:cs="Times New Roman"/>
        </w:rPr>
        <w:t xml:space="preserve"> photosyn</w:t>
      </w:r>
      <w:r w:rsidR="00D91022">
        <w:rPr>
          <w:rFonts w:cs="Times New Roman"/>
        </w:rPr>
        <w:t>thetic machinery of cryptophytes is</w:t>
      </w:r>
      <w:r w:rsidR="00D91022" w:rsidRPr="00FC5E5F">
        <w:rPr>
          <w:rFonts w:cs="Times New Roman"/>
        </w:rPr>
        <w:t xml:space="preserve"> well adapted to </w:t>
      </w:r>
      <w:r w:rsidR="00D91022">
        <w:rPr>
          <w:rFonts w:cs="Times New Roman"/>
        </w:rPr>
        <w:t xml:space="preserve">low-light </w:t>
      </w:r>
      <w:r w:rsidR="00D91022" w:rsidRPr="00FC5E5F">
        <w:rPr>
          <w:rFonts w:cs="Times New Roman"/>
        </w:rPr>
        <w:t>co</w:t>
      </w:r>
      <w:r w:rsidR="00D91022">
        <w:rPr>
          <w:rFonts w:cs="Times New Roman"/>
        </w:rPr>
        <w:t xml:space="preserve">nditions </w:t>
      </w:r>
      <w:r w:rsidR="00D91022">
        <w:rPr>
          <w:rFonts w:cs="Times New Roman"/>
        </w:rPr>
        <w:fldChar w:fldCharType="begin"/>
      </w:r>
      <w:r w:rsidR="002C4D0A">
        <w:rPr>
          <w:rFonts w:cs="Times New Roman"/>
        </w:rPr>
        <w:instrText xml:space="preserve"> ADDIN PAPERS2_CITATIONS &lt;citation&gt;&lt;uuid&gt;7327D88A-3759-48DD-9231-B891A00EE3C6&lt;/uuid&gt;&lt;priority&gt;29&lt;/priority&gt;&lt;publications&gt;&lt;publication&gt;&lt;uuid&gt;4F4EB65E-3E2A-43EA-AE2A-E020D349FA77&lt;/uuid&gt;&lt;volume&gt;109&lt;/volume&gt;&lt;doi&gt;10.1029/2002JC001575&lt;/doi&gt;&lt;startpage&gt;C10S15&lt;/startpage&gt;&lt;publication_date&gt;99200410001200000000220000&lt;/publication_date&gt;&lt;url&gt;http://adsabs.harvard.edu/cgi-bin/nph-data_query?bibcode=2004JGRC..10910S15B&amp;amp;link_type=EJOURNAL&lt;/url&gt;&lt;citekey&gt;2004JGRC..10910S15B&lt;/citekey&gt;&lt;type&gt;400&lt;/type&gt;&lt;title&gt;Impacts of a recurrent resuspension event and variable phytoplankton community composition on remote sensing reflectance&lt;/title&gt;&lt;institution&gt;School of Marine Sciences, University of Maine, Orono, Maine, USA&lt;/institution&gt;&lt;number&gt;C&lt;/number&gt;&lt;subtype&gt;400&lt;/subtype&gt;&lt;bundle&gt;&lt;publication&gt;&lt;url&gt;http://onlinelibrary.wiley.com&lt;/url&gt;&lt;title&gt;Journal of Geophysical Research-Oceans&lt;/title&gt;&lt;type&gt;-100&lt;/type&gt;&lt;subtype&gt;-100&lt;/subtype&gt;&lt;uuid&gt;CDB112D2-CD6C-4A90-A854-812E84A930BF&lt;/uuid&gt;&lt;/publication&gt;&lt;/bundle&gt;&lt;authors&gt;&lt;author&gt;&lt;firstName&gt;Trisha&lt;/firstName&gt;&lt;lastName&gt;Bergmann&lt;/lastName&gt;&lt;/author&gt;&lt;author&gt;&lt;firstName&gt;Gary&lt;/firstName&gt;&lt;lastName&gt;Fahnenstiel&lt;/lastName&gt;&lt;/author&gt;&lt;author&gt;&lt;firstName&gt;Steven&lt;/firstName&gt;&lt;lastName&gt;Lohrenz&lt;/lastName&gt;&lt;/author&gt;&lt;author&gt;&lt;firstName&gt;David&lt;/firstName&gt;&lt;lastName&gt;Millie&lt;/lastName&gt;&lt;/author&gt;&lt;author&gt;&lt;firstName&gt;Oscar&lt;/firstName&gt;&lt;lastName&gt;Schofield&lt;/lastName&gt;&lt;/author&gt;&lt;/authors&gt;&lt;/publication&gt;&lt;/publications&gt;&lt;cites&gt;&lt;/cites&gt;&lt;/citation&gt;</w:instrText>
      </w:r>
      <w:r w:rsidR="00D91022">
        <w:rPr>
          <w:rFonts w:cs="Times New Roman"/>
        </w:rPr>
        <w:fldChar w:fldCharType="separate"/>
      </w:r>
      <w:r w:rsidR="00D91022">
        <w:rPr>
          <w:rFonts w:eastAsiaTheme="minorEastAsia" w:cs="Times New Roman"/>
          <w:color w:val="auto"/>
          <w:lang w:eastAsia="en-US" w:bidi="ar-SA"/>
        </w:rPr>
        <w:t>(Bergmann et al. 2004)</w:t>
      </w:r>
      <w:r w:rsidR="00D91022">
        <w:rPr>
          <w:rFonts w:cs="Times New Roman"/>
        </w:rPr>
        <w:fldChar w:fldCharType="end"/>
      </w:r>
      <w:r w:rsidR="00D91022">
        <w:rPr>
          <w:rFonts w:cs="Times New Roman"/>
        </w:rPr>
        <w:t xml:space="preserve">. </w:t>
      </w:r>
    </w:p>
    <w:p w14:paraId="39000EFF" w14:textId="319561E2" w:rsidR="008D5305" w:rsidRDefault="008D5305" w:rsidP="003218A1">
      <w:pPr>
        <w:spacing w:line="480" w:lineRule="auto"/>
        <w:ind w:firstLine="288"/>
        <w:rPr>
          <w:rFonts w:cs="Times New Roman"/>
          <w:b/>
        </w:rPr>
      </w:pPr>
    </w:p>
    <w:p w14:paraId="524C16E4" w14:textId="461B7EA0" w:rsidR="008D5305" w:rsidRPr="0012451E" w:rsidRDefault="008D5305" w:rsidP="003218A1">
      <w:pPr>
        <w:spacing w:line="480" w:lineRule="auto"/>
        <w:ind w:firstLine="288"/>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202D7C6E" w14:textId="2A459745" w:rsidR="003C54C0" w:rsidRDefault="00ED1E71" w:rsidP="003C54C0">
      <w:pPr>
        <w:widowControl/>
        <w:tabs>
          <w:tab w:val="clear" w:pos="709"/>
        </w:tabs>
        <w:suppressAutoHyphens w:val="0"/>
        <w:spacing w:line="480" w:lineRule="auto"/>
        <w:rPr>
          <w:rFonts w:eastAsia="Calibri" w:cs="Times New Roman"/>
        </w:rPr>
      </w:pPr>
      <w:r>
        <w:rPr>
          <w:rFonts w:eastAsia="Calibri" w:cs="Times New Roman"/>
        </w:rPr>
        <w:t xml:space="preserve">Abundances of </w:t>
      </w:r>
      <w:r w:rsidRPr="00F51FF4">
        <w:rPr>
          <w:rFonts w:cs="Times New Roman"/>
          <w:i/>
        </w:rPr>
        <w:t xml:space="preserve">M. </w:t>
      </w:r>
      <w:r>
        <w:rPr>
          <w:rFonts w:cs="Times New Roman"/>
          <w:i/>
        </w:rPr>
        <w:t xml:space="preserve">major </w:t>
      </w:r>
      <w:r w:rsidR="003C54C0">
        <w:rPr>
          <w:rFonts w:cs="Times New Roman"/>
        </w:rPr>
        <w:t xml:space="preserve">during </w:t>
      </w:r>
      <w:del w:id="199" w:author="Ginger Armbrust" w:date="2016-03-21T10:47:00Z">
        <w:r w:rsidR="003C54C0" w:rsidDel="007A186C">
          <w:rPr>
            <w:rFonts w:cs="Times New Roman"/>
          </w:rPr>
          <w:delText xml:space="preserve">the </w:delText>
        </w:r>
      </w:del>
      <w:ins w:id="200" w:author="Ginger Armbrust" w:date="2016-03-21T10:47:00Z">
        <w:r w:rsidR="007A186C">
          <w:rPr>
            <w:rFonts w:cs="Times New Roman"/>
          </w:rPr>
          <w:t xml:space="preserve">our </w:t>
        </w:r>
      </w:ins>
      <w:r w:rsidR="003C54C0">
        <w:rPr>
          <w:rFonts w:cs="Times New Roman"/>
        </w:rPr>
        <w:t xml:space="preserve">survey </w:t>
      </w:r>
      <w:r w:rsidR="0098043F">
        <w:rPr>
          <w:rFonts w:cs="Times New Roman"/>
        </w:rPr>
        <w:t xml:space="preserve">remained low (&lt;0.3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as compared to the high number (&gt; 8 </w:t>
      </w:r>
      <w:r w:rsidR="0098043F" w:rsidRPr="00FC5E5F">
        <w:rPr>
          <w:rFonts w:cs="Times New Roman"/>
        </w:rPr>
        <w:t>x</w:t>
      </w:r>
      <w:r w:rsidR="0098043F">
        <w:rPr>
          <w:rFonts w:cs="Times New Roman"/>
        </w:rPr>
        <w:t xml:space="preserve"> </w:t>
      </w:r>
      <w:r w:rsidR="0098043F" w:rsidRPr="008A0DAC">
        <w:rPr>
          <w:rFonts w:cs="Times New Roman"/>
        </w:rPr>
        <w:t>10</w:t>
      </w:r>
      <w:r w:rsidR="0098043F" w:rsidRPr="008A0DAC">
        <w:rPr>
          <w:rFonts w:eastAsia="Calibri" w:cs="Times New Roman"/>
          <w:vertAlign w:val="superscript"/>
        </w:rPr>
        <w:t>6</w:t>
      </w:r>
      <w:r w:rsidR="0098043F" w:rsidRPr="008A0DAC">
        <w:rPr>
          <w:rFonts w:eastAsia="Calibri" w:cs="Times New Roman"/>
        </w:rPr>
        <w:t xml:space="preserve"> cells L</w:t>
      </w:r>
      <w:r w:rsidR="0098043F" w:rsidRPr="008A0DAC">
        <w:rPr>
          <w:rFonts w:eastAsia="Calibri" w:cs="Times New Roman"/>
          <w:vertAlign w:val="superscript"/>
        </w:rPr>
        <w:t>-1</w:t>
      </w:r>
      <w:r w:rsidR="0098043F">
        <w:rPr>
          <w:rFonts w:cs="Times New Roman"/>
        </w:rPr>
        <w:t xml:space="preserve">) observed at the surface (1-2 m) during red water blooms </w:t>
      </w:r>
      <w:r w:rsidR="0098043F">
        <w:rPr>
          <w:rFonts w:eastAsia="Calibri" w:cs="Times New Roman"/>
        </w:rPr>
        <w:fldChar w:fldCharType="begin"/>
      </w:r>
      <w:r w:rsidR="002C4D0A">
        <w:rPr>
          <w:rFonts w:eastAsia="Calibri" w:cs="Times New Roman"/>
        </w:rPr>
        <w:instrText xml:space="preserve"> ADDIN PAPERS2_CITATIONS &lt;citation&gt;&lt;uuid&gt;6986AF2F-FEBE-422D-9908-5BF4D2FA4EFD&lt;/uuid&gt;&lt;priority&gt;32&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98043F">
        <w:rPr>
          <w:rFonts w:eastAsia="Calibri" w:cs="Times New Roman"/>
        </w:rPr>
        <w:fldChar w:fldCharType="separate"/>
      </w:r>
      <w:r w:rsidR="00D56B26">
        <w:rPr>
          <w:rFonts w:eastAsiaTheme="minorEastAsia" w:cs="Times New Roman"/>
          <w:color w:val="auto"/>
          <w:lang w:eastAsia="en-US" w:bidi="ar-SA"/>
        </w:rPr>
        <w:t>(Peterson et al. 2013)</w:t>
      </w:r>
      <w:r w:rsidR="0098043F">
        <w:rPr>
          <w:rFonts w:eastAsia="Calibri" w:cs="Times New Roman"/>
        </w:rPr>
        <w:fldChar w:fldCharType="end"/>
      </w:r>
      <w:r w:rsidR="003C54C0">
        <w:rPr>
          <w:rFonts w:eastAsia="Calibri" w:cs="Times New Roman"/>
        </w:rPr>
        <w:t>, while a</w:t>
      </w:r>
      <w:r w:rsidR="00CE7585" w:rsidRPr="00FC5E5F">
        <w:rPr>
          <w:rFonts w:cs="Times New Roman"/>
        </w:rPr>
        <w:t xml:space="preserve">bundances of </w:t>
      </w:r>
      <w:r w:rsidR="00CE7585" w:rsidRPr="00FC5E5F">
        <w:rPr>
          <w:rFonts w:cs="Times New Roman"/>
          <w:i/>
        </w:rPr>
        <w:t>Teleaulax</w:t>
      </w:r>
      <w:r w:rsidR="00CE7585">
        <w:rPr>
          <w:rFonts w:cs="Times New Roman"/>
          <w:bCs/>
          <w:i/>
        </w:rPr>
        <w:t>-</w:t>
      </w:r>
      <w:r w:rsidR="00CE7585">
        <w:rPr>
          <w:rFonts w:cs="Times New Roman"/>
          <w:bCs/>
        </w:rPr>
        <w:t>like cryptophytes</w:t>
      </w:r>
      <w:r w:rsidR="00CE7585">
        <w:rPr>
          <w:rFonts w:cs="Times New Roman"/>
        </w:rPr>
        <w:t xml:space="preserve"> were comparable to previous year estimates in the CRE, with abundances ranging from 0.1 to 1 </w:t>
      </w:r>
      <w:r w:rsidR="00CE7585" w:rsidRPr="00FC5E5F">
        <w:rPr>
          <w:rFonts w:cs="Times New Roman"/>
        </w:rPr>
        <w:t>x</w:t>
      </w:r>
      <w:r w:rsidR="00CE7585">
        <w:rPr>
          <w:rFonts w:cs="Times New Roman"/>
        </w:rPr>
        <w:t xml:space="preserve"> </w:t>
      </w:r>
      <w:r w:rsidR="00CE7585" w:rsidRPr="008A0DAC">
        <w:rPr>
          <w:rFonts w:cs="Times New Roman"/>
        </w:rPr>
        <w:t>10</w:t>
      </w:r>
      <w:r w:rsidR="00CE7585" w:rsidRPr="008A0DAC">
        <w:rPr>
          <w:rFonts w:eastAsia="Calibri" w:cs="Times New Roman"/>
          <w:vertAlign w:val="superscript"/>
        </w:rPr>
        <w:t>6</w:t>
      </w:r>
      <w:r w:rsidR="00CE7585" w:rsidRPr="008A0DAC">
        <w:rPr>
          <w:rFonts w:eastAsia="Calibri" w:cs="Times New Roman"/>
        </w:rPr>
        <w:t xml:space="preserve"> cells L</w:t>
      </w:r>
      <w:r w:rsidR="00CE7585" w:rsidRPr="008A0DAC">
        <w:rPr>
          <w:rFonts w:eastAsia="Calibri" w:cs="Times New Roman"/>
          <w:vertAlign w:val="superscript"/>
        </w:rPr>
        <w:t>-1</w:t>
      </w:r>
      <w:r w:rsidR="00CE7585">
        <w:rPr>
          <w:rFonts w:eastAsia="Calibri" w:cs="Times New Roman"/>
        </w:rPr>
        <w:t xml:space="preserve"> </w:t>
      </w:r>
      <w:commentRangeStart w:id="201"/>
      <w:r w:rsidR="00CE7585">
        <w:rPr>
          <w:rFonts w:eastAsia="Calibri" w:cs="Times New Roman"/>
        </w:rPr>
        <w:fldChar w:fldCharType="begin"/>
      </w:r>
      <w:r w:rsidR="00CE7585">
        <w:rPr>
          <w:rFonts w:eastAsia="Calibri" w:cs="Times New Roman"/>
        </w:rPr>
        <w:instrText xml:space="preserve"> ADDIN PAPERS2_CITATIONS &lt;citation&gt;&lt;uuid&gt;B64F06EA-B3D3-4561-8BD7-575AFDE41357&lt;/uuid&gt;&lt;priority&gt;31&lt;/priority&gt;&lt;publications&gt;&lt;publication&gt;&lt;volume&gt;68&lt;/volume&gt;&lt;publication_date&gt;99201301291200000000222000&lt;/publication_date&gt;&lt;number&gt;2&lt;/number&gt;&lt;doi&gt;10.3354/ame01598&lt;/doi&gt;&lt;startpage&gt;117&lt;/startpage&gt;&lt;title&gt;Associations between Mesodinium rubrum and cryptophyte algae in the Columbia River estuary&lt;/title&gt;&lt;uuid&gt;C32C56BC-190E-4EBF-8280-5D53C357FFCE&lt;/uuid&gt;&lt;subtype&gt;400&lt;/subtype&gt;&lt;endpage&gt;130&lt;/endpage&gt;&lt;type&gt;400&lt;/type&gt;&lt;url&gt;http://www.int-res.com/abstracts/ame/v68/n2/p117-130/&lt;/url&gt;&lt;bundle&gt;&lt;publication&gt;&lt;publisher&gt;Inter-Research&lt;/publisher&gt;&lt;url&gt;http://www.int-res.com&lt;/url&gt;&lt;title&gt;Aquatic Microbial Ecology&lt;/title&gt;&lt;type&gt;-100&lt;/type&gt;&lt;subtype&gt;-100&lt;/subtype&gt;&lt;uuid&gt;29A8234E-14DC-4DB5-8972-C4437D7C2841&lt;/uuid&gt;&lt;/publication&gt;&lt;/bundle&gt;&lt;authors&gt;&lt;author&gt;&lt;firstName&gt;T.D.&lt;/firstName&gt;&lt;lastName&gt;Peterson&lt;/lastName&gt;&lt;/author&gt;&lt;author&gt;&lt;firstName&gt;R&lt;/firstName&gt;&lt;middleNames&gt;L&lt;/middleNames&gt;&lt;lastName&gt;Golda&lt;/lastName&gt;&lt;/author&gt;&lt;author&gt;&lt;firstName&gt;M&lt;/firstName&gt;&lt;middleNames&gt;L&lt;/middleNames&gt;&lt;lastName&gt;Garcia&lt;/lastName&gt;&lt;/author&gt;&lt;author&gt;&lt;firstName&gt;B&lt;/firstName&gt;&lt;lastName&gt;Li&lt;/lastName&gt;&lt;/author&gt;&lt;author&gt;&lt;firstName&gt;M&lt;/firstName&gt;&lt;middleNames&gt;A&lt;/middleNames&gt;&lt;lastName&gt;Maier&lt;/lastName&gt;&lt;/author&gt;&lt;author&gt;&lt;firstName&gt;J&lt;/firstName&gt;&lt;middleNames&gt;A&lt;/middleNames&gt;&lt;lastName&gt;Needoba&lt;/lastName&gt;&lt;/author&gt;&lt;author&gt;&lt;firstName&gt;P&lt;/firstName&gt;&lt;lastName&gt;Zuber&lt;/lastName&gt;&lt;/author&gt;&lt;/authors&gt;&lt;/publication&gt;&lt;/publications&gt;&lt;cites&gt;&lt;/cites&gt;&lt;/citation&gt;</w:instrText>
      </w:r>
      <w:r w:rsidR="00CE7585">
        <w:rPr>
          <w:rFonts w:eastAsia="Calibri" w:cs="Times New Roman"/>
        </w:rPr>
        <w:fldChar w:fldCharType="separate"/>
      </w:r>
      <w:r w:rsidR="00CE7585">
        <w:rPr>
          <w:rFonts w:eastAsiaTheme="minorEastAsia" w:cs="Times New Roman"/>
          <w:color w:val="auto"/>
          <w:lang w:eastAsia="en-US" w:bidi="ar-SA"/>
        </w:rPr>
        <w:t>(Peterson et al. 2013)</w:t>
      </w:r>
      <w:r w:rsidR="00CE7585">
        <w:rPr>
          <w:rFonts w:eastAsia="Calibri" w:cs="Times New Roman"/>
        </w:rPr>
        <w:fldChar w:fldCharType="end"/>
      </w:r>
      <w:commentRangeEnd w:id="201"/>
      <w:r w:rsidR="007A186C">
        <w:rPr>
          <w:rStyle w:val="CommentReference"/>
        </w:rPr>
        <w:commentReference w:id="201"/>
      </w:r>
      <w:r w:rsidR="00CE7585">
        <w:rPr>
          <w:rFonts w:eastAsia="Calibri" w:cs="Times New Roman"/>
        </w:rPr>
        <w:t>.</w:t>
      </w:r>
      <w:r w:rsidR="003C54C0" w:rsidRPr="003C54C0">
        <w:rPr>
          <w:rFonts w:eastAsia="Calibri" w:cs="Times New Roman"/>
        </w:rPr>
        <w:t xml:space="preserve"> </w:t>
      </w:r>
      <w:r w:rsidR="003C54C0">
        <w:rPr>
          <w:rFonts w:eastAsia="Calibri" w:cs="Times New Roman"/>
        </w:rPr>
        <w:t>During the first week before the start of the survey, chlorophyll a concentrations declined abruptly to values one order of magnitude lower than those previously observed during red water blooms (</w:t>
      </w:r>
      <w:proofErr w:type="spellStart"/>
      <w:r w:rsidR="003C54C0">
        <w:rPr>
          <w:rFonts w:eastAsia="Calibri" w:cs="Times New Roman"/>
        </w:rPr>
        <w:t>Herfort</w:t>
      </w:r>
      <w:proofErr w:type="spellEnd"/>
      <w:r w:rsidR="003C54C0">
        <w:rPr>
          <w:rFonts w:eastAsia="Calibri" w:cs="Times New Roman"/>
        </w:rPr>
        <w:t xml:space="preserve"> et al. 2012). These result</w:t>
      </w:r>
      <w:ins w:id="202" w:author="Ginger Armbrust" w:date="2016-03-21T10:49:00Z">
        <w:r w:rsidR="007A186C">
          <w:rPr>
            <w:rFonts w:eastAsia="Calibri" w:cs="Times New Roman"/>
          </w:rPr>
          <w:t>s</w:t>
        </w:r>
      </w:ins>
      <w:r w:rsidR="003C54C0">
        <w:rPr>
          <w:rFonts w:eastAsia="Calibri" w:cs="Times New Roman"/>
        </w:rPr>
        <w:t xml:space="preserve"> suggest that the survey took place during the decline of the red water </w:t>
      </w:r>
      <w:commentRangeStart w:id="203"/>
      <w:r w:rsidR="003C54C0">
        <w:rPr>
          <w:rFonts w:eastAsia="Calibri" w:cs="Times New Roman"/>
        </w:rPr>
        <w:t>blooms</w:t>
      </w:r>
      <w:commentRangeEnd w:id="203"/>
      <w:r w:rsidR="007A186C">
        <w:rPr>
          <w:rStyle w:val="CommentReference"/>
        </w:rPr>
        <w:commentReference w:id="203"/>
      </w:r>
      <w:r w:rsidR="003C54C0">
        <w:rPr>
          <w:rFonts w:eastAsia="Calibri" w:cs="Times New Roman"/>
        </w:rPr>
        <w:t>.</w:t>
      </w:r>
    </w:p>
    <w:p w14:paraId="0D70F193" w14:textId="2691F66D" w:rsidR="00A62B51" w:rsidRPr="00922D6A" w:rsidRDefault="003C54C0" w:rsidP="00922D6A">
      <w:pPr>
        <w:widowControl/>
        <w:tabs>
          <w:tab w:val="clear" w:pos="709"/>
        </w:tabs>
        <w:suppressAutoHyphens w:val="0"/>
        <w:spacing w:line="480" w:lineRule="auto"/>
        <w:ind w:firstLine="288"/>
        <w:rPr>
          <w:rFonts w:eastAsia="Calibri" w:cs="Times New Roman"/>
        </w:rPr>
      </w:pPr>
      <w:r>
        <w:rPr>
          <w:rFonts w:eastAsia="Calibri" w:cs="Times New Roman"/>
        </w:rPr>
        <w:t>T</w:t>
      </w:r>
      <w:r w:rsidR="0098043F">
        <w:rPr>
          <w:rFonts w:eastAsia="Calibri" w:cs="Times New Roman"/>
        </w:rPr>
        <w:t xml:space="preserve">he strong correlation between </w:t>
      </w:r>
      <w:r w:rsidR="0098043F" w:rsidRPr="00FC5E5F">
        <w:rPr>
          <w:rFonts w:cs="Times New Roman"/>
          <w:i/>
        </w:rPr>
        <w:t>Teleaulax</w:t>
      </w:r>
      <w:r w:rsidR="0098043F">
        <w:rPr>
          <w:rFonts w:cs="Times New Roman"/>
          <w:bCs/>
          <w:i/>
        </w:rPr>
        <w:t>-</w:t>
      </w:r>
      <w:r w:rsidR="0098043F">
        <w:rPr>
          <w:rFonts w:cs="Times New Roman"/>
          <w:bCs/>
        </w:rPr>
        <w:t>like cryptophytes</w:t>
      </w:r>
      <w:r w:rsidR="0098043F">
        <w:rPr>
          <w:rFonts w:cs="Times New Roman"/>
        </w:rPr>
        <w:t xml:space="preserve"> and </w:t>
      </w:r>
      <w:r w:rsidR="0098043F" w:rsidRPr="00F51FF4">
        <w:rPr>
          <w:rFonts w:cs="Times New Roman"/>
          <w:i/>
        </w:rPr>
        <w:t xml:space="preserve">M. </w:t>
      </w:r>
      <w:r w:rsidR="0098043F">
        <w:rPr>
          <w:rFonts w:cs="Times New Roman"/>
          <w:i/>
        </w:rPr>
        <w:t xml:space="preserve">major </w:t>
      </w:r>
      <w:r w:rsidR="0098043F">
        <w:rPr>
          <w:rFonts w:cs="Times New Roman"/>
        </w:rPr>
        <w:t>abundances suggest</w:t>
      </w:r>
      <w:r>
        <w:rPr>
          <w:rFonts w:cs="Times New Roman"/>
        </w:rPr>
        <w:t>s</w:t>
      </w:r>
      <w:r w:rsidR="0098043F">
        <w:rPr>
          <w:rFonts w:cs="Times New Roman"/>
        </w:rPr>
        <w:t xml:space="preserve"> a </w:t>
      </w:r>
      <w:proofErr w:type="spellStart"/>
      <w:r w:rsidR="008C5550">
        <w:rPr>
          <w:rFonts w:cs="Times New Roman"/>
        </w:rPr>
        <w:t>tighly</w:t>
      </w:r>
      <w:proofErr w:type="spellEnd"/>
      <w:r w:rsidR="008C5550">
        <w:rPr>
          <w:rFonts w:cs="Times New Roman"/>
        </w:rPr>
        <w:t xml:space="preserve"> coupled predator-prey </w:t>
      </w:r>
      <w:commentRangeStart w:id="204"/>
      <w:r w:rsidR="008C5550">
        <w:rPr>
          <w:rFonts w:cs="Times New Roman"/>
        </w:rPr>
        <w:t>relationships</w:t>
      </w:r>
      <w:commentRangeEnd w:id="204"/>
      <w:r w:rsidR="00A66A97">
        <w:rPr>
          <w:rStyle w:val="CommentReference"/>
        </w:rPr>
        <w:commentReference w:id="204"/>
      </w:r>
      <w:r w:rsidR="0098043F">
        <w:rPr>
          <w:rFonts w:cs="Times New Roman"/>
        </w:rPr>
        <w:t>.</w:t>
      </w:r>
      <w:r w:rsidR="0098043F">
        <w:rPr>
          <w:rFonts w:eastAsia="Calibri" w:cs="Times New Roman"/>
        </w:rPr>
        <w:t xml:space="preserve"> </w:t>
      </w:r>
      <w:r w:rsidR="008D5305">
        <w:rPr>
          <w:rFonts w:cs="Times New Roman"/>
        </w:rPr>
        <w:t xml:space="preserve">Assuming </w:t>
      </w:r>
      <w:r w:rsidR="008D5305" w:rsidRPr="00FC5E5F">
        <w:rPr>
          <w:rFonts w:cs="Times New Roman"/>
        </w:rPr>
        <w:t>ingestion rates between ~3.5 and 8.9 cryptophytes ciliate</w:t>
      </w:r>
      <w:r w:rsidR="008D5305" w:rsidRPr="008A0DAC">
        <w:rPr>
          <w:rFonts w:eastAsia="Calibri" w:cs="Times New Roman"/>
          <w:vertAlign w:val="superscript"/>
        </w:rPr>
        <w:t>-</w:t>
      </w:r>
      <w:r w:rsidR="008D5305" w:rsidRPr="00FC5E5F">
        <w:rPr>
          <w:rFonts w:eastAsia="Calibri" w:cs="Times New Roman"/>
        </w:rPr>
        <w:t>¹</w:t>
      </w:r>
      <w:r w:rsidR="008D5305" w:rsidRPr="00FC5E5F">
        <w:rPr>
          <w:rFonts w:cs="Times New Roman"/>
        </w:rPr>
        <w:t xml:space="preserve"> day</w:t>
      </w:r>
      <w:r w:rsidR="008D5305" w:rsidRPr="008A0DAC">
        <w:rPr>
          <w:rFonts w:eastAsia="Calibri" w:cs="Times New Roman"/>
          <w:vertAlign w:val="superscript"/>
        </w:rPr>
        <w:t>-</w:t>
      </w:r>
      <w:r w:rsidR="008D5305" w:rsidRPr="00FC5E5F">
        <w:rPr>
          <w:rFonts w:eastAsia="Calibri" w:cs="Times New Roman"/>
        </w:rPr>
        <w:t xml:space="preserve">¹ </w:t>
      </w:r>
      <w:r w:rsidR="008D5305">
        <w:rPr>
          <w:rFonts w:eastAsia="Calibri" w:cs="Times New Roman"/>
        </w:rPr>
        <w:t xml:space="preserve">by </w:t>
      </w:r>
      <w:r w:rsidR="008D5305" w:rsidRPr="00F51FF4">
        <w:rPr>
          <w:rFonts w:eastAsia="Calibri" w:cs="Times New Roman"/>
          <w:i/>
        </w:rPr>
        <w:t xml:space="preserve">M. </w:t>
      </w:r>
      <w:r w:rsidR="008D5305">
        <w:rPr>
          <w:rFonts w:eastAsia="Calibri" w:cs="Times New Roman"/>
          <w:i/>
        </w:rPr>
        <w:t>major</w:t>
      </w:r>
      <w:r w:rsidR="0073136D">
        <w:rPr>
          <w:rFonts w:eastAsia="Calibri" w:cs="Times New Roman"/>
        </w:rPr>
        <w:t xml:space="preserve">, with a minimum of ~1 cryptophyte </w:t>
      </w:r>
      <w:r w:rsidR="0073136D" w:rsidRPr="00FC5E5F">
        <w:rPr>
          <w:rFonts w:cs="Times New Roman"/>
        </w:rPr>
        <w:t>ciliate</w:t>
      </w:r>
      <w:r w:rsidR="0073136D" w:rsidRPr="008A0DAC">
        <w:rPr>
          <w:rFonts w:eastAsia="Calibri" w:cs="Times New Roman"/>
          <w:vertAlign w:val="superscript"/>
        </w:rPr>
        <w:t>-</w:t>
      </w:r>
      <w:r w:rsidR="0073136D" w:rsidRPr="00FC5E5F">
        <w:rPr>
          <w:rFonts w:eastAsia="Calibri" w:cs="Times New Roman"/>
        </w:rPr>
        <w:t>¹</w:t>
      </w:r>
      <w:r w:rsidR="0073136D" w:rsidRPr="00FC5E5F">
        <w:rPr>
          <w:rFonts w:cs="Times New Roman"/>
        </w:rPr>
        <w:t xml:space="preserve"> day</w:t>
      </w:r>
      <w:r w:rsidR="0073136D" w:rsidRPr="008A0DAC">
        <w:rPr>
          <w:rFonts w:eastAsia="Calibri" w:cs="Times New Roman"/>
          <w:vertAlign w:val="superscript"/>
        </w:rPr>
        <w:t>-</w:t>
      </w:r>
      <w:r w:rsidR="0073136D" w:rsidRPr="00FC5E5F">
        <w:rPr>
          <w:rFonts w:eastAsia="Calibri" w:cs="Times New Roman"/>
        </w:rPr>
        <w:t>¹</w:t>
      </w:r>
      <w:r w:rsidR="0073136D">
        <w:rPr>
          <w:rFonts w:eastAsia="Calibri" w:cs="Times New Roman"/>
        </w:rPr>
        <w:t xml:space="preserve"> needed for maximum growth</w:t>
      </w:r>
      <w:r w:rsidR="000254AD">
        <w:rPr>
          <w:rFonts w:eastAsia="Calibri" w:cs="Times New Roman"/>
        </w:rPr>
        <w:t xml:space="preserve"> </w:t>
      </w:r>
      <w:r w:rsidR="00B0285E">
        <w:rPr>
          <w:rFonts w:eastAsia="Calibri" w:cs="Times New Roman"/>
        </w:rPr>
        <w:fldChar w:fldCharType="begin"/>
      </w:r>
      <w:r w:rsidR="002C4D0A">
        <w:rPr>
          <w:rFonts w:eastAsia="Calibri" w:cs="Times New Roman"/>
        </w:rPr>
        <w:instrText xml:space="preserve"> ADDIN PAPERS2_CITATIONS &lt;citation&gt;&lt;uuid&gt;AA854990-14F7-4489-84FA-AADA83283E92&lt;/uuid&gt;&lt;priority&gt;33&lt;/priority&gt;&lt;publications&gt;&lt;publication&gt;&lt;volume&gt;36&lt;/volume&gt;&lt;publication_date&gt;99200400001200000000200000&lt;/publication_date&gt;&lt;doi&gt;10.3354/ame036165&lt;/doi&gt;&lt;startpage&gt;165&lt;/startpage&gt;&lt;title&gt;Ingestion of cryptophyte cells by the marine photosynthetic ciliate Mesodinium rubrum&lt;/title&gt;&lt;uuid&gt;A8DA8DC6-6C0F-4D15-BC1D-DAC73FDF8BF2&lt;/uuid&gt;&lt;subtype&gt;400&lt;/subtype&gt;&lt;endpage&gt;170&lt;/endpage&gt;&lt;type&gt;400&lt;/type&gt;&lt;url&gt;http://www.int-res.com/abstracts/ame/v36/n2/p165-170/&lt;/url&gt;&lt;bundle&gt;&lt;publication&gt;&lt;title&gt;Multiple values selected&lt;/title&gt;&lt;type&gt;-100&lt;/type&gt;&lt;subtype&gt;-100&lt;/subtype&gt;&lt;uuid&gt;3707F619-547B-4619-B317-3985CDA23707&lt;/uuid&gt;&lt;/publication&gt;&lt;/bundle&gt;&lt;authors&gt;&lt;author&gt;&lt;firstName&gt;W&lt;/firstName&gt;&lt;lastName&gt;Yih&lt;/lastName&gt;&lt;/author&gt;&lt;author&gt;&lt;firstName&gt;H&lt;/firstName&gt;&lt;middleNames&gt;S&lt;/middleNames&gt;&lt;lastName&gt;Kim&lt;/lastName&gt;&lt;/author&gt;&lt;author&gt;&lt;firstName&gt;H&lt;/firstName&gt;&lt;middleNames&gt;J&lt;/middleNames&gt;&lt;lastName&gt;Jeong&lt;/lastName&gt;&lt;/author&gt;&lt;author&gt;&lt;firstName&gt;G&lt;/firstName&gt;&lt;lastName&gt;Myung&lt;/lastName&gt;&lt;/author&gt;&lt;author&gt;&lt;firstName&gt;Y&lt;/firstName&gt;&lt;middleNames&gt;G&lt;/middleNames&gt;&lt;lastName&gt;Kim&lt;/lastName&gt;&lt;/author&gt;&lt;/authors&gt;&lt;/publication&gt;&lt;publication&gt;&lt;volume&gt;2&lt;/volume&gt;&lt;publication_date&gt;99200607001200000000220000&lt;/publication_date&gt;&lt;number&gt;3&lt;/number&gt;&lt;doi&gt;10.1080/17451000600719577&lt;/doi&gt;&lt;startpage&gt;169&lt;/startpage&gt;&lt;title&gt;The bloom-forming ciliate Mesodinium rubrumharbours a single permanent endosymbiont&lt;/title&gt;&lt;uuid&gt;AA53D0AF-3512-437D-AB39-82AADC2BC897&lt;/uuid&gt;&lt;subtype&gt;400&lt;/subtype&gt;&lt;endpage&gt;177&lt;/endpage&gt;&lt;type&gt;400&lt;/type&gt;&lt;url&gt;http://www.tandfonline.com/doi/abs/10.1080/17451000600719577&lt;/url&gt;&lt;bundle&gt;&lt;publication&gt;&lt;url&gt;http://www.tandfonline.com&lt;/url&gt;&lt;title&gt;Marine Biology Research&lt;/title&gt;&lt;type&gt;-100&lt;/type&gt;&lt;subtype&gt;-100&lt;/subtype&gt;&lt;uuid&gt;8A0EF586-8080-481F-8685-499127E29232&lt;/uuid&gt;&lt;/publication&gt;&lt;/bundle&gt;&lt;authors&gt;&lt;author&gt;&lt;firstName&gt;Per&lt;/firstName&gt;&lt;middleNames&gt;Juel&lt;/middleNames&gt;&lt;lastName&gt;Hansen&lt;/lastName&gt;&lt;/author&gt;&lt;author&gt;&lt;firstName&gt;Tom&lt;/firstName&gt;&lt;lastName&gt;Fenchel&lt;/lastName&gt;&lt;/author&gt;&lt;/authors&gt;&lt;/publication&gt;&lt;/publications&gt;&lt;cites&gt;&lt;/cites&gt;&lt;/citation&gt;</w:instrText>
      </w:r>
      <w:r w:rsidR="00B0285E">
        <w:rPr>
          <w:rFonts w:eastAsia="Calibri" w:cs="Times New Roman"/>
        </w:rPr>
        <w:fldChar w:fldCharType="separate"/>
      </w:r>
      <w:r w:rsidR="0074646E">
        <w:rPr>
          <w:rFonts w:eastAsiaTheme="minorEastAsia" w:cs="Times New Roman"/>
          <w:color w:val="auto"/>
          <w:lang w:eastAsia="en-US" w:bidi="ar-SA"/>
        </w:rPr>
        <w:t>(Yih et al. 2004, Hansen &amp; Fenchel 2006)</w:t>
      </w:r>
      <w:r w:rsidR="00B0285E">
        <w:rPr>
          <w:rFonts w:eastAsia="Calibri" w:cs="Times New Roman"/>
        </w:rPr>
        <w:fldChar w:fldCharType="end"/>
      </w:r>
      <w:r w:rsidR="008D5305">
        <w:rPr>
          <w:rFonts w:eastAsia="Calibri" w:cs="Times New Roman"/>
        </w:rPr>
        <w:t xml:space="preserve">, </w:t>
      </w:r>
      <w:r w:rsidR="000F2FA3">
        <w:rPr>
          <w:rFonts w:eastAsia="Calibri" w:cs="Times New Roman"/>
        </w:rPr>
        <w:t>the</w:t>
      </w:r>
      <w:r w:rsidR="008D5305">
        <w:rPr>
          <w:rFonts w:eastAsia="Calibri" w:cs="Times New Roman"/>
        </w:rPr>
        <w:t xml:space="preserve"> result</w:t>
      </w:r>
      <w:r w:rsidR="005C5FFF">
        <w:rPr>
          <w:rFonts w:eastAsia="Calibri" w:cs="Times New Roman"/>
        </w:rPr>
        <w:t>s</w:t>
      </w:r>
      <w:r w:rsidR="008D5305">
        <w:rPr>
          <w:rFonts w:eastAsia="Calibri" w:cs="Times New Roman"/>
        </w:rPr>
        <w:t xml:space="preserve"> </w:t>
      </w:r>
      <w:del w:id="205" w:author="Ginger Armbrust" w:date="2016-03-21T10:53:00Z">
        <w:r w:rsidR="00B31A0A" w:rsidDel="00A66A97">
          <w:rPr>
            <w:rFonts w:eastAsia="Calibri" w:cs="Times New Roman"/>
          </w:rPr>
          <w:delText>would indicate</w:delText>
        </w:r>
      </w:del>
      <w:ins w:id="206" w:author="Ginger Armbrust" w:date="2016-03-21T10:53:00Z">
        <w:r w:rsidR="00A66A97">
          <w:rPr>
            <w:rFonts w:eastAsia="Calibri" w:cs="Times New Roman"/>
          </w:rPr>
          <w:t>suggest</w:t>
        </w:r>
      </w:ins>
      <w:r w:rsidR="00B31A0A">
        <w:rPr>
          <w:rFonts w:eastAsia="Calibri" w:cs="Times New Roman"/>
        </w:rPr>
        <w:t xml:space="preserve"> </w:t>
      </w:r>
      <w:r w:rsidR="008D5305">
        <w:rPr>
          <w:rFonts w:eastAsia="Calibri" w:cs="Times New Roman"/>
        </w:rPr>
        <w:t xml:space="preserve">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8D5305">
        <w:rPr>
          <w:rFonts w:cs="Times New Roman"/>
          <w:iCs/>
        </w:rPr>
        <w:t xml:space="preserve"> </w:t>
      </w:r>
      <w:r w:rsidR="00922D6A">
        <w:rPr>
          <w:rFonts w:cs="Times New Roman"/>
          <w:iCs/>
        </w:rPr>
        <w:t xml:space="preserve">during the survey </w:t>
      </w:r>
      <w:r w:rsidR="008D5305">
        <w:rPr>
          <w:rFonts w:cs="Times New Roman"/>
          <w:iCs/>
        </w:rPr>
        <w:t xml:space="preserve">were </w:t>
      </w:r>
      <w:r w:rsidR="000254AD">
        <w:rPr>
          <w:rFonts w:cs="Times New Roman"/>
          <w:iCs/>
        </w:rPr>
        <w:t xml:space="preserve">too low to sustain </w:t>
      </w:r>
      <w:r w:rsidR="000F2FA3">
        <w:rPr>
          <w:rFonts w:cs="Times New Roman"/>
          <w:iCs/>
        </w:rPr>
        <w:t xml:space="preserve">the growth of </w:t>
      </w:r>
      <w:r w:rsidR="008D5305" w:rsidRPr="00F51FF4">
        <w:rPr>
          <w:rFonts w:cs="Times New Roman"/>
          <w:i/>
        </w:rPr>
        <w:t>M</w:t>
      </w:r>
      <w:r w:rsidR="008D5305">
        <w:rPr>
          <w:rFonts w:cs="Times New Roman"/>
          <w:i/>
        </w:rPr>
        <w:t>. major</w:t>
      </w:r>
      <w:r w:rsidR="000254AD">
        <w:rPr>
          <w:rFonts w:cs="Times New Roman"/>
        </w:rPr>
        <w:t xml:space="preserve">. </w:t>
      </w:r>
      <w:del w:id="207" w:author="Ginger Armbrust" w:date="2016-03-21T10:53:00Z">
        <w:r w:rsidR="00922D6A" w:rsidDel="00A66A97">
          <w:rPr>
            <w:rFonts w:cs="Times New Roman"/>
          </w:rPr>
          <w:delText>However, t</w:delText>
        </w:r>
        <w:r w:rsidR="00290CCD" w:rsidDel="00A66A97">
          <w:rPr>
            <w:rFonts w:cs="Times New Roman"/>
          </w:rPr>
          <w:delText>here are a</w:delText>
        </w:r>
      </w:del>
      <w:ins w:id="208" w:author="Ginger Armbrust" w:date="2016-03-21T10:53:00Z">
        <w:r w:rsidR="00A66A97">
          <w:rPr>
            <w:rFonts w:cs="Times New Roman"/>
          </w:rPr>
          <w:t>A</w:t>
        </w:r>
      </w:ins>
      <w:r w:rsidR="00290CCD">
        <w:rPr>
          <w:rFonts w:cs="Times New Roman"/>
        </w:rPr>
        <w:t xml:space="preserve"> few different </w:t>
      </w:r>
      <w:r w:rsidR="00922D6A">
        <w:rPr>
          <w:rFonts w:cs="Times New Roman"/>
        </w:rPr>
        <w:t xml:space="preserve">possible </w:t>
      </w:r>
      <w:r w:rsidR="00290CCD">
        <w:rPr>
          <w:rFonts w:cs="Times New Roman"/>
        </w:rPr>
        <w:t xml:space="preserve">phenomena </w:t>
      </w:r>
      <w:del w:id="209" w:author="Ginger Armbrust" w:date="2016-03-21T10:53:00Z">
        <w:r w:rsidR="00290CCD" w:rsidDel="00A66A97">
          <w:rPr>
            <w:rFonts w:cs="Times New Roman"/>
          </w:rPr>
          <w:delText xml:space="preserve">that </w:delText>
        </w:r>
      </w:del>
      <w:r w:rsidR="00290CCD">
        <w:rPr>
          <w:rFonts w:cs="Times New Roman"/>
        </w:rPr>
        <w:t xml:space="preserve">could </w:t>
      </w:r>
      <w:r w:rsidR="00922D6A">
        <w:rPr>
          <w:rFonts w:cs="Times New Roman"/>
        </w:rPr>
        <w:t>enable</w:t>
      </w:r>
      <w:r w:rsidR="00290CCD">
        <w:rPr>
          <w:rFonts w:cs="Times New Roman"/>
        </w:rPr>
        <w:t xml:space="preserve"> </w:t>
      </w:r>
      <w:r w:rsidR="00290CCD" w:rsidRPr="00290CCD">
        <w:rPr>
          <w:rFonts w:cs="Times New Roman"/>
          <w:i/>
        </w:rPr>
        <w:t>M. major</w:t>
      </w:r>
      <w:r w:rsidR="00290CCD">
        <w:rPr>
          <w:rFonts w:cs="Times New Roman"/>
        </w:rPr>
        <w:t xml:space="preserve"> to proliferate in the estuary </w:t>
      </w:r>
      <w:r w:rsidR="00144B6D">
        <w:rPr>
          <w:rFonts w:cs="Times New Roman"/>
        </w:rPr>
        <w:t xml:space="preserve">despite the low abundance </w:t>
      </w:r>
      <w:r w:rsidR="00290CCD">
        <w:rPr>
          <w:rFonts w:cs="Times New Roman"/>
        </w:rPr>
        <w:t xml:space="preserve">of free-living </w:t>
      </w:r>
      <w:r w:rsidR="00290CCD" w:rsidRPr="00290CCD">
        <w:rPr>
          <w:rFonts w:cs="Times New Roman"/>
          <w:i/>
        </w:rPr>
        <w:t>T. amphioxeia</w:t>
      </w:r>
      <w:r w:rsidR="00290CCD">
        <w:rPr>
          <w:rFonts w:cs="Times New Roman"/>
        </w:rPr>
        <w:t xml:space="preserve">. </w:t>
      </w:r>
      <w:r w:rsidR="00CD3F55">
        <w:rPr>
          <w:rFonts w:cs="Times New Roman"/>
        </w:rPr>
        <w:t>The most parsimonious explanation</w:t>
      </w:r>
      <w:r w:rsidR="00290CCD">
        <w:rPr>
          <w:rFonts w:cs="Times New Roman"/>
        </w:rPr>
        <w:t xml:space="preserve"> </w:t>
      </w:r>
      <w:del w:id="210" w:author="Ginger Armbrust" w:date="2016-03-21T10:54:00Z">
        <w:r w:rsidR="00CD3F55" w:rsidDel="00A66A97">
          <w:rPr>
            <w:rFonts w:cs="Times New Roman"/>
          </w:rPr>
          <w:delText>would be</w:delText>
        </w:r>
      </w:del>
      <w:ins w:id="211" w:author="Ginger Armbrust" w:date="2016-03-21T10:54:00Z">
        <w:r w:rsidR="00A66A97">
          <w:rPr>
            <w:rFonts w:cs="Times New Roman"/>
          </w:rPr>
          <w:t>is</w:t>
        </w:r>
      </w:ins>
      <w:r w:rsidR="00CD3F55">
        <w:rPr>
          <w:rFonts w:cs="Times New Roman"/>
        </w:rPr>
        <w:t xml:space="preserve"> </w:t>
      </w:r>
      <w:r w:rsidR="00290CCD">
        <w:rPr>
          <w:rFonts w:cs="Times New Roman"/>
        </w:rPr>
        <w:t xml:space="preserve">that </w:t>
      </w:r>
      <w:r w:rsidR="00290CCD" w:rsidRPr="00746CD0">
        <w:rPr>
          <w:rFonts w:cs="Times New Roman"/>
          <w:i/>
        </w:rPr>
        <w:t>T. amphioxeia</w:t>
      </w:r>
      <w:r w:rsidR="00290CCD">
        <w:rPr>
          <w:rFonts w:cs="Times New Roman"/>
        </w:rPr>
        <w:t xml:space="preserve"> </w:t>
      </w:r>
      <w:del w:id="212" w:author="Ginger Armbrust" w:date="2016-03-21T10:54:00Z">
        <w:r w:rsidR="00290CCD" w:rsidDel="00A66A97">
          <w:rPr>
            <w:rFonts w:cs="Times New Roman"/>
          </w:rPr>
          <w:delText xml:space="preserve">is able to </w:delText>
        </w:r>
      </w:del>
      <w:r w:rsidR="00746CD0">
        <w:rPr>
          <w:rFonts w:cs="Times New Roman"/>
        </w:rPr>
        <w:t>persist</w:t>
      </w:r>
      <w:ins w:id="213" w:author="Ginger Armbrust" w:date="2016-03-21T10:54:00Z">
        <w:r w:rsidR="00A66A97">
          <w:rPr>
            <w:rFonts w:cs="Times New Roman"/>
          </w:rPr>
          <w:t>s</w:t>
        </w:r>
      </w:ins>
      <w:r w:rsidR="00746CD0">
        <w:rPr>
          <w:rFonts w:cs="Times New Roman"/>
        </w:rPr>
        <w:t xml:space="preserve"> inside the ciliate as a non-replicating</w:t>
      </w:r>
      <w:r w:rsidR="00290CCD">
        <w:rPr>
          <w:rFonts w:cs="Times New Roman"/>
        </w:rPr>
        <w:t xml:space="preserve"> </w:t>
      </w:r>
      <w:proofErr w:type="spellStart"/>
      <w:r w:rsidR="00290CCD">
        <w:rPr>
          <w:rFonts w:cs="Times New Roman"/>
        </w:rPr>
        <w:t>endosymbiont</w:t>
      </w:r>
      <w:proofErr w:type="spellEnd"/>
      <w:r w:rsidR="00290CCD">
        <w:rPr>
          <w:rFonts w:cs="Times New Roman"/>
        </w:rPr>
        <w:t xml:space="preserve"> for an extend</w:t>
      </w:r>
      <w:r w:rsidR="00746CD0">
        <w:rPr>
          <w:rFonts w:cs="Times New Roman"/>
        </w:rPr>
        <w:t xml:space="preserve">ed period of time, and grows in </w:t>
      </w:r>
      <w:commentRangeStart w:id="214"/>
      <w:r w:rsidR="00746CD0">
        <w:rPr>
          <w:rFonts w:cs="Times New Roman"/>
        </w:rPr>
        <w:t>number</w:t>
      </w:r>
      <w:commentRangeEnd w:id="214"/>
      <w:r w:rsidR="00A66A97">
        <w:rPr>
          <w:rStyle w:val="CommentReference"/>
        </w:rPr>
        <w:commentReference w:id="214"/>
      </w:r>
      <w:r w:rsidR="00746CD0">
        <w:rPr>
          <w:rFonts w:cs="Times New Roman"/>
        </w:rPr>
        <w:t xml:space="preserve"> over the course of the bloom as </w:t>
      </w:r>
      <w:r w:rsidR="00746CD0" w:rsidRPr="00746CD0">
        <w:rPr>
          <w:rFonts w:cs="Times New Roman"/>
          <w:i/>
        </w:rPr>
        <w:t>M. major</w:t>
      </w:r>
      <w:r w:rsidR="00746CD0">
        <w:rPr>
          <w:rFonts w:cs="Times New Roman"/>
        </w:rPr>
        <w:t xml:space="preserve"> continues to graze.</w:t>
      </w:r>
      <w:r w:rsidR="00A11718">
        <w:rPr>
          <w:rFonts w:cs="Times New Roman"/>
        </w:rPr>
        <w:t xml:space="preserve"> In the Korean isolate of the related ciliate, </w:t>
      </w:r>
      <w:r w:rsidR="00A11718" w:rsidRPr="00A11718">
        <w:rPr>
          <w:rFonts w:cs="Times New Roman"/>
          <w:i/>
        </w:rPr>
        <w:t xml:space="preserve">M. </w:t>
      </w:r>
      <w:proofErr w:type="spellStart"/>
      <w:r w:rsidR="00A11718" w:rsidRPr="00A11718">
        <w:rPr>
          <w:rFonts w:cs="Times New Roman"/>
          <w:i/>
        </w:rPr>
        <w:t>rubrum</w:t>
      </w:r>
      <w:proofErr w:type="spellEnd"/>
      <w:r w:rsidR="00A11718">
        <w:rPr>
          <w:rFonts w:cs="Times New Roman"/>
        </w:rPr>
        <w:t xml:space="preserve">, </w:t>
      </w:r>
      <w:del w:id="215" w:author="Ginger Armbrust" w:date="2016-03-21T10:55:00Z">
        <w:r w:rsidR="00A11718" w:rsidDel="00A66A97">
          <w:rPr>
            <w:rFonts w:cs="Times New Roman"/>
          </w:rPr>
          <w:delText xml:space="preserve">it has been shown that the </w:delText>
        </w:r>
      </w:del>
      <w:r w:rsidR="00A11718">
        <w:rPr>
          <w:rFonts w:cs="Times New Roman"/>
        </w:rPr>
        <w:t xml:space="preserve">prey plastids can not only persist, but also maintain photosynthetic function for up to 80 days </w:t>
      </w:r>
      <w:r w:rsidR="00422B93">
        <w:rPr>
          <w:rFonts w:cs="Times New Roman"/>
        </w:rPr>
        <w:fldChar w:fldCharType="begin"/>
      </w:r>
      <w:r w:rsidR="002C4D0A">
        <w:rPr>
          <w:rFonts w:cs="Times New Roman"/>
        </w:rPr>
        <w:instrText xml:space="preserve"> ADDIN PAPERS2_CITATIONS &lt;citation&gt;&lt;uuid&gt;D8A9FFB0-F150-4400-AEF5-9ABC8690C0BB&lt;/uuid&gt;&lt;priority&gt;34&lt;/priority&gt;&lt;publications&gt;&lt;publication&gt;&lt;volume&gt;27&lt;/volume&gt;&lt;publication_date&gt;99201300001200000000200000&lt;/publication_date&gt;&lt;startpage&gt;82&lt;/startpage&gt;&lt;title&gt;Sequestered plastids in Mesodinium rubrum are functionally active up to 80 days of phototrophic growth without cryptomonad prey&lt;/title&gt;&lt;uuid&gt;192D2F94-A753-4105-AC07-628DD9E48EF1&lt;/uuid&gt;&lt;subtype&gt;400&lt;/subtype&gt;&lt;endpage&gt;87&lt;/endpage&gt;&lt;type&gt;400&lt;/type&gt;&lt;url&gt;http://www.scopus.com/inward/record.url?eid=2-s2.0-84880322441&amp;amp;partnerID=40&amp;amp;md5=2bae90de7d1473d162bb69c801fda442&lt;/url&gt;&lt;bundle&gt;&lt;publication&gt;&lt;title&gt;Harmful Algae&lt;/title&gt;&lt;type&gt;-100&lt;/type&gt;&lt;subtype&gt;-100&lt;/subtype&gt;&lt;uuid&gt;B38C79F5-7142-426D-BDFA-2500E3BEC1F0&lt;/uuid&gt;&lt;/publication&gt;&lt;/bundle&gt;&lt;authors&gt;&lt;author&gt;&lt;firstName&gt;G&lt;/firstName&gt;&lt;lastName&gt;Myung&lt;/lastName&gt;&lt;/author&gt;&lt;author&gt;&lt;firstName&gt;H&lt;/firstName&gt;&lt;middleNames&gt;S&lt;/middleNames&gt;&lt;lastName&gt;Kim&lt;/lastName&gt;&lt;/author&gt;&lt;author&gt;&lt;firstName&gt;J&lt;/firstName&gt;&lt;middleNames&gt;W&lt;/middleNames&gt;&lt;lastName&gt;Park&lt;/lastName&gt;&lt;/author&gt;&lt;author&gt;&lt;firstName&gt;J&lt;/firstName&gt;&lt;middleNames&gt;S&lt;/middleNames&gt;&lt;lastName&gt;Park&lt;/lastName&gt;&lt;/author&gt;&lt;author&gt;&lt;firstName&gt;W&lt;/firstName&gt;&lt;lastName&gt;Yih&lt;/lastName&gt;&lt;/author&gt;&lt;/authors&gt;&lt;/publication&gt;&lt;/publications&gt;&lt;cites&gt;&lt;/cites&gt;&lt;/citation&gt;</w:instrText>
      </w:r>
      <w:r w:rsidR="00422B93">
        <w:rPr>
          <w:rFonts w:cs="Times New Roman"/>
        </w:rPr>
        <w:fldChar w:fldCharType="separate"/>
      </w:r>
      <w:r w:rsidR="0074646E">
        <w:rPr>
          <w:rFonts w:eastAsiaTheme="minorEastAsia" w:cs="Times New Roman"/>
          <w:color w:val="auto"/>
          <w:lang w:eastAsia="en-US" w:bidi="ar-SA"/>
        </w:rPr>
        <w:t>(Myung et al. 2013)</w:t>
      </w:r>
      <w:r w:rsidR="00422B93">
        <w:rPr>
          <w:rFonts w:cs="Times New Roman"/>
        </w:rPr>
        <w:fldChar w:fldCharType="end"/>
      </w:r>
      <w:r w:rsidR="00A11718">
        <w:rPr>
          <w:rFonts w:cs="Times New Roman"/>
        </w:rPr>
        <w:t>.</w:t>
      </w:r>
      <w:r w:rsidR="00D34BDB">
        <w:rPr>
          <w:rFonts w:cs="Times New Roman"/>
        </w:rPr>
        <w:t xml:space="preserve"> </w:t>
      </w:r>
      <w:commentRangeStart w:id="216"/>
      <w:r w:rsidR="008C5550">
        <w:rPr>
          <w:rFonts w:cs="Times New Roman"/>
        </w:rPr>
        <w:t>Another</w:t>
      </w:r>
      <w:commentRangeEnd w:id="216"/>
      <w:r w:rsidR="00A66A97">
        <w:rPr>
          <w:rStyle w:val="CommentReference"/>
        </w:rPr>
        <w:commentReference w:id="216"/>
      </w:r>
      <w:r w:rsidR="008C5550">
        <w:rPr>
          <w:rFonts w:cs="Times New Roman"/>
        </w:rPr>
        <w:t xml:space="preserve"> explanation is that </w:t>
      </w:r>
      <w:r w:rsidR="00B81B5B" w:rsidRPr="007D1762">
        <w:rPr>
          <w:rFonts w:cs="Times New Roman"/>
          <w:i/>
        </w:rPr>
        <w:t>T. amphioxeia</w:t>
      </w:r>
      <w:r w:rsidR="00B81B5B">
        <w:rPr>
          <w:rFonts w:cs="Times New Roman"/>
        </w:rPr>
        <w:t xml:space="preserve"> </w:t>
      </w:r>
      <w:r w:rsidR="008C5550">
        <w:rPr>
          <w:rFonts w:cs="Times New Roman"/>
        </w:rPr>
        <w:t>can replicate</w:t>
      </w:r>
      <w:r w:rsidR="007D1762">
        <w:rPr>
          <w:rFonts w:cs="Times New Roman"/>
        </w:rPr>
        <w:t xml:space="preserve"> inside the host cell.</w:t>
      </w:r>
      <w:r w:rsidR="00B81B5B">
        <w:rPr>
          <w:rFonts w:cs="Times New Roman"/>
        </w:rPr>
        <w:t xml:space="preserve"> </w:t>
      </w:r>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w:t>
      </w:r>
      <w:r w:rsidR="008C5550">
        <w:rPr>
          <w:rFonts w:cs="Times New Roman"/>
        </w:rPr>
        <w:t>replicate</w:t>
      </w:r>
      <w:r w:rsidR="00B31A0A">
        <w:rPr>
          <w:rFonts w:cs="Times New Roman"/>
        </w:rPr>
        <w:t xml:space="preserv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cultures, it has been observed in other single-celled </w:t>
      </w:r>
      <w:proofErr w:type="spellStart"/>
      <w:r w:rsidR="00B31A0A">
        <w:rPr>
          <w:rFonts w:cs="Times New Roman"/>
        </w:rPr>
        <w:t>endosymbiont</w:t>
      </w:r>
      <w:proofErr w:type="spellEnd"/>
      <w:r w:rsidR="00B31A0A">
        <w:rPr>
          <w:rFonts w:cs="Times New Roman"/>
        </w:rPr>
        <w: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w:t>
      </w:r>
      <w:r w:rsidR="009A46E9">
        <w:rPr>
          <w:rFonts w:cs="Times New Roman"/>
        </w:rPr>
        <w:fldChar w:fldCharType="begin"/>
      </w:r>
      <w:r w:rsidR="002C4D0A">
        <w:rPr>
          <w:rFonts w:cs="Times New Roman"/>
        </w:rPr>
        <w:instrText xml:space="preserve"> ADDIN PAPERS2_CITATIONS &lt;citation&gt;&lt;uuid&gt;A7918DF8-27EC-4E19-A601-E2CDE395967B&lt;/uuid&gt;&lt;priority&gt;35&lt;/priority&gt;&lt;publications&gt;&lt;publication&gt;&lt;uuid&gt;00A8E03E-3A65-4093-B093-D2A4D64BD953&lt;/uuid&gt;&lt;volume&gt;160&lt;/volume&gt;&lt;accepted_date&gt;99200806071200000000222000&lt;/accepted_date&gt;&lt;doi&gt;10.1016/j.protis.2008.06.001&lt;/doi&gt;&lt;startpage&gt;65&lt;/startpage&gt;&lt;publication_date&gt;99200902001200000000220000&lt;/publication_date&gt;&lt;url&gt;http://eutils.ncbi.nlm.nih.gov/entrez/eutils/elink.fcgi?dbfrom=pubmed&amp;amp;id=18715827&amp;amp;retmode=ref&amp;amp;cmd=prlinks&lt;/url&gt;&lt;type&gt;400&lt;/type&gt;&lt;title&gt;Timing of perialgal vacuole membrane differentiation from digestive vacuole membrane in infection of symbiotic algae Chlorella vulgaris of the ciliate Paramecium bursaria.&lt;/title&gt;&lt;submission_date&gt;99200804101200000000222000&lt;/submission_date&gt;&lt;number&gt;1&lt;/number&gt;&lt;institution&gt;Department of Natural Science and Symbiosis, Graduate School of Science and Engineering, Yamaguchi University, Yoshida 1677-1, Yamaguchi 753-8512, Japan.&lt;/institution&gt;&lt;subtype&gt;400&lt;/subtype&gt;&lt;endpage&gt;74&lt;/endpage&gt;&lt;bundle&gt;&lt;publication&gt;&lt;title&gt;Protist&lt;/title&gt;&lt;type&gt;-100&lt;/type&gt;&lt;subtype&gt;-100&lt;/subtype&gt;&lt;uuid&gt;58DF9623-A562-4345-B4F0-696678A61566&lt;/uuid&gt;&lt;/publication&gt;&lt;/bundle&gt;&lt;authors&gt;&lt;author&gt;&lt;firstName&gt;Yuuki&lt;/firstName&gt;&lt;lastName&gt;Kodama&lt;/lastName&gt;&lt;/author&gt;&lt;author&gt;&lt;firstName&gt;Masahiro&lt;/firstName&gt;&lt;lastName&gt;Fujishima&lt;/lastName&gt;&lt;/author&gt;&lt;/authors&gt;&lt;/publication&gt;&lt;publication&gt;&lt;uuid&gt;3E434C99-9ADD-41DC-AB03-37EE2200964B&lt;/uuid&gt;&lt;volume&gt;107&lt;/volume&gt;&lt;accepted_date&gt;99201003221200000000222000&lt;/accepted_date&gt;&lt;doi&gt;10.1007/s11120-010-9546-8&lt;/doi&gt;&lt;startpage&gt;117&lt;/startpage&gt;&lt;publication_date&gt;99201101001200000000220000&lt;/publication_date&gt;&lt;url&gt;http://eutils.ncbi.nlm.nih.gov/entrez/eutils/elink.fcgi?dbfrom=pubmed&amp;amp;id=20405214&amp;amp;retmode=ref&amp;amp;cmd=prlinks&lt;/url&gt;&lt;type&gt;400&lt;/type&gt;&lt;title&gt;The acquisition of phototrophy: adaptive strategies of hosting endosymbionts and organelles.&lt;/title&gt;&lt;submission_date&gt;99200910291200000000222000&lt;/submission_date&gt;&lt;number&gt;1&lt;/number&gt;&lt;institution&gt;Department of Biology, Woods Hole Oceanographic Institution, Woods Hole, MA, 02543, USA. mattjohnson@whoi.edu&lt;/institution&gt;&lt;subtype&gt;400&lt;/subtype&gt;&lt;endpage&gt;132&lt;/endpage&gt;&lt;bundle&gt;&lt;publication&gt;&lt;title&gt;Photosynthesis Research&lt;/title&gt;&lt;type&gt;-100&lt;/type&gt;&lt;subtype&gt;-100&lt;/subtype&gt;&lt;uuid&gt;0A272D39-2E70-4038-B3DF-AE67D0740F49&lt;/uuid&gt;&lt;/publication&gt;&lt;/bundle&gt;&lt;authors&gt;&lt;author&gt;&lt;firstName&gt;Matthew&lt;/firstName&gt;&lt;middleNames&gt;D&lt;/middleNames&gt;&lt;lastName&gt;Johnson&lt;/lastName&gt;&lt;/author&gt;&lt;/authors&gt;&lt;/publication&gt;&lt;/publications&gt;&lt;cites&gt;&lt;/cites&gt;&lt;/citation&gt;</w:instrText>
      </w:r>
      <w:r w:rsidR="009A46E9">
        <w:rPr>
          <w:rFonts w:cs="Times New Roman"/>
        </w:rPr>
        <w:fldChar w:fldCharType="separate"/>
      </w:r>
      <w:r w:rsidR="0074646E">
        <w:rPr>
          <w:rFonts w:eastAsiaTheme="minorEastAsia" w:cs="Times New Roman"/>
          <w:color w:val="auto"/>
          <w:lang w:eastAsia="en-US" w:bidi="ar-SA"/>
        </w:rPr>
        <w:t>(Kodama &amp; Fujishima 2009, Johnson 2011)</w:t>
      </w:r>
      <w:r w:rsidR="009A46E9">
        <w:rPr>
          <w:rFonts w:cs="Times New Roman"/>
        </w:rPr>
        <w:fldChar w:fldCharType="end"/>
      </w:r>
      <w:r w:rsidR="009A46E9">
        <w:rPr>
          <w:rFonts w:cs="Times New Roman"/>
        </w:rPr>
        <w:t>.</w:t>
      </w:r>
      <w:r w:rsidR="00B31A0A">
        <w:rPr>
          <w:rFonts w:cs="Times New Roman"/>
        </w:rPr>
        <w:t xml:space="preserve"> </w:t>
      </w:r>
      <w:r w:rsidR="00144B6D">
        <w:rPr>
          <w:rFonts w:cs="Times New Roman"/>
        </w:rPr>
        <w:t>T</w:t>
      </w:r>
      <w:r w:rsidR="009D7997">
        <w:rPr>
          <w:rFonts w:cs="Times New Roman"/>
        </w:rPr>
        <w:t xml:space="preserve">hese possible explanations for the differences observed between the number of free-living and ingested </w:t>
      </w:r>
      <w:r w:rsidR="009D7997" w:rsidRPr="009D7997">
        <w:rPr>
          <w:rFonts w:cs="Times New Roman"/>
          <w:i/>
        </w:rPr>
        <w:t>T. amphioxeia</w:t>
      </w:r>
      <w:r w:rsidR="009D7997">
        <w:rPr>
          <w:rFonts w:cs="Times New Roman"/>
        </w:rPr>
        <w:t xml:space="preserve"> would </w:t>
      </w:r>
      <w:r w:rsidR="009D7997">
        <w:rPr>
          <w:rFonts w:cs="Times New Roman"/>
        </w:rPr>
        <w:lastRenderedPageBreak/>
        <w:t>represent a deviation from the canonical description</w:t>
      </w:r>
      <w:r w:rsidR="00863D09">
        <w:rPr>
          <w:rFonts w:cs="Times New Roman"/>
        </w:rPr>
        <w:t>s</w:t>
      </w:r>
      <w:r w:rsidR="009D7997">
        <w:rPr>
          <w:rFonts w:cs="Times New Roman"/>
        </w:rPr>
        <w:t xml:space="preserve"> of predator-prey </w:t>
      </w:r>
      <w:r w:rsidR="00863D09">
        <w:rPr>
          <w:rFonts w:cs="Times New Roman"/>
        </w:rPr>
        <w:t>relationships</w:t>
      </w:r>
      <w:r w:rsidR="009D7997">
        <w:rPr>
          <w:rFonts w:cs="Times New Roman"/>
        </w:rPr>
        <w:t xml:space="preserve"> between marine </w:t>
      </w:r>
      <w:commentRangeStart w:id="217"/>
      <w:r w:rsidR="009D7997">
        <w:rPr>
          <w:rFonts w:cs="Times New Roman"/>
        </w:rPr>
        <w:t>microbes</w:t>
      </w:r>
      <w:commentRangeEnd w:id="217"/>
      <w:r w:rsidR="00A66A97">
        <w:rPr>
          <w:rStyle w:val="CommentReference"/>
        </w:rPr>
        <w:commentReference w:id="217"/>
      </w:r>
      <w:r w:rsidR="00863D09">
        <w:rPr>
          <w:rFonts w:cs="Times New Roman"/>
        </w:rPr>
        <w:t xml:space="preserve">. </w:t>
      </w:r>
      <w:del w:id="218" w:author="Ginger Armbrust" w:date="2016-03-21T10:57:00Z">
        <w:r w:rsidR="00144B6D" w:rsidDel="00A66A97">
          <w:rPr>
            <w:rFonts w:cs="Times New Roman"/>
          </w:rPr>
          <w:delText>However, w</w:delText>
        </w:r>
      </w:del>
      <w:ins w:id="219" w:author="Ginger Armbrust" w:date="2016-03-21T10:57:00Z">
        <w:r w:rsidR="00A66A97">
          <w:rPr>
            <w:rFonts w:cs="Times New Roman"/>
          </w:rPr>
          <w:t>W</w:t>
        </w:r>
      </w:ins>
      <w:r w:rsidR="00144B6D">
        <w:rPr>
          <w:rFonts w:cs="Times New Roman"/>
        </w:rPr>
        <w:t xml:space="preserve">ithout a cultured representative of </w:t>
      </w:r>
      <w:r w:rsidR="00144B6D" w:rsidRPr="00893A63">
        <w:rPr>
          <w:rFonts w:cs="Times New Roman"/>
          <w:i/>
        </w:rPr>
        <w:t>M. major</w:t>
      </w:r>
      <w:r w:rsidR="00144B6D">
        <w:rPr>
          <w:rFonts w:cs="Times New Roman"/>
        </w:rPr>
        <w:t xml:space="preserve">, the specifics of this predator-prey relationship remain speculative. </w:t>
      </w:r>
      <w:r w:rsidR="00863D09">
        <w:rPr>
          <w:rFonts w:cs="Times New Roman"/>
        </w:rPr>
        <w:t xml:space="preserve">It is clear that, while environmental conditions (such as nutrient availability) affecting the abundances </w:t>
      </w:r>
      <w:r w:rsidR="005B34BA">
        <w:rPr>
          <w:rFonts w:cs="Times New Roman"/>
        </w:rPr>
        <w:t xml:space="preserve">and physiology </w:t>
      </w:r>
      <w:r w:rsidR="00863D09">
        <w:rPr>
          <w:rFonts w:cs="Times New Roman"/>
        </w:rPr>
        <w:t xml:space="preserve">of </w:t>
      </w:r>
      <w:r w:rsidR="00863D09" w:rsidRPr="00863D09">
        <w:rPr>
          <w:rFonts w:cs="Times New Roman"/>
          <w:i/>
        </w:rPr>
        <w:t>T. amphioxeia</w:t>
      </w:r>
      <w:r w:rsidR="00863D09">
        <w:rPr>
          <w:rFonts w:cs="Times New Roman"/>
        </w:rPr>
        <w:t xml:space="preserve"> play a significant role in the development of the </w:t>
      </w:r>
      <w:r w:rsidR="00863D09" w:rsidRPr="00863D09">
        <w:rPr>
          <w:rFonts w:cs="Times New Roman"/>
          <w:i/>
        </w:rPr>
        <w:t>M. major</w:t>
      </w:r>
      <w:r w:rsidR="00863D09">
        <w:rPr>
          <w:rFonts w:cs="Times New Roman"/>
        </w:rPr>
        <w:t xml:space="preserve"> bloom, the un</w:t>
      </w:r>
      <w:bookmarkStart w:id="220" w:name="_GoBack"/>
      <w:bookmarkEnd w:id="220"/>
      <w:r w:rsidR="00863D09">
        <w:rPr>
          <w:rFonts w:cs="Times New Roman"/>
        </w:rPr>
        <w:t>ique interactions between this cilia</w:t>
      </w:r>
      <w:r w:rsidR="005B459F">
        <w:rPr>
          <w:rFonts w:cs="Times New Roman"/>
        </w:rPr>
        <w:t>te and its cryptophyte prey</w:t>
      </w:r>
      <w:r w:rsidR="00863D09">
        <w:rPr>
          <w:rFonts w:cs="Times New Roman"/>
        </w:rPr>
        <w:t xml:space="preserve"> contribute to </w:t>
      </w:r>
      <w:r w:rsidR="00863D09" w:rsidRPr="00863D09">
        <w:rPr>
          <w:rFonts w:cs="Times New Roman"/>
          <w:i/>
        </w:rPr>
        <w:t>M. major</w:t>
      </w:r>
      <w:r w:rsidR="00863D09">
        <w:rPr>
          <w:rFonts w:cs="Times New Roman"/>
        </w:rPr>
        <w:t>’s proliferation in the CRE.</w:t>
      </w:r>
      <w:r w:rsidR="00D9146C">
        <w:rPr>
          <w:rFonts w:cs="Times New Roman"/>
        </w:rPr>
        <w:t xml:space="preserve"> </w:t>
      </w:r>
    </w:p>
    <w:p w14:paraId="25AC5C08" w14:textId="77777777" w:rsidR="00427A71" w:rsidRDefault="00427A71" w:rsidP="003218A1">
      <w:pPr>
        <w:widowControl/>
        <w:tabs>
          <w:tab w:val="clear" w:pos="709"/>
        </w:tabs>
        <w:suppressAutoHyphens w:val="0"/>
        <w:spacing w:line="480" w:lineRule="auto"/>
        <w:outlineLvl w:val="0"/>
        <w:rPr>
          <w:rFonts w:cs="Times New Roman"/>
          <w:b/>
          <w:bCs/>
        </w:rPr>
      </w:pPr>
    </w:p>
    <w:p w14:paraId="31BDBEFE" w14:textId="72C8FCEA" w:rsidR="008D5305" w:rsidRDefault="00017CDC" w:rsidP="003218A1">
      <w:pPr>
        <w:widowControl/>
        <w:tabs>
          <w:tab w:val="clear" w:pos="709"/>
        </w:tabs>
        <w:suppressAutoHyphens w:val="0"/>
        <w:spacing w:line="480" w:lineRule="auto"/>
        <w:ind w:firstLine="288"/>
        <w:outlineLvl w:val="0"/>
        <w:rPr>
          <w:rFonts w:cs="Times New Roman"/>
          <w:b/>
          <w:bCs/>
        </w:rPr>
      </w:pPr>
      <w:r>
        <w:rPr>
          <w:rFonts w:cs="Times New Roman"/>
          <w:b/>
          <w:bCs/>
        </w:rPr>
        <w:t>Acknowledg</w:t>
      </w:r>
      <w:r w:rsidR="008D5305">
        <w:rPr>
          <w:rFonts w:cs="Times New Roman"/>
          <w:b/>
          <w:bCs/>
        </w:rPr>
        <w:t>ments</w:t>
      </w:r>
    </w:p>
    <w:p w14:paraId="26495181" w14:textId="7929185E" w:rsidR="008C5550" w:rsidRDefault="00422B93" w:rsidP="003218A1">
      <w:pPr>
        <w:widowControl/>
        <w:tabs>
          <w:tab w:val="clear" w:pos="709"/>
        </w:tabs>
        <w:suppressAutoHyphens w:val="0"/>
        <w:spacing w:line="480" w:lineRule="auto"/>
        <w:ind w:firstLine="288"/>
        <w:rPr>
          <w:rFonts w:cs="Times New Roman"/>
          <w:b/>
          <w:bCs/>
        </w:rPr>
      </w:pPr>
      <w:r w:rsidRPr="00422B93">
        <w:rPr>
          <w:rFonts w:cs="Times New Roman"/>
          <w:bCs/>
        </w:rPr>
        <w:t>Field assistance was provided by </w:t>
      </w:r>
      <w:r>
        <w:rPr>
          <w:rFonts w:cs="Times New Roman"/>
          <w:bCs/>
        </w:rPr>
        <w:t>M. Wilkin</w:t>
      </w:r>
      <w:r w:rsidR="00D56B26">
        <w:rPr>
          <w:rFonts w:cs="Times New Roman"/>
          <w:bCs/>
        </w:rPr>
        <w:t xml:space="preserve"> and</w:t>
      </w:r>
      <w:r>
        <w:rPr>
          <w:rFonts w:cs="Times New Roman"/>
          <w:bCs/>
        </w:rPr>
        <w:t xml:space="preserve"> </w:t>
      </w:r>
      <w:r w:rsidR="00D56B26" w:rsidRPr="00D56B26">
        <w:rPr>
          <w:rFonts w:cs="Times New Roman"/>
          <w:bCs/>
        </w:rPr>
        <w:t>Jo Goodman</w:t>
      </w:r>
      <w:r w:rsidRPr="00D56B26">
        <w:rPr>
          <w:rFonts w:cs="Times New Roman"/>
          <w:bCs/>
        </w:rPr>
        <w:t>.</w:t>
      </w:r>
      <w:r>
        <w:rPr>
          <w:rFonts w:cs="Times New Roman"/>
          <w:bCs/>
        </w:rPr>
        <w:t xml:space="preserve"> We gratefully acknowledge </w:t>
      </w:r>
      <w:r w:rsidRPr="00422B93">
        <w:rPr>
          <w:rFonts w:cs="Times New Roman"/>
          <w:bCs/>
        </w:rPr>
        <w:t>CMOP colleagues generally for valuable discussions on related topics. </w:t>
      </w:r>
      <w:r w:rsidR="009A46E9" w:rsidRPr="009A46E9">
        <w:rPr>
          <w:rFonts w:cs="Times New Roman"/>
          <w:bCs/>
        </w:rPr>
        <w:t>This work was supported by funding from the National Science Foundation of the Science and Technology Center for Coastal Margin Observation and Prediction (CMOP) under cooperative agreement OCE-042460</w:t>
      </w:r>
      <w:r w:rsidR="009A46E9">
        <w:rPr>
          <w:rFonts w:cs="Times New Roman"/>
          <w:bCs/>
        </w:rPr>
        <w:t>2</w:t>
      </w:r>
      <w:r w:rsidR="009A46E9" w:rsidRPr="009A46E9">
        <w:rPr>
          <w:rFonts w:cs="Times New Roman"/>
          <w:bCs/>
        </w:rPr>
        <w:t>.</w:t>
      </w:r>
      <w:r w:rsidR="008C5550">
        <w:rPr>
          <w:rFonts w:cs="Times New Roman"/>
          <w:b/>
          <w:bCs/>
        </w:rPr>
        <w:br w:type="page"/>
      </w:r>
    </w:p>
    <w:p w14:paraId="6FC8E300" w14:textId="20EFB040" w:rsidR="008D5305" w:rsidRDefault="008D5305" w:rsidP="008C5550">
      <w:pPr>
        <w:widowControl/>
        <w:tabs>
          <w:tab w:val="clear" w:pos="709"/>
        </w:tabs>
        <w:suppressAutoHyphens w:val="0"/>
        <w:spacing w:line="480" w:lineRule="auto"/>
        <w:jc w:val="both"/>
        <w:outlineLvl w:val="0"/>
        <w:rPr>
          <w:rFonts w:cs="Times New Roman"/>
          <w:b/>
          <w:bCs/>
        </w:rPr>
      </w:pPr>
      <w:r>
        <w:rPr>
          <w:rFonts w:cs="Times New Roman"/>
          <w:b/>
          <w:bCs/>
        </w:rPr>
        <w:lastRenderedPageBreak/>
        <w:t>References</w:t>
      </w:r>
    </w:p>
    <w:p w14:paraId="25B83691" w14:textId="77777777" w:rsidR="00A766CD" w:rsidRDefault="00A766CD" w:rsidP="008C5550">
      <w:pPr>
        <w:spacing w:line="480" w:lineRule="auto"/>
        <w:ind w:firstLine="288"/>
        <w:jc w:val="both"/>
      </w:pPr>
    </w:p>
    <w:p w14:paraId="5EEBB757" w14:textId="77777777" w:rsidR="002C4D0A"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fldChar w:fldCharType="begin"/>
      </w:r>
      <w:r>
        <w:instrText xml:space="preserve"> ADDIN PAPERS2_CITATIONS &lt;papers2_bibliography/&gt;</w:instrText>
      </w:r>
      <w:r>
        <w:fldChar w:fldCharType="separate"/>
      </w:r>
      <w:r w:rsidR="002C4D0A">
        <w:rPr>
          <w:rFonts w:eastAsiaTheme="minorEastAsia" w:cs="Times New Roman"/>
          <w:color w:val="auto"/>
          <w:lang w:eastAsia="en-US" w:bidi="ar-SA"/>
        </w:rPr>
        <w:t>Armstrong FAJ, Stearns CR, Strickland JDH (1967) The measurement of upwelling and subsequent biological process by means of the Technicon Autoanalyzer® and associated equipment. Deep Sea Research and Oceanographic Abstracts 14:381–389</w:t>
      </w:r>
    </w:p>
    <w:p w14:paraId="13E56A5C"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Baptista A, Seaton C, Wilkin M, Riseman S, Needoba J, Maier D, Turner P, Kärnä T, Lopez J, Herfort L, Megler VM, Mcneil C, Crump B, Peterson T, Spitz Y, Simon H (2015) Infrastructure for collaborative science and societal applications in the Columbia River estuary. Front Earth Sci:1–24</w:t>
      </w:r>
    </w:p>
    <w:p w14:paraId="7A6FA2F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Bergmann T, Fahnenstiel G, Lohrenz S, Millie D, Schofield O (2004) Impacts of a recurrent resuspension event and variable phytoplankton community composition on remote sensing reflectance. Journal of Geophysical Research-Oceans 109:C10S15</w:t>
      </w:r>
    </w:p>
    <w:p w14:paraId="27CCF41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Carpenter EJ, Chang J (1988) Species-specific phytoplankton growth rates via diel DNA synthesis cycles. I. Concept of the method. Marine Ecology Progress Series 43:105–111</w:t>
      </w:r>
    </w:p>
    <w:p w14:paraId="7CBC0B8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Chawla A, Jay DA, Baptista AM, Wilkin MP, Seaton C (2008) Seasonal variability and estuary-shelf interactions in circulation dynamics of a river- dominated estuary. Estuaries and Coasts 31:269–288</w:t>
      </w:r>
    </w:p>
    <w:p w14:paraId="55128A8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Crawford DW (1989) Mesodinium rubrum: the phytoplankter that wasn't. Marine Ecology Progress Series 58:161–174</w:t>
      </w:r>
    </w:p>
    <w:p w14:paraId="0D24A66C" w14:textId="7F8E4AB1" w:rsidR="002C4D0A" w:rsidRPr="00A24FF0" w:rsidRDefault="002C4D0A" w:rsidP="002C4D0A">
      <w:pPr>
        <w:tabs>
          <w:tab w:val="left" w:pos="450"/>
        </w:tabs>
        <w:autoSpaceDE w:val="0"/>
        <w:autoSpaceDN w:val="0"/>
        <w:adjustRightInd w:val="0"/>
        <w:ind w:left="450" w:hanging="450"/>
        <w:rPr>
          <w:rFonts w:cs="Times New Roman"/>
        </w:rPr>
      </w:pPr>
      <w:r>
        <w:rPr>
          <w:rFonts w:cs="Times New Roman"/>
        </w:rPr>
        <w:t>EPA. March 1984.</w:t>
      </w:r>
      <w:r>
        <w:rPr>
          <w:rFonts w:cs="Times New Roman" w:hint="eastAsia"/>
        </w:rPr>
        <w:t xml:space="preserve"> </w:t>
      </w:r>
      <w:r>
        <w:rPr>
          <w:rFonts w:cs="Times New Roman"/>
        </w:rPr>
        <w:t xml:space="preserve">Nitrogen, ammonium. Method 350.1 (colorimetric, automated phenate). </w:t>
      </w:r>
      <w:r w:rsidRPr="00A24FF0">
        <w:rPr>
          <w:rFonts w:cs="Times New Roman"/>
        </w:rPr>
        <w:t>In Methods</w:t>
      </w:r>
      <w:r>
        <w:rPr>
          <w:rFonts w:cs="Times New Roman"/>
        </w:rPr>
        <w:t xml:space="preserve"> for Chemical Analysis of Water </w:t>
      </w:r>
      <w:r w:rsidRPr="00A24FF0">
        <w:rPr>
          <w:rFonts w:cs="Times New Roman"/>
        </w:rPr>
        <w:t>and W</w:t>
      </w:r>
      <w:r>
        <w:rPr>
          <w:rFonts w:cs="Times New Roman"/>
        </w:rPr>
        <w:t xml:space="preserve">astewater. Cincinnati, OH, USA: Environmental Monitoring </w:t>
      </w:r>
      <w:r w:rsidRPr="00A24FF0">
        <w:rPr>
          <w:rFonts w:cs="Times New Roman"/>
        </w:rPr>
        <w:t>and Support Laboratory, Office of</w:t>
      </w:r>
      <w:r>
        <w:rPr>
          <w:rFonts w:cs="Times New Roman"/>
        </w:rPr>
        <w:t xml:space="preserve"> Research and Development, U.S. </w:t>
      </w:r>
      <w:r w:rsidRPr="00A24FF0">
        <w:rPr>
          <w:rFonts w:cs="Times New Roman"/>
        </w:rPr>
        <w:t>Environmental Protection Agency.</w:t>
      </w:r>
    </w:p>
    <w:p w14:paraId="52112B64" w14:textId="77777777" w:rsidR="002C4D0A" w:rsidRDefault="002C4D0A" w:rsidP="002C4D0A">
      <w:pPr>
        <w:tabs>
          <w:tab w:val="left" w:pos="450"/>
        </w:tabs>
        <w:ind w:left="450" w:hanging="450"/>
        <w:rPr>
          <w:rFonts w:cs="Times New Roman"/>
        </w:rPr>
      </w:pPr>
    </w:p>
    <w:p w14:paraId="468CCB89" w14:textId="66E62DE1" w:rsidR="002C4D0A" w:rsidRDefault="002C4D0A" w:rsidP="002C4D0A">
      <w:pPr>
        <w:tabs>
          <w:tab w:val="left" w:pos="450"/>
        </w:tabs>
        <w:ind w:left="450" w:hanging="450"/>
        <w:rPr>
          <w:rFonts w:cs="Times New Roman"/>
        </w:rPr>
      </w:pPr>
      <w:r w:rsidRPr="00DD120A">
        <w:rPr>
          <w:rFonts w:cs="Times New Roman"/>
        </w:rPr>
        <w:t>EPA. 1997. Method 365.5. determination</w:t>
      </w:r>
      <w:r>
        <w:rPr>
          <w:rFonts w:cs="Times New Roman"/>
        </w:rPr>
        <w:t xml:space="preserve"> of orthophosphate in estuarine </w:t>
      </w:r>
      <w:r w:rsidRPr="00DD120A">
        <w:rPr>
          <w:rFonts w:cs="Times New Roman"/>
        </w:rPr>
        <w:t>and</w:t>
      </w:r>
      <w:r>
        <w:rPr>
          <w:rFonts w:cs="Times New Roman"/>
        </w:rPr>
        <w:t xml:space="preserve"> coastal waters by </w:t>
      </w:r>
      <w:r w:rsidRPr="00DD120A">
        <w:rPr>
          <w:rFonts w:cs="Times New Roman"/>
        </w:rPr>
        <w:t>a</w:t>
      </w:r>
      <w:r>
        <w:rPr>
          <w:rFonts w:cs="Times New Roman"/>
        </w:rPr>
        <w:t xml:space="preserve">utomated colorimetric analysis. </w:t>
      </w:r>
      <w:r w:rsidRPr="00DD120A">
        <w:rPr>
          <w:rFonts w:cs="Times New Roman"/>
        </w:rPr>
        <w:t>Cincinnati: National Exposure Research Laboratory Office of</w:t>
      </w:r>
      <w:r>
        <w:rPr>
          <w:rFonts w:cs="Times New Roman"/>
        </w:rPr>
        <w:t xml:space="preserve"> </w:t>
      </w:r>
      <w:r w:rsidRPr="00DD120A">
        <w:rPr>
          <w:rFonts w:cs="Times New Roman"/>
        </w:rPr>
        <w:t>Research and Development U.S. Environmental Protection Agency.</w:t>
      </w:r>
    </w:p>
    <w:p w14:paraId="226920E9" w14:textId="77777777" w:rsidR="002C4D0A" w:rsidRDefault="002C4D0A" w:rsidP="002C4D0A">
      <w:pPr>
        <w:rPr>
          <w:rFonts w:cs="Times New Roman"/>
        </w:rPr>
      </w:pPr>
    </w:p>
    <w:p w14:paraId="4359A3F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Garcia Cuetos L, Moestrup O, Hansen PJ (2012) Studies on the Genus Mesodinium II. Ultrastructural and Molecular Investigations of Five Marine Species Help Clarifying the Taxonomy. J Eukaryotic Microbiology 59:374–400</w:t>
      </w:r>
    </w:p>
    <w:p w14:paraId="60F49179"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Hansen PJ, Fenchel T (2006) The bloom-forming ciliate Mesodinium rubrumharbours a single permanent endosymbiont. Marine Biology Research 2:169–177</w:t>
      </w:r>
    </w:p>
    <w:p w14:paraId="217DBF2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Campbell V, Futrell S, Zuber P (2011) Myrionecta rubra (Mesodinium rubrum) bloom initiation in the Columbia River estuary. Estuarine, Coastal and Shelf Science 95:440–446</w:t>
      </w:r>
    </w:p>
    <w:p w14:paraId="701A053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Herfort L, Peterson TD, McCue LA, Crump BC, Prahl FG, Baptista AM, Campbell V, Warnick R, Selby M, Roegner GC, Zuber P (2011) Myrionecta rubra population genetic diversity and its cryptophyte chloroplast specificity in recurrent red tides in the Columbia River estuary. Aquatic Microbial Ecology 62:85–97</w:t>
      </w:r>
    </w:p>
    <w:p w14:paraId="3147F47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lastRenderedPageBreak/>
        <w:t>Herfort L, Peterson TD, Prahl FG, McCue LA, Needoba JA, Crump BC, Roegner GC, Campbell V, Zuber P (2012) Red Waters of Myrionecta rubra are Biogeochemical Hotspots for the Columbia River Estuary with Impacts on Primary/Secondary Productions and Nutrient Cycles. Estuaries and Coasts 35:878–891</w:t>
      </w:r>
    </w:p>
    <w:p w14:paraId="307A441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Hunter-Cevera KR, Neubert MG, Solow AR, Olson RJ, Shalapyonok A, Sosik HM (2014) Diel size distributions reveal seasonal growth dynamics of a coastal phytoplankter. Proceedings of the National Academy of Sciences 111:9852–9857</w:t>
      </w:r>
    </w:p>
    <w:p w14:paraId="5D92C51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Jay DA, Smith JD (1990) Circulation, density distribution and neap-spring transitions in the Columbia River Estuary. Progress in Oceanography 25:81–112</w:t>
      </w:r>
    </w:p>
    <w:p w14:paraId="629F55D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Johnson MD (2011) The acquisition of phototrophy: adaptive strategies of hosting endosymbionts and organelles. Photosynthesis Research 107:117–132</w:t>
      </w:r>
    </w:p>
    <w:p w14:paraId="15AE426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Kahn P, Herfort L, Peterson TD, Zuber P (2014) Discovery of a Katablepharissp. in the Columbia River estuary that is abundant during the spring and bears a unique large ribosomal subunit sequence element. MicrobiologyOpen 3:764–776</w:t>
      </w:r>
    </w:p>
    <w:p w14:paraId="59361C98"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Kodama Y, Fujishima M (2009) Timing of perialgal vacuole membrane differentiation from digestive vacuole membrane in infection of symbiotic algae Chlorella vulgaris of the ciliate Paramecium bursaria. Protist 160:65–74</w:t>
      </w:r>
    </w:p>
    <w:p w14:paraId="0BF3CF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Lane DJ, Pace B, Olsen GJ, Stahl DA, Sogin ML, Pace NR (1985) Rapid determination of 16S ribosomal RNA sequences for phylogenetic analyses. Proceedings of the National Academy of Sciences 82:6955–6959</w:t>
      </w:r>
    </w:p>
    <w:p w14:paraId="2367A61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Laws EA (2013) Evaluation of In Situ Phytoplankton Growth Rates: A Synthesis of Data from Varied Approaches. Annual Review of Marine Science 5:247–268</w:t>
      </w:r>
    </w:p>
    <w:p w14:paraId="5A5C734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Li B, Karl DM, Letelier RM, Bidigare RR, Church MJ (2013) Variability of chromophytic phytoplankton in the North Pacific Subtropical Gyre. Deep Sea Research Part II: Topical Studies in Oceanography 93:84–95</w:t>
      </w:r>
    </w:p>
    <w:p w14:paraId="27BEAB2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Lohmann H (1908) Untersuchungen zur Feststellung des vollständigen Gehaltes des Meeres an Plankton. Wissensch. Meeresuntersuchungen</w:t>
      </w:r>
    </w:p>
    <w:p w14:paraId="58B9D562"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Myung G, Kim HS, Park JW, Park JS, Yih W (2013) Sequestered plastids in Mesodinium rubrum are functionally active up to 80 days of phototrophic growth without cryptomonad prey. Harmful Algae 27:82–87</w:t>
      </w:r>
    </w:p>
    <w:p w14:paraId="6C3BE9F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Neal VT (1972) Physical aspects of the Columbia River and its estuary (AT Pruter and DL Alverson, Eds.), University of Washington Press. The Columbia River estuary and adjacent ocean waters, Seattle, WA</w:t>
      </w:r>
    </w:p>
    <w:p w14:paraId="518C837F"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Nishitani G, Nagai S, Takano Y (2008) Growth characteristics and phylogenetic analysis of the marine dinoflagellate Dinophysis infundibulus (Dinophyceae). Aquatic Microbial …</w:t>
      </w:r>
    </w:p>
    <w:p w14:paraId="169D9141"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 xml:space="preserve">Peterson TD, Golda RL, Garcia ML, Li B, Maier MA, Needoba JA, Zuber P (2013) Associations between Mesodinium rubrum and cryptophyte algae in the Columbia River estuary. Aquatic </w:t>
      </w:r>
      <w:r>
        <w:rPr>
          <w:rFonts w:eastAsiaTheme="minorEastAsia" w:cs="Times New Roman"/>
          <w:color w:val="auto"/>
          <w:lang w:eastAsia="en-US" w:bidi="ar-SA"/>
        </w:rPr>
        <w:lastRenderedPageBreak/>
        <w:t>Microbial Ecology 68:117–130</w:t>
      </w:r>
    </w:p>
    <w:p w14:paraId="35DA3697"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Rial P, Garrido JL, Jaen D, Rodriguez F (2013) Pigment composition in three Dinophysis species (Dinophyceae) and the associated cultures of Mesodinium rubrum and Teleaulax amphioxeia. Journal of Plankton Research 35:433–437</w:t>
      </w:r>
    </w:p>
    <w:p w14:paraId="0F6D1FBE"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Ribalet F, Swalwell J, Clayton S, Jiménez V, Sudek S, Lin Y, Johnson ZI, Worden AZ, Armbrust EV (2015) Light-driven synchrony of Prochlorococcus growth and mortality in the subtropical Pacific gyre. Proceedings of the National Academy of Sciences 112:8008–8012</w:t>
      </w:r>
    </w:p>
    <w:p w14:paraId="68676A2D"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Small LF, McIntire CD, MacDonald KB, Lara-Lara JR, Frey BE, Amspoker MC, Winfield T (1990) Primary production, plant and detrital biomass, and particle transport in the Columbia River Estuary. Progress in Oceanography 25:175–210</w:t>
      </w:r>
    </w:p>
    <w:p w14:paraId="62613C5A"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Sosik HM, Olson RJ, Neubert MG, Shalapyonok A, Solow AR (2003) Growth Rates of Coastal Phytoplankton from Time-Series Measurements with a Submersible Flow Cytometer. Limnology and Oceanography 48:1756–1765</w:t>
      </w:r>
    </w:p>
    <w:p w14:paraId="47553A23"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Stoecker DK, Taniguchi A, Michaels AE (1989) Abundance of autotrophic, mixotrophic and heterotrophic planktonic ciliates in shelf and slope waters. Marine Ecology Progress Series 50:241–254</w:t>
      </w:r>
    </w:p>
    <w:p w14:paraId="2BA42AB5"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Swalwell JE, Ribalet F, Armbrust EV (2011) SeaFlow: A novel underway flow-cytometer for continuous observations of phytoplankton in the ocean. Limnology and Oceanography: Methods 9:466–477</w:t>
      </w:r>
    </w:p>
    <w:p w14:paraId="54071B00"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van den Hoff J, Bell E (2015) The ciliate Mesodinium rubrum and its cryptophyte prey in Antarctic aquatic environments. Polar Biology 38:1305–1310</w:t>
      </w:r>
    </w:p>
    <w:p w14:paraId="2FA3A026" w14:textId="77777777" w:rsidR="002C4D0A" w:rsidRDefault="002C4D0A"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eastAsiaTheme="minorEastAsia" w:cs="Times New Roman"/>
          <w:color w:val="auto"/>
          <w:lang w:eastAsia="en-US" w:bidi="ar-SA"/>
        </w:rPr>
      </w:pPr>
      <w:r>
        <w:rPr>
          <w:rFonts w:eastAsiaTheme="minorEastAsia" w:cs="Times New Roman"/>
          <w:color w:val="auto"/>
          <w:lang w:eastAsia="en-US" w:bidi="ar-SA"/>
        </w:rPr>
        <w:t>Yih W, Kim HS, Jeong HJ, Myung G, Kim YG (2004) Ingestion of cryptophyte cells by the marine photosynthetic ciliate Mesodinium rubrum. Multiple values selected 36:165–170</w:t>
      </w:r>
    </w:p>
    <w:p w14:paraId="39BC774D" w14:textId="2BD967EB" w:rsidR="00B73BD9" w:rsidRPr="00FE305E" w:rsidRDefault="00A766CD" w:rsidP="002C4D0A">
      <w:pPr>
        <w:tabs>
          <w:tab w:val="clear" w:pos="709"/>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uppressAutoHyphens w:val="0"/>
        <w:autoSpaceDE w:val="0"/>
        <w:autoSpaceDN w:val="0"/>
        <w:adjustRightInd w:val="0"/>
        <w:spacing w:after="240"/>
        <w:ind w:left="400" w:hanging="400"/>
        <w:rPr>
          <w:rFonts w:cs="Times New Roman"/>
          <w:bCs/>
        </w:rPr>
      </w:pPr>
      <w:r>
        <w:fldChar w:fldCharType="end"/>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F9FE4D4"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w:t>
      </w:r>
      <w:r w:rsidR="008C5550">
        <w:rPr>
          <w:rFonts w:cs="Times New Roman"/>
        </w:rPr>
        <w:t xml:space="preserve">, determined from  </w:t>
      </w:r>
      <w:r w:rsidR="008C5550" w:rsidRPr="008C5550">
        <w:rPr>
          <w:rFonts w:cs="Times New Roman"/>
        </w:rPr>
        <w:t>the</w:t>
      </w:r>
      <w:r w:rsidR="00427A71" w:rsidRPr="008C5550">
        <w:rPr>
          <w:rFonts w:cs="Times New Roman"/>
        </w:rPr>
        <w:t xml:space="preserve"> comparison of </w:t>
      </w:r>
      <w:proofErr w:type="spellStart"/>
      <w:r w:rsidR="00427A71" w:rsidRPr="008C5550">
        <w:rPr>
          <w:rFonts w:cs="Times New Roman"/>
        </w:rPr>
        <w:t>amplicons</w:t>
      </w:r>
      <w:proofErr w:type="spellEnd"/>
      <w:r w:rsidR="00427A71" w:rsidRPr="008C5550">
        <w:rPr>
          <w:rFonts w:cs="Times New Roman"/>
        </w:rPr>
        <w:t xml:space="preserve"> from the LSU D2 region (USE) (</w:t>
      </w:r>
      <w:r w:rsidR="008C5550" w:rsidRPr="008C5550">
        <w:rPr>
          <w:rFonts w:cs="Times New Roman"/>
        </w:rPr>
        <w:t xml:space="preserve">see Materials &amp; </w:t>
      </w:r>
      <w:commentRangeStart w:id="221"/>
      <w:r w:rsidR="008C5550" w:rsidRPr="008C5550">
        <w:rPr>
          <w:rFonts w:cs="Times New Roman"/>
        </w:rPr>
        <w:t>Methods</w:t>
      </w:r>
      <w:commentRangeEnd w:id="221"/>
      <w:r w:rsidR="00A77C08">
        <w:rPr>
          <w:rStyle w:val="CommentReference"/>
        </w:rPr>
        <w:commentReference w:id="221"/>
      </w:r>
      <w:r w:rsidR="008C5550" w:rsidRPr="008C5550">
        <w:rPr>
          <w:rFonts w:cs="Times New Roman"/>
        </w:rPr>
        <w:t>)</w:t>
      </w:r>
      <w:ins w:id="222" w:author="Ginger Armbrust" w:date="2016-03-21T10:03:00Z">
        <w:r w:rsidR="00A77C08">
          <w:rPr>
            <w:rFonts w:cs="Times New Roman"/>
          </w:rPr>
          <w:t>.</w:t>
        </w:r>
      </w:ins>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4C5FC97B" w:rsidR="008D5305" w:rsidRDefault="008D5305" w:rsidP="004B52B9">
      <w:pPr>
        <w:widowControl/>
        <w:tabs>
          <w:tab w:val="clear" w:pos="709"/>
        </w:tabs>
        <w:suppressAutoHyphens w:val="0"/>
        <w:ind w:firstLine="288"/>
        <w:jc w:val="both"/>
        <w:rPr>
          <w:rFonts w:cs="Times New Roman"/>
          <w:b/>
          <w:bCs/>
        </w:rPr>
      </w:pPr>
    </w:p>
    <w:p w14:paraId="546D4745" w14:textId="77777777" w:rsidR="008C5550" w:rsidRDefault="008C5550">
      <w:pPr>
        <w:widowControl/>
        <w:tabs>
          <w:tab w:val="clear" w:pos="709"/>
        </w:tabs>
        <w:suppressAutoHyphens w:val="0"/>
        <w:rPr>
          <w:rFonts w:cs="Times New Roman"/>
          <w:b/>
          <w:bCs/>
        </w:rPr>
      </w:pPr>
      <w:r>
        <w:rPr>
          <w:rFonts w:cs="Times New Roman"/>
          <w:b/>
          <w:bCs/>
        </w:rPr>
        <w:br w:type="page"/>
      </w:r>
    </w:p>
    <w:p w14:paraId="74871B47" w14:textId="65AA618D" w:rsidR="008D5305" w:rsidRDefault="008D5305" w:rsidP="000B5375">
      <w:pPr>
        <w:spacing w:line="480" w:lineRule="auto"/>
        <w:ind w:firstLine="288"/>
        <w:jc w:val="both"/>
        <w:outlineLvl w:val="0"/>
        <w:rPr>
          <w:rFonts w:cs="Times New Roman"/>
          <w:b/>
          <w:bCs/>
        </w:rPr>
      </w:pPr>
      <w:commentRangeStart w:id="223"/>
      <w:r w:rsidRPr="00FC5E5F">
        <w:rPr>
          <w:rFonts w:cs="Times New Roman"/>
          <w:b/>
          <w:bCs/>
        </w:rPr>
        <w:lastRenderedPageBreak/>
        <w:t>Figure</w:t>
      </w:r>
      <w:r w:rsidR="0015514D">
        <w:rPr>
          <w:rFonts w:cs="Times New Roman"/>
          <w:b/>
          <w:bCs/>
        </w:rPr>
        <w:t>s</w:t>
      </w:r>
      <w:commentRangeEnd w:id="223"/>
      <w:r w:rsidR="00333D40">
        <w:rPr>
          <w:rStyle w:val="CommentReference"/>
        </w:rPr>
        <w:commentReference w:id="223"/>
      </w:r>
      <w:r w:rsidR="0015514D">
        <w:rPr>
          <w:rFonts w:cs="Times New Roman"/>
          <w:b/>
          <w:bCs/>
        </w:rPr>
        <w:t xml:space="preserve">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08AD1670" w:rsidR="008D5305" w:rsidRPr="00FE75DC" w:rsidRDefault="00887726" w:rsidP="004B52B9">
      <w:pPr>
        <w:spacing w:line="480" w:lineRule="auto"/>
        <w:jc w:val="both"/>
        <w:rPr>
          <w:rFonts w:cs="Times New Roman"/>
        </w:rPr>
      </w:pPr>
      <w:r>
        <w:rPr>
          <w:rFonts w:cs="Times New Roman"/>
          <w:noProof/>
          <w:lang w:eastAsia="en-US" w:bidi="ar-SA"/>
        </w:rPr>
        <w:drawing>
          <wp:inline distT="0" distB="0" distL="0" distR="0" wp14:anchorId="1F66469D" wp14:editId="73D33535">
            <wp:extent cx="6328410" cy="4744085"/>
            <wp:effectExtent l="0" t="0" r="0" b="5715"/>
            <wp:docPr id="8" name="Picture 8" descr="Macintosh HD:Users:francois:Desktop: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francois:Desktop:Figure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54FF53D3" w:rsidR="00563AD1" w:rsidRDefault="008D5305" w:rsidP="003218A1">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r w:rsidR="005735C1">
        <w:rPr>
          <w:rFonts w:cstheme="minorBidi"/>
        </w:rPr>
        <w:t xml:space="preserve">prior and </w:t>
      </w:r>
      <w:r w:rsidR="00280AF2">
        <w:rPr>
          <w:rFonts w:cstheme="minorBidi"/>
        </w:rPr>
        <w:t>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xml:space="preserve">. </w:t>
      </w:r>
      <w:ins w:id="224" w:author="Ginger Armbrust" w:date="2016-03-21T09:39:00Z">
        <w:r w:rsidR="00333D40">
          <w:rPr>
            <w:rFonts w:cstheme="minorBidi"/>
          </w:rPr>
          <w:t xml:space="preserve">B) </w:t>
        </w:r>
      </w:ins>
      <w:r w:rsidR="00887726">
        <w:rPr>
          <w:rFonts w:cstheme="minorBidi"/>
        </w:rPr>
        <w:t xml:space="preserve">Chlorophyll </w:t>
      </w:r>
      <w:r w:rsidR="00887726" w:rsidRPr="00887726">
        <w:rPr>
          <w:rFonts w:cstheme="minorBidi"/>
          <w:i/>
        </w:rPr>
        <w:t>a</w:t>
      </w:r>
      <w:r w:rsidR="00887726">
        <w:rPr>
          <w:rFonts w:cstheme="minorBidi"/>
        </w:rPr>
        <w:t xml:space="preserve"> concentration</w:t>
      </w:r>
      <w:r w:rsidR="00C1327B">
        <w:rPr>
          <w:rFonts w:cstheme="minorBidi"/>
        </w:rPr>
        <w:t xml:space="preserve"> (</w:t>
      </w:r>
      <w:r w:rsidR="00887726">
        <w:rPr>
          <w:rFonts w:cstheme="minorBidi"/>
        </w:rPr>
        <w:t>µg L</w:t>
      </w:r>
      <w:r w:rsidR="00887726" w:rsidRPr="00887726">
        <w:rPr>
          <w:rFonts w:cstheme="minorBidi"/>
          <w:vertAlign w:val="superscript"/>
        </w:rPr>
        <w:t>-1</w:t>
      </w:r>
      <w:r w:rsidR="005735C1">
        <w:rPr>
          <w:rFonts w:cstheme="minorBidi"/>
        </w:rPr>
        <w:t>,</w:t>
      </w:r>
      <w:r w:rsidR="005735C1" w:rsidRPr="005735C1">
        <w:rPr>
          <w:rFonts w:cstheme="minorBidi"/>
        </w:rPr>
        <w:t xml:space="preserve"> </w:t>
      </w:r>
      <w:r w:rsidR="005735C1">
        <w:rPr>
          <w:rFonts w:cstheme="minorBidi"/>
        </w:rPr>
        <w:t>black line)</w:t>
      </w:r>
      <w:r w:rsidR="00280AF2">
        <w:rPr>
          <w:rFonts w:cstheme="minorBidi"/>
        </w:rPr>
        <w:t xml:space="preserve"> and </w:t>
      </w:r>
      <w:r w:rsidR="009A6BC6">
        <w:rPr>
          <w:rFonts w:cstheme="minorBidi"/>
        </w:rPr>
        <w:t xml:space="preserve">oxygen saturation </w:t>
      </w:r>
      <w:r w:rsidR="00280AF2">
        <w:rPr>
          <w:rFonts w:cstheme="minorBidi"/>
        </w:rPr>
        <w:t>(</w:t>
      </w:r>
      <w:r w:rsidR="009A6BC6">
        <w:rPr>
          <w:rFonts w:cstheme="minorBidi"/>
        </w:rPr>
        <w:t xml:space="preserve">%, </w:t>
      </w:r>
      <w:r w:rsidR="00280AF2">
        <w:rPr>
          <w:rFonts w:cstheme="minorBidi"/>
        </w:rPr>
        <w:t>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w:t>
      </w:r>
      <w:r w:rsidR="00A656B8">
        <w:rPr>
          <w:rFonts w:cstheme="minorBidi"/>
        </w:rPr>
        <w:t xml:space="preserve">ranges of </w:t>
      </w:r>
      <w:r w:rsidR="000C1147">
        <w:rPr>
          <w:rFonts w:cstheme="minorBidi"/>
        </w:rPr>
        <w:t>nutrient concentration</w:t>
      </w:r>
      <w:r w:rsidR="00A656B8">
        <w:rPr>
          <w:rFonts w:cstheme="minorBidi"/>
        </w:rPr>
        <w:t>s</w:t>
      </w:r>
      <w:r w:rsidR="000C1147">
        <w:rPr>
          <w:rFonts w:cstheme="minorBidi"/>
        </w:rPr>
        <w:t>.</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r w:rsidR="005735C1">
        <w:rPr>
          <w:rFonts w:cstheme="minorBidi"/>
        </w:rPr>
        <w:t>The grey region r</w:t>
      </w:r>
      <w:r w:rsidR="00501D7F">
        <w:rPr>
          <w:rFonts w:cstheme="minorBidi"/>
        </w:rPr>
        <w:t xml:space="preserve">epresents the week </w:t>
      </w:r>
      <w:r w:rsidR="005735C1">
        <w:rPr>
          <w:rFonts w:cstheme="minorBidi"/>
        </w:rPr>
        <w:t>prior the start of the survey.</w:t>
      </w:r>
    </w:p>
    <w:p w14:paraId="2FF8800B" w14:textId="77777777" w:rsidR="00563AD1" w:rsidRDefault="00563AD1" w:rsidP="003218A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3218A1">
      <w:pPr>
        <w:widowControl/>
        <w:tabs>
          <w:tab w:val="clear" w:pos="709"/>
        </w:tabs>
        <w:suppressAutoHyphens w:val="0"/>
        <w:ind w:firstLine="288"/>
        <w:rPr>
          <w:rFonts w:cs="Times New Roman"/>
        </w:rPr>
      </w:pPr>
    </w:p>
    <w:p w14:paraId="3CDF7242" w14:textId="17390254" w:rsidR="008D5305" w:rsidRPr="00FE75DC" w:rsidRDefault="00ED6CD6" w:rsidP="003218A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301C0B33" w:rsidR="008D5305" w:rsidRDefault="008D5305" w:rsidP="003218A1">
      <w:pPr>
        <w:spacing w:line="480" w:lineRule="auto"/>
        <w:ind w:firstLine="288"/>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5B459F" w:rsidRPr="005B459F">
        <w:rPr>
          <w:rFonts w:cs="Times New Roman"/>
          <w:i/>
        </w:rPr>
        <w:t>T</w:t>
      </w:r>
      <w:r w:rsidR="00DA6191">
        <w:rPr>
          <w:rFonts w:cs="Times New Roman"/>
          <w:i/>
        </w:rPr>
        <w:t>eleaulax</w:t>
      </w:r>
      <w:r w:rsidR="005B459F">
        <w:rPr>
          <w:rFonts w:cs="Times New Roman"/>
        </w:rPr>
        <w:t xml:space="preserve">-like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w:t>
      </w:r>
      <w:commentRangeStart w:id="225"/>
      <w:r w:rsidR="00402A36">
        <w:rPr>
          <w:rFonts w:cs="Times New Roman"/>
        </w:rPr>
        <w:t>from</w:t>
      </w:r>
      <w:commentRangeEnd w:id="225"/>
      <w:r w:rsidR="00413712">
        <w:rPr>
          <w:rStyle w:val="CommentReference"/>
        </w:rPr>
        <w:commentReference w:id="225"/>
      </w:r>
      <w:r w:rsidR="00402A36">
        <w:rPr>
          <w:rFonts w:cs="Times New Roman"/>
        </w:rPr>
        <w:t xml:space="preserve"> discrete samples taken </w:t>
      </w:r>
      <w:r w:rsidR="00760EA7">
        <w:rPr>
          <w:rFonts w:cs="Times New Roman"/>
        </w:rPr>
        <w:t>during the 4-week</w:t>
      </w:r>
      <w:r>
        <w:rPr>
          <w:rFonts w:cs="Times New Roman"/>
        </w:rPr>
        <w:t xml:space="preserve"> survey </w:t>
      </w:r>
      <w:del w:id="226" w:author="Ginger Armbrust" w:date="2016-03-21T10:07:00Z">
        <w:r w:rsidDel="00413712">
          <w:rPr>
            <w:rFonts w:cs="Times New Roman"/>
          </w:rPr>
          <w:delText>in the CRE</w:delText>
        </w:r>
        <w:r w:rsidR="00760EA7" w:rsidDel="00413712">
          <w:rPr>
            <w:rFonts w:cs="Times New Roman"/>
          </w:rPr>
          <w:delText xml:space="preserve"> </w:delText>
        </w:r>
      </w:del>
      <w:r w:rsidR="00760EA7">
        <w:rPr>
          <w:rFonts w:cs="Times New Roman"/>
        </w:rPr>
        <w:t>(A-D</w:t>
      </w:r>
      <w:ins w:id="227" w:author="Ginger Armbrust" w:date="2016-03-21T10:10:00Z">
        <w:r w:rsidR="005E4993">
          <w:rPr>
            <w:rFonts w:cs="Times New Roman"/>
          </w:rPr>
          <w:t>, week 1-</w:t>
        </w:r>
        <w:commentRangeStart w:id="228"/>
        <w:r w:rsidR="005E4993">
          <w:rPr>
            <w:rFonts w:cs="Times New Roman"/>
          </w:rPr>
          <w:t>4</w:t>
        </w:r>
        <w:commentRangeEnd w:id="228"/>
        <w:r w:rsidR="005E4993">
          <w:rPr>
            <w:rStyle w:val="CommentReference"/>
          </w:rPr>
          <w:commentReference w:id="228"/>
        </w:r>
      </w:ins>
      <w:r w:rsidR="00760EA7">
        <w:rPr>
          <w:rFonts w:cs="Times New Roman"/>
        </w:rPr>
        <w:t>)</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p>
    <w:p w14:paraId="13CA4C83" w14:textId="47A42C72" w:rsidR="009D3EE8" w:rsidRDefault="009004BF" w:rsidP="003218A1">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404828D9" wp14:editId="2145F623">
            <wp:extent cx="3589183" cy="3589183"/>
            <wp:effectExtent l="0" t="0" r="0" b="0"/>
            <wp:docPr id="7" name="Picture 7" descr="Macintosh HD:Users:francois:Desktop: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9183" cy="3589183"/>
                    </a:xfrm>
                    <a:prstGeom prst="rect">
                      <a:avLst/>
                    </a:prstGeom>
                    <a:noFill/>
                    <a:ln>
                      <a:noFill/>
                    </a:ln>
                  </pic:spPr>
                </pic:pic>
              </a:graphicData>
            </a:graphic>
          </wp:inline>
        </w:drawing>
      </w:r>
    </w:p>
    <w:p w14:paraId="52E608AB" w14:textId="68748564" w:rsidR="009D3EE8" w:rsidRPr="00FE75DC" w:rsidRDefault="009D3EE8" w:rsidP="003218A1">
      <w:pPr>
        <w:spacing w:line="480" w:lineRule="auto"/>
        <w:ind w:firstLine="288"/>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DA6191" w:rsidRPr="005B459F">
        <w:rPr>
          <w:rFonts w:cs="Times New Roman"/>
          <w:i/>
        </w:rPr>
        <w:t>T</w:t>
      </w:r>
      <w:r w:rsidR="00DA6191">
        <w:rPr>
          <w:rFonts w:cs="Times New Roman"/>
          <w:i/>
        </w:rPr>
        <w:t>eleaulax</w:t>
      </w:r>
      <w:r w:rsidR="00DA6191">
        <w:rPr>
          <w:rFonts w:cs="Times New Roman"/>
        </w:rPr>
        <w:t xml:space="preserve">-like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w:t>
      </w:r>
      <w:r w:rsidR="00DA6191">
        <w:rPr>
          <w:rFonts w:cs="Times New Roman"/>
        </w:rPr>
        <w:t>near regression of plotted data</w:t>
      </w:r>
      <w:r w:rsidR="009004BF">
        <w:rPr>
          <w:rFonts w:cs="Times New Roman"/>
        </w:rPr>
        <w:t xml:space="preserve"> and</w:t>
      </w:r>
      <w:r w:rsidR="009004BF" w:rsidRPr="009004BF">
        <w:rPr>
          <w:rFonts w:cs="Times New Roman"/>
        </w:rPr>
        <w:t xml:space="preserve"> </w:t>
      </w:r>
      <w:r w:rsidR="009004BF" w:rsidRPr="00946A19">
        <w:rPr>
          <w:rFonts w:cs="Times New Roman"/>
        </w:rPr>
        <w:t>R</w:t>
      </w:r>
      <w:r w:rsidR="009004BF" w:rsidRP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6EB710E9" w14:textId="77777777" w:rsidR="009D3EE8" w:rsidRPr="00FE75DC" w:rsidRDefault="009D3EE8" w:rsidP="003218A1">
      <w:pPr>
        <w:spacing w:line="480" w:lineRule="auto"/>
        <w:ind w:firstLine="288"/>
        <w:rPr>
          <w:rFonts w:cs="Times New Roman"/>
        </w:rPr>
      </w:pPr>
    </w:p>
    <w:p w14:paraId="48AF7989" w14:textId="1B9AC0BF" w:rsidR="008D77E7" w:rsidRDefault="008E00D6" w:rsidP="003218A1">
      <w:pPr>
        <w:spacing w:line="480" w:lineRule="auto"/>
        <w:rPr>
          <w:rFonts w:cs="Times New Roman"/>
          <w:b/>
        </w:rPr>
      </w:pPr>
      <w:r>
        <w:rPr>
          <w:rFonts w:cs="Times New Roman"/>
          <w:b/>
          <w:noProof/>
          <w:lang w:eastAsia="en-US" w:bidi="ar-SA"/>
        </w:rPr>
        <w:lastRenderedPageBreak/>
        <w:drawing>
          <wp:inline distT="0" distB="0" distL="0" distR="0" wp14:anchorId="06E0067A" wp14:editId="46506E2A">
            <wp:extent cx="6329045" cy="4345969"/>
            <wp:effectExtent l="0" t="0" r="0" b="0"/>
            <wp:docPr id="6" name="Picture 6" descr="Macintosh HD:Users:francois:Desktop:Fig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b="31333"/>
                    <a:stretch/>
                  </pic:blipFill>
                  <pic:spPr bwMode="auto">
                    <a:xfrm>
                      <a:off x="0" y="0"/>
                      <a:ext cx="6329045" cy="4345969"/>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0F182021" w:rsidR="008D77E7" w:rsidRPr="00F2360F" w:rsidRDefault="008D77E7" w:rsidP="003218A1">
      <w:pPr>
        <w:spacing w:line="480" w:lineRule="auto"/>
        <w:ind w:firstLine="288"/>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00F72E73">
        <w:rPr>
          <w:rFonts w:cs="Times New Roman"/>
        </w:rPr>
        <w:t>Comparison</w:t>
      </w:r>
      <w:r w:rsidRPr="00F2360F">
        <w:rPr>
          <w:rFonts w:cs="Times New Roman"/>
          <w:bCs/>
        </w:rPr>
        <w:t xml:space="preserve"> of the size-based </w:t>
      </w:r>
      <w:r w:rsidR="00A656B8">
        <w:rPr>
          <w:rFonts w:cs="Times New Roman"/>
          <w:bCs/>
        </w:rPr>
        <w:t xml:space="preserve">and cell-cycle based estimates of division rates for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w:t>
      </w:r>
      <w:r w:rsidR="00E30123">
        <w:rPr>
          <w:rFonts w:cs="Times New Roman"/>
        </w:rPr>
        <w:t>volume</w:t>
      </w:r>
      <w:r w:rsidRPr="00F2360F">
        <w:rPr>
          <w:rFonts w:cs="Times New Roman"/>
        </w:rPr>
        <w:t xml:space="preserve">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w:t>
      </w:r>
      <w:r w:rsidR="00E30123">
        <w:rPr>
          <w:rFonts w:cs="Times New Roman"/>
        </w:rPr>
        <w:t>µm</w:t>
      </w:r>
      <w:r w:rsidR="00E30123" w:rsidRPr="00E30123">
        <w:rPr>
          <w:rFonts w:cs="Times New Roman"/>
          <w:vertAlign w:val="superscript"/>
        </w:rPr>
        <w:t>3</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sidR="008E00D6">
        <w:rPr>
          <w:rFonts w:cs="Times New Roman"/>
        </w:rPr>
        <w:t>close circles</w:t>
      </w:r>
      <w:r w:rsidRPr="00F2360F">
        <w:rPr>
          <w:rFonts w:cs="Times New Roman"/>
        </w:rPr>
        <w:t xml:space="preserve">), and </w:t>
      </w:r>
      <w:r>
        <w:rPr>
          <w:rFonts w:cs="Times New Roman"/>
        </w:rPr>
        <w:t>S+</w:t>
      </w:r>
      <w:r w:rsidRPr="00F2360F">
        <w:rPr>
          <w:rFonts w:cs="Times New Roman"/>
        </w:rPr>
        <w:t>G2</w:t>
      </w:r>
      <w:r>
        <w:rPr>
          <w:rFonts w:cs="Times New Roman"/>
        </w:rPr>
        <w:t xml:space="preserve"> </w:t>
      </w:r>
      <w:r w:rsidRPr="00F2360F">
        <w:rPr>
          <w:rFonts w:cs="Times New Roman"/>
        </w:rPr>
        <w:t>(</w:t>
      </w:r>
      <w:r w:rsidR="008E00D6">
        <w:rPr>
          <w:rFonts w:cs="Times New Roman"/>
        </w:rPr>
        <w:t>open circles</w:t>
      </w:r>
      <w:ins w:id="229" w:author="Ginger Armbrust" w:date="2016-03-21T10:19:00Z">
        <w:r w:rsidR="00F73B3A">
          <w:rPr>
            <w:rFonts w:cs="Times New Roman"/>
          </w:rPr>
          <w:t>)</w:t>
        </w:r>
      </w:ins>
      <w:r w:rsidRPr="00F2360F">
        <w:rPr>
          <w:rFonts w:cs="Times New Roman"/>
        </w:rPr>
        <w:t xml:space="preserv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xml:space="preserve">) based </w:t>
      </w:r>
      <w:r w:rsidR="008E00D6" w:rsidRPr="00F2360F">
        <w:rPr>
          <w:rFonts w:cs="Times New Roman"/>
        </w:rPr>
        <w:t>on the size distribution (</w:t>
      </w:r>
      <w:r w:rsidR="008E00D6">
        <w:rPr>
          <w:rFonts w:cs="Times New Roman"/>
        </w:rPr>
        <w:t>black</w:t>
      </w:r>
      <w:r w:rsidR="008E00D6" w:rsidRPr="00F2360F">
        <w:rPr>
          <w:rFonts w:cs="Times New Roman"/>
        </w:rPr>
        <w:t xml:space="preserve"> line)</w:t>
      </w:r>
      <w:r w:rsidR="008E00D6">
        <w:rPr>
          <w:rFonts w:cs="Times New Roman"/>
        </w:rPr>
        <w:t xml:space="preserve"> and </w:t>
      </w:r>
      <w:r>
        <w:rPr>
          <w:rFonts w:cs="Times New Roman"/>
        </w:rPr>
        <w:t xml:space="preserve">on </w:t>
      </w:r>
      <w:r w:rsidR="00A656B8">
        <w:rPr>
          <w:rFonts w:cs="Times New Roman"/>
        </w:rPr>
        <w:t>cell cycle analyses</w:t>
      </w:r>
      <w:r w:rsidR="008E00D6">
        <w:rPr>
          <w:rFonts w:cs="Times New Roman"/>
        </w:rPr>
        <w:t xml:space="preserve"> (open circles)</w:t>
      </w:r>
      <w:r w:rsidRPr="00F2360F">
        <w:rPr>
          <w:rFonts w:cs="Times New Roman"/>
        </w:rPr>
        <w:t xml:space="preserve">. The grey regions indicate night. Vertical bars represent standard </w:t>
      </w:r>
      <w:r w:rsidR="00A656B8">
        <w:rPr>
          <w:rFonts w:cs="Times New Roman"/>
        </w:rPr>
        <w:t>error</w:t>
      </w:r>
      <w:r w:rsidRPr="00F2360F">
        <w:rPr>
          <w:rFonts w:cs="Times New Roman"/>
        </w:rPr>
        <w:t xml:space="preserve"> (n=20 for </w:t>
      </w:r>
      <w:r w:rsidR="00E30123">
        <w:rPr>
          <w:rFonts w:cs="Times New Roman"/>
        </w:rPr>
        <w:t>cell volume</w:t>
      </w:r>
      <w:r w:rsidRPr="00F2360F">
        <w:rPr>
          <w:rFonts w:cs="Times New Roman"/>
        </w:rPr>
        <w:t>,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3218A1">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3218A1">
      <w:pPr>
        <w:spacing w:line="480" w:lineRule="auto"/>
        <w:ind w:firstLine="288"/>
        <w:rPr>
          <w:rFonts w:cs="Times New Roman"/>
        </w:rPr>
      </w:pPr>
    </w:p>
    <w:p w14:paraId="13D9024D" w14:textId="43582C41" w:rsidR="008D5305" w:rsidRPr="00FE75DC" w:rsidRDefault="00CC4C34" w:rsidP="003218A1">
      <w:pPr>
        <w:spacing w:line="480" w:lineRule="auto"/>
        <w:rPr>
          <w:rFonts w:cs="Times New Roman"/>
        </w:rPr>
      </w:pPr>
      <w:r>
        <w:rPr>
          <w:rFonts w:cs="Times New Roman"/>
          <w:noProof/>
          <w:lang w:eastAsia="en-US" w:bidi="ar-SA"/>
        </w:rPr>
        <w:drawing>
          <wp:inline distT="0" distB="0" distL="0" distR="0" wp14:anchorId="310E1F7F" wp14:editId="5F8463CB">
            <wp:extent cx="6329045" cy="4417888"/>
            <wp:effectExtent l="0" t="0" r="0" b="1905"/>
            <wp:docPr id="1" name="Picture 1" descr="Macintosh HD:Users:francois:Desktop: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francois:Desktop:Figure5.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0197"/>
                    <a:stretch/>
                  </pic:blipFill>
                  <pic:spPr bwMode="auto">
                    <a:xfrm>
                      <a:off x="0" y="0"/>
                      <a:ext cx="6329045" cy="4417888"/>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34426D33" w:rsidR="008D5305" w:rsidRDefault="00563AD1" w:rsidP="003218A1">
      <w:pPr>
        <w:spacing w:line="480" w:lineRule="auto"/>
        <w:ind w:firstLine="288"/>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sidR="00B3016B">
        <w:rPr>
          <w:rFonts w:cs="Times New Roman"/>
          <w:i/>
          <w:iCs/>
        </w:rPr>
        <w:t>Teleaulax</w:t>
      </w:r>
      <w:r w:rsidR="00261B51">
        <w:rPr>
          <w:rFonts w:cs="Times New Roman"/>
        </w:rPr>
        <w:t xml:space="preserve">-like cryptophytes </w:t>
      </w:r>
      <w:r>
        <w:rPr>
          <w:rFonts w:cs="Times New Roman"/>
        </w:rPr>
        <w:t>(µm</w:t>
      </w:r>
      <w:r w:rsidRPr="00090513">
        <w:rPr>
          <w:rFonts w:cs="Times New Roman"/>
          <w:vertAlign w:val="superscript"/>
        </w:rPr>
        <w:t>3</w:t>
      </w:r>
      <w:r>
        <w:rPr>
          <w:rFonts w:cs="Times New Roman"/>
        </w:rPr>
        <w:t xml:space="preserve">) estimated by </w:t>
      </w:r>
      <w:commentRangeStart w:id="230"/>
      <w:proofErr w:type="spellStart"/>
      <w:r>
        <w:rPr>
          <w:rFonts w:cs="Times New Roman"/>
        </w:rPr>
        <w:t>SeaFlow</w:t>
      </w:r>
      <w:commentRangeEnd w:id="230"/>
      <w:proofErr w:type="spellEnd"/>
      <w:r w:rsidR="00F73B3A">
        <w:rPr>
          <w:rStyle w:val="CommentReference"/>
        </w:rPr>
        <w:commentReference w:id="230"/>
      </w:r>
      <w:r>
        <w:rPr>
          <w:rFonts w:cs="Times New Roman"/>
        </w:rPr>
        <w:t xml:space="preserve">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sidR="00B3016B">
        <w:rPr>
          <w:rFonts w:cs="Times New Roman"/>
          <w:i/>
          <w:iCs/>
        </w:rPr>
        <w:t>Teleaulax</w:t>
      </w:r>
      <w:r w:rsidR="00B3016B">
        <w:rPr>
          <w:rFonts w:cs="Times New Roman"/>
        </w:rPr>
        <w:t>-like cryptophytes</w:t>
      </w:r>
      <w:r>
        <w:rPr>
          <w:rFonts w:cs="Times New Roman"/>
          <w:i/>
          <w:iCs/>
        </w:rPr>
        <w:t xml:space="preserve"> </w:t>
      </w:r>
      <w:r>
        <w:rPr>
          <w:rFonts w:cs="Times New Roman"/>
        </w:rPr>
        <w:t>during the survey</w:t>
      </w:r>
      <w:del w:id="231" w:author="Ginger Armbrust" w:date="2016-03-21T10:24:00Z">
        <w:r w:rsidDel="001B51C3">
          <w:rPr>
            <w:rFonts w:cs="Times New Roman"/>
          </w:rPr>
          <w:delText xml:space="preserve"> in the CRE</w:delText>
        </w:r>
      </w:del>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3218A1">
      <w:pPr>
        <w:widowControl/>
        <w:tabs>
          <w:tab w:val="clear" w:pos="709"/>
        </w:tabs>
        <w:suppressAutoHyphens w:val="0"/>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44E1C402" w14:textId="77777777" w:rsidR="000B3F78" w:rsidRDefault="000B3F78" w:rsidP="000B3F78">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Pr>
          <w:rFonts w:cs="Times New Roman"/>
          <w:b/>
          <w:sz w:val="28"/>
          <w:szCs w:val="28"/>
        </w:rPr>
        <w:t xml:space="preserve"> prey</w:t>
      </w:r>
      <w:r w:rsidRPr="00412412">
        <w:rPr>
          <w:rFonts w:cs="Times New Roman"/>
          <w:b/>
          <w:sz w:val="28"/>
          <w:szCs w:val="28"/>
        </w:rPr>
        <w:t xml:space="preserve"> during </w:t>
      </w:r>
      <w:r>
        <w:rPr>
          <w:rFonts w:cs="Times New Roman"/>
          <w:b/>
          <w:sz w:val="28"/>
          <w:szCs w:val="28"/>
        </w:rPr>
        <w:t xml:space="preserve">the decline of </w:t>
      </w:r>
      <w:r w:rsidRPr="00412412">
        <w:rPr>
          <w:rFonts w:cs="Times New Roman"/>
          <w:b/>
          <w:sz w:val="28"/>
          <w:szCs w:val="28"/>
        </w:rPr>
        <w:t>red water bloom</w:t>
      </w:r>
      <w:r>
        <w:rPr>
          <w:rFonts w:cs="Times New Roman"/>
          <w:b/>
          <w:sz w:val="28"/>
          <w:szCs w:val="28"/>
        </w:rPr>
        <w:t>s</w:t>
      </w:r>
    </w:p>
    <w:p w14:paraId="24296CDA" w14:textId="77777777" w:rsidR="000B3F78" w:rsidRPr="00412412" w:rsidRDefault="000B3F78" w:rsidP="000B3F78">
      <w:pPr>
        <w:spacing w:line="480" w:lineRule="auto"/>
        <w:ind w:firstLine="288"/>
        <w:jc w:val="center"/>
        <w:rPr>
          <w:rFonts w:cs="Times New Roman"/>
          <w:b/>
          <w:sz w:val="28"/>
          <w:szCs w:val="28"/>
        </w:rPr>
      </w:pPr>
      <w:r>
        <w:rPr>
          <w:rFonts w:cs="Times New Roman"/>
          <w:b/>
          <w:sz w:val="28"/>
          <w:szCs w:val="28"/>
        </w:rPr>
        <w:t xml:space="preserve">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63C8D609" w:rsidR="00C30CC1" w:rsidRPr="000B3F78" w:rsidRDefault="00C30CC1" w:rsidP="004B52B9">
      <w:pPr>
        <w:spacing w:line="360" w:lineRule="auto"/>
        <w:ind w:firstLine="288"/>
        <w:jc w:val="both"/>
        <w:rPr>
          <w:rFonts w:cs="Times New Roman"/>
          <w:bCs/>
        </w:rPr>
      </w:pPr>
      <w:r w:rsidRPr="000B3F78">
        <w:rPr>
          <w:rFonts w:cs="Times New Roman"/>
          <w:bCs/>
        </w:rPr>
        <w:t xml:space="preserve">Maria Hamilton, </w:t>
      </w:r>
      <w:r w:rsidR="00A656B8" w:rsidRPr="000B3F78">
        <w:rPr>
          <w:rFonts w:cs="Times New Roman"/>
          <w:bCs/>
        </w:rPr>
        <w:t xml:space="preserve">Gwenn M. </w:t>
      </w:r>
      <w:proofErr w:type="spellStart"/>
      <w:r w:rsidR="00A656B8" w:rsidRPr="000B3F78">
        <w:rPr>
          <w:rFonts w:cs="Times New Roman"/>
          <w:bCs/>
        </w:rPr>
        <w:t>Hennon</w:t>
      </w:r>
      <w:proofErr w:type="spellEnd"/>
      <w:r w:rsidR="00A656B8" w:rsidRPr="000B3F78">
        <w:rPr>
          <w:rFonts w:cs="Times New Roman"/>
          <w:bCs/>
        </w:rPr>
        <w:t xml:space="preserve">, </w:t>
      </w:r>
      <w:r w:rsidRPr="000B3F78">
        <w:rPr>
          <w:rFonts w:cs="Times New Roman"/>
          <w:bCs/>
        </w:rPr>
        <w:t xml:space="preserve">Joseph </w:t>
      </w:r>
      <w:proofErr w:type="spellStart"/>
      <w:r w:rsidRPr="000B3F78">
        <w:rPr>
          <w:rFonts w:cs="Times New Roman"/>
          <w:bCs/>
        </w:rPr>
        <w:t>N</w:t>
      </w:r>
      <w:r w:rsidR="000B3F78" w:rsidRPr="000B3F78">
        <w:rPr>
          <w:rFonts w:cs="Times New Roman"/>
          <w:bCs/>
        </w:rPr>
        <w:t>e</w:t>
      </w:r>
      <w:r w:rsidRPr="000B3F78">
        <w:rPr>
          <w:rFonts w:cs="Times New Roman"/>
          <w:bCs/>
        </w:rPr>
        <w:t>edoba</w:t>
      </w:r>
      <w:proofErr w:type="spellEnd"/>
      <w:r w:rsidRPr="000B3F78">
        <w:rPr>
          <w:rFonts w:cs="Times New Roman"/>
          <w:bCs/>
        </w:rPr>
        <w:t xml:space="preserve">, Katie Maxey, Rhonda Morales, </w:t>
      </w:r>
      <w:proofErr w:type="spellStart"/>
      <w:r w:rsidRPr="000B3F78">
        <w:rPr>
          <w:rFonts w:cs="Times New Roman"/>
          <w:bCs/>
        </w:rPr>
        <w:t>Tawnya</w:t>
      </w:r>
      <w:proofErr w:type="spellEnd"/>
      <w:r w:rsidRPr="000B3F78">
        <w:rPr>
          <w:rFonts w:cs="Times New Roman"/>
          <w:bCs/>
        </w:rPr>
        <w:t xml:space="preserve"> Peterson, Megan Schatz, Jarred Swalwell, Peter </w:t>
      </w:r>
      <w:proofErr w:type="spellStart"/>
      <w:r w:rsidRPr="000B3F78">
        <w:rPr>
          <w:rFonts w:cs="Times New Roman"/>
          <w:bCs/>
        </w:rPr>
        <w:t>Zuber</w:t>
      </w:r>
      <w:proofErr w:type="spellEnd"/>
      <w:r w:rsidRPr="000B3F78">
        <w:rPr>
          <w:rFonts w:cs="Times New Roman"/>
          <w:bCs/>
        </w:rPr>
        <w:t xml:space="preserve">, E. Virginia Armbrust, Francois Ribalet </w:t>
      </w:r>
      <w:r w:rsidRPr="000B3F78">
        <w:rPr>
          <w:rFonts w:cs="Times New Roman"/>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4"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6C6229D1" w:rsidR="00FF63AC" w:rsidRDefault="00C30CC1" w:rsidP="000B5375">
      <w:pPr>
        <w:spacing w:line="480" w:lineRule="auto"/>
        <w:ind w:firstLine="288"/>
        <w:jc w:val="both"/>
        <w:outlineLvl w:val="0"/>
        <w:rPr>
          <w:rFonts w:cs="Times New Roman"/>
          <w:b/>
        </w:rPr>
      </w:pPr>
      <w:r>
        <w:rPr>
          <w:rFonts w:cs="Times New Roman"/>
          <w:b/>
        </w:rPr>
        <w:t>Supplement.</w:t>
      </w:r>
    </w:p>
    <w:p w14:paraId="0CEB206E" w14:textId="77777777" w:rsidR="00FF63AC" w:rsidRDefault="00FF63AC">
      <w:pPr>
        <w:widowControl/>
        <w:tabs>
          <w:tab w:val="clear" w:pos="709"/>
        </w:tabs>
        <w:suppressAutoHyphens w:val="0"/>
        <w:rPr>
          <w:rFonts w:cs="Times New Roman"/>
          <w:b/>
        </w:rPr>
      </w:pPr>
      <w:r>
        <w:rPr>
          <w:rFonts w:cs="Times New Roman"/>
          <w:b/>
        </w:rPr>
        <w:br w:type="page"/>
      </w:r>
    </w:p>
    <w:p w14:paraId="0383A51E" w14:textId="77777777" w:rsidR="008D5305" w:rsidRDefault="008D5305" w:rsidP="000B5375">
      <w:pPr>
        <w:spacing w:line="480" w:lineRule="auto"/>
        <w:ind w:firstLine="288"/>
        <w:jc w:val="both"/>
        <w:outlineLvl w:val="0"/>
        <w:rPr>
          <w:rFonts w:cs="Times New Roman"/>
          <w:b/>
        </w:rPr>
      </w:pPr>
    </w:p>
    <w:p w14:paraId="513189DF" w14:textId="6CE9F127" w:rsidR="00563AD1" w:rsidRPr="00FE75DC" w:rsidRDefault="00FF63AC" w:rsidP="00FF63AC">
      <w:pPr>
        <w:spacing w:line="480" w:lineRule="auto"/>
        <w:ind w:firstLine="288"/>
        <w:jc w:val="center"/>
        <w:rPr>
          <w:rFonts w:cs="Times New Roman"/>
        </w:rPr>
      </w:pPr>
      <w:r>
        <w:rPr>
          <w:rFonts w:cs="Times New Roman"/>
          <w:noProof/>
          <w:lang w:eastAsia="en-US" w:bidi="ar-SA"/>
        </w:rPr>
        <w:drawing>
          <wp:inline distT="0" distB="0" distL="0" distR="0" wp14:anchorId="75B13B8F" wp14:editId="6074CD5D">
            <wp:extent cx="3705501" cy="3705501"/>
            <wp:effectExtent l="0" t="0" r="3175" b="3175"/>
            <wp:docPr id="14" name="Picture 14" descr="Macintosh HD:Users:francois:Documents:DATA:SeaFlow:CMOP:CMOP_git:manuscript:manuscript_V3:manuscript_Rcode:Figure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francois:Documents:DATA:SeaFlow:CMOP:CMOP_git:manuscript:manuscript_V3:manuscript_Rcode:FigureS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05501" cy="3705501"/>
                    </a:xfrm>
                    <a:prstGeom prst="rect">
                      <a:avLst/>
                    </a:prstGeom>
                    <a:noFill/>
                    <a:ln>
                      <a:noFill/>
                    </a:ln>
                  </pic:spPr>
                </pic:pic>
              </a:graphicData>
            </a:graphic>
          </wp:inline>
        </w:drawing>
      </w:r>
    </w:p>
    <w:p w14:paraId="748311A4" w14:textId="686A6760" w:rsidR="00563AD1" w:rsidRPr="00FE75DC" w:rsidRDefault="00563AD1" w:rsidP="003218A1">
      <w:pPr>
        <w:spacing w:line="480" w:lineRule="auto"/>
        <w:ind w:firstLine="288"/>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 xml:space="preserve">stuary with the </w:t>
      </w:r>
      <w:r w:rsidR="00B448C5">
        <w:rPr>
          <w:rFonts w:cs="Times New Roman"/>
        </w:rPr>
        <w:t>station SATURN-03</w:t>
      </w:r>
      <w:r w:rsidRPr="00FC5E5F">
        <w:rPr>
          <w:rFonts w:cs="Times New Roman"/>
        </w:rPr>
        <w:t xml:space="preserve"> location </w:t>
      </w:r>
      <w:r w:rsidR="00B448C5">
        <w:rPr>
          <w:rFonts w:cs="Times New Roman"/>
        </w:rPr>
        <w:t>(</w:t>
      </w:r>
      <w:r>
        <w:rPr>
          <w:rFonts w:cs="Times New Roman"/>
        </w:rPr>
        <w:t xml:space="preserve">black </w:t>
      </w:r>
      <w:commentRangeStart w:id="232"/>
      <w:r>
        <w:rPr>
          <w:rFonts w:cs="Times New Roman"/>
        </w:rPr>
        <w:t>dot</w:t>
      </w:r>
      <w:commentRangeEnd w:id="232"/>
      <w:r w:rsidR="00D4637B">
        <w:rPr>
          <w:rStyle w:val="CommentReference"/>
        </w:rPr>
        <w:commentReference w:id="232"/>
      </w:r>
      <w:r w:rsidR="00B448C5">
        <w:rPr>
          <w:rFonts w:cs="Times New Roman"/>
        </w:rPr>
        <w:t>)</w:t>
      </w:r>
      <w:r w:rsidRPr="00FC5E5F">
        <w:rPr>
          <w:rFonts w:cs="Times New Roman"/>
        </w:rPr>
        <w:t xml:space="preserve">. </w:t>
      </w:r>
    </w:p>
    <w:p w14:paraId="588E261A" w14:textId="4909AA02" w:rsidR="006852D0" w:rsidRPr="005735C1" w:rsidRDefault="002506F0" w:rsidP="005735C1">
      <w:pPr>
        <w:widowControl/>
        <w:tabs>
          <w:tab w:val="clear" w:pos="709"/>
        </w:tabs>
        <w:suppressAutoHyphens w:val="0"/>
        <w:rPr>
          <w:rFonts w:cs="Times New Roman"/>
          <w:b/>
        </w:rPr>
      </w:pPr>
      <w:r>
        <w:rPr>
          <w:rFonts w:cs="Times New Roman"/>
          <w:b/>
        </w:rPr>
        <w:br w:type="page"/>
      </w:r>
    </w:p>
    <w:p w14:paraId="0BA4FE75" w14:textId="6D63E3CC" w:rsidR="006852D0" w:rsidRPr="00505188" w:rsidRDefault="00F31AB3" w:rsidP="00467801">
      <w:pPr>
        <w:spacing w:line="480" w:lineRule="auto"/>
        <w:ind w:firstLine="288"/>
        <w:jc w:val="center"/>
        <w:rPr>
          <w:rFonts w:cs="Times New Roman"/>
          <w:b/>
        </w:rPr>
      </w:pPr>
      <w:r>
        <w:rPr>
          <w:rFonts w:cs="Times New Roman"/>
          <w:b/>
          <w:noProof/>
          <w:lang w:eastAsia="en-US" w:bidi="ar-SA"/>
        </w:rPr>
        <w:lastRenderedPageBreak/>
        <w:drawing>
          <wp:inline distT="0" distB="0" distL="0" distR="0" wp14:anchorId="6A967BD6" wp14:editId="0E9F20E6">
            <wp:extent cx="3346671" cy="3213990"/>
            <wp:effectExtent l="0" t="0" r="6350" b="12065"/>
            <wp:docPr id="16" name="Picture 16" descr="Macintosh HD:Users:francois:Documents:DATA:SeaFlow:CMOP:CMOP_git:manuscript:manuscript_V3:FigureS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FigureS3.pdf"/>
                    <pic:cNvPicPr>
                      <a:picLocks noChangeAspect="1" noChangeArrowheads="1"/>
                    </pic:cNvPicPr>
                  </pic:nvPicPr>
                  <pic:blipFill rotWithShape="1">
                    <a:blip r:embed="rId16">
                      <a:extLst>
                        <a:ext uri="{28A0092B-C50C-407E-A947-70E740481C1C}">
                          <a14:useLocalDpi xmlns:a14="http://schemas.microsoft.com/office/drawing/2010/main" val="0"/>
                        </a:ext>
                      </a:extLst>
                    </a:blip>
                    <a:srcRect l="32574" t="16458" r="31786" b="37942"/>
                    <a:stretch/>
                  </pic:blipFill>
                  <pic:spPr bwMode="auto">
                    <a:xfrm>
                      <a:off x="0" y="0"/>
                      <a:ext cx="3347672" cy="3214951"/>
                    </a:xfrm>
                    <a:prstGeom prst="rect">
                      <a:avLst/>
                    </a:prstGeom>
                    <a:noFill/>
                    <a:ln>
                      <a:noFill/>
                    </a:ln>
                    <a:extLst>
                      <a:ext uri="{53640926-AAD7-44d8-BBD7-CCE9431645EC}">
                        <a14:shadowObscured xmlns:a14="http://schemas.microsoft.com/office/drawing/2010/main"/>
                      </a:ext>
                    </a:extLst>
                  </pic:spPr>
                </pic:pic>
              </a:graphicData>
            </a:graphic>
          </wp:inline>
        </w:drawing>
      </w:r>
    </w:p>
    <w:p w14:paraId="3949BEB2" w14:textId="62465925" w:rsidR="00427A71" w:rsidRPr="00760EA7" w:rsidRDefault="00427A71" w:rsidP="003218A1">
      <w:pPr>
        <w:spacing w:line="480" w:lineRule="auto"/>
        <w:ind w:firstLine="288"/>
        <w:rPr>
          <w:rFonts w:cs="Times New Roman"/>
        </w:rPr>
      </w:pPr>
      <w:r>
        <w:rPr>
          <w:rFonts w:cs="Times New Roman"/>
          <w:b/>
        </w:rPr>
        <w:t xml:space="preserve">Fig. </w:t>
      </w:r>
      <w:r w:rsidR="00402A36">
        <w:rPr>
          <w:rFonts w:cs="Times New Roman"/>
          <w:b/>
        </w:rPr>
        <w:t>S</w:t>
      </w:r>
      <w:r w:rsidR="005735C1">
        <w:rPr>
          <w:rFonts w:cs="Times New Roman"/>
          <w:b/>
        </w:rPr>
        <w:t>2</w:t>
      </w:r>
      <w:r w:rsidRPr="003218A1">
        <w:rPr>
          <w:rFonts w:cs="Times New Roman"/>
          <w:b/>
        </w:rPr>
        <w:t xml:space="preserve">. </w:t>
      </w:r>
      <w:r w:rsidR="00467801" w:rsidRPr="003218A1">
        <w:rPr>
          <w:rFonts w:cs="Times New Roman"/>
        </w:rPr>
        <w:t>Flow cytometric signatures and m</w:t>
      </w:r>
      <w:r w:rsidRPr="003218A1">
        <w:rPr>
          <w:rFonts w:cs="Times New Roman"/>
        </w:rPr>
        <w:t xml:space="preserve">icrograph of glutaraldehyde-fixed </w:t>
      </w:r>
      <w:r w:rsidRPr="003218A1">
        <w:rPr>
          <w:rFonts w:cs="Times New Roman"/>
          <w:i/>
          <w:iCs/>
        </w:rPr>
        <w:t>Teleaulax</w:t>
      </w:r>
      <w:r w:rsidR="00B3016B" w:rsidRPr="003218A1">
        <w:rPr>
          <w:rFonts w:cs="Times New Roman"/>
          <w:iCs/>
        </w:rPr>
        <w:t>-like cryptophytes</w:t>
      </w:r>
      <w:r w:rsidR="00467801" w:rsidRPr="003218A1">
        <w:rPr>
          <w:rFonts w:cs="Times New Roman"/>
        </w:rPr>
        <w:t>.</w:t>
      </w:r>
      <w:r w:rsidR="00467801">
        <w:rPr>
          <w:rFonts w:cs="Times New Roman"/>
        </w:rPr>
        <w:t xml:space="preserve"> A) Red</w:t>
      </w:r>
      <w:r w:rsidR="00467801" w:rsidRPr="00467801">
        <w:rPr>
          <w:rFonts w:cs="Times New Roman"/>
        </w:rPr>
        <w:t xml:space="preserve"> fluore</w:t>
      </w:r>
      <w:r w:rsidR="00467801">
        <w:rPr>
          <w:rFonts w:cs="Times New Roman"/>
        </w:rPr>
        <w:t xml:space="preserve">scence (692 nm wavelength) </w:t>
      </w:r>
      <w:r w:rsidR="00467801" w:rsidRPr="00467801">
        <w:rPr>
          <w:rFonts w:cs="Times New Roman"/>
        </w:rPr>
        <w:t xml:space="preserve">from chlorophyll </w:t>
      </w:r>
      <w:r w:rsidR="00467801">
        <w:rPr>
          <w:rFonts w:cs="Times New Roman"/>
        </w:rPr>
        <w:t xml:space="preserve">versus </w:t>
      </w:r>
      <w:ins w:id="233" w:author="Ginger Armbrust" w:date="2016-03-21T09:58:00Z">
        <w:r w:rsidR="00C967F3">
          <w:rPr>
            <w:rFonts w:cs="Times New Roman"/>
          </w:rPr>
          <w:t xml:space="preserve">forward </w:t>
        </w:r>
      </w:ins>
      <w:r w:rsidR="00467801" w:rsidRPr="00467801">
        <w:rPr>
          <w:rFonts w:cs="Times New Roman"/>
        </w:rPr>
        <w:t xml:space="preserve">light scatter (related to cell size) </w:t>
      </w:r>
      <w:r w:rsidR="00467801">
        <w:rPr>
          <w:rFonts w:cs="Times New Roman"/>
        </w:rPr>
        <w:t>shows phytoplankton community structure,</w:t>
      </w:r>
      <w:del w:id="234" w:author="Ginger Armbrust" w:date="2016-03-21T09:59:00Z">
        <w:r w:rsidR="00467801" w:rsidDel="00C967F3">
          <w:rPr>
            <w:rFonts w:cs="Times New Roman"/>
          </w:rPr>
          <w:delText xml:space="preserve"> </w:delText>
        </w:r>
      </w:del>
      <w:r w:rsidR="00467801">
        <w:rPr>
          <w:rFonts w:cs="Times New Roman"/>
        </w:rPr>
        <w:t xml:space="preserve"> cryptophyte population (red</w:t>
      </w:r>
      <w:r w:rsidR="00F31AB3">
        <w:rPr>
          <w:rFonts w:cs="Times New Roman"/>
        </w:rPr>
        <w:t xml:space="preserve"> dots</w:t>
      </w:r>
      <w:ins w:id="235" w:author="Ginger Armbrust" w:date="2016-03-21T10:00:00Z">
        <w:r w:rsidR="00D87107">
          <w:rPr>
            <w:rFonts w:cs="Times New Roman"/>
          </w:rPr>
          <w:t>, see right panel</w:t>
        </w:r>
      </w:ins>
      <w:r w:rsidR="00467801">
        <w:rPr>
          <w:rFonts w:cs="Times New Roman"/>
        </w:rPr>
        <w:t>) and detritus (low red fluorescence) (left panel).</w:t>
      </w:r>
      <w:r w:rsidR="00467801" w:rsidRPr="00467801">
        <w:rPr>
          <w:rFonts w:cs="Times New Roman"/>
        </w:rPr>
        <w:t xml:space="preserve"> Red fluorescence (692 nm wavelength) versus</w:t>
      </w:r>
      <w:r w:rsidR="00467801">
        <w:rPr>
          <w:rFonts w:cs="Times New Roman"/>
        </w:rPr>
        <w:t xml:space="preserve"> orange fluorescence (</w:t>
      </w:r>
      <w:r w:rsidR="00F31AB3">
        <w:rPr>
          <w:rFonts w:cs="Times New Roman"/>
        </w:rPr>
        <w:t xml:space="preserve">527 nm wavelength) from </w:t>
      </w:r>
      <w:proofErr w:type="spellStart"/>
      <w:r w:rsidR="00F31AB3">
        <w:rPr>
          <w:rFonts w:cs="Times New Roman"/>
        </w:rPr>
        <w:t>phycoerythrin</w:t>
      </w:r>
      <w:proofErr w:type="spellEnd"/>
      <w:r w:rsidR="00F31AB3">
        <w:rPr>
          <w:rFonts w:cs="Times New Roman"/>
        </w:rPr>
        <w:t xml:space="preserve"> </w:t>
      </w:r>
      <w:r w:rsidR="00467801" w:rsidRPr="00467801">
        <w:rPr>
          <w:rFonts w:cs="Times New Roman"/>
        </w:rPr>
        <w:t xml:space="preserve">uniquely identified a population of </w:t>
      </w:r>
      <w:r w:rsidR="00F31AB3" w:rsidRPr="00F31AB3">
        <w:rPr>
          <w:rFonts w:cs="Times New Roman"/>
        </w:rPr>
        <w:t>cryptophyte</w:t>
      </w:r>
      <w:r w:rsidR="00F31AB3">
        <w:rPr>
          <w:rFonts w:cs="Times New Roman"/>
        </w:rPr>
        <w:t xml:space="preserve"> (red dots)</w:t>
      </w:r>
      <w:r w:rsidR="00467801" w:rsidRPr="00467801">
        <w:rPr>
          <w:rFonts w:cs="Times New Roman"/>
        </w:rPr>
        <w:t>, and a tight peak of uniform fluorescent microspheres (</w:t>
      </w:r>
      <w:r w:rsidR="00F31AB3">
        <w:rPr>
          <w:rFonts w:cs="Times New Roman"/>
        </w:rPr>
        <w:t>red circle</w:t>
      </w:r>
      <w:r w:rsidR="00467801" w:rsidRPr="00467801">
        <w:rPr>
          <w:rFonts w:cs="Times New Roman"/>
        </w:rPr>
        <w:t>) added as an internal standard</w:t>
      </w:r>
      <w:r w:rsidR="00F31AB3">
        <w:rPr>
          <w:rFonts w:cs="Times New Roman"/>
        </w:rPr>
        <w:t xml:space="preserve"> (right panel)</w:t>
      </w:r>
      <w:r w:rsidR="00467801" w:rsidRPr="00467801">
        <w:rPr>
          <w:rFonts w:cs="Times New Roman"/>
        </w:rPr>
        <w:t xml:space="preserve">. Cells with low orange fluorescence are the phytoplankton populations shown </w:t>
      </w:r>
      <w:r w:rsidR="00F31AB3">
        <w:rPr>
          <w:rFonts w:cs="Times New Roman"/>
        </w:rPr>
        <w:t>o</w:t>
      </w:r>
      <w:r w:rsidR="00467801" w:rsidRPr="00467801">
        <w:rPr>
          <w:rFonts w:cs="Times New Roman"/>
        </w:rPr>
        <w:t>n</w:t>
      </w:r>
      <w:r w:rsidR="00F31AB3">
        <w:rPr>
          <w:rFonts w:cs="Times New Roman"/>
        </w:rPr>
        <w:t xml:space="preserve"> the left panel</w:t>
      </w:r>
      <w:r w:rsidR="00467801" w:rsidRPr="00467801">
        <w:rPr>
          <w:rFonts w:cs="Times New Roman"/>
        </w:rPr>
        <w:t xml:space="preserve">. </w:t>
      </w:r>
      <w:r w:rsidR="00F31AB3" w:rsidRPr="00D87107">
        <w:rPr>
          <w:rFonts w:cs="Times New Roman"/>
          <w:rPrChange w:id="236" w:author="Ginger Armbrust" w:date="2016-03-21T10:00:00Z">
            <w:rPr>
              <w:rFonts w:cs="Times New Roman"/>
              <w:b/>
            </w:rPr>
          </w:rPrChange>
        </w:rPr>
        <w:t>B</w:t>
      </w:r>
      <w:r w:rsidR="00467801" w:rsidRPr="00D87107">
        <w:rPr>
          <w:rFonts w:cs="Times New Roman"/>
          <w:rPrChange w:id="237" w:author="Ginger Armbrust" w:date="2016-03-21T10:00:00Z">
            <w:rPr>
              <w:rFonts w:cs="Times New Roman"/>
              <w:b/>
            </w:rPr>
          </w:rPrChange>
        </w:rPr>
        <w:t>)</w:t>
      </w:r>
      <w:r w:rsidR="00467801" w:rsidRPr="00467801">
        <w:rPr>
          <w:rFonts w:cs="Times New Roman"/>
        </w:rPr>
        <w:t xml:space="preserve"> </w:t>
      </w:r>
      <w:r w:rsidR="00F31AB3">
        <w:rPr>
          <w:rFonts w:cs="Times New Roman"/>
        </w:rPr>
        <w:t>M</w:t>
      </w:r>
      <w:r w:rsidR="00F31AB3" w:rsidRPr="00760EA7">
        <w:rPr>
          <w:rFonts w:cs="Times New Roman"/>
        </w:rPr>
        <w:t>icrograph</w:t>
      </w:r>
      <w:ins w:id="238" w:author="Ginger Armbrust" w:date="2016-03-21T10:00:00Z">
        <w:r w:rsidR="00D87107">
          <w:rPr>
            <w:rFonts w:cs="Times New Roman"/>
          </w:rPr>
          <w:t>s</w:t>
        </w:r>
      </w:ins>
      <w:r w:rsidR="00467801" w:rsidRPr="00467801">
        <w:rPr>
          <w:rFonts w:cs="Times New Roman"/>
        </w:rPr>
        <w:t xml:space="preserve"> </w:t>
      </w:r>
      <w:r>
        <w:rPr>
          <w:rFonts w:cs="Times New Roman"/>
        </w:rPr>
        <w:t xml:space="preserve">using transmitted-light (A) and </w:t>
      </w:r>
      <w:proofErr w:type="spellStart"/>
      <w:r>
        <w:rPr>
          <w:rFonts w:cs="Times New Roman"/>
        </w:rPr>
        <w:t>epifluorescence</w:t>
      </w:r>
      <w:proofErr w:type="spellEnd"/>
      <w:r>
        <w:rPr>
          <w:rFonts w:cs="Times New Roman"/>
        </w:rPr>
        <w:t xml:space="preserve"> (B) microscopy after cell sorting by flow cytometry</w:t>
      </w:r>
      <w:r w:rsidR="00F31AB3" w:rsidRPr="00F31AB3">
        <w:rPr>
          <w:rFonts w:cs="Times New Roman"/>
        </w:rPr>
        <w:t xml:space="preserve"> </w:t>
      </w:r>
      <w:r w:rsidR="00F31AB3">
        <w:rPr>
          <w:rFonts w:cs="Times New Roman"/>
        </w:rPr>
        <w:t>of the cryptophyte population (red dots shown in panels A)</w:t>
      </w:r>
      <w:r>
        <w:rPr>
          <w:rFonts w:cs="Times New Roman"/>
        </w:rPr>
        <w:t>.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2D264AB2" w:rsidR="000B08CC" w:rsidRDefault="00205CE2" w:rsidP="00E51027">
      <w:pPr>
        <w:spacing w:line="480" w:lineRule="auto"/>
        <w:ind w:firstLine="288"/>
        <w:jc w:val="center"/>
        <w:rPr>
          <w:rFonts w:cs="Times New Roman"/>
        </w:rPr>
      </w:pPr>
      <w:r>
        <w:rPr>
          <w:rFonts w:cs="Times New Roman"/>
          <w:noProof/>
          <w:lang w:eastAsia="en-US" w:bidi="ar-SA"/>
        </w:rPr>
        <w:drawing>
          <wp:inline distT="0" distB="0" distL="0" distR="0" wp14:anchorId="1A10541D" wp14:editId="2BCB3112">
            <wp:extent cx="6328410" cy="6328410"/>
            <wp:effectExtent l="0" t="0" r="0" b="0"/>
            <wp:docPr id="19" name="Picture 19" descr="Macintosh HD:Users:francois:Documents:DATA:SeaFlow:CMOP:CMOP_git:manuscript:manuscript_V3: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3:manuscript_Rcode:FigureS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518DCE8B" w14:textId="7E4B696C" w:rsidR="008D5305" w:rsidRDefault="000B08CC" w:rsidP="003218A1">
      <w:pPr>
        <w:spacing w:line="480" w:lineRule="auto"/>
        <w:ind w:firstLine="288"/>
        <w:rPr>
          <w:rFonts w:cs="Times New Roman"/>
        </w:rPr>
      </w:pPr>
      <w:r w:rsidRPr="007A2CF9">
        <w:rPr>
          <w:rFonts w:cs="Times New Roman"/>
          <w:b/>
        </w:rPr>
        <w:t>Fig. S</w:t>
      </w:r>
      <w:r w:rsidR="005735C1">
        <w:rPr>
          <w:rFonts w:cs="Times New Roman"/>
          <w:b/>
        </w:rPr>
        <w:t>3</w:t>
      </w:r>
      <w:r w:rsidRPr="007A2CF9">
        <w:rPr>
          <w:rFonts w:cs="Times New Roman"/>
          <w:b/>
        </w:rPr>
        <w:t>.</w:t>
      </w:r>
      <w:r>
        <w:rPr>
          <w:rFonts w:cs="Times New Roman"/>
        </w:rPr>
        <w:t xml:space="preserve"> </w:t>
      </w:r>
      <w:r w:rsidRPr="003218A1">
        <w:rPr>
          <w:rFonts w:cs="Times New Roman"/>
        </w:rPr>
        <w:t>Comparison of cell counts</w:t>
      </w:r>
      <w:ins w:id="239" w:author="Ginger Armbrust" w:date="2016-03-21T10:12:00Z">
        <w:r w:rsidR="007B0EF1">
          <w:rPr>
            <w:rFonts w:cs="Times New Roman"/>
          </w:rPr>
          <w:t xml:space="preserve"> obtained with different methods</w:t>
        </w:r>
      </w:ins>
      <w:r w:rsidRPr="003218A1">
        <w:rPr>
          <w:rFonts w:cs="Times New Roman"/>
        </w:rPr>
        <w:t>.</w:t>
      </w:r>
      <w:r>
        <w:rPr>
          <w:rFonts w:cs="Times New Roman"/>
        </w:rPr>
        <w:t xml:space="preserve"> A) Cell abundances of </w:t>
      </w:r>
      <w:r w:rsidR="00B3016B">
        <w:rPr>
          <w:rFonts w:cs="Times New Roman"/>
          <w:i/>
          <w:iCs/>
        </w:rPr>
        <w:t>Teleaulax-</w:t>
      </w:r>
      <w:r w:rsidR="00261B51" w:rsidRPr="00261B51">
        <w:rPr>
          <w:rFonts w:cs="Times New Roman"/>
          <w:iCs/>
        </w:rPr>
        <w:t>like cryptophytes</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4839896E" w14:textId="7F54D589" w:rsidR="008D5305" w:rsidRPr="00F2360F" w:rsidRDefault="009004BF"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10DA538B" wp14:editId="1AC5CC2F">
            <wp:extent cx="3655953" cy="3655953"/>
            <wp:effectExtent l="0" t="0" r="1905" b="1905"/>
            <wp:docPr id="13" name="Picture 13"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francois:Desktop:FigureS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56855" cy="3656855"/>
                    </a:xfrm>
                    <a:prstGeom prst="rect">
                      <a:avLst/>
                    </a:prstGeom>
                    <a:noFill/>
                    <a:ln>
                      <a:noFill/>
                    </a:ln>
                  </pic:spPr>
                </pic:pic>
              </a:graphicData>
            </a:graphic>
          </wp:inline>
        </w:drawing>
      </w:r>
    </w:p>
    <w:p w14:paraId="625A201E" w14:textId="5B006EF9" w:rsidR="000B08CC" w:rsidRDefault="008D5305" w:rsidP="003218A1">
      <w:pPr>
        <w:spacing w:line="480" w:lineRule="auto"/>
        <w:ind w:firstLine="288"/>
        <w:rPr>
          <w:rFonts w:cs="Times New Roman"/>
        </w:rPr>
      </w:pPr>
      <w:r w:rsidRPr="00F2360F">
        <w:rPr>
          <w:rFonts w:cs="Times New Roman"/>
          <w:b/>
        </w:rPr>
        <w:t>Fig. S</w:t>
      </w:r>
      <w:r w:rsidR="005735C1">
        <w:rPr>
          <w:rFonts w:cs="Times New Roman"/>
          <w:b/>
        </w:rPr>
        <w:t>4</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w:t>
      </w:r>
      <w:r w:rsidR="007A04D5">
        <w:rPr>
          <w:rFonts w:cs="Times New Roman"/>
          <w:bCs/>
        </w:rPr>
        <w:t xml:space="preserve">28-hr time </w:t>
      </w:r>
      <w:r>
        <w:rPr>
          <w:rFonts w:cs="Times New Roman"/>
          <w:bCs/>
        </w:rPr>
        <w:t xml:space="preserve">course </w:t>
      </w:r>
      <w:r w:rsidR="007A04D5">
        <w:rPr>
          <w:rFonts w:cs="Times New Roman"/>
          <w:bCs/>
        </w:rPr>
        <w:t>experiment</w:t>
      </w:r>
      <w:r>
        <w:rPr>
          <w:rFonts w:cs="Times New Roman"/>
          <w:bCs/>
        </w:rPr>
        <w:t>.</w:t>
      </w:r>
      <w:r w:rsidRPr="00F2360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7CBE3278" w:rsidR="000B08CC" w:rsidRPr="00FE75DC" w:rsidRDefault="009A6BC6" w:rsidP="004B52B9">
      <w:pPr>
        <w:spacing w:line="480" w:lineRule="auto"/>
        <w:jc w:val="both"/>
        <w:rPr>
          <w:rFonts w:cs="Times New Roman"/>
        </w:rPr>
      </w:pPr>
      <w:r>
        <w:rPr>
          <w:rFonts w:cs="Times New Roman"/>
          <w:noProof/>
          <w:lang w:eastAsia="en-US" w:bidi="ar-SA"/>
        </w:rPr>
        <w:drawing>
          <wp:inline distT="0" distB="0" distL="0" distR="0" wp14:anchorId="655B7E5D" wp14:editId="59250859">
            <wp:extent cx="6328410" cy="3159760"/>
            <wp:effectExtent l="0" t="0" r="0" b="0"/>
            <wp:docPr id="4" name="Picture 4" descr="Macintosh HD:Users:francois:Desktop: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esktop:FigureS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322E26C6" w14:textId="106EF498" w:rsidR="00A766CD" w:rsidRDefault="000B08CC" w:rsidP="00330453">
      <w:pPr>
        <w:spacing w:line="480" w:lineRule="auto"/>
        <w:ind w:firstLine="288"/>
      </w:pPr>
      <w:r w:rsidRPr="00FC5E5F">
        <w:rPr>
          <w:rFonts w:cs="Times New Roman"/>
          <w:b/>
          <w:bCs/>
        </w:rPr>
        <w:t xml:space="preserve">Fig. </w:t>
      </w:r>
      <w:r>
        <w:rPr>
          <w:rFonts w:cs="Times New Roman"/>
          <w:b/>
          <w:bCs/>
        </w:rPr>
        <w:t>S</w:t>
      </w:r>
      <w:r w:rsidR="005735C1">
        <w:rPr>
          <w:rFonts w:cs="Times New Roman"/>
          <w:b/>
          <w:bCs/>
        </w:rPr>
        <w:t>5</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B3016B">
        <w:rPr>
          <w:rFonts w:cs="Times New Roman"/>
          <w:i/>
          <w:iCs/>
        </w:rPr>
        <w:t>Teleaulax</w:t>
      </w:r>
      <w:r w:rsidR="00261B51">
        <w:rPr>
          <w:rFonts w:cs="Times New Roman"/>
        </w:rPr>
        <w:t xml:space="preserve">-like cryptophytes </w:t>
      </w:r>
      <w:r w:rsidR="001E6AB1">
        <w:rPr>
          <w:rFonts w:cs="Times New Roman"/>
        </w:rPr>
        <w:t>with</w:t>
      </w:r>
      <w:r>
        <w:rPr>
          <w:rFonts w:cs="Times New Roman"/>
        </w:rPr>
        <w:t xml:space="preserve"> daily-averaged concentrations of </w:t>
      </w:r>
      <w:r w:rsidR="009A6BC6">
        <w:rPr>
          <w:rFonts w:cs="Times New Roman"/>
        </w:rPr>
        <w:t xml:space="preserve">A) </w:t>
      </w:r>
      <w:r>
        <w:rPr>
          <w:rFonts w:cs="Times New Roman"/>
        </w:rPr>
        <w:t xml:space="preserve">dissolved inorganic </w:t>
      </w:r>
      <w:r w:rsidR="009A6BC6">
        <w:rPr>
          <w:rFonts w:cs="Times New Roman"/>
        </w:rPr>
        <w:t>(DIN, µM) and B</w:t>
      </w:r>
      <w:r w:rsidR="001E6AB1">
        <w:rPr>
          <w:rFonts w:cs="Times New Roman"/>
        </w:rPr>
        <w:t>) phosphate (DI</w:t>
      </w:r>
      <w:r w:rsidR="009A6BC6">
        <w:rPr>
          <w:rFonts w:cs="Times New Roman"/>
        </w:rPr>
        <w:t>P</w:t>
      </w:r>
      <w:r w:rsidR="001E6AB1">
        <w:rPr>
          <w:rFonts w:cs="Times New Roman"/>
        </w:rPr>
        <w:t xml:space="preserve">, µM) </w:t>
      </w:r>
      <w:r>
        <w:rPr>
          <w:rFonts w:cs="Times New Roman"/>
        </w:rPr>
        <w:t>during the survey</w:t>
      </w:r>
      <w:r w:rsidR="009A6BC6">
        <w:rPr>
          <w:rFonts w:cs="Times New Roman"/>
        </w:rPr>
        <w:t>.</w:t>
      </w:r>
      <w:r w:rsidR="009004BF" w:rsidRPr="009004BF">
        <w:rPr>
          <w:rFonts w:cs="Times New Roman"/>
        </w:rPr>
        <w:t xml:space="preserve"> </w:t>
      </w:r>
      <w:r w:rsidR="009004BF" w:rsidRPr="00946A19">
        <w:rPr>
          <w:rFonts w:cs="Times New Roman"/>
        </w:rPr>
        <w:t>Dashed lines represent model II linear regress</w:t>
      </w:r>
      <w:r w:rsidR="009004BF">
        <w:rPr>
          <w:rFonts w:cs="Times New Roman"/>
        </w:rPr>
        <w:t xml:space="preserve">ion of plotted data and </w:t>
      </w:r>
      <w:r w:rsidR="009004BF" w:rsidRPr="00946A19">
        <w:rPr>
          <w:rFonts w:cs="Times New Roman"/>
        </w:rPr>
        <w:t>R</w:t>
      </w:r>
      <w:r w:rsidR="009004BF">
        <w:rPr>
          <w:rFonts w:cs="Times New Roman"/>
          <w:vertAlign w:val="superscript"/>
        </w:rPr>
        <w:t>2</w:t>
      </w:r>
      <w:r w:rsidR="009004BF" w:rsidRPr="00946A19">
        <w:rPr>
          <w:rFonts w:cs="Times New Roman"/>
        </w:rPr>
        <w:t xml:space="preserve"> represents </w:t>
      </w:r>
      <w:r w:rsidR="009004BF">
        <w:rPr>
          <w:rFonts w:cs="Times New Roman"/>
        </w:rPr>
        <w:t>the coefficient of determination</w:t>
      </w:r>
      <w:r w:rsidR="009F4F8A">
        <w:rPr>
          <w:rFonts w:cs="Times New Roman"/>
        </w:rPr>
        <w:t>.</w:t>
      </w:r>
    </w:p>
    <w:p w14:paraId="60A6AB63" w14:textId="68F04906" w:rsidR="00090513" w:rsidRPr="008D5305" w:rsidRDefault="00090513" w:rsidP="009F4F8A">
      <w:pPr>
        <w:spacing w:line="480" w:lineRule="auto"/>
        <w:ind w:firstLine="288"/>
        <w:jc w:val="both"/>
      </w:pPr>
    </w:p>
    <w:sectPr w:rsidR="00090513" w:rsidRPr="008D5305" w:rsidSect="00FC5E5F">
      <w:footerReference w:type="even" r:id="rId20"/>
      <w:footerReference w:type="default" r:id="rId21"/>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Ginger Armbrust" w:date="2016-03-20T06:52:00Z" w:initials="GA">
    <w:p w14:paraId="33A02B23" w14:textId="1B4974A0" w:rsidR="007A186C" w:rsidRDefault="007A186C">
      <w:pPr>
        <w:pStyle w:val="CommentText"/>
      </w:pPr>
      <w:r>
        <w:rPr>
          <w:rStyle w:val="CommentReference"/>
        </w:rPr>
        <w:annotationRef/>
      </w:r>
      <w:r>
        <w:t>Note: I tried condensing the methods section a bit – it was long.</w:t>
      </w:r>
    </w:p>
  </w:comment>
  <w:comment w:id="40" w:author="Ginger Armbrust" w:date="2016-03-20T07:01:00Z" w:initials="GA">
    <w:p w14:paraId="20B21994" w14:textId="5F66546F" w:rsidR="007A186C" w:rsidRDefault="007A186C">
      <w:pPr>
        <w:pStyle w:val="CommentText"/>
      </w:pPr>
      <w:r>
        <w:rPr>
          <w:rStyle w:val="CommentReference"/>
        </w:rPr>
        <w:annotationRef/>
      </w:r>
      <w:r>
        <w:t xml:space="preserve">Isn’t the “modern” way to write this as micro </w:t>
      </w:r>
      <w:proofErr w:type="spellStart"/>
      <w:r>
        <w:t>mol</w:t>
      </w:r>
      <w:proofErr w:type="spellEnd"/>
      <w:r>
        <w:t xml:space="preserve"> photons rather than micro </w:t>
      </w:r>
      <w:proofErr w:type="spellStart"/>
      <w:r>
        <w:t>einsteins</w:t>
      </w:r>
      <w:proofErr w:type="spellEnd"/>
      <w:r>
        <w:t>?</w:t>
      </w:r>
    </w:p>
  </w:comment>
  <w:comment w:id="42" w:author="Ginger Armbrust" w:date="2016-03-20T07:04:00Z" w:initials="GA">
    <w:p w14:paraId="3F8FD878" w14:textId="41CBE6D4" w:rsidR="007A186C" w:rsidRDefault="007A186C">
      <w:pPr>
        <w:pStyle w:val="CommentText"/>
      </w:pPr>
      <w:r>
        <w:rPr>
          <w:rStyle w:val="CommentReference"/>
        </w:rPr>
        <w:annotationRef/>
      </w:r>
      <w:r>
        <w:t>I don’t think you need to provide the equation from Carpenter and Chang.  It’s in their paper.</w:t>
      </w:r>
    </w:p>
  </w:comment>
  <w:comment w:id="96" w:author="Ginger Armbrust" w:date="2016-03-20T07:20:00Z" w:initials="GA">
    <w:p w14:paraId="03914F31" w14:textId="175C9705" w:rsidR="007A186C" w:rsidRDefault="007A186C">
      <w:pPr>
        <w:pStyle w:val="CommentText"/>
      </w:pPr>
      <w:r>
        <w:rPr>
          <w:rStyle w:val="CommentReference"/>
        </w:rPr>
        <w:annotationRef/>
      </w:r>
      <w:r>
        <w:t xml:space="preserve">You mean the </w:t>
      </w:r>
      <w:r>
        <w:rPr>
          <w:rFonts w:cs="Times New Roman"/>
          <w:i/>
          <w:color w:val="222222"/>
        </w:rPr>
        <w:t xml:space="preserve">T. </w:t>
      </w:r>
      <w:proofErr w:type="spellStart"/>
      <w:r>
        <w:rPr>
          <w:rFonts w:cs="Times New Roman"/>
          <w:i/>
          <w:color w:val="222222"/>
        </w:rPr>
        <w:t>amphioxeia</w:t>
      </w:r>
      <w:proofErr w:type="spellEnd"/>
      <w:r>
        <w:rPr>
          <w:rFonts w:cs="Times New Roman"/>
          <w:i/>
          <w:color w:val="222222"/>
        </w:rPr>
        <w:t xml:space="preserve"> </w:t>
      </w:r>
      <w:r w:rsidRPr="008E6AC1">
        <w:rPr>
          <w:rFonts w:cs="Times New Roman"/>
          <w:color w:val="222222"/>
        </w:rPr>
        <w:t>in the</w:t>
      </w:r>
      <w:r>
        <w:rPr>
          <w:rFonts w:cs="Times New Roman"/>
          <w:i/>
          <w:color w:val="222222"/>
        </w:rPr>
        <w:t xml:space="preserve"> M. major?</w:t>
      </w:r>
    </w:p>
  </w:comment>
  <w:comment w:id="105" w:author="Ginger Armbrust" w:date="2016-03-20T07:23:00Z" w:initials="GA">
    <w:p w14:paraId="759D5C92" w14:textId="24D53D50" w:rsidR="007A186C" w:rsidRDefault="007A186C">
      <w:pPr>
        <w:pStyle w:val="CommentText"/>
      </w:pPr>
      <w:r>
        <w:rPr>
          <w:rStyle w:val="CommentReference"/>
        </w:rPr>
        <w:annotationRef/>
      </w:r>
      <w:r>
        <w:t xml:space="preserve">You mean in cultures not fed with </w:t>
      </w:r>
      <w:r>
        <w:rPr>
          <w:rFonts w:cs="Times New Roman"/>
          <w:i/>
          <w:color w:val="222222"/>
        </w:rPr>
        <w:t xml:space="preserve">T. </w:t>
      </w:r>
      <w:proofErr w:type="spellStart"/>
      <w:r>
        <w:rPr>
          <w:rFonts w:cs="Times New Roman"/>
          <w:i/>
          <w:color w:val="222222"/>
        </w:rPr>
        <w:t>amphioxeia</w:t>
      </w:r>
      <w:proofErr w:type="spellEnd"/>
      <w:r>
        <w:rPr>
          <w:rFonts w:cs="Times New Roman"/>
          <w:i/>
          <w:color w:val="222222"/>
        </w:rPr>
        <w:t>?</w:t>
      </w:r>
    </w:p>
  </w:comment>
  <w:comment w:id="106" w:author="Ginger Armbrust" w:date="2016-03-20T07:24:00Z" w:initials="GA">
    <w:p w14:paraId="177EA00D" w14:textId="39006548" w:rsidR="007A186C" w:rsidRDefault="007A186C">
      <w:pPr>
        <w:pStyle w:val="CommentText"/>
      </w:pPr>
      <w:r>
        <w:rPr>
          <w:rStyle w:val="CommentReference"/>
        </w:rPr>
        <w:annotationRef/>
      </w:r>
      <w:r>
        <w:t xml:space="preserve">From what?  </w:t>
      </w:r>
    </w:p>
  </w:comment>
  <w:comment w:id="133" w:author="Ginger Armbrust" w:date="2016-03-21T09:44:00Z" w:initials="GA">
    <w:p w14:paraId="1D2196E7" w14:textId="367311C0" w:rsidR="007A186C" w:rsidRDefault="007A186C">
      <w:pPr>
        <w:pStyle w:val="CommentText"/>
      </w:pPr>
      <w:r>
        <w:rPr>
          <w:rStyle w:val="CommentReference"/>
        </w:rPr>
        <w:annotationRef/>
      </w:r>
      <w:r>
        <w:t>Why don’t you label the top of panel A with neap, spring?  Would make it easier than having to go back and forth between text and figure.</w:t>
      </w:r>
    </w:p>
  </w:comment>
  <w:comment w:id="134" w:author="Ginger Armbrust" w:date="2016-03-21T09:47:00Z" w:initials="GA">
    <w:p w14:paraId="7ECA07DE" w14:textId="63C610EE" w:rsidR="007A186C" w:rsidRDefault="007A186C">
      <w:pPr>
        <w:pStyle w:val="CommentText"/>
      </w:pPr>
      <w:r>
        <w:rPr>
          <w:rStyle w:val="CommentReference"/>
        </w:rPr>
        <w:annotationRef/>
      </w:r>
      <w:r>
        <w:t>Need to use same time scale as above…used days not weeks for salinity/temp.</w:t>
      </w:r>
    </w:p>
  </w:comment>
  <w:comment w:id="149" w:author="Ginger Armbrust" w:date="2016-03-21T10:06:00Z" w:initials="GA">
    <w:p w14:paraId="7A5BC81E" w14:textId="5461BFD3" w:rsidR="007A186C" w:rsidRDefault="007A186C">
      <w:pPr>
        <w:pStyle w:val="CommentText"/>
      </w:pPr>
      <w:r>
        <w:rPr>
          <w:rStyle w:val="CommentReference"/>
        </w:rPr>
        <w:annotationRef/>
      </w:r>
      <w:r>
        <w:t>Not convinced this is a required main table.  You don’t get much more info in the table than what you’ve written here.</w:t>
      </w:r>
    </w:p>
  </w:comment>
  <w:comment w:id="156" w:author="Ginger Armbrust" w:date="2016-03-21T10:16:00Z" w:initials="GA">
    <w:p w14:paraId="1715E0BB" w14:textId="12E193C1" w:rsidR="007A186C" w:rsidRDefault="007A186C">
      <w:pPr>
        <w:pStyle w:val="CommentText"/>
      </w:pPr>
      <w:r>
        <w:rPr>
          <w:rStyle w:val="CommentReference"/>
        </w:rPr>
        <w:annotationRef/>
      </w:r>
      <w:r>
        <w:t>Note: the only point significantly off the line is when M. major is at the highest cell concentration. Worth noting?</w:t>
      </w:r>
    </w:p>
  </w:comment>
  <w:comment w:id="163" w:author="Ginger Armbrust" w:date="2016-03-21T10:30:00Z" w:initials="GA">
    <w:p w14:paraId="5B23FC73" w14:textId="2C7DE1AE" w:rsidR="007A186C" w:rsidRDefault="007A186C">
      <w:pPr>
        <w:pStyle w:val="CommentText"/>
      </w:pPr>
      <w:r>
        <w:rPr>
          <w:rStyle w:val="CommentReference"/>
        </w:rPr>
        <w:annotationRef/>
      </w:r>
      <w:r>
        <w:t>I suggest rearranging this paragraph so you do not start with a negative result “nothing consistent” and instead start with positive results. “</w:t>
      </w:r>
      <w:proofErr w:type="spellStart"/>
      <w:r w:rsidRPr="00FC5E5F">
        <w:rPr>
          <w:rFonts w:cs="Times New Roman"/>
          <w:i/>
        </w:rPr>
        <w:t>Teleaulax</w:t>
      </w:r>
      <w:proofErr w:type="spellEnd"/>
      <w:r>
        <w:rPr>
          <w:rFonts w:cs="Times New Roman"/>
          <w:iCs/>
        </w:rPr>
        <w:t>-</w:t>
      </w:r>
      <w:r w:rsidRPr="00DD3854">
        <w:rPr>
          <w:rFonts w:cs="Times New Roman"/>
          <w:iCs/>
        </w:rPr>
        <w:t xml:space="preserve">like </w:t>
      </w:r>
      <w:proofErr w:type="spellStart"/>
      <w:r>
        <w:rPr>
          <w:rFonts w:cs="Times New Roman"/>
          <w:iCs/>
        </w:rPr>
        <w:t>c</w:t>
      </w:r>
      <w:r>
        <w:rPr>
          <w:rFonts w:cs="Times New Roman"/>
        </w:rPr>
        <w:t>ryptophyte</w:t>
      </w:r>
      <w:proofErr w:type="spellEnd"/>
      <w:r>
        <w:rPr>
          <w:rFonts w:cs="Times New Roman"/>
        </w:rPr>
        <w:t xml:space="preserve"> abundances shifted dramatically over the course of just a few hours.” Or our results “highlight the importance of physical transport in the dynamics of phytoplankton communities in the estuary.”</w:t>
      </w:r>
    </w:p>
  </w:comment>
  <w:comment w:id="165" w:author="Ginger Armbrust" w:date="2016-03-21T10:32:00Z" w:initials="GA">
    <w:p w14:paraId="0656BEFC" w14:textId="534AD62E" w:rsidR="007A186C" w:rsidRDefault="007A186C">
      <w:pPr>
        <w:pStyle w:val="CommentText"/>
      </w:pPr>
      <w:r>
        <w:rPr>
          <w:rStyle w:val="CommentReference"/>
        </w:rPr>
        <w:annotationRef/>
      </w:r>
      <w:r>
        <w:t>By the way…What is gained from using a made-up acronym as the name of the study site?  Why not just call it Columbia River estuary at the start and then refer to it as the estuary?</w:t>
      </w:r>
    </w:p>
  </w:comment>
  <w:comment w:id="166" w:author="Ginger Armbrust" w:date="2016-03-21T10:34:00Z" w:initials="GA">
    <w:p w14:paraId="2BB7AD68" w14:textId="3096ED1A" w:rsidR="007A186C" w:rsidRDefault="007A186C">
      <w:pPr>
        <w:pStyle w:val="CommentText"/>
      </w:pPr>
      <w:r>
        <w:rPr>
          <w:rStyle w:val="CommentReference"/>
        </w:rPr>
        <w:annotationRef/>
      </w:r>
      <w:r>
        <w:t>Is this specific to CRE or to all estuaries?</w:t>
      </w:r>
    </w:p>
  </w:comment>
  <w:comment w:id="167" w:author="Ginger Armbrust" w:date="2016-03-21T10:46:00Z" w:initials="GA">
    <w:p w14:paraId="61149845" w14:textId="3D1135B6" w:rsidR="007A186C" w:rsidRDefault="007A186C">
      <w:pPr>
        <w:pStyle w:val="CommentText"/>
      </w:pPr>
      <w:r>
        <w:rPr>
          <w:rStyle w:val="CommentReference"/>
        </w:rPr>
        <w:annotationRef/>
      </w:r>
      <w:r>
        <w:t>Do you want to somehow connect these two paragraphs with something about how despite the patchy distribution, you were still able to estimate division rates because of the sensitivity of your approach (or something like that…)?</w:t>
      </w:r>
    </w:p>
  </w:comment>
  <w:comment w:id="201" w:author="Ginger Armbrust" w:date="2016-03-21T10:49:00Z" w:initials="GA">
    <w:p w14:paraId="7D639E98" w14:textId="44F38AE4" w:rsidR="007A186C" w:rsidRDefault="007A186C">
      <w:pPr>
        <w:pStyle w:val="CommentText"/>
      </w:pPr>
      <w:r>
        <w:rPr>
          <w:rStyle w:val="CommentReference"/>
        </w:rPr>
        <w:annotationRef/>
      </w:r>
      <w:r>
        <w:t xml:space="preserve">I might reverse order of sentence to start with </w:t>
      </w:r>
      <w:proofErr w:type="spellStart"/>
      <w:r>
        <w:t>Teleaulax</w:t>
      </w:r>
      <w:proofErr w:type="spellEnd"/>
      <w:r>
        <w:t xml:space="preserve"> and then M. major to keep flow between paragraphs.</w:t>
      </w:r>
    </w:p>
  </w:comment>
  <w:comment w:id="203" w:author="Ginger Armbrust" w:date="2016-03-21T10:51:00Z" w:initials="GA">
    <w:p w14:paraId="7456F533" w14:textId="18FCBD87" w:rsidR="007A186C" w:rsidRDefault="007A186C">
      <w:pPr>
        <w:pStyle w:val="CommentText"/>
      </w:pPr>
      <w:r>
        <w:rPr>
          <w:rStyle w:val="CommentReference"/>
        </w:rPr>
        <w:annotationRef/>
      </w:r>
      <w:r>
        <w:t>I’m not sure I</w:t>
      </w:r>
      <w:r w:rsidR="00E02DFE">
        <w:t xml:space="preserve"> get the logic. What does </w:t>
      </w:r>
      <w:proofErr w:type="spellStart"/>
      <w:r w:rsidR="00E02DFE">
        <w:t>chl</w:t>
      </w:r>
      <w:proofErr w:type="spellEnd"/>
      <w:r w:rsidR="00E02DFE">
        <w:t xml:space="preserve"> a decline have to do with decline of red water bloom? Is M. major a significant contribution of </w:t>
      </w:r>
      <w:proofErr w:type="spellStart"/>
      <w:r w:rsidR="00E02DFE">
        <w:t>chl</w:t>
      </w:r>
      <w:proofErr w:type="spellEnd"/>
      <w:r w:rsidR="00E02DFE">
        <w:t xml:space="preserve"> concentration?</w:t>
      </w:r>
      <w:r>
        <w:t xml:space="preserve">  </w:t>
      </w:r>
    </w:p>
  </w:comment>
  <w:comment w:id="204" w:author="Ginger Armbrust" w:date="2016-03-21T10:52:00Z" w:initials="GA">
    <w:p w14:paraId="14041223" w14:textId="354837E6" w:rsidR="00A66A97" w:rsidRDefault="00A66A97">
      <w:pPr>
        <w:pStyle w:val="CommentText"/>
      </w:pPr>
      <w:r>
        <w:rPr>
          <w:rStyle w:val="CommentReference"/>
        </w:rPr>
        <w:annotationRef/>
      </w:r>
      <w:r>
        <w:t xml:space="preserve">This doesn’t follow well from previous paragraph. </w:t>
      </w:r>
    </w:p>
  </w:comment>
  <w:comment w:id="214" w:author="Ginger Armbrust" w:date="2016-03-21T10:54:00Z" w:initials="GA">
    <w:p w14:paraId="050507DF" w14:textId="42CEE265" w:rsidR="00A66A97" w:rsidRDefault="00A66A97">
      <w:pPr>
        <w:pStyle w:val="CommentText"/>
      </w:pPr>
      <w:r>
        <w:rPr>
          <w:rStyle w:val="CommentReference"/>
        </w:rPr>
        <w:annotationRef/>
      </w:r>
      <w:r>
        <w:t>Where? Within the cell?</w:t>
      </w:r>
    </w:p>
  </w:comment>
  <w:comment w:id="216" w:author="Ginger Armbrust" w:date="2016-03-21T10:56:00Z" w:initials="GA">
    <w:p w14:paraId="5E4C8407" w14:textId="7374A1EC" w:rsidR="00A66A97" w:rsidRDefault="00A66A97">
      <w:pPr>
        <w:pStyle w:val="CommentText"/>
      </w:pPr>
      <w:r>
        <w:rPr>
          <w:rStyle w:val="CommentReference"/>
        </w:rPr>
        <w:annotationRef/>
      </w:r>
      <w:r>
        <w:t>If you start with the most parsimonious explanation, no need to give other explanations.  Flip order.</w:t>
      </w:r>
    </w:p>
  </w:comment>
  <w:comment w:id="217" w:author="Ginger Armbrust" w:date="2016-03-21T10:56:00Z" w:initials="GA">
    <w:p w14:paraId="3A288814" w14:textId="341A2841" w:rsidR="00A66A97" w:rsidRDefault="00A66A97">
      <w:pPr>
        <w:pStyle w:val="CommentText"/>
      </w:pPr>
      <w:r>
        <w:rPr>
          <w:rStyle w:val="CommentReference"/>
        </w:rPr>
        <w:annotationRef/>
      </w:r>
      <w:r>
        <w:t>If you’re going to call them canonical descriptions, then need to give citations.</w:t>
      </w:r>
    </w:p>
  </w:comment>
  <w:comment w:id="221" w:author="Ginger Armbrust" w:date="2016-03-21T10:04:00Z" w:initials="GA">
    <w:p w14:paraId="0A270C7E" w14:textId="70E9D9ED" w:rsidR="007A186C" w:rsidRDefault="007A186C">
      <w:pPr>
        <w:pStyle w:val="CommentText"/>
      </w:pPr>
      <w:r>
        <w:rPr>
          <w:rStyle w:val="CommentReference"/>
        </w:rPr>
        <w:annotationRef/>
      </w:r>
      <w:r>
        <w:t>Note: remove the gray shading from the table.</w:t>
      </w:r>
    </w:p>
  </w:comment>
  <w:comment w:id="223" w:author="Ginger Armbrust" w:date="2016-03-21T09:42:00Z" w:initials="GA">
    <w:p w14:paraId="5AA2AB84" w14:textId="7803FA13" w:rsidR="007A186C" w:rsidRDefault="007A186C">
      <w:pPr>
        <w:pStyle w:val="CommentText"/>
      </w:pPr>
      <w:r>
        <w:rPr>
          <w:rStyle w:val="CommentReference"/>
        </w:rPr>
        <w:annotationRef/>
      </w:r>
      <w:r>
        <w:t>Note: in A, is the weird shape of the curves just after 1 because of missing data that the line extrapolates through?</w:t>
      </w:r>
    </w:p>
  </w:comment>
  <w:comment w:id="225" w:author="Ginger Armbrust" w:date="2016-03-21T10:09:00Z" w:initials="GA">
    <w:p w14:paraId="164FEDEA" w14:textId="09DADD32" w:rsidR="007A186C" w:rsidRDefault="007A186C">
      <w:pPr>
        <w:pStyle w:val="CommentText"/>
      </w:pPr>
      <w:r>
        <w:rPr>
          <w:rStyle w:val="CommentReference"/>
        </w:rPr>
        <w:annotationRef/>
      </w:r>
      <w:r>
        <w:t xml:space="preserve">How? Microscopy? </w:t>
      </w:r>
      <w:proofErr w:type="spellStart"/>
      <w:r>
        <w:t>Flowcam</w:t>
      </w:r>
      <w:proofErr w:type="spellEnd"/>
      <w:r>
        <w:t>?</w:t>
      </w:r>
    </w:p>
  </w:comment>
  <w:comment w:id="228" w:author="Ginger Armbrust" w:date="2016-03-21T10:10:00Z" w:initials="GA">
    <w:p w14:paraId="4A53F1D8" w14:textId="1D5B929B" w:rsidR="007A186C" w:rsidRDefault="007A186C">
      <w:pPr>
        <w:pStyle w:val="CommentText"/>
      </w:pPr>
      <w:r>
        <w:rPr>
          <w:rStyle w:val="CommentReference"/>
        </w:rPr>
        <w:annotationRef/>
      </w:r>
      <w:r>
        <w:t>I had to think a bit to realize the different panels were the different weeks rather than different measurements.</w:t>
      </w:r>
    </w:p>
  </w:comment>
  <w:comment w:id="230" w:author="Ginger Armbrust" w:date="2016-03-21T10:23:00Z" w:initials="GA">
    <w:p w14:paraId="21917616" w14:textId="0F4CAFBC" w:rsidR="007A186C" w:rsidRDefault="007A186C">
      <w:pPr>
        <w:pStyle w:val="CommentText"/>
      </w:pPr>
      <w:r>
        <w:rPr>
          <w:rStyle w:val="CommentReference"/>
        </w:rPr>
        <w:annotationRef/>
      </w:r>
      <w:r>
        <w:t xml:space="preserve">Note; sometimes you refer to </w:t>
      </w:r>
      <w:proofErr w:type="spellStart"/>
      <w:r>
        <w:t>SeaFlow</w:t>
      </w:r>
      <w:proofErr w:type="spellEnd"/>
      <w:r>
        <w:t xml:space="preserve"> as </w:t>
      </w:r>
      <w:proofErr w:type="spellStart"/>
      <w:r>
        <w:t>SeaFlow</w:t>
      </w:r>
      <w:proofErr w:type="spellEnd"/>
      <w:r>
        <w:t xml:space="preserve"> and other times as flow cytometer. Should try to be consistent to avoid confusion.</w:t>
      </w:r>
    </w:p>
  </w:comment>
  <w:comment w:id="232" w:author="Ginger Armbrust" w:date="2016-03-21T09:37:00Z" w:initials="GA">
    <w:p w14:paraId="0AD87374" w14:textId="67FDE3C6" w:rsidR="007A186C" w:rsidRDefault="007A186C">
      <w:pPr>
        <w:pStyle w:val="CommentText"/>
      </w:pPr>
      <w:r>
        <w:rPr>
          <w:rStyle w:val="CommentReference"/>
        </w:rPr>
        <w:annotationRef/>
      </w:r>
      <w:r>
        <w:t>I’m not convinced that a map of the US is that helpful. It might be more helpful to have the large map be of the west coast of N. America (</w:t>
      </w:r>
      <w:proofErr w:type="spellStart"/>
      <w:r>
        <w:t>ie</w:t>
      </w:r>
      <w:proofErr w:type="spellEnd"/>
      <w:r>
        <w:t xml:space="preserve"> US and Canada west coasts).</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7A98AD2" w15:done="0"/>
  <w15:commentEx w15:paraId="057A2B46" w15:done="0"/>
  <w15:commentEx w15:paraId="57A2EB6C" w15:done="0"/>
  <w15:commentEx w15:paraId="0BA3344A" w15:done="0"/>
  <w15:commentEx w15:paraId="17EE45D5" w15:done="0"/>
  <w15:commentEx w15:paraId="09554482" w15:done="0"/>
  <w15:commentEx w15:paraId="209065D0" w15:done="0"/>
  <w15:commentEx w15:paraId="3C77F4B9" w15:done="0"/>
  <w15:commentEx w15:paraId="04490BEC" w15:done="0"/>
  <w15:commentEx w15:paraId="29E84DA6" w15:done="0"/>
  <w15:commentEx w15:paraId="6FEF5D28" w15:done="0"/>
  <w15:commentEx w15:paraId="77B96921"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E0B9CF" w14:textId="77777777" w:rsidR="007A186C" w:rsidRDefault="007A186C" w:rsidP="006824CD">
      <w:r>
        <w:separator/>
      </w:r>
    </w:p>
  </w:endnote>
  <w:endnote w:type="continuationSeparator" w:id="0">
    <w:p w14:paraId="5D2A14C9" w14:textId="77777777" w:rsidR="007A186C" w:rsidRDefault="007A186C"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AdvTT3713a231+22">
    <w:altName w:val="Arial Unicode MS"/>
    <w:panose1 w:val="00000000000000000000"/>
    <w:charset w:val="86"/>
    <w:family w:val="auto"/>
    <w:notTrueType/>
    <w:pitch w:val="default"/>
    <w:sig w:usb0="00000000" w:usb1="080E0000" w:usb2="00000010" w:usb3="00000000" w:csb0="00040000" w:csb1="00000000"/>
  </w:font>
  <w:font w:name="Cambria Math">
    <w:panose1 w:val="02040503050406030204"/>
    <w:charset w:val="00"/>
    <w:family w:val="auto"/>
    <w:pitch w:val="variable"/>
    <w:sig w:usb0="E00002FF" w:usb1="420024FF" w:usb2="00000000" w:usb3="00000000" w:csb0="0000019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7A186C" w:rsidRDefault="007A186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7A186C" w:rsidRDefault="007A186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7A186C" w:rsidRDefault="007A186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6A97">
      <w:rPr>
        <w:rStyle w:val="PageNumber"/>
        <w:noProof/>
      </w:rPr>
      <w:t>16</w:t>
    </w:r>
    <w:r>
      <w:rPr>
        <w:rStyle w:val="PageNumber"/>
      </w:rPr>
      <w:fldChar w:fldCharType="end"/>
    </w:r>
  </w:p>
  <w:p w14:paraId="3E0CB4DF" w14:textId="77777777" w:rsidR="007A186C" w:rsidRDefault="007A186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0F815D5" w14:textId="77777777" w:rsidR="007A186C" w:rsidRDefault="007A186C" w:rsidP="006824CD">
      <w:r>
        <w:separator/>
      </w:r>
    </w:p>
  </w:footnote>
  <w:footnote w:type="continuationSeparator" w:id="0">
    <w:p w14:paraId="51486D66" w14:textId="77777777" w:rsidR="007A186C" w:rsidRDefault="007A186C"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activeWritingStyle w:appName="MSWord" w:lang="en-US" w:vendorID="64" w:dllVersion="131078" w:nlCheck="1" w:checkStyle="0"/>
  <w:proofState w:spelling="clean" w:grammar="clean"/>
  <w:revisionView w:insDel="0" w:formatting="0"/>
  <w:trackRevision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254AD"/>
    <w:rsid w:val="000269C0"/>
    <w:rsid w:val="00035A1F"/>
    <w:rsid w:val="0004504F"/>
    <w:rsid w:val="000463DE"/>
    <w:rsid w:val="00046D1A"/>
    <w:rsid w:val="00053BF6"/>
    <w:rsid w:val="00057641"/>
    <w:rsid w:val="00057AFB"/>
    <w:rsid w:val="00066A4C"/>
    <w:rsid w:val="00072244"/>
    <w:rsid w:val="00074038"/>
    <w:rsid w:val="00080032"/>
    <w:rsid w:val="0008449F"/>
    <w:rsid w:val="00090513"/>
    <w:rsid w:val="00092087"/>
    <w:rsid w:val="0009327B"/>
    <w:rsid w:val="000B08CC"/>
    <w:rsid w:val="000B2858"/>
    <w:rsid w:val="000B2881"/>
    <w:rsid w:val="000B2BAB"/>
    <w:rsid w:val="000B3F78"/>
    <w:rsid w:val="000B5375"/>
    <w:rsid w:val="000C0ABE"/>
    <w:rsid w:val="000C1147"/>
    <w:rsid w:val="000D2E2F"/>
    <w:rsid w:val="000D458D"/>
    <w:rsid w:val="000E003B"/>
    <w:rsid w:val="000F0ADB"/>
    <w:rsid w:val="000F0FCD"/>
    <w:rsid w:val="000F2FA3"/>
    <w:rsid w:val="00101237"/>
    <w:rsid w:val="0010331A"/>
    <w:rsid w:val="001064E6"/>
    <w:rsid w:val="001113C6"/>
    <w:rsid w:val="00114CA7"/>
    <w:rsid w:val="00115578"/>
    <w:rsid w:val="0011583F"/>
    <w:rsid w:val="001160D3"/>
    <w:rsid w:val="001235F6"/>
    <w:rsid w:val="001238E5"/>
    <w:rsid w:val="0012451E"/>
    <w:rsid w:val="00136ED5"/>
    <w:rsid w:val="00137B76"/>
    <w:rsid w:val="00140BF8"/>
    <w:rsid w:val="00144B6D"/>
    <w:rsid w:val="001462A4"/>
    <w:rsid w:val="001504F2"/>
    <w:rsid w:val="00151C96"/>
    <w:rsid w:val="0015440D"/>
    <w:rsid w:val="0015514D"/>
    <w:rsid w:val="001629E1"/>
    <w:rsid w:val="00164C6F"/>
    <w:rsid w:val="001651E6"/>
    <w:rsid w:val="00167F52"/>
    <w:rsid w:val="001776A5"/>
    <w:rsid w:val="00177D9D"/>
    <w:rsid w:val="00181BF4"/>
    <w:rsid w:val="001825D7"/>
    <w:rsid w:val="00187B4A"/>
    <w:rsid w:val="00194CA4"/>
    <w:rsid w:val="001A3350"/>
    <w:rsid w:val="001A37C8"/>
    <w:rsid w:val="001A6393"/>
    <w:rsid w:val="001A6A78"/>
    <w:rsid w:val="001B51C3"/>
    <w:rsid w:val="001B6646"/>
    <w:rsid w:val="001C412D"/>
    <w:rsid w:val="001C68B4"/>
    <w:rsid w:val="001E5066"/>
    <w:rsid w:val="001E6AB1"/>
    <w:rsid w:val="001F02BC"/>
    <w:rsid w:val="001F595D"/>
    <w:rsid w:val="001F5A8D"/>
    <w:rsid w:val="001F71AD"/>
    <w:rsid w:val="0020455B"/>
    <w:rsid w:val="00204E38"/>
    <w:rsid w:val="00205CE2"/>
    <w:rsid w:val="00213FD4"/>
    <w:rsid w:val="00217383"/>
    <w:rsid w:val="002211A8"/>
    <w:rsid w:val="00222090"/>
    <w:rsid w:val="00222506"/>
    <w:rsid w:val="00224B79"/>
    <w:rsid w:val="00226BB9"/>
    <w:rsid w:val="0023289E"/>
    <w:rsid w:val="00240D9B"/>
    <w:rsid w:val="002506F0"/>
    <w:rsid w:val="002512CF"/>
    <w:rsid w:val="00252B96"/>
    <w:rsid w:val="00252E46"/>
    <w:rsid w:val="00255A18"/>
    <w:rsid w:val="00261B51"/>
    <w:rsid w:val="002621C4"/>
    <w:rsid w:val="00266137"/>
    <w:rsid w:val="00266E8F"/>
    <w:rsid w:val="00271A38"/>
    <w:rsid w:val="00272F6A"/>
    <w:rsid w:val="00280AF2"/>
    <w:rsid w:val="0028101C"/>
    <w:rsid w:val="002821F1"/>
    <w:rsid w:val="002856D3"/>
    <w:rsid w:val="00290CCD"/>
    <w:rsid w:val="002919A4"/>
    <w:rsid w:val="00294B07"/>
    <w:rsid w:val="0029761C"/>
    <w:rsid w:val="002A5B28"/>
    <w:rsid w:val="002B3135"/>
    <w:rsid w:val="002B63F7"/>
    <w:rsid w:val="002C4D0A"/>
    <w:rsid w:val="002D52FC"/>
    <w:rsid w:val="002E792E"/>
    <w:rsid w:val="002F0060"/>
    <w:rsid w:val="002F3D45"/>
    <w:rsid w:val="002F792D"/>
    <w:rsid w:val="00312AA7"/>
    <w:rsid w:val="003168DB"/>
    <w:rsid w:val="0032147A"/>
    <w:rsid w:val="003218A1"/>
    <w:rsid w:val="003272AF"/>
    <w:rsid w:val="00330453"/>
    <w:rsid w:val="00331D47"/>
    <w:rsid w:val="00333D40"/>
    <w:rsid w:val="003355BA"/>
    <w:rsid w:val="00336F7D"/>
    <w:rsid w:val="003434CD"/>
    <w:rsid w:val="00344BA2"/>
    <w:rsid w:val="003471DD"/>
    <w:rsid w:val="003519E7"/>
    <w:rsid w:val="00355CA5"/>
    <w:rsid w:val="00355EF7"/>
    <w:rsid w:val="00362A4E"/>
    <w:rsid w:val="00364417"/>
    <w:rsid w:val="003746BA"/>
    <w:rsid w:val="00376216"/>
    <w:rsid w:val="00380EA4"/>
    <w:rsid w:val="00386162"/>
    <w:rsid w:val="00391AA3"/>
    <w:rsid w:val="00391FF9"/>
    <w:rsid w:val="003952E0"/>
    <w:rsid w:val="003A28B3"/>
    <w:rsid w:val="003A3785"/>
    <w:rsid w:val="003A4248"/>
    <w:rsid w:val="003A70CE"/>
    <w:rsid w:val="003B35E5"/>
    <w:rsid w:val="003C064D"/>
    <w:rsid w:val="003C14C1"/>
    <w:rsid w:val="003C4127"/>
    <w:rsid w:val="003C54C0"/>
    <w:rsid w:val="003C6127"/>
    <w:rsid w:val="003E3DB1"/>
    <w:rsid w:val="003E5420"/>
    <w:rsid w:val="003E6430"/>
    <w:rsid w:val="003F11CC"/>
    <w:rsid w:val="003F4FD7"/>
    <w:rsid w:val="00402A36"/>
    <w:rsid w:val="00411F45"/>
    <w:rsid w:val="00412412"/>
    <w:rsid w:val="00413712"/>
    <w:rsid w:val="00415AAC"/>
    <w:rsid w:val="00415D58"/>
    <w:rsid w:val="004217B9"/>
    <w:rsid w:val="00422B93"/>
    <w:rsid w:val="00423D54"/>
    <w:rsid w:val="00427A71"/>
    <w:rsid w:val="00427F6A"/>
    <w:rsid w:val="00442105"/>
    <w:rsid w:val="00447447"/>
    <w:rsid w:val="004645A0"/>
    <w:rsid w:val="00467801"/>
    <w:rsid w:val="00472585"/>
    <w:rsid w:val="004739AE"/>
    <w:rsid w:val="00477BCF"/>
    <w:rsid w:val="00484B33"/>
    <w:rsid w:val="00485EA4"/>
    <w:rsid w:val="00491A27"/>
    <w:rsid w:val="00493498"/>
    <w:rsid w:val="004A2F07"/>
    <w:rsid w:val="004A6E09"/>
    <w:rsid w:val="004B3E05"/>
    <w:rsid w:val="004B52B9"/>
    <w:rsid w:val="004D249F"/>
    <w:rsid w:val="004D7399"/>
    <w:rsid w:val="004E3978"/>
    <w:rsid w:val="004F035C"/>
    <w:rsid w:val="004F2AEA"/>
    <w:rsid w:val="00501D7F"/>
    <w:rsid w:val="00505188"/>
    <w:rsid w:val="005121FB"/>
    <w:rsid w:val="005171A8"/>
    <w:rsid w:val="00521127"/>
    <w:rsid w:val="00521A7C"/>
    <w:rsid w:val="005221E8"/>
    <w:rsid w:val="005228AD"/>
    <w:rsid w:val="00523136"/>
    <w:rsid w:val="005552E4"/>
    <w:rsid w:val="0055687E"/>
    <w:rsid w:val="00556A59"/>
    <w:rsid w:val="00563AD1"/>
    <w:rsid w:val="0056760B"/>
    <w:rsid w:val="005735C1"/>
    <w:rsid w:val="00587F57"/>
    <w:rsid w:val="00592E3B"/>
    <w:rsid w:val="005A2D88"/>
    <w:rsid w:val="005A39A9"/>
    <w:rsid w:val="005B2226"/>
    <w:rsid w:val="005B34BA"/>
    <w:rsid w:val="005B3DC4"/>
    <w:rsid w:val="005B459F"/>
    <w:rsid w:val="005B5926"/>
    <w:rsid w:val="005B7744"/>
    <w:rsid w:val="005C0D5A"/>
    <w:rsid w:val="005C18E0"/>
    <w:rsid w:val="005C5FFF"/>
    <w:rsid w:val="005D1B72"/>
    <w:rsid w:val="005D449D"/>
    <w:rsid w:val="005E2A0B"/>
    <w:rsid w:val="005E3B87"/>
    <w:rsid w:val="005E4016"/>
    <w:rsid w:val="005E46BA"/>
    <w:rsid w:val="005E4993"/>
    <w:rsid w:val="005E7931"/>
    <w:rsid w:val="005F094A"/>
    <w:rsid w:val="006015AD"/>
    <w:rsid w:val="00604802"/>
    <w:rsid w:val="0061432B"/>
    <w:rsid w:val="006211C0"/>
    <w:rsid w:val="006227BA"/>
    <w:rsid w:val="00625252"/>
    <w:rsid w:val="00637977"/>
    <w:rsid w:val="006379E7"/>
    <w:rsid w:val="006466E0"/>
    <w:rsid w:val="006475E2"/>
    <w:rsid w:val="00651FD9"/>
    <w:rsid w:val="006525FE"/>
    <w:rsid w:val="0065300B"/>
    <w:rsid w:val="00661A6F"/>
    <w:rsid w:val="00663DA2"/>
    <w:rsid w:val="00667E4C"/>
    <w:rsid w:val="00680A95"/>
    <w:rsid w:val="006824CD"/>
    <w:rsid w:val="00684ABD"/>
    <w:rsid w:val="006852D0"/>
    <w:rsid w:val="00685834"/>
    <w:rsid w:val="00694E2B"/>
    <w:rsid w:val="00695C2B"/>
    <w:rsid w:val="00696794"/>
    <w:rsid w:val="0069766C"/>
    <w:rsid w:val="006C479E"/>
    <w:rsid w:val="006C617F"/>
    <w:rsid w:val="006C7235"/>
    <w:rsid w:val="006D1BFD"/>
    <w:rsid w:val="006D2932"/>
    <w:rsid w:val="006E26A8"/>
    <w:rsid w:val="006E3D27"/>
    <w:rsid w:val="006E4A33"/>
    <w:rsid w:val="006F19EC"/>
    <w:rsid w:val="006F2BC3"/>
    <w:rsid w:val="006F4E4E"/>
    <w:rsid w:val="006F52B2"/>
    <w:rsid w:val="00705102"/>
    <w:rsid w:val="00705267"/>
    <w:rsid w:val="007143AB"/>
    <w:rsid w:val="00716206"/>
    <w:rsid w:val="00716A04"/>
    <w:rsid w:val="00721DB8"/>
    <w:rsid w:val="0072758D"/>
    <w:rsid w:val="00730EE3"/>
    <w:rsid w:val="0073136D"/>
    <w:rsid w:val="007425C9"/>
    <w:rsid w:val="0074646E"/>
    <w:rsid w:val="00746CD0"/>
    <w:rsid w:val="00754A70"/>
    <w:rsid w:val="00754A9D"/>
    <w:rsid w:val="00756A5E"/>
    <w:rsid w:val="00760EA7"/>
    <w:rsid w:val="00765B34"/>
    <w:rsid w:val="0076721B"/>
    <w:rsid w:val="0077365D"/>
    <w:rsid w:val="0077570D"/>
    <w:rsid w:val="00776EA1"/>
    <w:rsid w:val="00783B9A"/>
    <w:rsid w:val="0079574E"/>
    <w:rsid w:val="00796017"/>
    <w:rsid w:val="00796F1C"/>
    <w:rsid w:val="007A04D5"/>
    <w:rsid w:val="007A186C"/>
    <w:rsid w:val="007A2CF9"/>
    <w:rsid w:val="007B0EF1"/>
    <w:rsid w:val="007B314A"/>
    <w:rsid w:val="007B7B5E"/>
    <w:rsid w:val="007C1CFD"/>
    <w:rsid w:val="007C608D"/>
    <w:rsid w:val="007D1762"/>
    <w:rsid w:val="007D1E2D"/>
    <w:rsid w:val="007D7E9E"/>
    <w:rsid w:val="007F063D"/>
    <w:rsid w:val="007F0CD1"/>
    <w:rsid w:val="007F1BDE"/>
    <w:rsid w:val="007F6CB7"/>
    <w:rsid w:val="008136A1"/>
    <w:rsid w:val="008149A1"/>
    <w:rsid w:val="00824C37"/>
    <w:rsid w:val="00827B3F"/>
    <w:rsid w:val="00834FDA"/>
    <w:rsid w:val="0083552D"/>
    <w:rsid w:val="00840E11"/>
    <w:rsid w:val="008427F0"/>
    <w:rsid w:val="008449CB"/>
    <w:rsid w:val="00847084"/>
    <w:rsid w:val="00850842"/>
    <w:rsid w:val="008509E7"/>
    <w:rsid w:val="00863AE1"/>
    <w:rsid w:val="00863D09"/>
    <w:rsid w:val="00865D87"/>
    <w:rsid w:val="00866479"/>
    <w:rsid w:val="008676B4"/>
    <w:rsid w:val="008713E5"/>
    <w:rsid w:val="00871A04"/>
    <w:rsid w:val="00887726"/>
    <w:rsid w:val="008879DF"/>
    <w:rsid w:val="008951B1"/>
    <w:rsid w:val="008A0282"/>
    <w:rsid w:val="008A238C"/>
    <w:rsid w:val="008A5B24"/>
    <w:rsid w:val="008B0C65"/>
    <w:rsid w:val="008B3F92"/>
    <w:rsid w:val="008C01DB"/>
    <w:rsid w:val="008C066D"/>
    <w:rsid w:val="008C2912"/>
    <w:rsid w:val="008C5550"/>
    <w:rsid w:val="008C64E5"/>
    <w:rsid w:val="008C7A4F"/>
    <w:rsid w:val="008D4B36"/>
    <w:rsid w:val="008D4DDE"/>
    <w:rsid w:val="008D5305"/>
    <w:rsid w:val="008D77E7"/>
    <w:rsid w:val="008E00D6"/>
    <w:rsid w:val="008E2F01"/>
    <w:rsid w:val="008E62A6"/>
    <w:rsid w:val="008E6AC1"/>
    <w:rsid w:val="008E6F29"/>
    <w:rsid w:val="008F67AB"/>
    <w:rsid w:val="009004BF"/>
    <w:rsid w:val="00900785"/>
    <w:rsid w:val="00903232"/>
    <w:rsid w:val="009037D3"/>
    <w:rsid w:val="00904BEF"/>
    <w:rsid w:val="00905C3B"/>
    <w:rsid w:val="0091553D"/>
    <w:rsid w:val="00915B32"/>
    <w:rsid w:val="00917CA0"/>
    <w:rsid w:val="00922D6A"/>
    <w:rsid w:val="009337D9"/>
    <w:rsid w:val="00933F5B"/>
    <w:rsid w:val="00936B6D"/>
    <w:rsid w:val="00937CFA"/>
    <w:rsid w:val="00946A19"/>
    <w:rsid w:val="00955580"/>
    <w:rsid w:val="009561CF"/>
    <w:rsid w:val="009607C1"/>
    <w:rsid w:val="00961AD3"/>
    <w:rsid w:val="00962DC5"/>
    <w:rsid w:val="009724C9"/>
    <w:rsid w:val="0098043F"/>
    <w:rsid w:val="00981583"/>
    <w:rsid w:val="00981B70"/>
    <w:rsid w:val="00983208"/>
    <w:rsid w:val="00984FD1"/>
    <w:rsid w:val="009878ED"/>
    <w:rsid w:val="00992F08"/>
    <w:rsid w:val="00996752"/>
    <w:rsid w:val="00996FCD"/>
    <w:rsid w:val="009A46E9"/>
    <w:rsid w:val="009A6BC6"/>
    <w:rsid w:val="009C5AFA"/>
    <w:rsid w:val="009D3EE8"/>
    <w:rsid w:val="009D61BF"/>
    <w:rsid w:val="009D7997"/>
    <w:rsid w:val="009E185E"/>
    <w:rsid w:val="009E30BB"/>
    <w:rsid w:val="009E4498"/>
    <w:rsid w:val="009E4A7F"/>
    <w:rsid w:val="009F19E4"/>
    <w:rsid w:val="009F4F8A"/>
    <w:rsid w:val="00A02FD0"/>
    <w:rsid w:val="00A037AF"/>
    <w:rsid w:val="00A0463D"/>
    <w:rsid w:val="00A056BE"/>
    <w:rsid w:val="00A11718"/>
    <w:rsid w:val="00A12EEC"/>
    <w:rsid w:val="00A13124"/>
    <w:rsid w:val="00A156CD"/>
    <w:rsid w:val="00A208D9"/>
    <w:rsid w:val="00A24569"/>
    <w:rsid w:val="00A25341"/>
    <w:rsid w:val="00A316EB"/>
    <w:rsid w:val="00A3269A"/>
    <w:rsid w:val="00A33782"/>
    <w:rsid w:val="00A357F5"/>
    <w:rsid w:val="00A359DB"/>
    <w:rsid w:val="00A4404F"/>
    <w:rsid w:val="00A45AC4"/>
    <w:rsid w:val="00A46192"/>
    <w:rsid w:val="00A62B51"/>
    <w:rsid w:val="00A656B8"/>
    <w:rsid w:val="00A65C83"/>
    <w:rsid w:val="00A66A97"/>
    <w:rsid w:val="00A67EBD"/>
    <w:rsid w:val="00A714F8"/>
    <w:rsid w:val="00A723E8"/>
    <w:rsid w:val="00A72595"/>
    <w:rsid w:val="00A726DB"/>
    <w:rsid w:val="00A766CD"/>
    <w:rsid w:val="00A76D49"/>
    <w:rsid w:val="00A77C08"/>
    <w:rsid w:val="00A84615"/>
    <w:rsid w:val="00A918E2"/>
    <w:rsid w:val="00A96816"/>
    <w:rsid w:val="00A97155"/>
    <w:rsid w:val="00A97293"/>
    <w:rsid w:val="00AB08C3"/>
    <w:rsid w:val="00AB1296"/>
    <w:rsid w:val="00AB50E5"/>
    <w:rsid w:val="00AC0335"/>
    <w:rsid w:val="00AC3540"/>
    <w:rsid w:val="00AC5751"/>
    <w:rsid w:val="00AC7240"/>
    <w:rsid w:val="00AD70B9"/>
    <w:rsid w:val="00AE182B"/>
    <w:rsid w:val="00AF130B"/>
    <w:rsid w:val="00B00F1E"/>
    <w:rsid w:val="00B0285E"/>
    <w:rsid w:val="00B03CF1"/>
    <w:rsid w:val="00B0485F"/>
    <w:rsid w:val="00B068AD"/>
    <w:rsid w:val="00B113BF"/>
    <w:rsid w:val="00B16C07"/>
    <w:rsid w:val="00B3016B"/>
    <w:rsid w:val="00B31A0A"/>
    <w:rsid w:val="00B3249E"/>
    <w:rsid w:val="00B33582"/>
    <w:rsid w:val="00B346EF"/>
    <w:rsid w:val="00B36EBC"/>
    <w:rsid w:val="00B37E0D"/>
    <w:rsid w:val="00B41A62"/>
    <w:rsid w:val="00B42AA6"/>
    <w:rsid w:val="00B4317A"/>
    <w:rsid w:val="00B448C5"/>
    <w:rsid w:val="00B516B5"/>
    <w:rsid w:val="00B55C1F"/>
    <w:rsid w:val="00B56497"/>
    <w:rsid w:val="00B62C2A"/>
    <w:rsid w:val="00B63D44"/>
    <w:rsid w:val="00B63E78"/>
    <w:rsid w:val="00B6644D"/>
    <w:rsid w:val="00B70031"/>
    <w:rsid w:val="00B7274E"/>
    <w:rsid w:val="00B73BD9"/>
    <w:rsid w:val="00B81B5B"/>
    <w:rsid w:val="00B8291A"/>
    <w:rsid w:val="00B862D8"/>
    <w:rsid w:val="00B94BFB"/>
    <w:rsid w:val="00BA009A"/>
    <w:rsid w:val="00BA7753"/>
    <w:rsid w:val="00BC345E"/>
    <w:rsid w:val="00BC5B00"/>
    <w:rsid w:val="00BD1F07"/>
    <w:rsid w:val="00BD2C01"/>
    <w:rsid w:val="00BE122B"/>
    <w:rsid w:val="00BF5F93"/>
    <w:rsid w:val="00C01879"/>
    <w:rsid w:val="00C1327B"/>
    <w:rsid w:val="00C20035"/>
    <w:rsid w:val="00C2308E"/>
    <w:rsid w:val="00C300E1"/>
    <w:rsid w:val="00C30CC1"/>
    <w:rsid w:val="00C3227F"/>
    <w:rsid w:val="00C34300"/>
    <w:rsid w:val="00C41434"/>
    <w:rsid w:val="00C4165B"/>
    <w:rsid w:val="00C416E1"/>
    <w:rsid w:val="00C44A8A"/>
    <w:rsid w:val="00C45596"/>
    <w:rsid w:val="00C50A83"/>
    <w:rsid w:val="00C51C18"/>
    <w:rsid w:val="00C56B8B"/>
    <w:rsid w:val="00C60A90"/>
    <w:rsid w:val="00C619A6"/>
    <w:rsid w:val="00C62B0D"/>
    <w:rsid w:val="00C77FC0"/>
    <w:rsid w:val="00C80EC9"/>
    <w:rsid w:val="00C82428"/>
    <w:rsid w:val="00C84D8E"/>
    <w:rsid w:val="00C967F3"/>
    <w:rsid w:val="00C9702F"/>
    <w:rsid w:val="00CA2EC6"/>
    <w:rsid w:val="00CA5519"/>
    <w:rsid w:val="00CB2E04"/>
    <w:rsid w:val="00CB692E"/>
    <w:rsid w:val="00CC139D"/>
    <w:rsid w:val="00CC43C8"/>
    <w:rsid w:val="00CC4909"/>
    <w:rsid w:val="00CC4C34"/>
    <w:rsid w:val="00CD0181"/>
    <w:rsid w:val="00CD3F55"/>
    <w:rsid w:val="00CD5C61"/>
    <w:rsid w:val="00CE0AD6"/>
    <w:rsid w:val="00CE6D1A"/>
    <w:rsid w:val="00CE7585"/>
    <w:rsid w:val="00CF4912"/>
    <w:rsid w:val="00CF6B35"/>
    <w:rsid w:val="00CF78A8"/>
    <w:rsid w:val="00D00863"/>
    <w:rsid w:val="00D009E1"/>
    <w:rsid w:val="00D06AC5"/>
    <w:rsid w:val="00D1190F"/>
    <w:rsid w:val="00D1328A"/>
    <w:rsid w:val="00D1546B"/>
    <w:rsid w:val="00D155A6"/>
    <w:rsid w:val="00D165DD"/>
    <w:rsid w:val="00D20E0E"/>
    <w:rsid w:val="00D300D1"/>
    <w:rsid w:val="00D30635"/>
    <w:rsid w:val="00D30B11"/>
    <w:rsid w:val="00D319F2"/>
    <w:rsid w:val="00D348BA"/>
    <w:rsid w:val="00D34BDB"/>
    <w:rsid w:val="00D35B3C"/>
    <w:rsid w:val="00D36109"/>
    <w:rsid w:val="00D4637B"/>
    <w:rsid w:val="00D46BB5"/>
    <w:rsid w:val="00D47809"/>
    <w:rsid w:val="00D51DF4"/>
    <w:rsid w:val="00D5290E"/>
    <w:rsid w:val="00D5420F"/>
    <w:rsid w:val="00D56B26"/>
    <w:rsid w:val="00D71B00"/>
    <w:rsid w:val="00D72125"/>
    <w:rsid w:val="00D75F3A"/>
    <w:rsid w:val="00D81B04"/>
    <w:rsid w:val="00D86DE9"/>
    <w:rsid w:val="00D87107"/>
    <w:rsid w:val="00D91022"/>
    <w:rsid w:val="00D9146C"/>
    <w:rsid w:val="00D96531"/>
    <w:rsid w:val="00DA3657"/>
    <w:rsid w:val="00DA3C76"/>
    <w:rsid w:val="00DA4076"/>
    <w:rsid w:val="00DA6191"/>
    <w:rsid w:val="00DB249C"/>
    <w:rsid w:val="00DB5161"/>
    <w:rsid w:val="00DB5EE7"/>
    <w:rsid w:val="00DC2D15"/>
    <w:rsid w:val="00DC5E98"/>
    <w:rsid w:val="00DD0524"/>
    <w:rsid w:val="00DD3854"/>
    <w:rsid w:val="00DE6FA7"/>
    <w:rsid w:val="00DF5132"/>
    <w:rsid w:val="00DF5739"/>
    <w:rsid w:val="00E02DFE"/>
    <w:rsid w:val="00E11168"/>
    <w:rsid w:val="00E127C8"/>
    <w:rsid w:val="00E25C29"/>
    <w:rsid w:val="00E30123"/>
    <w:rsid w:val="00E33748"/>
    <w:rsid w:val="00E42125"/>
    <w:rsid w:val="00E51027"/>
    <w:rsid w:val="00E53A87"/>
    <w:rsid w:val="00E56A24"/>
    <w:rsid w:val="00E61616"/>
    <w:rsid w:val="00E63827"/>
    <w:rsid w:val="00E8120C"/>
    <w:rsid w:val="00E9004E"/>
    <w:rsid w:val="00E977DA"/>
    <w:rsid w:val="00EA0881"/>
    <w:rsid w:val="00EA1C27"/>
    <w:rsid w:val="00EA66A6"/>
    <w:rsid w:val="00EB03C5"/>
    <w:rsid w:val="00EB518C"/>
    <w:rsid w:val="00EB71FA"/>
    <w:rsid w:val="00EB76CE"/>
    <w:rsid w:val="00EC3BBE"/>
    <w:rsid w:val="00ED1E71"/>
    <w:rsid w:val="00ED5000"/>
    <w:rsid w:val="00ED6CD6"/>
    <w:rsid w:val="00ED6F43"/>
    <w:rsid w:val="00EE72F9"/>
    <w:rsid w:val="00EE79F3"/>
    <w:rsid w:val="00EE7A93"/>
    <w:rsid w:val="00F017C2"/>
    <w:rsid w:val="00F0213C"/>
    <w:rsid w:val="00F0271A"/>
    <w:rsid w:val="00F14310"/>
    <w:rsid w:val="00F2360F"/>
    <w:rsid w:val="00F31AB3"/>
    <w:rsid w:val="00F34B51"/>
    <w:rsid w:val="00F35AB6"/>
    <w:rsid w:val="00F35E55"/>
    <w:rsid w:val="00F36BD8"/>
    <w:rsid w:val="00F51FF4"/>
    <w:rsid w:val="00F526BF"/>
    <w:rsid w:val="00F562D2"/>
    <w:rsid w:val="00F65A6A"/>
    <w:rsid w:val="00F72E73"/>
    <w:rsid w:val="00F73B3A"/>
    <w:rsid w:val="00F869F5"/>
    <w:rsid w:val="00F96E6E"/>
    <w:rsid w:val="00FA3E63"/>
    <w:rsid w:val="00FA5582"/>
    <w:rsid w:val="00FB0F11"/>
    <w:rsid w:val="00FB7D9C"/>
    <w:rsid w:val="00FB7F63"/>
    <w:rsid w:val="00FC5E5F"/>
    <w:rsid w:val="00FC6A5D"/>
    <w:rsid w:val="00FC7391"/>
    <w:rsid w:val="00FD170C"/>
    <w:rsid w:val="00FE166D"/>
    <w:rsid w:val="00FE305E"/>
    <w:rsid w:val="00FE3ECA"/>
    <w:rsid w:val="00FE4385"/>
    <w:rsid w:val="00FE75DC"/>
    <w:rsid w:val="00FF0B42"/>
    <w:rsid w:val="00FF1B1D"/>
    <w:rsid w:val="00FF1C78"/>
    <w:rsid w:val="00FF2F97"/>
    <w:rsid w:val="00FF63A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 w:type="paragraph" w:customStyle="1" w:styleId="MTDisplayEquation">
    <w:name w:val="MTDisplayEquation"/>
    <w:basedOn w:val="Normal"/>
    <w:next w:val="Normal"/>
    <w:rsid w:val="00840E11"/>
    <w:pPr>
      <w:tabs>
        <w:tab w:val="clear" w:pos="709"/>
        <w:tab w:val="center" w:pos="4980"/>
        <w:tab w:val="right" w:pos="9960"/>
      </w:tabs>
      <w:spacing w:line="480" w:lineRule="auto"/>
      <w:ind w:firstLine="288"/>
      <w:jc w:val="both"/>
    </w:pPr>
    <w:rPr>
      <w:rFonts w:cs="Arial"/>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1941773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395209141">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4887783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577978987">
      <w:bodyDiv w:val="1"/>
      <w:marLeft w:val="0"/>
      <w:marRight w:val="0"/>
      <w:marTop w:val="0"/>
      <w:marBottom w:val="0"/>
      <w:divBdr>
        <w:top w:val="none" w:sz="0" w:space="0" w:color="auto"/>
        <w:left w:val="none" w:sz="0" w:space="0" w:color="auto"/>
        <w:bottom w:val="none" w:sz="0" w:space="0" w:color="auto"/>
        <w:right w:val="none" w:sz="0" w:space="0" w:color="auto"/>
      </w:divBdr>
    </w:div>
    <w:div w:id="691878106">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937640692">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41057540">
      <w:bodyDiv w:val="1"/>
      <w:marLeft w:val="0"/>
      <w:marRight w:val="0"/>
      <w:marTop w:val="0"/>
      <w:marBottom w:val="0"/>
      <w:divBdr>
        <w:top w:val="none" w:sz="0" w:space="0" w:color="auto"/>
        <w:left w:val="none" w:sz="0" w:space="0" w:color="auto"/>
        <w:bottom w:val="none" w:sz="0" w:space="0" w:color="auto"/>
        <w:right w:val="none" w:sz="0" w:space="0" w:color="auto"/>
      </w:divBdr>
    </w:div>
    <w:div w:id="1284577829">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430925352">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13371416">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24064744">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 w:id="20544286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hyperlink" Target="mailto:ribalet@uw.edu" TargetMode="External"/><Relationship Id="rId15" Type="http://schemas.openxmlformats.org/officeDocument/2006/relationships/image" Target="media/image6.png"/><Relationship Id="rId16" Type="http://schemas.openxmlformats.org/officeDocument/2006/relationships/image" Target="media/image7.emf"/><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852D74-3E01-3340-8FEE-5FC269DB5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32</Pages>
  <Words>15884</Words>
  <Characters>90545</Characters>
  <Application>Microsoft Macintosh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106217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Ginger Armbrust</cp:lastModifiedBy>
  <cp:revision>33</cp:revision>
  <cp:lastPrinted>2016-03-20T14:04:00Z</cp:lastPrinted>
  <dcterms:created xsi:type="dcterms:W3CDTF">2016-03-20T13:48:00Z</dcterms:created>
  <dcterms:modified xsi:type="dcterms:W3CDTF">2016-03-21T17:57:00Z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id="http://www.zotero.org/styles/marine-ecology-progress-series"/&gt;&lt;hasBiblio/&gt;&lt;format class="21"/&gt;&lt;count citations="37" publications="33"/&gt;&lt;/info&gt;PAPERS2_INFO_END</vt:lpwstr>
  </property>
  <property fmtid="{D5CDD505-2E9C-101B-9397-08002B2CF9AE}" pid="3" name="MTMacEqns">
    <vt:bool>true</vt:bool>
  </property>
</Properties>
</file>