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proofErr w:type="spellStart"/>
      <w:r w:rsidRPr="00412412">
        <w:rPr>
          <w:rFonts w:cs="Times New Roman"/>
          <w:b/>
          <w:i/>
          <w:sz w:val="28"/>
          <w:szCs w:val="28"/>
        </w:rPr>
        <w:t>Teleaulax</w:t>
      </w:r>
      <w:proofErr w:type="spellEnd"/>
      <w:r w:rsidRPr="00412412">
        <w:rPr>
          <w:rFonts w:cs="Times New Roman"/>
          <w:b/>
          <w:sz w:val="28"/>
          <w:szCs w:val="28"/>
        </w:rPr>
        <w:t xml:space="preserve"> </w:t>
      </w:r>
      <w:proofErr w:type="spellStart"/>
      <w:r w:rsidRPr="00412412">
        <w:rPr>
          <w:rFonts w:cs="Times New Roman"/>
          <w:b/>
          <w:sz w:val="28"/>
          <w:szCs w:val="28"/>
        </w:rPr>
        <w:t>cryptophyte</w:t>
      </w:r>
      <w:proofErr w:type="spellEnd"/>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w:t>
      </w:r>
      <w:proofErr w:type="gramStart"/>
      <w:r>
        <w:rPr>
          <w:rFonts w:cs="Times New Roman"/>
          <w:b/>
          <w:sz w:val="28"/>
          <w:szCs w:val="28"/>
        </w:rPr>
        <w:t>in</w:t>
      </w:r>
      <w:proofErr w:type="gramEnd"/>
      <w:r>
        <w:rPr>
          <w:rFonts w:cs="Times New Roman"/>
          <w:b/>
          <w:sz w:val="28"/>
          <w:szCs w:val="28"/>
        </w:rPr>
        <w:t xml:space="preserve">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w:t>
      </w:r>
      <w:proofErr w:type="spellStart"/>
      <w:r w:rsidRPr="00FC5E5F">
        <w:rPr>
          <w:rFonts w:cs="Times New Roman"/>
          <w:bCs/>
        </w:rPr>
        <w:t>Swalwell</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proofErr w:type="gramStart"/>
      <w:r w:rsidRPr="00FC5E5F">
        <w:rPr>
          <w:rFonts w:cs="Times New Roman"/>
          <w:bCs/>
          <w:vertAlign w:val="superscript"/>
        </w:rPr>
        <w:t>1</w:t>
      </w:r>
      <w:proofErr w:type="gramEnd"/>
      <w:r w:rsidRPr="00FC5E5F">
        <w:rPr>
          <w:rFonts w:cs="Times New Roman"/>
          <w:bCs/>
          <w:vertAlign w:val="superscript"/>
        </w:rPr>
        <w:t xml:space="preserve">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w:t>
      </w:r>
      <w:proofErr w:type="gramStart"/>
      <w:r>
        <w:rPr>
          <w:rFonts w:cs="Times New Roman"/>
          <w:bCs/>
        </w:rPr>
        <w:t>Observatory</w:t>
      </w:r>
      <w:proofErr w:type="gramEnd"/>
      <w:r>
        <w:rPr>
          <w:rFonts w:cs="Times New Roman"/>
          <w:bCs/>
        </w:rPr>
        <w:t xml:space="preserve">,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3218A1">
      <w:pPr>
        <w:spacing w:line="480" w:lineRule="auto"/>
        <w:ind w:firstLine="288"/>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1AC234F4"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w:t>
      </w:r>
      <w:proofErr w:type="spellStart"/>
      <w:r w:rsidR="008713E5">
        <w:rPr>
          <w:rFonts w:cs="Times New Roman"/>
        </w:rPr>
        <w:t>mixotrophic</w:t>
      </w:r>
      <w:proofErr w:type="spellEnd"/>
      <w:r w:rsidR="008713E5">
        <w:rPr>
          <w:rFonts w:cs="Times New Roman"/>
        </w:rPr>
        <w:t xml:space="preserve"> </w:t>
      </w:r>
      <w:proofErr w:type="spellStart"/>
      <w:r w:rsidR="008713E5" w:rsidRPr="00F1755A">
        <w:rPr>
          <w:rFonts w:cs="Times New Roman"/>
          <w:i/>
        </w:rPr>
        <w:t>M</w:t>
      </w:r>
      <w:r w:rsidR="008713E5">
        <w:rPr>
          <w:rFonts w:cs="Times New Roman"/>
          <w:i/>
        </w:rPr>
        <w:t>esodinium</w:t>
      </w:r>
      <w:proofErr w:type="spellEnd"/>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w:t>
      </w:r>
      <w:proofErr w:type="spellStart"/>
      <w:r w:rsidR="00871A04">
        <w:rPr>
          <w:rFonts w:cs="Times New Roman"/>
        </w:rPr>
        <w:t>cryptophyte</w:t>
      </w:r>
      <w:proofErr w:type="spellEnd"/>
      <w:r w:rsidR="00871A04">
        <w:rPr>
          <w:rFonts w:cs="Times New Roman"/>
        </w:rPr>
        <w:t xml:space="preserve"> prey, </w:t>
      </w:r>
      <w:proofErr w:type="spellStart"/>
      <w:r w:rsidR="008713E5" w:rsidRPr="00F1755A">
        <w:rPr>
          <w:rFonts w:cs="Times New Roman"/>
          <w:i/>
        </w:rPr>
        <w:t>Teleaulax</w:t>
      </w:r>
      <w:proofErr w:type="spellEnd"/>
      <w:r w:rsidR="008713E5" w:rsidRPr="00F1755A">
        <w:rPr>
          <w:rFonts w:cs="Times New Roman"/>
          <w:i/>
        </w:rPr>
        <w:t xml:space="preserve"> </w:t>
      </w:r>
      <w:proofErr w:type="spellStart"/>
      <w:r w:rsidR="008713E5" w:rsidRPr="00F1755A">
        <w:rPr>
          <w:rFonts w:cs="Times New Roman"/>
          <w:i/>
        </w:rPr>
        <w:t>amphioxeia</w:t>
      </w:r>
      <w:proofErr w:type="spellEnd"/>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xml:space="preserve">. </w:t>
      </w:r>
      <w:proofErr w:type="spellStart"/>
      <w:r w:rsidR="00A62B51">
        <w:rPr>
          <w:rFonts w:cs="Times New Roman"/>
          <w:bCs/>
          <w:i/>
        </w:rPr>
        <w:t>amphio</w:t>
      </w:r>
      <w:r w:rsidR="00A62B51" w:rsidRPr="00FC5E5F">
        <w:rPr>
          <w:rFonts w:cs="Times New Roman"/>
          <w:bCs/>
          <w:i/>
        </w:rPr>
        <w:t>x</w:t>
      </w:r>
      <w:r w:rsidR="00A62B51">
        <w:rPr>
          <w:rFonts w:cs="Times New Roman"/>
          <w:bCs/>
          <w:i/>
        </w:rPr>
        <w:t>ei</w:t>
      </w:r>
      <w:r w:rsidR="00A62B51" w:rsidRPr="00FC5E5F">
        <w:rPr>
          <w:rFonts w:cs="Times New Roman"/>
          <w:bCs/>
          <w:i/>
        </w:rPr>
        <w:t>a</w:t>
      </w:r>
      <w:proofErr w:type="spellEnd"/>
      <w:r w:rsidR="00A62B51">
        <w:rPr>
          <w:rFonts w:cs="Times New Roman"/>
          <w:bCs/>
        </w:rPr>
        <w:t xml:space="preserve"> prey </w:t>
      </w:r>
      <w:r w:rsidR="00871A04">
        <w:rPr>
          <w:rFonts w:cs="Times New Roman"/>
          <w:bCs/>
        </w:rPr>
        <w:t xml:space="preserve">is not well known, nor </w:t>
      </w:r>
      <w:del w:id="0" w:author="Joe Needoba" w:date="2016-03-03T11:00:00Z">
        <w:r w:rsidR="00871A04" w:rsidDel="003D2F4B">
          <w:rPr>
            <w:rFonts w:cs="Times New Roman"/>
            <w:bCs/>
          </w:rPr>
          <w:delText>it is</w:delText>
        </w:r>
      </w:del>
      <w:ins w:id="1" w:author="Joe Needoba" w:date="2016-03-03T11:00:00Z">
        <w:r w:rsidR="003D2F4B">
          <w:rPr>
            <w:rFonts w:cs="Times New Roman"/>
            <w:bCs/>
          </w:rPr>
          <w:t>is it</w:t>
        </w:r>
      </w:ins>
      <w:r w:rsidR="00871A04">
        <w:rPr>
          <w:rFonts w:cs="Times New Roman"/>
          <w:bCs/>
        </w:rPr>
        <w:t xml:space="preserve"> clear </w:t>
      </w:r>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r w:rsidR="00871A04">
        <w:rPr>
          <w:rFonts w:cs="Times New Roman"/>
        </w:rPr>
        <w:t xml:space="preserve">, which at high abundances, can </w:t>
      </w:r>
      <w:bookmarkStart w:id="2" w:name="_GoBack"/>
      <w:bookmarkEnd w:id="2"/>
      <w:r w:rsidR="00871A04">
        <w:rPr>
          <w:rFonts w:cs="Times New Roman"/>
        </w:rPr>
        <w:t>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w:t>
      </w:r>
      <w:proofErr w:type="spellStart"/>
      <w:r w:rsidR="00D20E0E" w:rsidRPr="00F1755A">
        <w:rPr>
          <w:rFonts w:cs="Times New Roman"/>
          <w:i/>
        </w:rPr>
        <w:t>amphioxeia</w:t>
      </w:r>
      <w:proofErr w:type="spellEnd"/>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proofErr w:type="spellStart"/>
      <w:r w:rsidR="008713E5">
        <w:rPr>
          <w:rFonts w:cs="Times New Roman"/>
        </w:rPr>
        <w:t>cryptophytes</w:t>
      </w:r>
      <w:proofErr w:type="spellEnd"/>
      <w:r w:rsidR="008713E5">
        <w:rPr>
          <w:rFonts w:cs="Times New Roman"/>
        </w:rPr>
        <w:t xml:space="preserve">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w:t>
      </w:r>
      <w:proofErr w:type="spellStart"/>
      <w:r w:rsidR="00D20E0E" w:rsidRPr="00F1755A">
        <w:rPr>
          <w:rFonts w:cs="Times New Roman"/>
          <w:i/>
        </w:rPr>
        <w:t>amphioxeia</w:t>
      </w:r>
      <w:proofErr w:type="spellEnd"/>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proofErr w:type="spellStart"/>
      <w:r w:rsidR="00B41A62">
        <w:rPr>
          <w:rFonts w:cs="Times New Roman"/>
        </w:rPr>
        <w:t>cryptophyte</w:t>
      </w:r>
      <w:proofErr w:type="spellEnd"/>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proofErr w:type="spellStart"/>
      <w:r w:rsidR="00E61616">
        <w:rPr>
          <w:rFonts w:cs="Times New Roman"/>
        </w:rPr>
        <w:t>C</w:t>
      </w:r>
      <w:r w:rsidR="00B41A62">
        <w:rPr>
          <w:rFonts w:cs="Times New Roman"/>
        </w:rPr>
        <w:t>ryptophyte</w:t>
      </w:r>
      <w:proofErr w:type="spellEnd"/>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w:t>
      </w:r>
      <w:proofErr w:type="spellStart"/>
      <w:r w:rsidR="004B52B9" w:rsidRPr="00F1755A">
        <w:rPr>
          <w:rFonts w:cs="Times New Roman"/>
          <w:i/>
        </w:rPr>
        <w:t>amphioxeia</w:t>
      </w:r>
      <w:proofErr w:type="spellEnd"/>
      <w:r w:rsidR="00E61616">
        <w:rPr>
          <w:rFonts w:cs="Times New Roman"/>
          <w:i/>
        </w:rPr>
        <w:t>.</w:t>
      </w:r>
      <w:r w:rsidR="00E61616">
        <w:rPr>
          <w:rFonts w:cs="Times New Roman"/>
        </w:rPr>
        <w:t xml:space="preserve"> These division rates </w:t>
      </w:r>
      <w:proofErr w:type="gramStart"/>
      <w:r w:rsidR="004B52B9">
        <w:rPr>
          <w:rFonts w:cs="Times New Roman"/>
        </w:rPr>
        <w:t>were positively correlated</w:t>
      </w:r>
      <w:proofErr w:type="gramEnd"/>
      <w:r w:rsidR="004B52B9">
        <w:rPr>
          <w:rFonts w:cs="Times New Roman"/>
        </w:rPr>
        <w:t xml:space="preserve">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w:t>
      </w:r>
      <w:proofErr w:type="spellStart"/>
      <w:r w:rsidR="00CA2EC6">
        <w:rPr>
          <w:rFonts w:cs="Times New Roman"/>
        </w:rPr>
        <w:t>cryptophyte</w:t>
      </w:r>
      <w:proofErr w:type="spellEnd"/>
      <w:r w:rsidR="00CA2EC6">
        <w:rPr>
          <w:rFonts w:cs="Times New Roman"/>
        </w:rPr>
        <w:t xml:space="preserv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w:t>
      </w:r>
      <w:proofErr w:type="spellStart"/>
      <w:r w:rsidR="00705102" w:rsidRPr="00F1755A">
        <w:rPr>
          <w:rFonts w:cs="Times New Roman"/>
          <w:i/>
        </w:rPr>
        <w:t>amphioxeia</w:t>
      </w:r>
      <w:proofErr w:type="spellEnd"/>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w:t>
      </w:r>
      <w:proofErr w:type="gramStart"/>
      <w:r w:rsidR="00705102">
        <w:rPr>
          <w:rFonts w:cs="Times New Roman"/>
        </w:rPr>
        <w:t>may</w:t>
      </w:r>
      <w:proofErr w:type="gramEnd"/>
      <w:r w:rsidR="00705102">
        <w:rPr>
          <w:rFonts w:cs="Times New Roman"/>
        </w:rPr>
        <w:t xml:space="preserve">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49F68F0C" w:rsidR="008D5305" w:rsidRDefault="008D5305" w:rsidP="003218A1">
      <w:pPr>
        <w:widowControl/>
        <w:tabs>
          <w:tab w:val="clear" w:pos="709"/>
        </w:tabs>
        <w:suppressAutoHyphens w:val="0"/>
        <w:ind w:firstLine="288"/>
        <w:rPr>
          <w:rFonts w:cs="Times New Roman"/>
          <w:b/>
          <w:bCs/>
        </w:rPr>
      </w:pPr>
      <w:proofErr w:type="gramStart"/>
      <w:r w:rsidRPr="00FC5E5F">
        <w:rPr>
          <w:rFonts w:cs="Times New Roman"/>
          <w:bCs/>
        </w:rPr>
        <w:t xml:space="preserve">Key words: </w:t>
      </w:r>
      <w:proofErr w:type="spellStart"/>
      <w:r w:rsidRPr="00FC5E5F">
        <w:rPr>
          <w:rFonts w:cs="Times New Roman"/>
          <w:bCs/>
        </w:rPr>
        <w:t>cryptophytes</w:t>
      </w:r>
      <w:proofErr w:type="spellEnd"/>
      <w:r w:rsidRPr="00FC5E5F">
        <w:rPr>
          <w:rFonts w:cs="Times New Roman"/>
          <w:bCs/>
        </w:rPr>
        <w:t xml:space="preserve">; </w:t>
      </w:r>
      <w:proofErr w:type="spellStart"/>
      <w:r w:rsidRPr="00DA3C76">
        <w:rPr>
          <w:rFonts w:cs="Times New Roman"/>
          <w:bCs/>
          <w:i/>
        </w:rPr>
        <w:t>Teleaulax</w:t>
      </w:r>
      <w:proofErr w:type="spellEnd"/>
      <w:r w:rsidRPr="00DA3C76">
        <w:rPr>
          <w:rFonts w:cs="Times New Roman"/>
          <w:bCs/>
          <w:i/>
        </w:rPr>
        <w:t xml:space="preserve">; </w:t>
      </w:r>
      <w:proofErr w:type="spellStart"/>
      <w:r w:rsidRPr="00DA3C76">
        <w:rPr>
          <w:rFonts w:cs="Times New Roman"/>
          <w:bCs/>
          <w:i/>
        </w:rPr>
        <w:t>Mesodinium</w:t>
      </w:r>
      <w:proofErr w:type="spellEnd"/>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proofErr w:type="gramEnd"/>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76F9CBC5"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proofErr w:type="spellStart"/>
      <w:r w:rsidRPr="00FC5E5F">
        <w:rPr>
          <w:rFonts w:cs="Times New Roman"/>
          <w:bCs/>
          <w:i/>
        </w:rPr>
        <w:t>Mesodinium</w:t>
      </w:r>
      <w:proofErr w:type="spellEnd"/>
      <w:r w:rsidRPr="00FC5E5F">
        <w:rPr>
          <w:rFonts w:cs="Times New Roman"/>
          <w:bCs/>
          <w:i/>
        </w:rPr>
        <w:t xml:space="preserve">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proofErr w:type="spellStart"/>
      <w:r w:rsidRPr="00FC5E5F">
        <w:rPr>
          <w:rFonts w:cs="Times New Roman"/>
          <w:bCs/>
          <w:i/>
        </w:rPr>
        <w:t>Mesodinium</w:t>
      </w:r>
      <w:proofErr w:type="spellEnd"/>
      <w:r w:rsidRPr="00FC5E5F">
        <w:rPr>
          <w:rFonts w:cs="Times New Roman"/>
          <w:bCs/>
          <w:i/>
        </w:rPr>
        <w:t xml:space="preserve"> rubrum</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74646E">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w:t>
      </w:r>
      <w:proofErr w:type="spellStart"/>
      <w:r w:rsidR="001504F2">
        <w:rPr>
          <w:rFonts w:cs="Times New Roman"/>
          <w:bCs/>
        </w:rPr>
        <w:t>microzooplankton</w:t>
      </w:r>
      <w:proofErr w:type="spellEnd"/>
      <w:r w:rsidR="001504F2">
        <w:rPr>
          <w:rFonts w:cs="Times New Roman"/>
          <w:bCs/>
        </w:rPr>
        <w:t xml:space="preserve"> that </w:t>
      </w:r>
      <w:r>
        <w:rPr>
          <w:rFonts w:cs="Times New Roman"/>
          <w:bCs/>
        </w:rPr>
        <w:t>temporarily maintains</w:t>
      </w:r>
      <w:r w:rsidRPr="00FC5E5F">
        <w:rPr>
          <w:rFonts w:cs="Times New Roman"/>
          <w:bCs/>
        </w:rPr>
        <w:t xml:space="preserve"> the plastids of their </w:t>
      </w:r>
      <w:proofErr w:type="spellStart"/>
      <w:r w:rsidRPr="00FC5E5F">
        <w:rPr>
          <w:rFonts w:cs="Times New Roman"/>
          <w:bCs/>
        </w:rPr>
        <w:t>cryptophyte</w:t>
      </w:r>
      <w:proofErr w:type="spellEnd"/>
      <w:r w:rsidRPr="00FC5E5F">
        <w:rPr>
          <w:rFonts w:cs="Times New Roman"/>
          <w:bCs/>
        </w:rPr>
        <w:t xml:space="preserve"> alga</w:t>
      </w:r>
      <w:r>
        <w:rPr>
          <w:rFonts w:cs="Times New Roman"/>
          <w:bCs/>
        </w:rPr>
        <w:t>l</w:t>
      </w:r>
      <w:r w:rsidRPr="00FC5E5F">
        <w:rPr>
          <w:rFonts w:cs="Times New Roman"/>
          <w:bCs/>
        </w:rPr>
        <w:t xml:space="preserve"> prey, </w:t>
      </w:r>
      <w:proofErr w:type="spellStart"/>
      <w:r w:rsidRPr="00FC5E5F">
        <w:rPr>
          <w:rFonts w:cs="Times New Roman"/>
          <w:bCs/>
          <w:i/>
        </w:rPr>
        <w:t>Teleaulax</w:t>
      </w:r>
      <w:proofErr w:type="spellEnd"/>
      <w:r w:rsidRPr="00FC5E5F">
        <w:rPr>
          <w:rFonts w:cs="Times New Roman"/>
          <w:bCs/>
          <w:i/>
        </w:rPr>
        <w:t xml:space="preserve"> </w:t>
      </w:r>
      <w:proofErr w:type="spellStart"/>
      <w:r w:rsidRPr="00FC5E5F">
        <w:rPr>
          <w:rFonts w:cs="Times New Roman"/>
          <w:bCs/>
          <w:i/>
        </w:rPr>
        <w:t>amphiox</w:t>
      </w:r>
      <w:r w:rsidR="00A62B51">
        <w:rPr>
          <w:rFonts w:cs="Times New Roman"/>
          <w:bCs/>
          <w:i/>
        </w:rPr>
        <w:t>ei</w:t>
      </w:r>
      <w:r w:rsidRPr="00FC5E5F">
        <w:rPr>
          <w:rFonts w:cs="Times New Roman"/>
          <w:bCs/>
          <w:i/>
        </w:rPr>
        <w:t>a</w:t>
      </w:r>
      <w:proofErr w:type="spellEnd"/>
      <w:r w:rsidRPr="00FC5E5F">
        <w:rPr>
          <w:rFonts w:cs="Times New Roman"/>
          <w:bCs/>
          <w:i/>
        </w:rPr>
        <w:t xml:space="preserve"> </w:t>
      </w:r>
      <w:r w:rsidR="00992F08">
        <w:rPr>
          <w:rFonts w:cs="Times New Roman"/>
          <w:bCs/>
          <w:i/>
        </w:rPr>
        <w:fldChar w:fldCharType="begin"/>
      </w:r>
      <w:r w:rsidR="0074646E">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9A46E9">
        <w:rPr>
          <w:rFonts w:eastAsiaTheme="minorEastAsia" w:cs="Times New Roman"/>
          <w:color w:val="auto"/>
          <w:lang w:eastAsia="en-US" w:bidi="ar-SA"/>
        </w:rPr>
        <w:t>(Herfort, Peterson, McCue,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74646E">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74646E">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proofErr w:type="spellStart"/>
      <w:r w:rsidR="000B5375">
        <w:rPr>
          <w:rFonts w:cs="Times New Roman"/>
          <w:bCs/>
          <w:i/>
        </w:rPr>
        <w:t>amphioxeia</w:t>
      </w:r>
      <w:proofErr w:type="spellEnd"/>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3395B0B7"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74646E">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74646E">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74646E">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74646E">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ins w:id="3" w:author="Joe Needoba" w:date="2016-03-03T11:04:00Z">
        <w:r w:rsidR="003D2F4B">
          <w:rPr>
            <w:rFonts w:cs="Times New Roman"/>
          </w:rPr>
          <w:t>-</w:t>
        </w:r>
      </w:ins>
      <w:del w:id="4" w:author="Joe Needoba" w:date="2016-03-03T11:04:00Z">
        <w:r w:rsidDel="003D2F4B">
          <w:rPr>
            <w:rFonts w:cs="Times New Roman"/>
          </w:rPr>
          <w:delText xml:space="preserve"> </w:delText>
        </w:r>
      </w:del>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74646E">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proofErr w:type="spellStart"/>
      <w:r w:rsidRPr="00FC5E5F">
        <w:rPr>
          <w:rFonts w:cs="Times New Roman"/>
          <w:i/>
        </w:rPr>
        <w:t>Teleaulax</w:t>
      </w:r>
      <w:proofErr w:type="spellEnd"/>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74646E">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w:t>
      </w:r>
      <w:proofErr w:type="spellStart"/>
      <w:r>
        <w:rPr>
          <w:rFonts w:cs="Times New Roman"/>
        </w:rPr>
        <w:t>cryptophyte</w:t>
      </w:r>
      <w:proofErr w:type="spellEnd"/>
      <w:r>
        <w:rPr>
          <w:rFonts w:cs="Times New Roman"/>
        </w:rPr>
        <w:t xml:space="preserv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proofErr w:type="spellStart"/>
      <w:r w:rsidR="00FA5582" w:rsidRPr="009C3985">
        <w:rPr>
          <w:rFonts w:cs="Times New Roman"/>
          <w:i/>
        </w:rPr>
        <w:t>Mesodinium</w:t>
      </w:r>
      <w:proofErr w:type="spellEnd"/>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w:t>
      </w:r>
      <w:proofErr w:type="spellStart"/>
      <w:r w:rsidR="00FA5582">
        <w:rPr>
          <w:rFonts w:cs="Times New Roman"/>
        </w:rPr>
        <w:t>cryptophytes</w:t>
      </w:r>
      <w:proofErr w:type="spellEnd"/>
      <w:r w:rsidR="00FA5582">
        <w:rPr>
          <w:rFonts w:cs="Times New Roman"/>
        </w:rPr>
        <w:t xml:space="preserve">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74646E">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w:t>
      </w:r>
      <w:proofErr w:type="spellStart"/>
      <w:r w:rsidR="00FA5582">
        <w:rPr>
          <w:rFonts w:cs="Times New Roman"/>
        </w:rPr>
        <w:t>cryptophyte</w:t>
      </w:r>
      <w:proofErr w:type="spellEnd"/>
      <w:r w:rsidR="00FA5582">
        <w:rPr>
          <w:rFonts w:cs="Times New Roman"/>
        </w:rPr>
        <w:t xml:space="preserve"> </w:t>
      </w:r>
      <w:r w:rsidR="00FA5582">
        <w:rPr>
          <w:rFonts w:cs="Times New Roman"/>
        </w:rPr>
        <w:lastRenderedPageBreak/>
        <w:t xml:space="preserve">prey population dynamics remain poorly understood in these systems, and the underlying mechanisms linking ciliate and prey populations are unclear. For example, does the </w:t>
      </w:r>
      <w:proofErr w:type="spellStart"/>
      <w:proofErr w:type="gramStart"/>
      <w:r w:rsidR="00FA5582">
        <w:rPr>
          <w:rFonts w:cs="Times New Roman"/>
        </w:rPr>
        <w:t>cryptophyte</w:t>
      </w:r>
      <w:proofErr w:type="spellEnd"/>
      <w:r w:rsidR="00FA5582">
        <w:rPr>
          <w:rFonts w:cs="Times New Roman"/>
        </w:rPr>
        <w:t xml:space="preserve"> population size influence bloom initiation</w:t>
      </w:r>
      <w:proofErr w:type="gramEnd"/>
      <w:r w:rsidR="00FA5582">
        <w:rPr>
          <w:rFonts w:cs="Times New Roman"/>
        </w:rPr>
        <w:t xml:space="preserve"> in </w:t>
      </w:r>
      <w:proofErr w:type="spellStart"/>
      <w:r w:rsidR="00FA5582" w:rsidRPr="009C3985">
        <w:rPr>
          <w:rFonts w:cs="Times New Roman"/>
          <w:i/>
        </w:rPr>
        <w:t>Mesodinium</w:t>
      </w:r>
      <w:proofErr w:type="spellEnd"/>
      <w:r w:rsidR="00FA5582">
        <w:rPr>
          <w:rFonts w:cs="Times New Roman"/>
        </w:rPr>
        <w:t xml:space="preserve"> in a predictable way? </w:t>
      </w:r>
      <w:proofErr w:type="gramStart"/>
      <w:r w:rsidR="00FA5582">
        <w:rPr>
          <w:rFonts w:cs="Times New Roman"/>
        </w:rPr>
        <w:t xml:space="preserve">Does the physiological status of </w:t>
      </w:r>
      <w:proofErr w:type="spellStart"/>
      <w:r w:rsidR="00FA5582">
        <w:rPr>
          <w:rFonts w:cs="Times New Roman"/>
        </w:rPr>
        <w:t>cryptophyte</w:t>
      </w:r>
      <w:proofErr w:type="spellEnd"/>
      <w:r w:rsidR="00FA5582">
        <w:rPr>
          <w:rFonts w:cs="Times New Roman"/>
        </w:rPr>
        <w:t xml:space="preserve"> prey (as indicated by division rate rather than population size) influence development of </w:t>
      </w:r>
      <w:proofErr w:type="spellStart"/>
      <w:r w:rsidR="00FA5582" w:rsidRPr="009C3985">
        <w:rPr>
          <w:rFonts w:cs="Times New Roman"/>
          <w:i/>
        </w:rPr>
        <w:t>Mesodinium</w:t>
      </w:r>
      <w:proofErr w:type="spellEnd"/>
      <w:r w:rsidR="00FA5582">
        <w:rPr>
          <w:rFonts w:cs="Times New Roman"/>
        </w:rPr>
        <w:t xml:space="preserve"> blooms?</w:t>
      </w:r>
      <w:proofErr w:type="gramEnd"/>
      <w:r w:rsidR="00FA5582">
        <w:rPr>
          <w:rFonts w:cs="Times New Roman"/>
        </w:rPr>
        <w:t xml:space="preserve"> </w:t>
      </w:r>
    </w:p>
    <w:p w14:paraId="083D9B80" w14:textId="5E6FE8E9"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initiation and development of </w:t>
      </w:r>
      <w:proofErr w:type="spellStart"/>
      <w:r w:rsidR="00FA5582" w:rsidRPr="009C3985">
        <w:rPr>
          <w:rFonts w:cs="Times New Roman"/>
          <w:i/>
        </w:rPr>
        <w:t>Mesodinium</w:t>
      </w:r>
      <w:proofErr w:type="spellEnd"/>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FA5582">
        <w:rPr>
          <w:rFonts w:cs="Times New Roman"/>
        </w:rPr>
        <w:t xml:space="preserve"> for </w:t>
      </w:r>
      <w:r w:rsidR="00442105" w:rsidRPr="00442105">
        <w:rPr>
          <w:rFonts w:cs="Times New Roman"/>
          <w:i/>
        </w:rPr>
        <w:t xml:space="preserve">T. </w:t>
      </w:r>
      <w:proofErr w:type="spellStart"/>
      <w:r w:rsidR="00442105" w:rsidRPr="00442105">
        <w:rPr>
          <w:rFonts w:cs="Times New Roman"/>
          <w:i/>
        </w:rPr>
        <w:t>amphioxeia</w:t>
      </w:r>
      <w:proofErr w:type="spellEnd"/>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proofErr w:type="spellStart"/>
      <w:r w:rsidR="00FA5582">
        <w:rPr>
          <w:rFonts w:cs="Times New Roman"/>
        </w:rPr>
        <w:t>advective</w:t>
      </w:r>
      <w:proofErr w:type="spellEnd"/>
      <w:r w:rsidR="00FA5582">
        <w:rPr>
          <w:rFonts w:cs="Times New Roman"/>
        </w:rPr>
        <w:t xml:space="preser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442105">
        <w:rPr>
          <w:rFonts w:cs="Times New Roman"/>
        </w:rPr>
        <w:t>will</w:t>
      </w:r>
      <w:r w:rsidR="008427F0">
        <w:rPr>
          <w:rFonts w:cs="Times New Roman"/>
        </w:rPr>
        <w:t xml:space="preserve">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74646E">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282C4BA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w:t>
      </w:r>
      <w:proofErr w:type="spellStart"/>
      <w:r w:rsidR="00442105">
        <w:rPr>
          <w:rFonts w:cs="Times New Roman"/>
        </w:rPr>
        <w:t>SeaFlow</w:t>
      </w:r>
      <w:proofErr w:type="spellEnd"/>
      <w:r w:rsidR="00442105">
        <w:rPr>
          <w:rFonts w:cs="Times New Roman"/>
        </w:rPr>
        <w:t xml:space="preserve"> </w:t>
      </w:r>
      <w:r w:rsidR="00B0285E">
        <w:rPr>
          <w:rFonts w:cs="Times New Roman"/>
        </w:rPr>
        <w:fldChar w:fldCharType="begin"/>
      </w:r>
      <w:r w:rsidR="0074646E">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w:t>
      </w:r>
      <w:proofErr w:type="spellStart"/>
      <w:r w:rsidR="00442105">
        <w:rPr>
          <w:rFonts w:cs="Times New Roman"/>
        </w:rPr>
        <w:t>cryptophyte</w:t>
      </w:r>
      <w:proofErr w:type="spellEnd"/>
      <w:r w:rsidR="00442105">
        <w:rPr>
          <w:rFonts w:cs="Times New Roman"/>
        </w:rPr>
        <w:t xml:space="preserve"> abundances and division rates both in the laboratory and during a 4-week survey carried out in 2013. Dissolved nutrient concentrations, salinity, temperature, light irradiance, and abundances of </w:t>
      </w:r>
      <w:proofErr w:type="spellStart"/>
      <w:r w:rsidR="00442105">
        <w:rPr>
          <w:rFonts w:cs="Times New Roman"/>
        </w:rPr>
        <w:t>cryptophytes</w:t>
      </w:r>
      <w:proofErr w:type="spellEnd"/>
      <w:r w:rsidR="00442105">
        <w:rPr>
          <w:rFonts w:cs="Times New Roman"/>
        </w:rPr>
        <w:t xml:space="preserve">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proofErr w:type="spellStart"/>
      <w:r w:rsidR="00AD70B9">
        <w:rPr>
          <w:rFonts w:cs="Times New Roman"/>
        </w:rPr>
        <w:t>cryptophytes</w:t>
      </w:r>
      <w:proofErr w:type="spellEnd"/>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w:t>
      </w:r>
      <w:proofErr w:type="spellStart"/>
      <w:r w:rsidR="00CA2EC6">
        <w:rPr>
          <w:rFonts w:cs="Times New Roman"/>
        </w:rPr>
        <w:t>cryptophyte</w:t>
      </w:r>
      <w:proofErr w:type="spellEnd"/>
      <w:r w:rsidR="00CA2EC6">
        <w:rPr>
          <w:rFonts w:cs="Times New Roman"/>
        </w:rPr>
        <w:t xml:space="preserve"> populations </w:t>
      </w:r>
      <w:proofErr w:type="gramStart"/>
      <w:r w:rsidR="00CA2EC6">
        <w:rPr>
          <w:rFonts w:cs="Times New Roman"/>
        </w:rPr>
        <w:t>were compared</w:t>
      </w:r>
      <w:proofErr w:type="gramEnd"/>
      <w:r w:rsidR="00CA2EC6">
        <w:rPr>
          <w:rFonts w:cs="Times New Roman"/>
        </w:rPr>
        <w:t xml:space="preserve">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B77488">
      <w:pPr>
        <w:spacing w:line="480" w:lineRule="auto"/>
        <w:ind w:firstLine="288"/>
        <w:outlineLvl w:val="0"/>
        <w:rPr>
          <w:rFonts w:cs="Times New Roman"/>
        </w:rPr>
      </w:pPr>
      <w:r w:rsidRPr="00FC5E5F">
        <w:rPr>
          <w:rFonts w:cs="Times New Roman"/>
          <w:b/>
          <w:bCs/>
        </w:rPr>
        <w:lastRenderedPageBreak/>
        <w:t xml:space="preserve">Study Area </w:t>
      </w:r>
    </w:p>
    <w:p w14:paraId="29EDD7D8" w14:textId="7B1FC998"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 xml:space="preserve">from September </w:t>
      </w:r>
      <w:proofErr w:type="gramStart"/>
      <w:r w:rsidRPr="00FC5E5F">
        <w:rPr>
          <w:rFonts w:cs="Times New Roman"/>
        </w:rPr>
        <w:t>11</w:t>
      </w:r>
      <w:r w:rsidRPr="00FC5E5F">
        <w:rPr>
          <w:rFonts w:cs="Times New Roman"/>
          <w:vertAlign w:val="superscript"/>
        </w:rPr>
        <w:t>th</w:t>
      </w:r>
      <w:proofErr w:type="gramEnd"/>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74646E">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1C603A1C" w14:textId="2B6E128C" w:rsidR="008D5305" w:rsidRDefault="008D5305" w:rsidP="00B77488">
      <w:pPr>
        <w:spacing w:line="480" w:lineRule="auto"/>
        <w:ind w:firstLine="288"/>
        <w:outlineLvl w:val="0"/>
        <w:rPr>
          <w:rFonts w:cs="Times New Roman"/>
          <w:b/>
          <w:bCs/>
        </w:rPr>
      </w:pPr>
      <w:del w:id="5" w:author="Joe Needoba" w:date="2016-03-03T12:04:00Z">
        <w:r w:rsidDel="00B77488">
          <w:rPr>
            <w:rFonts w:cs="Times New Roman"/>
            <w:b/>
            <w:bCs/>
          </w:rPr>
          <w:delText>Hydrological conditions</w:delText>
        </w:r>
      </w:del>
      <w:ins w:id="6" w:author="Joe Needoba" w:date="2016-03-03T12:04:00Z">
        <w:r w:rsidR="00B77488">
          <w:rPr>
            <w:rFonts w:cs="Times New Roman"/>
            <w:b/>
            <w:bCs/>
          </w:rPr>
          <w:t>In situ monitoring</w:t>
        </w:r>
      </w:ins>
      <w:r>
        <w:rPr>
          <w:rFonts w:cs="Times New Roman"/>
          <w:b/>
          <w:bCs/>
        </w:rPr>
        <w:tab/>
      </w:r>
    </w:p>
    <w:p w14:paraId="32A1F3FA" w14:textId="7FF49B60"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w:t>
      </w:r>
      <w:ins w:id="7" w:author="Joe Needoba" w:date="2016-03-03T12:11:00Z">
        <w:r w:rsidR="00A67258">
          <w:rPr>
            <w:rFonts w:cs="Times New Roman"/>
            <w:bCs/>
          </w:rPr>
          <w:t xml:space="preserve"> and </w:t>
        </w:r>
      </w:ins>
      <w:del w:id="8" w:author="Joe Needoba" w:date="2016-03-03T12:11:00Z">
        <w:r w:rsidRPr="00592E3B" w:rsidDel="00A67258">
          <w:rPr>
            <w:rFonts w:cs="Times New Roman"/>
            <w:bCs/>
          </w:rPr>
          <w:delText xml:space="preserve">, </w:delText>
        </w:r>
      </w:del>
      <w:r w:rsidRPr="00592E3B">
        <w:rPr>
          <w:rFonts w:cs="Times New Roman"/>
          <w:bCs/>
        </w:rPr>
        <w:t>salinity</w:t>
      </w:r>
      <w:ins w:id="9" w:author="Joe Needoba" w:date="2016-03-03T12:11:00Z">
        <w:r w:rsidR="00A67258">
          <w:rPr>
            <w:rFonts w:cs="Times New Roman"/>
            <w:bCs/>
          </w:rPr>
          <w:t xml:space="preserve"> </w:t>
        </w:r>
        <w:proofErr w:type="gramStart"/>
        <w:r w:rsidR="00A67258">
          <w:rPr>
            <w:rFonts w:cs="Times New Roman"/>
            <w:bCs/>
          </w:rPr>
          <w:t xml:space="preserve">were </w:t>
        </w:r>
      </w:ins>
      <w:r w:rsidR="00DB5161">
        <w:rPr>
          <w:rFonts w:cs="Times New Roman"/>
          <w:bCs/>
        </w:rPr>
        <w:t xml:space="preserve"> </w:t>
      </w:r>
      <w:proofErr w:type="gramEnd"/>
      <w:del w:id="10" w:author="Joe Needoba" w:date="2016-03-03T12:11:00Z">
        <w:r w:rsidR="00DB5161" w:rsidDel="00A67258">
          <w:rPr>
            <w:rFonts w:cs="Times New Roman"/>
            <w:bCs/>
          </w:rPr>
          <w:delText xml:space="preserve">and </w:delText>
        </w:r>
        <w:r w:rsidRPr="00592E3B" w:rsidDel="00A67258">
          <w:rPr>
            <w:rFonts w:cs="Times New Roman"/>
            <w:bCs/>
          </w:rPr>
          <w:delText xml:space="preserve">pH were </w:delText>
        </w:r>
      </w:del>
      <w:r w:rsidRPr="00592E3B">
        <w:rPr>
          <w:rFonts w:cs="Times New Roman"/>
          <w:bCs/>
        </w:rPr>
        <w:t xml:space="preserve">measured </w:t>
      </w:r>
      <w:del w:id="11" w:author="Joe Needoba" w:date="2016-03-03T12:19:00Z">
        <w:r w:rsidRPr="00592E3B" w:rsidDel="00A67258">
          <w:rPr>
            <w:rFonts w:cs="Times New Roman"/>
            <w:bCs/>
          </w:rPr>
          <w:delText>continuously</w:delText>
        </w:r>
      </w:del>
      <w:r w:rsidRPr="00592E3B">
        <w:rPr>
          <w:rFonts w:cs="Times New Roman"/>
          <w:bCs/>
        </w:rPr>
        <w:t xml:space="preserve">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w:t>
      </w:r>
      <w:ins w:id="12" w:author="Joe Needoba" w:date="2016-03-03T12:14:00Z">
        <w:r w:rsidR="00A67258">
          <w:rPr>
            <w:rFonts w:cs="Times New Roman"/>
            <w:bCs/>
          </w:rPr>
          <w:t xml:space="preserve">37 </w:t>
        </w:r>
      </w:ins>
      <w:r w:rsidR="00661A6F" w:rsidRPr="00442105">
        <w:rPr>
          <w:rFonts w:cs="Times New Roman"/>
          <w:bCs/>
          <w:highlight w:val="yellow"/>
        </w:rPr>
        <w:t>&lt;model&gt;</w:t>
      </w:r>
      <w:r w:rsidR="00661A6F">
        <w:rPr>
          <w:rFonts w:cs="Times New Roman"/>
          <w:bCs/>
        </w:rPr>
        <w:t xml:space="preserve"> Conductivity-Temperature (CT) meter</w:t>
      </w:r>
      <w:ins w:id="13" w:author="Joe Needoba" w:date="2016-03-03T12:19:00Z">
        <w:r w:rsidR="00A67258">
          <w:rPr>
            <w:rFonts w:cs="Times New Roman"/>
            <w:bCs/>
          </w:rPr>
          <w:t xml:space="preserve"> deployed </w:t>
        </w:r>
      </w:ins>
      <w:ins w:id="14" w:author="Joe Needoba" w:date="2016-03-03T12:21:00Z">
        <w:r w:rsidR="00A67258">
          <w:rPr>
            <w:rFonts w:cs="Times New Roman"/>
            <w:bCs/>
          </w:rPr>
          <w:t>in line</w:t>
        </w:r>
      </w:ins>
      <w:ins w:id="15" w:author="Joe Needoba" w:date="2016-03-03T12:19:00Z">
        <w:r w:rsidR="00A67258">
          <w:rPr>
            <w:rFonts w:cs="Times New Roman"/>
            <w:bCs/>
          </w:rPr>
          <w:t xml:space="preserve"> with the pumped water </w:t>
        </w:r>
      </w:ins>
      <w:ins w:id="16" w:author="Joe Needoba" w:date="2016-03-03T12:21:00Z">
        <w:r w:rsidR="00A67258">
          <w:rPr>
            <w:rFonts w:cs="Times New Roman"/>
            <w:bCs/>
          </w:rPr>
          <w:t>system</w:t>
        </w:r>
        <w:r w:rsidR="00461183">
          <w:rPr>
            <w:rFonts w:cs="Times New Roman"/>
            <w:bCs/>
          </w:rPr>
          <w:t xml:space="preserve"> described in Baptista et al (2015)</w:t>
        </w:r>
      </w:ins>
      <w:ins w:id="17" w:author="Joe Needoba" w:date="2016-03-03T12:17:00Z">
        <w:r w:rsidR="00A67258">
          <w:rPr>
            <w:rFonts w:cs="Times New Roman"/>
            <w:bCs/>
          </w:rPr>
          <w:t>.</w:t>
        </w:r>
      </w:ins>
      <w:ins w:id="18" w:author="Joe Needoba" w:date="2016-03-03T12:21:00Z">
        <w:r w:rsidR="00461183">
          <w:rPr>
            <w:rFonts w:cs="Times New Roman"/>
            <w:bCs/>
          </w:rPr>
          <w:t xml:space="preserve"> The system alternates between </w:t>
        </w:r>
        <w:proofErr w:type="gramStart"/>
        <w:r w:rsidR="00461183">
          <w:rPr>
            <w:rFonts w:cs="Times New Roman"/>
            <w:bCs/>
          </w:rPr>
          <w:t>3</w:t>
        </w:r>
        <w:proofErr w:type="gramEnd"/>
        <w:r w:rsidR="00461183">
          <w:rPr>
            <w:rFonts w:cs="Times New Roman"/>
            <w:bCs/>
          </w:rPr>
          <w:t xml:space="preserve"> depths, allowing for multiple water masses to be sampled sequentially. For this </w:t>
        </w:r>
      </w:ins>
      <w:ins w:id="19" w:author="Joe Needoba" w:date="2016-03-03T12:24:00Z">
        <w:r w:rsidR="00461183">
          <w:rPr>
            <w:rFonts w:cs="Times New Roman"/>
            <w:bCs/>
          </w:rPr>
          <w:t>study,</w:t>
        </w:r>
      </w:ins>
      <w:ins w:id="20" w:author="Joe Needoba" w:date="2016-03-03T12:21:00Z">
        <w:r w:rsidR="00461183">
          <w:rPr>
            <w:rFonts w:cs="Times New Roman"/>
            <w:bCs/>
          </w:rPr>
          <w:t xml:space="preserve"> water measurements </w:t>
        </w:r>
        <w:proofErr w:type="gramStart"/>
        <w:r w:rsidR="00461183">
          <w:rPr>
            <w:rFonts w:cs="Times New Roman"/>
            <w:bCs/>
          </w:rPr>
          <w:t>were extracted</w:t>
        </w:r>
        <w:proofErr w:type="gramEnd"/>
        <w:r w:rsidR="00461183">
          <w:rPr>
            <w:rFonts w:cs="Times New Roman"/>
            <w:bCs/>
          </w:rPr>
          <w:t xml:space="preserve"> for the 2.4m depth </w:t>
        </w:r>
      </w:ins>
      <w:ins w:id="21" w:author="Joe Needoba" w:date="2016-03-03T12:24:00Z">
        <w:r w:rsidR="00461183">
          <w:rPr>
            <w:rFonts w:cs="Times New Roman"/>
            <w:bCs/>
          </w:rPr>
          <w:t>corresponding</w:t>
        </w:r>
      </w:ins>
      <w:ins w:id="22" w:author="Joe Needoba" w:date="2016-03-03T12:21:00Z">
        <w:r w:rsidR="00461183">
          <w:rPr>
            <w:rFonts w:cs="Times New Roman"/>
            <w:bCs/>
          </w:rPr>
          <w:t xml:space="preserve"> to the flow cytometer sampling </w:t>
        </w:r>
      </w:ins>
      <w:ins w:id="23" w:author="Joe Needoba" w:date="2016-03-03T12:23:00Z">
        <w:r w:rsidR="00461183">
          <w:rPr>
            <w:rFonts w:cs="Times New Roman"/>
            <w:bCs/>
          </w:rPr>
          <w:t>described</w:t>
        </w:r>
      </w:ins>
      <w:ins w:id="24" w:author="Joe Needoba" w:date="2016-03-03T12:21:00Z">
        <w:r w:rsidR="00461183">
          <w:rPr>
            <w:rFonts w:cs="Times New Roman"/>
            <w:bCs/>
          </w:rPr>
          <w:t xml:space="preserve"> </w:t>
        </w:r>
      </w:ins>
      <w:ins w:id="25" w:author="Joe Needoba" w:date="2016-03-03T12:23:00Z">
        <w:r w:rsidR="00461183">
          <w:rPr>
            <w:rFonts w:cs="Times New Roman"/>
            <w:bCs/>
          </w:rPr>
          <w:t>below. Other sensors deployed in line</w:t>
        </w:r>
      </w:ins>
      <w:ins w:id="26" w:author="Joe Needoba" w:date="2016-03-03T12:24:00Z">
        <w:r w:rsidR="00461183">
          <w:rPr>
            <w:rFonts w:cs="Times New Roman"/>
            <w:bCs/>
          </w:rPr>
          <w:t xml:space="preserve"> and used in this study</w:t>
        </w:r>
      </w:ins>
      <w:ins w:id="27" w:author="Joe Needoba" w:date="2016-03-03T12:23:00Z">
        <w:r w:rsidR="00461183">
          <w:rPr>
            <w:rFonts w:cs="Times New Roman"/>
            <w:bCs/>
          </w:rPr>
          <w:t xml:space="preserve"> included </w:t>
        </w:r>
      </w:ins>
      <w:ins w:id="28" w:author="Joe Needoba" w:date="2016-03-03T12:19:00Z">
        <w:r w:rsidR="00A67258">
          <w:rPr>
            <w:rFonts w:cs="Times New Roman"/>
            <w:bCs/>
          </w:rPr>
          <w:t xml:space="preserve"> </w:t>
        </w:r>
      </w:ins>
      <w:ins w:id="29" w:author="Joe Needoba" w:date="2016-03-03T12:17:00Z">
        <w:r w:rsidR="00A67258">
          <w:rPr>
            <w:rFonts w:cs="Times New Roman"/>
            <w:bCs/>
          </w:rPr>
          <w:t xml:space="preserve"> </w:t>
        </w:r>
      </w:ins>
      <w:del w:id="30" w:author="Joe Needoba" w:date="2016-03-03T12:17:00Z">
        <w:r w:rsidR="00661A6F" w:rsidDel="00A67258">
          <w:rPr>
            <w:rFonts w:cs="Times New Roman"/>
            <w:bCs/>
          </w:rPr>
          <w:delText xml:space="preserve"> for temperature and salinity, and a </w:delText>
        </w:r>
      </w:del>
      <w:ins w:id="31" w:author="Joe Needoba" w:date="2016-03-03T12:24:00Z">
        <w:r w:rsidR="00461183">
          <w:rPr>
            <w:rFonts w:cs="Times New Roman"/>
            <w:bCs/>
          </w:rPr>
          <w:t xml:space="preserve"> a</w:t>
        </w:r>
      </w:ins>
      <w:ins w:id="32" w:author="Joe Needoba" w:date="2016-03-03T12:17:00Z">
        <w:r w:rsidR="00A67258">
          <w:rPr>
            <w:rFonts w:cs="Times New Roman"/>
            <w:bCs/>
          </w:rPr>
          <w:t xml:space="preserve"> </w:t>
        </w:r>
      </w:ins>
      <w:proofErr w:type="spellStart"/>
      <w:r w:rsidR="00661A6F">
        <w:rPr>
          <w:rFonts w:cs="Times New Roman"/>
          <w:bCs/>
        </w:rPr>
        <w:t>Durafet</w:t>
      </w:r>
      <w:proofErr w:type="spellEnd"/>
      <w:ins w:id="33" w:author="Joe Needoba" w:date="2016-03-03T12:26:00Z">
        <w:r w:rsidR="00461183">
          <w:rPr>
            <w:rFonts w:cs="Times New Roman"/>
            <w:bCs/>
          </w:rPr>
          <w:t xml:space="preserve"> III</w:t>
        </w:r>
      </w:ins>
      <w:r w:rsidR="00661A6F">
        <w:rPr>
          <w:rFonts w:cs="Times New Roman"/>
          <w:bCs/>
        </w:rPr>
        <w:t xml:space="preserve"> pH </w:t>
      </w:r>
      <w:del w:id="34" w:author="Joe Needoba" w:date="2016-03-03T12:26:00Z">
        <w:r w:rsidR="00661A6F" w:rsidDel="00461183">
          <w:rPr>
            <w:rFonts w:cs="Times New Roman"/>
            <w:bCs/>
          </w:rPr>
          <w:delText xml:space="preserve">sensor </w:delText>
        </w:r>
      </w:del>
      <w:ins w:id="35" w:author="Joe Needoba" w:date="2016-03-03T12:26:00Z">
        <w:r w:rsidR="00461183">
          <w:rPr>
            <w:rFonts w:cs="Times New Roman"/>
            <w:bCs/>
          </w:rPr>
          <w:t xml:space="preserve">electrode </w:t>
        </w:r>
      </w:ins>
      <w:r w:rsidR="00661A6F">
        <w:rPr>
          <w:rFonts w:cs="Times New Roman"/>
          <w:bCs/>
        </w:rPr>
        <w:t>(Honeywell)</w:t>
      </w:r>
      <w:ins w:id="36" w:author="Joe Needoba" w:date="2016-03-03T12:32:00Z">
        <w:r w:rsidR="00CB6812">
          <w:rPr>
            <w:rFonts w:cs="Times New Roman"/>
            <w:bCs/>
          </w:rPr>
          <w:t xml:space="preserve"> and a </w:t>
        </w:r>
        <w:commentRangeStart w:id="37"/>
        <w:r w:rsidR="00CB6812">
          <w:rPr>
            <w:rFonts w:cs="Times New Roman"/>
            <w:bCs/>
          </w:rPr>
          <w:t>chlorophyll fluorometer (Turner designs)</w:t>
        </w:r>
      </w:ins>
      <w:commentRangeEnd w:id="37"/>
      <w:ins w:id="38" w:author="Joe Needoba" w:date="2016-03-03T12:33:00Z">
        <w:r w:rsidR="00CB6812">
          <w:rPr>
            <w:rStyle w:val="CommentReference"/>
          </w:rPr>
          <w:commentReference w:id="37"/>
        </w:r>
      </w:ins>
      <w:r w:rsidR="00661A6F">
        <w:rPr>
          <w:rFonts w:cs="Times New Roman"/>
          <w:bCs/>
        </w:rPr>
        <w:t>.</w:t>
      </w:r>
      <w:r w:rsidRPr="00592E3B">
        <w:rPr>
          <w:rFonts w:cs="Times New Roman"/>
          <w:bCs/>
        </w:rPr>
        <w:t xml:space="preserve"> Photosynthetic Active Radiation </w:t>
      </w:r>
      <w:r w:rsidR="00661A6F">
        <w:rPr>
          <w:rFonts w:cs="Times New Roman"/>
          <w:bCs/>
        </w:rPr>
        <w:t xml:space="preserve">(PAR) data </w:t>
      </w:r>
      <w:proofErr w:type="gramStart"/>
      <w:r w:rsidRPr="00592E3B">
        <w:rPr>
          <w:rFonts w:cs="Times New Roman"/>
          <w:bCs/>
        </w:rPr>
        <w:t>w</w:t>
      </w:r>
      <w:ins w:id="39" w:author="Joe Needoba" w:date="2016-03-03T12:28:00Z">
        <w:r w:rsidR="00461183">
          <w:rPr>
            <w:rFonts w:cs="Times New Roman"/>
            <w:bCs/>
          </w:rPr>
          <w:t>as</w:t>
        </w:r>
      </w:ins>
      <w:del w:id="40" w:author="Joe Needoba" w:date="2016-03-03T12:28:00Z">
        <w:r w:rsidRPr="00592E3B" w:rsidDel="00461183">
          <w:rPr>
            <w:rFonts w:cs="Times New Roman"/>
            <w:bCs/>
          </w:rPr>
          <w:delText>ere</w:delText>
        </w:r>
      </w:del>
      <w:r w:rsidRPr="00592E3B">
        <w:rPr>
          <w:rFonts w:cs="Times New Roman"/>
          <w:bCs/>
        </w:rPr>
        <w:t xml:space="preserve"> obtained</w:t>
      </w:r>
      <w:proofErr w:type="gramEnd"/>
      <w:r w:rsidRPr="00592E3B">
        <w:rPr>
          <w:rFonts w:cs="Times New Roman"/>
          <w:bCs/>
        </w:rPr>
        <w:t xml:space="preserve">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12354792" w14:textId="67E17DF9" w:rsidR="008D5305" w:rsidRPr="004F2AEA" w:rsidRDefault="00B77488" w:rsidP="003218A1">
      <w:pPr>
        <w:spacing w:line="480" w:lineRule="auto"/>
        <w:ind w:firstLine="288"/>
        <w:outlineLvl w:val="0"/>
        <w:rPr>
          <w:rFonts w:cs="Times New Roman"/>
        </w:rPr>
      </w:pPr>
      <w:ins w:id="41" w:author="Joe Needoba" w:date="2016-03-03T12:03:00Z">
        <w:r>
          <w:rPr>
            <w:rFonts w:cs="Times New Roman"/>
            <w:b/>
            <w:bCs/>
          </w:rPr>
          <w:t xml:space="preserve">Inorganic </w:t>
        </w:r>
      </w:ins>
      <w:r w:rsidR="008D5305" w:rsidRPr="004F2AEA">
        <w:rPr>
          <w:rFonts w:cs="Times New Roman"/>
          <w:b/>
          <w:bCs/>
        </w:rPr>
        <w:t>Nutrient</w:t>
      </w:r>
      <w:ins w:id="42" w:author="Joe Needoba" w:date="2016-03-03T12:03:00Z">
        <w:r>
          <w:rPr>
            <w:rFonts w:cs="Times New Roman"/>
            <w:b/>
            <w:bCs/>
          </w:rPr>
          <w:t>s</w:t>
        </w:r>
      </w:ins>
      <w:r w:rsidR="008D5305" w:rsidRPr="004F2AEA">
        <w:rPr>
          <w:rFonts w:cs="Times New Roman"/>
          <w:b/>
          <w:bCs/>
        </w:rPr>
        <w:t xml:space="preserve"> </w:t>
      </w:r>
      <w:del w:id="43" w:author="Joe Needoba" w:date="2016-03-03T12:03:00Z">
        <w:r w:rsidR="008D5305" w:rsidDel="00B77488">
          <w:rPr>
            <w:rFonts w:cs="Times New Roman"/>
            <w:b/>
            <w:bCs/>
          </w:rPr>
          <w:delText>concentrations</w:delText>
        </w:r>
        <w:r w:rsidR="008D5305" w:rsidRPr="004F2AEA" w:rsidDel="00B77488">
          <w:rPr>
            <w:rFonts w:cs="Times New Roman"/>
            <w:b/>
            <w:bCs/>
          </w:rPr>
          <w:delText xml:space="preserve"> </w:delText>
        </w:r>
      </w:del>
    </w:p>
    <w:p w14:paraId="210767E9" w14:textId="70DEDAA3" w:rsidR="008D5305" w:rsidRPr="004F2AEA" w:rsidDel="00B77488" w:rsidRDefault="00840E11" w:rsidP="003218A1">
      <w:pPr>
        <w:spacing w:line="480" w:lineRule="auto"/>
        <w:ind w:firstLine="288"/>
        <w:rPr>
          <w:del w:id="44" w:author="Joe Needoba" w:date="2016-03-03T12:03:00Z"/>
          <w:rFonts w:cs="Times New Roman"/>
        </w:rPr>
      </w:pPr>
      <w:del w:id="45" w:author="Joe Needoba" w:date="2016-03-03T12:03:00Z">
        <w:r w:rsidDel="00B77488">
          <w:rPr>
            <w:rFonts w:cs="Times New Roman"/>
          </w:rPr>
          <w:delText>Thirty</w:delText>
        </w:r>
        <w:r w:rsidR="008D5305" w:rsidRPr="004F2AEA" w:rsidDel="00B77488">
          <w:rPr>
            <w:rFonts w:cs="Times New Roman"/>
          </w:rPr>
          <w:delText xml:space="preserve"> mL water samples for nutrient analysis were taken in duplicate.</w:delText>
        </w:r>
      </w:del>
    </w:p>
    <w:p w14:paraId="342A0E24" w14:textId="6623A0DA" w:rsidR="008D5305" w:rsidRPr="004F2AEA" w:rsidRDefault="008D5305" w:rsidP="003218A1">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ins w:id="46" w:author="Joe Needoba" w:date="2016-03-03T12:03:00Z">
        <w:r w:rsidR="00B77488">
          <w:rPr>
            <w:rFonts w:cs="Times New Roman"/>
          </w:rPr>
          <w:t>see attached text</w:t>
        </w:r>
      </w:ins>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proofErr w:type="spellStart"/>
      <w:r w:rsidR="000463DE" w:rsidRPr="000463DE">
        <w:rPr>
          <w:rFonts w:cs="Times New Roman"/>
          <w:b/>
        </w:rPr>
        <w:t>cryptophyte</w:t>
      </w:r>
      <w:proofErr w:type="spellEnd"/>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554C01CA" w:rsidR="008D5305" w:rsidRPr="00FC5E5F" w:rsidRDefault="008D5305" w:rsidP="003218A1">
      <w:pPr>
        <w:spacing w:line="480" w:lineRule="auto"/>
        <w:ind w:firstLine="288"/>
        <w:rPr>
          <w:rFonts w:cs="Times New Roman"/>
        </w:rPr>
      </w:pPr>
      <w:r w:rsidRPr="00FC5E5F">
        <w:rPr>
          <w:rFonts w:cs="Times New Roman"/>
        </w:rPr>
        <w:tab/>
        <w:t xml:space="preserve">Continuous measurements of </w:t>
      </w:r>
      <w:proofErr w:type="spellStart"/>
      <w:r w:rsidRPr="00FC5E5F">
        <w:rPr>
          <w:rFonts w:cs="Times New Roman"/>
        </w:rPr>
        <w:t>cryptophyte</w:t>
      </w:r>
      <w:proofErr w:type="spellEnd"/>
      <w:r w:rsidRPr="00FC5E5F">
        <w:rPr>
          <w:rFonts w:cs="Times New Roman"/>
        </w:rPr>
        <w:t xml:space="preserve"> abundances and ce</w:t>
      </w:r>
      <w:r w:rsidR="00B0285E">
        <w:rPr>
          <w:rFonts w:cs="Times New Roman"/>
        </w:rPr>
        <w:t xml:space="preserve">ll size were made using </w:t>
      </w:r>
      <w:proofErr w:type="spellStart"/>
      <w:r w:rsidR="00B0285E">
        <w:rPr>
          <w:rFonts w:cs="Times New Roman"/>
        </w:rPr>
        <w:t>SeaFlow</w:t>
      </w:r>
      <w:proofErr w:type="spellEnd"/>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w:t>
      </w:r>
      <w:proofErr w:type="gramStart"/>
      <w:r w:rsidRPr="00FC5E5F">
        <w:rPr>
          <w:rFonts w:cs="Times New Roman"/>
        </w:rPr>
        <w:t>red</w:t>
      </w:r>
      <w:r w:rsidR="008951B1">
        <w:rPr>
          <w:rFonts w:cs="Times New Roman"/>
        </w:rPr>
        <w:t>,</w:t>
      </w:r>
      <w:proofErr w:type="gramEnd"/>
      <w:r w:rsidRPr="00FC5E5F">
        <w:rPr>
          <w:rFonts w:cs="Times New Roman"/>
        </w:rPr>
        <w:t xml:space="preserve"> and orange fluorescence were collected using a 457–</w:t>
      </w:r>
      <w:r w:rsidRPr="00FC5E5F">
        <w:rPr>
          <w:rFonts w:cs="Times New Roman"/>
        </w:rPr>
        <w:lastRenderedPageBreak/>
        <w:t xml:space="preserve">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t>
      </w:r>
      <w:proofErr w:type="gramStart"/>
      <w:r w:rsidRPr="00FC5E5F">
        <w:rPr>
          <w:rFonts w:cs="Times New Roman"/>
        </w:rPr>
        <w:t xml:space="preserve">were </w:t>
      </w:r>
      <w:r w:rsidR="00A45AC4">
        <w:rPr>
          <w:rFonts w:cs="Times New Roman"/>
        </w:rPr>
        <w:t>written</w:t>
      </w:r>
      <w:proofErr w:type="gramEnd"/>
      <w:r w:rsidRPr="00FC5E5F">
        <w:rPr>
          <w:rFonts w:cs="Times New Roman"/>
        </w:rPr>
        <w:t xml:space="preserve"> every three minutes. Data </w:t>
      </w:r>
      <w:proofErr w:type="gramStart"/>
      <w:r w:rsidRPr="00FC5E5F">
        <w:rPr>
          <w:rFonts w:cs="Times New Roman"/>
        </w:rPr>
        <w:t>were analyzed</w:t>
      </w:r>
      <w:proofErr w:type="gramEnd"/>
      <w:r w:rsidRPr="00FC5E5F">
        <w:rPr>
          <w:rFonts w:cs="Times New Roman"/>
        </w:rPr>
        <w:t xml:space="preserve">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9">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t>
      </w:r>
      <w:proofErr w:type="gramStart"/>
      <w:r w:rsidRPr="00FC5E5F">
        <w:rPr>
          <w:rFonts w:cs="Times New Roman"/>
        </w:rPr>
        <w:t>was used</w:t>
      </w:r>
      <w:proofErr w:type="gramEnd"/>
      <w:r w:rsidRPr="00FC5E5F">
        <w:rPr>
          <w:rFonts w:cs="Times New Roman"/>
        </w:rPr>
        <w:t xml:space="preserve"> to cluster </w:t>
      </w:r>
      <w:r w:rsidR="00D165DD">
        <w:rPr>
          <w:rFonts w:cs="Times New Roman"/>
        </w:rPr>
        <w:t xml:space="preserve">the </w:t>
      </w:r>
      <w:proofErr w:type="spellStart"/>
      <w:r w:rsidRPr="00FC5E5F">
        <w:rPr>
          <w:rFonts w:cs="Times New Roman"/>
        </w:rPr>
        <w:t>cryptophyte</w:t>
      </w:r>
      <w:proofErr w:type="spellEnd"/>
      <w:r w:rsidRPr="00FC5E5F">
        <w:rPr>
          <w:rFonts w:cs="Times New Roman"/>
        </w:rPr>
        <w:t xml:space="preserv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w:t>
      </w:r>
      <w:proofErr w:type="spellStart"/>
      <w:r w:rsidR="000463DE">
        <w:rPr>
          <w:rFonts w:cs="Times New Roman"/>
        </w:rPr>
        <w:t>cryptophyte</w:t>
      </w:r>
      <w:proofErr w:type="spellEnd"/>
      <w:r w:rsidR="000463DE">
        <w:rPr>
          <w:rFonts w:cs="Times New Roman"/>
        </w:rPr>
        <w:t xml:space="preserv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t>
      </w:r>
      <w:proofErr w:type="gramStart"/>
      <w:r w:rsidRPr="00FC5E5F">
        <w:rPr>
          <w:rFonts w:cs="Times New Roman"/>
        </w:rPr>
        <w:t>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w:t>
      </w:r>
      <w:proofErr w:type="gramEnd"/>
      <w:r w:rsidRPr="00FC5E5F">
        <w:rPr>
          <w:rFonts w:cs="Times New Roman"/>
        </w:rPr>
        <w:t xml:space="preserve"> Six months after sample collection, fixed samples </w:t>
      </w:r>
      <w:proofErr w:type="gramStart"/>
      <w:r w:rsidRPr="00FC5E5F">
        <w:rPr>
          <w:rFonts w:cs="Times New Roman"/>
        </w:rPr>
        <w:t>were analyzed</w:t>
      </w:r>
      <w:proofErr w:type="gramEnd"/>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proofErr w:type="spellStart"/>
      <w:r w:rsidR="00661A6F" w:rsidRPr="00661A6F">
        <w:rPr>
          <w:rFonts w:cs="Times New Roman"/>
        </w:rPr>
        <w:t>cryptophyte</w:t>
      </w:r>
      <w:proofErr w:type="spellEnd"/>
      <w:r w:rsidR="00661A6F">
        <w:rPr>
          <w:rFonts w:cs="Times New Roman"/>
          <w:i/>
        </w:rPr>
        <w:t xml:space="preserve"> </w:t>
      </w:r>
      <w:r w:rsidR="00EB518C" w:rsidRPr="00EB518C">
        <w:rPr>
          <w:rFonts w:cs="Times New Roman"/>
        </w:rPr>
        <w:t>cells</w:t>
      </w:r>
      <w:r w:rsidRPr="00FC5E5F">
        <w:rPr>
          <w:rFonts w:cs="Times New Roman"/>
        </w:rPr>
        <w:t xml:space="preserve">) </w:t>
      </w:r>
      <w:proofErr w:type="gramStart"/>
      <w:r w:rsidRPr="00FC5E5F">
        <w:rPr>
          <w:rFonts w:cs="Times New Roman"/>
        </w:rPr>
        <w:t>were sorted</w:t>
      </w:r>
      <w:proofErr w:type="gramEnd"/>
      <w:r w:rsidRPr="00FC5E5F">
        <w:rPr>
          <w:rFonts w:cs="Times New Roman"/>
        </w:rPr>
        <w:t xml:space="preserve"> onto a glass slide. The cells </w:t>
      </w:r>
      <w:proofErr w:type="gramStart"/>
      <w:r w:rsidRPr="00FC5E5F">
        <w:rPr>
          <w:rFonts w:cs="Times New Roman"/>
        </w:rPr>
        <w:t>were then examined</w:t>
      </w:r>
      <w:proofErr w:type="gramEnd"/>
      <w:r w:rsidRPr="00FC5E5F">
        <w:rPr>
          <w:rFonts w:cs="Times New Roman"/>
        </w:rPr>
        <w:t xml:space="preserve">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301CE82B" w:rsidR="008D5305" w:rsidRDefault="00521A7C" w:rsidP="003218A1">
      <w:pPr>
        <w:spacing w:line="480" w:lineRule="auto"/>
        <w:ind w:firstLine="288"/>
        <w:rPr>
          <w:rFonts w:cs="Times New Roman"/>
        </w:rPr>
      </w:pPr>
      <w:r w:rsidRPr="00677E9B">
        <w:t xml:space="preserve">We estimated </w:t>
      </w:r>
      <w:proofErr w:type="spellStart"/>
      <w:r w:rsidRPr="00FC5E5F">
        <w:rPr>
          <w:rFonts w:cs="Times New Roman"/>
        </w:rPr>
        <w:t>cryptophyte</w:t>
      </w:r>
      <w:proofErr w:type="spellEnd"/>
      <w:r w:rsidRPr="00677E9B">
        <w:t xml:space="preserve"> cell </w:t>
      </w:r>
      <w:r>
        <w:t>size</w:t>
      </w:r>
      <w:r w:rsidRPr="00677E9B">
        <w:t xml:space="preserve"> using an empirical relationship between light scatter measured by </w:t>
      </w:r>
      <w:proofErr w:type="spellStart"/>
      <w:r w:rsidRPr="00677E9B">
        <w:t>SeaFlow</w:t>
      </w:r>
      <w:proofErr w:type="spellEnd"/>
      <w:r w:rsidRPr="00677E9B">
        <w:t xml:space="preserve">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74646E">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proofErr w:type="spellStart"/>
      <w:r w:rsidR="000463DE">
        <w:rPr>
          <w:rFonts w:cs="Times New Roman"/>
          <w:b/>
          <w:bCs/>
        </w:rPr>
        <w:t>cryptophyte</w:t>
      </w:r>
      <w:proofErr w:type="spellEnd"/>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7EB06BB0"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w:t>
      </w:r>
      <w:proofErr w:type="spellStart"/>
      <w:r w:rsidRPr="00FC5E5F">
        <w:rPr>
          <w:rFonts w:cs="Times New Roman"/>
        </w:rPr>
        <w:t>cryptophyte</w:t>
      </w:r>
      <w:proofErr w:type="spellEnd"/>
      <w:r w:rsidRPr="00FC5E5F">
        <w:rPr>
          <w:rFonts w:cs="Times New Roman"/>
        </w:rPr>
        <w:t xml:space="preserve"> </w:t>
      </w:r>
      <w:proofErr w:type="spellStart"/>
      <w:r w:rsidRPr="00FC5E5F">
        <w:rPr>
          <w:rFonts w:cs="Times New Roman"/>
          <w:i/>
          <w:iCs/>
        </w:rPr>
        <w:t>Rhodomonas</w:t>
      </w:r>
      <w:proofErr w:type="spellEnd"/>
      <w:r w:rsidRPr="00FC5E5F">
        <w:rPr>
          <w:rFonts w:cs="Times New Roman"/>
          <w:i/>
          <w:iCs/>
        </w:rPr>
        <w:t xml:space="preserve">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47" w:name="__DdeLink__1831_1098803516"/>
      <w:bookmarkStart w:id="48" w:name="__DdeLink__1936_918047637"/>
      <w:r w:rsidRPr="00FC5E5F">
        <w:rPr>
          <w:rFonts w:cs="Times New Roman"/>
        </w:rPr>
        <w:t>°C</w:t>
      </w:r>
      <w:bookmarkEnd w:id="47"/>
      <w:bookmarkEnd w:id="48"/>
      <w:r w:rsidRPr="00FC5E5F">
        <w:rPr>
          <w:rFonts w:cs="Times New Roman"/>
        </w:rPr>
        <w:t xml:space="preserve"> with a 16:8 light-dark cycle </w:t>
      </w:r>
      <w:r>
        <w:rPr>
          <w:rFonts w:cs="Times New Roman"/>
        </w:rPr>
        <w:t>of</w:t>
      </w:r>
      <w:r w:rsidRPr="00FC5E5F">
        <w:rPr>
          <w:rFonts w:cs="Times New Roman"/>
        </w:rPr>
        <w:t xml:space="preserve"> 100 </w:t>
      </w:r>
      <w:r w:rsidRPr="00FC5E5F">
        <w:rPr>
          <w:rFonts w:cs="Times New Roman"/>
        </w:rPr>
        <w:lastRenderedPageBreak/>
        <w:t>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t>
      </w:r>
      <w:proofErr w:type="gramStart"/>
      <w:r w:rsidRPr="00FC5E5F">
        <w:rPr>
          <w:rFonts w:cs="Times New Roman"/>
        </w:rPr>
        <w:t xml:space="preserve">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proofErr w:type="gramEnd"/>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proofErr w:type="spellStart"/>
      <w:r w:rsidR="00A45AC4" w:rsidRPr="00FC5E5F">
        <w:rPr>
          <w:rFonts w:cs="Times New Roman"/>
        </w:rPr>
        <w:t>SeaFlow</w:t>
      </w:r>
      <w:proofErr w:type="spellEnd"/>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for 15 min at room temperature in the dark. Following the addition of fluorescent microspheres (</w:t>
      </w:r>
      <w:proofErr w:type="gramStart"/>
      <w:r w:rsidRPr="00FE75DC">
        <w:rPr>
          <w:rFonts w:cs="Times New Roman"/>
        </w:rPr>
        <w:t>1</w:t>
      </w:r>
      <w:proofErr w:type="gramEnd"/>
      <w:r w:rsidRPr="00FE75DC">
        <w:rPr>
          <w:rFonts w:cs="Times New Roman"/>
        </w:rPr>
        <w:t xml:space="preserve">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 xml:space="preserve">10,000 cells </w:t>
      </w:r>
      <w:proofErr w:type="gramStart"/>
      <w:r w:rsidRPr="00FE75DC">
        <w:rPr>
          <w:rFonts w:cs="Times New Roman"/>
        </w:rPr>
        <w:t>w</w:t>
      </w:r>
      <w:r w:rsidR="00B346EF">
        <w:rPr>
          <w:rFonts w:cs="Times New Roman"/>
        </w:rPr>
        <w:t>ere</w:t>
      </w:r>
      <w:r w:rsidRPr="00FE75DC">
        <w:rPr>
          <w:rFonts w:cs="Times New Roman"/>
          <w:i/>
        </w:rPr>
        <w:t xml:space="preserve"> </w:t>
      </w:r>
      <w:r w:rsidRPr="00FE75DC">
        <w:rPr>
          <w:rFonts w:cs="Times New Roman"/>
        </w:rPr>
        <w:t>collected</w:t>
      </w:r>
      <w:proofErr w:type="gramEnd"/>
      <w:r w:rsidRPr="00FE75DC">
        <w:rPr>
          <w:rFonts w:cs="Times New Roman"/>
        </w:rPr>
        <w:t xml:space="preserve"> per sample. DNA frequency distributions </w:t>
      </w:r>
      <w:proofErr w:type="gramStart"/>
      <w:r w:rsidRPr="00FE75DC">
        <w:rPr>
          <w:rFonts w:cs="Times New Roman"/>
        </w:rPr>
        <w:t>were analyzed</w:t>
      </w:r>
      <w:proofErr w:type="gramEnd"/>
      <w:r w:rsidRPr="00FE75DC">
        <w:rPr>
          <w:rFonts w:cs="Times New Roman"/>
        </w:rPr>
        <w:t xml:space="preserve">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74646E">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B2052D"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t>
      </w:r>
      <w:proofErr w:type="gramStart"/>
      <w:r w:rsidRPr="00677E9B">
        <w:rPr>
          <w:rFonts w:eastAsiaTheme="minorEastAsia" w:cs="Times New Roman"/>
          <w:lang w:eastAsia="ja-JP"/>
        </w:rPr>
        <w:t>was estimated</w:t>
      </w:r>
      <w:proofErr w:type="gramEnd"/>
      <w:r w:rsidRPr="00677E9B">
        <w:rPr>
          <w:rFonts w:eastAsiaTheme="minorEastAsia" w:cs="Times New Roman"/>
          <w:lang w:eastAsia="ja-JP"/>
        </w:rPr>
        <w:t xml:space="preserve"> as twice the distance between the peak of cells in phase S and the peak of cells in the G2+M phase. </w:t>
      </w:r>
      <w:proofErr w:type="gramStart"/>
      <w:r w:rsidR="00A45AC4">
        <w:rPr>
          <w:rFonts w:eastAsiaTheme="minorEastAsia" w:cs="Times New Roman"/>
          <w:lang w:eastAsia="ja-JP"/>
        </w:rPr>
        <w:t>Cell-cycle</w:t>
      </w:r>
      <w:proofErr w:type="gramEnd"/>
      <w:r w:rsidR="00A45AC4">
        <w:rPr>
          <w:rFonts w:eastAsiaTheme="minorEastAsia" w:cs="Times New Roman"/>
          <w:lang w:eastAsia="ja-JP"/>
        </w:rPr>
        <w:t xml:space="preserv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5443B5AF"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proofErr w:type="spellStart"/>
      <w:proofErr w:type="gramStart"/>
      <w:r>
        <w:rPr>
          <w:rFonts w:cs="Times New Roman"/>
        </w:rPr>
        <w:t>cryptophyte</w:t>
      </w:r>
      <w:proofErr w:type="spellEnd"/>
      <w:r>
        <w:rPr>
          <w:rFonts w:cs="Times New Roman"/>
        </w:rPr>
        <w:t xml:space="preserve"> </w:t>
      </w:r>
      <w:r w:rsidRPr="00FC5E5F">
        <w:rPr>
          <w:rFonts w:cs="Times New Roman"/>
        </w:rPr>
        <w:t>population division rates</w:t>
      </w:r>
      <w:proofErr w:type="gramEnd"/>
      <w:r w:rsidRPr="00FC5E5F">
        <w:rPr>
          <w:rFonts w:cs="Times New Roman"/>
        </w:rPr>
        <w:t xml:space="preserve">. </w:t>
      </w:r>
      <w:r w:rsidR="00521A7C">
        <w:rPr>
          <w:rFonts w:cs="Times New Roman"/>
        </w:rPr>
        <w:t xml:space="preserve">The model represents changes in cell sizes over a diel cycle and </w:t>
      </w:r>
      <w:proofErr w:type="gramStart"/>
      <w:r w:rsidR="00521A7C">
        <w:rPr>
          <w:rFonts w:cs="Times New Roman"/>
        </w:rPr>
        <w:lastRenderedPageBreak/>
        <w:t>can be fit</w:t>
      </w:r>
      <w:proofErr w:type="gramEnd"/>
      <w:r w:rsidR="00521A7C">
        <w:rPr>
          <w:rFonts w:cs="Times New Roman"/>
        </w:rPr>
        <w:t xml:space="preserve">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w:t>
      </w:r>
      <w:proofErr w:type="spellStart"/>
      <w:r w:rsidRPr="00FC5E5F">
        <w:rPr>
          <w:rFonts w:cs="Times New Roman"/>
        </w:rPr>
        <w:t>Github</w:t>
      </w:r>
      <w:proofErr w:type="spellEnd"/>
      <w:r w:rsidRPr="00FC5E5F">
        <w:rPr>
          <w:rFonts w:cs="Times New Roman"/>
        </w:rPr>
        <w:t xml:space="preserve"> (</w:t>
      </w:r>
      <w:hyperlink r:id="rId10" w:history="1">
        <w:r w:rsidRPr="000F480B">
          <w:rPr>
            <w:rStyle w:val="Hyperlink"/>
            <w:rFonts w:cs="Times New Roman"/>
          </w:rPr>
          <w:t>https://github.com/armbrustlab/ssPopModel</w:t>
        </w:r>
      </w:hyperlink>
      <w:r w:rsidRPr="00FC5E5F">
        <w:rPr>
          <w:rFonts w:cs="Times New Roman"/>
        </w:rPr>
        <w:t xml:space="preserve">). </w:t>
      </w:r>
      <w:proofErr w:type="gramStart"/>
      <w:r w:rsidR="00080032">
        <w:rPr>
          <w:rFonts w:cs="Times New Roman"/>
        </w:rPr>
        <w:t>T</w:t>
      </w:r>
      <w:r w:rsidRPr="00FC5E5F">
        <w:rPr>
          <w:rFonts w:cs="Times New Roman"/>
        </w:rPr>
        <w: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w:t>
      </w:r>
      <w:proofErr w:type="gramEnd"/>
      <w:r w:rsidRPr="00FC5E5F">
        <w:rPr>
          <w:rFonts w:cs="Times New Roman"/>
        </w:rPr>
        <w:t xml:space="preserve"> The model predicts the cell size distribution over the course of the day using the cell size/cell division relationships and the light-dependence of cell division. </w:t>
      </w:r>
      <w:r w:rsidR="008D5305" w:rsidRPr="004F2AEA">
        <w:rPr>
          <w:rFonts w:cs="Times New Roman"/>
        </w:rPr>
        <w:t xml:space="preserve">Daily-averaged division rates </w:t>
      </w:r>
      <w:proofErr w:type="gramStart"/>
      <w:r w:rsidR="008D5305" w:rsidRPr="004F2AEA">
        <w:rPr>
          <w:rFonts w:cs="Times New Roman"/>
        </w:rPr>
        <w:t>were calculated</w:t>
      </w:r>
      <w:proofErr w:type="gramEnd"/>
      <w:r w:rsidR="008D5305" w:rsidRPr="004F2AEA">
        <w:rPr>
          <w:rFonts w:cs="Times New Roman"/>
        </w:rPr>
        <w:t xml:space="preserve"> as the sum of hourly division rates over a 24-h period.</w:t>
      </w:r>
      <w:r w:rsidR="00080032">
        <w:rPr>
          <w:rFonts w:cs="Times New Roman"/>
        </w:rPr>
        <w:t xml:space="preserve"> The formulation and details of the model </w:t>
      </w:r>
      <w:proofErr w:type="gramStart"/>
      <w:r w:rsidR="00080032">
        <w:rPr>
          <w:rFonts w:cs="Times New Roman"/>
        </w:rPr>
        <w:t>can be found</w:t>
      </w:r>
      <w:proofErr w:type="gramEnd"/>
      <w:r w:rsidR="00080032">
        <w:rPr>
          <w:rFonts w:cs="Times New Roman"/>
        </w:rPr>
        <w:t xml:space="preserve">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proofErr w:type="spellStart"/>
      <w:r w:rsidRPr="00A357F5">
        <w:rPr>
          <w:rFonts w:cs="Times New Roman"/>
          <w:b/>
        </w:rPr>
        <w:t>Cryptophyte</w:t>
      </w:r>
      <w:proofErr w:type="spellEnd"/>
      <w:r w:rsidRPr="00A357F5">
        <w:rPr>
          <w:rFonts w:cs="Times New Roman"/>
          <w:b/>
        </w:rPr>
        <w:t xml:space="preserv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626C94CA"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w:t>
      </w:r>
      <w:proofErr w:type="gramStart"/>
      <w:r w:rsidRPr="0055344C">
        <w:rPr>
          <w:rFonts w:cs="Arial"/>
          <w:color w:val="auto"/>
        </w:rPr>
        <w:t xml:space="preserve">20 </w:t>
      </w:r>
      <w:proofErr w:type="spellStart"/>
      <w:r w:rsidRPr="0055344C">
        <w:rPr>
          <w:rFonts w:cs="Times New Roman"/>
          <w:color w:val="auto"/>
        </w:rPr>
        <w:t>μ</w:t>
      </w:r>
      <w:r w:rsidRPr="0055344C">
        <w:rPr>
          <w:rFonts w:cs="Arial"/>
          <w:color w:val="auto"/>
        </w:rPr>
        <w:t>m</w:t>
      </w:r>
      <w:proofErr w:type="spellEnd"/>
      <w:proofErr w:type="gram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t>
      </w:r>
      <w:proofErr w:type="gramStart"/>
      <w:r w:rsidRPr="0055344C">
        <w:rPr>
          <w:rFonts w:cs="Arial"/>
          <w:color w:val="auto"/>
        </w:rPr>
        <w:t xml:space="preserve">was </w:t>
      </w:r>
      <w:r>
        <w:rPr>
          <w:rFonts w:cs="Arial"/>
          <w:color w:val="auto"/>
        </w:rPr>
        <w:t>performed</w:t>
      </w:r>
      <w:proofErr w:type="gramEnd"/>
      <w:r w:rsidRPr="0055344C">
        <w:rPr>
          <w:rFonts w:cs="Arial"/>
          <w:color w:val="auto"/>
        </w:rPr>
        <w:t xml:space="preserve"> to separate the </w:t>
      </w:r>
      <w:proofErr w:type="spellStart"/>
      <w:r w:rsidRPr="0055344C">
        <w:rPr>
          <w:rFonts w:cs="Arial"/>
          <w:i/>
          <w:color w:val="auto"/>
        </w:rPr>
        <w:t>Teleaulax</w:t>
      </w:r>
      <w:proofErr w:type="spellEnd"/>
      <w:r w:rsidRPr="0055344C">
        <w:rPr>
          <w:rFonts w:cs="Arial"/>
          <w:i/>
          <w:color w:val="auto"/>
        </w:rPr>
        <w:t xml:space="preserve">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proofErr w:type="spellStart"/>
      <w:r w:rsidRPr="0055344C">
        <w:rPr>
          <w:rFonts w:cs="Arial"/>
          <w:i/>
          <w:color w:val="auto"/>
        </w:rPr>
        <w:t>Teleaulax</w:t>
      </w:r>
      <w:proofErr w:type="spellEnd"/>
      <w:r w:rsidRPr="0055344C">
        <w:rPr>
          <w:rFonts w:cs="Arial"/>
          <w:i/>
          <w:color w:val="auto"/>
        </w:rPr>
        <w:t>.</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w:t>
      </w:r>
      <w:proofErr w:type="gramStart"/>
      <w:r w:rsidRPr="0055344C">
        <w:rPr>
          <w:rFonts w:cs="Arial"/>
          <w:color w:val="auto"/>
        </w:rPr>
        <w:t>-80°C</w:t>
      </w:r>
      <w:proofErr w:type="gramEnd"/>
      <w:r w:rsidRPr="0055344C">
        <w:rPr>
          <w:rFonts w:cs="Arial"/>
          <w:color w:val="auto"/>
        </w:rPr>
        <w:t xml:space="preserve"> until extraction. </w:t>
      </w:r>
      <w:r w:rsidR="00A208D9">
        <w:rPr>
          <w:rFonts w:cs="Arial"/>
          <w:color w:val="auto"/>
        </w:rPr>
        <w:t xml:space="preserve">DNA </w:t>
      </w:r>
      <w:proofErr w:type="gramStart"/>
      <w:r w:rsidRPr="0055344C">
        <w:rPr>
          <w:rFonts w:cs="Arial"/>
          <w:color w:val="auto"/>
        </w:rPr>
        <w:t>were</w:t>
      </w:r>
      <w:proofErr w:type="gramEnd"/>
      <w:r w:rsidRPr="0055344C">
        <w:rPr>
          <w:rFonts w:cs="Arial"/>
          <w:color w:val="auto"/>
        </w:rPr>
        <w:t xml:space="preserv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w:t>
      </w:r>
      <w:proofErr w:type="gramStart"/>
      <w:r w:rsidR="00080032">
        <w:rPr>
          <w:rFonts w:cs="Arial"/>
          <w:color w:val="auto"/>
        </w:rPr>
        <w:t>we</w:t>
      </w:r>
      <w:r w:rsidRPr="0055344C">
        <w:rPr>
          <w:rFonts w:cs="Arial"/>
          <w:color w:val="auto"/>
        </w:rPr>
        <w:t xml:space="preserve">re suspended in </w:t>
      </w:r>
      <w:commentRangeStart w:id="49"/>
      <w:r w:rsidRPr="0055344C">
        <w:rPr>
          <w:rFonts w:cs="Arial"/>
          <w:color w:val="auto"/>
        </w:rPr>
        <w:t xml:space="preserve">buffer </w:t>
      </w:r>
      <w:commentRangeEnd w:id="49"/>
      <w:r w:rsidR="00840E11">
        <w:rPr>
          <w:rStyle w:val="CommentReference"/>
        </w:rPr>
        <w:commentReference w:id="49"/>
      </w:r>
      <w:r w:rsidRPr="0055344C">
        <w:rPr>
          <w:rFonts w:cs="Arial"/>
          <w:color w:val="auto"/>
        </w:rPr>
        <w:t xml:space="preserve">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°C overnight</w:t>
      </w:r>
      <w:proofErr w:type="gramEnd"/>
      <w:r w:rsidRPr="0055344C">
        <w:rPr>
          <w:rFonts w:cs="Arial"/>
          <w:color w:val="auto"/>
        </w:rPr>
        <w:t xml:space="preserve">.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proofErr w:type="gramStart"/>
      <w:r>
        <w:rPr>
          <w:rFonts w:cs="Arial"/>
          <w:color w:val="auto"/>
        </w:rPr>
        <w:t>were</w:t>
      </w:r>
      <w:r w:rsidRPr="0055344C">
        <w:rPr>
          <w:rFonts w:cs="Arial"/>
          <w:color w:val="auto"/>
        </w:rPr>
        <w:t xml:space="preserve"> added and incubated for an additional 10 min at 55°C.</w:t>
      </w:r>
      <w:proofErr w:type="gramEnd"/>
      <w:r w:rsidRPr="0055344C">
        <w:rPr>
          <w:rFonts w:cs="Arial"/>
          <w:color w:val="auto"/>
        </w:rPr>
        <w:t xml:space="preserve">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proofErr w:type="gramStart"/>
      <w:r>
        <w:rPr>
          <w:rFonts w:cs="Arial"/>
          <w:color w:val="auto"/>
        </w:rPr>
        <w:t>was</w:t>
      </w:r>
      <w:r w:rsidRPr="0055344C">
        <w:rPr>
          <w:rFonts w:cs="Arial"/>
          <w:color w:val="auto"/>
        </w:rPr>
        <w:t xml:space="preserve"> added</w:t>
      </w:r>
      <w:proofErr w:type="gramEnd"/>
      <w:r w:rsidRPr="0055344C">
        <w:rPr>
          <w:rFonts w:cs="Arial"/>
          <w:color w:val="auto"/>
        </w:rPr>
        <w:t xml:space="preserve"> and the samples </w:t>
      </w:r>
      <w:r>
        <w:rPr>
          <w:rFonts w:cs="Arial"/>
          <w:color w:val="auto"/>
        </w:rPr>
        <w:t xml:space="preserve">were </w:t>
      </w:r>
      <w:r w:rsidRPr="0055344C">
        <w:rPr>
          <w:rFonts w:cs="Arial"/>
          <w:color w:val="auto"/>
        </w:rPr>
        <w:t>then vortexed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proofErr w:type="gramStart"/>
      <w:r>
        <w:rPr>
          <w:rFonts w:cs="Arial"/>
          <w:color w:val="auto"/>
        </w:rPr>
        <w:t>was</w:t>
      </w:r>
      <w:r w:rsidRPr="0055344C">
        <w:rPr>
          <w:rFonts w:cs="Arial"/>
          <w:color w:val="auto"/>
        </w:rPr>
        <w:t xml:space="preserve"> purified</w:t>
      </w:r>
      <w:proofErr w:type="gramEnd"/>
      <w:r w:rsidRPr="0055344C">
        <w:rPr>
          <w:rFonts w:cs="Arial"/>
          <w:color w:val="auto"/>
        </w:rPr>
        <w:t xml:space="preserve">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r w:rsidRPr="0008449F">
        <w:rPr>
          <w:rFonts w:ascii="Times New Roman" w:hAnsi="Times New Roman" w:cs="Times New Roman"/>
          <w:i/>
          <w:sz w:val="24"/>
          <w:szCs w:val="24"/>
        </w:rPr>
        <w:lastRenderedPageBreak/>
        <w:t xml:space="preserve">Identification of the </w:t>
      </w:r>
      <w:proofErr w:type="spellStart"/>
      <w:r w:rsidRPr="0008449F">
        <w:rPr>
          <w:rFonts w:ascii="Times New Roman" w:hAnsi="Times New Roman" w:cs="Times New Roman"/>
          <w:i/>
          <w:sz w:val="24"/>
          <w:szCs w:val="24"/>
        </w:rPr>
        <w:t>cryptophyte</w:t>
      </w:r>
      <w:proofErr w:type="spellEnd"/>
      <w:r w:rsidRPr="0008449F">
        <w:rPr>
          <w:rFonts w:ascii="Times New Roman" w:hAnsi="Times New Roman" w:cs="Times New Roman"/>
          <w:i/>
          <w:sz w:val="24"/>
          <w:szCs w:val="24"/>
        </w:rPr>
        <w:t xml:space="preserv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10F10A43"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w:t>
      </w:r>
      <w:proofErr w:type="spellStart"/>
      <w:r w:rsidRPr="00080032">
        <w:rPr>
          <w:rFonts w:ascii="Times New Roman" w:hAnsi="Times New Roman" w:cs="Times New Roman"/>
          <w:sz w:val="24"/>
          <w:szCs w:val="24"/>
        </w:rPr>
        <w:t>rRNA</w:t>
      </w:r>
      <w:proofErr w:type="spellEnd"/>
      <w:r w:rsidRPr="00080032">
        <w:rPr>
          <w:rFonts w:ascii="Times New Roman" w:hAnsi="Times New Roman" w:cs="Times New Roman"/>
          <w:sz w:val="24"/>
          <w:szCs w:val="24"/>
        </w:rPr>
        <w:t xml:space="preserve"> sequence </w:t>
      </w:r>
      <w:r>
        <w:rPr>
          <w:rFonts w:ascii="Times New Roman" w:hAnsi="Times New Roman" w:cs="Times New Roman"/>
          <w:color w:val="222222"/>
          <w:sz w:val="24"/>
          <w:szCs w:val="24"/>
        </w:rPr>
        <w:t xml:space="preserve">of around ~ 220 </w:t>
      </w:r>
      <w:proofErr w:type="spellStart"/>
      <w:r>
        <w:rPr>
          <w:rFonts w:ascii="Times New Roman" w:hAnsi="Times New Roman" w:cs="Times New Roman"/>
          <w:color w:val="222222"/>
          <w:sz w:val="24"/>
          <w:szCs w:val="24"/>
        </w:rPr>
        <w:t>bp</w:t>
      </w:r>
      <w:proofErr w:type="spellEnd"/>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 xml:space="preserve">T. </w:t>
      </w:r>
      <w:proofErr w:type="spellStart"/>
      <w:r w:rsidRPr="00080032">
        <w:rPr>
          <w:rFonts w:ascii="Times New Roman" w:hAnsi="Times New Roman" w:cs="Times New Roman"/>
          <w:i/>
          <w:sz w:val="24"/>
          <w:szCs w:val="24"/>
        </w:rPr>
        <w:t>amphioxeia</w:t>
      </w:r>
      <w:proofErr w:type="spellEnd"/>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w:t>
      </w:r>
      <w:proofErr w:type="spellStart"/>
      <w:r>
        <w:rPr>
          <w:rFonts w:ascii="Times New Roman" w:hAnsi="Times New Roman" w:cs="Times New Roman"/>
          <w:sz w:val="24"/>
          <w:szCs w:val="24"/>
        </w:rPr>
        <w:t>cryptophytes</w:t>
      </w:r>
      <w:proofErr w:type="spellEnd"/>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74646E">
        <w:rPr>
          <w:rFonts w:ascii="Times New Roman" w:hAnsi="Times New Roman" w:cs="Times New Roman"/>
          <w:color w:val="222222"/>
          <w:sz w:val="24"/>
          <w:szCs w:val="24"/>
        </w:rPr>
        <w:instrText xml:space="preserve"> ADDIN PAPERS2_CITATIONS &lt;citation&gt;&lt;uuid&gt;8E2B4F04-31B8-454C-85ED-2CABD85AB8E0&lt;/uuid&gt;&lt;priority&gt;20&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w:t>
      </w:r>
      <w:proofErr w:type="spellStart"/>
      <w:r w:rsidR="0008449F" w:rsidRPr="005B5C4F">
        <w:rPr>
          <w:rFonts w:ascii="Times New Roman" w:hAnsi="Times New Roman" w:cs="Times New Roman"/>
          <w:color w:val="222222"/>
          <w:sz w:val="24"/>
          <w:szCs w:val="24"/>
        </w:rPr>
        <w:t>cryptophyte</w:t>
      </w:r>
      <w:proofErr w:type="spellEnd"/>
      <w:r w:rsidR="0008449F" w:rsidRPr="005B5C4F">
        <w:rPr>
          <w:rFonts w:ascii="Times New Roman" w:hAnsi="Times New Roman" w:cs="Times New Roman"/>
          <w:color w:val="222222"/>
          <w:sz w:val="24"/>
          <w:szCs w:val="24"/>
        </w:rPr>
        <w:t xml:space="preserve"> nuclear D2 region of the LSU </w:t>
      </w:r>
      <w:proofErr w:type="gramStart"/>
      <w:r w:rsidR="0008449F" w:rsidRPr="005B5C4F">
        <w:rPr>
          <w:rFonts w:ascii="Times New Roman" w:hAnsi="Times New Roman" w:cs="Times New Roman"/>
          <w:color w:val="222222"/>
          <w:sz w:val="24"/>
          <w:szCs w:val="24"/>
        </w:rPr>
        <w:t>was identified</w:t>
      </w:r>
      <w:proofErr w:type="gramEnd"/>
      <w:r w:rsidR="0008449F" w:rsidRPr="005B5C4F">
        <w:rPr>
          <w:rFonts w:ascii="Times New Roman" w:hAnsi="Times New Roman" w:cs="Times New Roman"/>
          <w:color w:val="222222"/>
          <w:sz w:val="24"/>
          <w:szCs w:val="24"/>
        </w:rPr>
        <w:t xml:space="preserve"> using the 28S D1-D5 sequence for the </w:t>
      </w:r>
      <w:proofErr w:type="spellStart"/>
      <w:r w:rsidR="0008449F" w:rsidRPr="005B5C4F">
        <w:rPr>
          <w:rFonts w:ascii="Times New Roman" w:hAnsi="Times New Roman" w:cs="Times New Roman"/>
          <w:color w:val="222222"/>
          <w:sz w:val="24"/>
          <w:szCs w:val="24"/>
        </w:rPr>
        <w:t>cryptophyte</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i/>
          <w:color w:val="222222"/>
          <w:sz w:val="24"/>
          <w:szCs w:val="24"/>
        </w:rPr>
        <w:t>Goniomonas</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truncata</w:t>
      </w:r>
      <w:proofErr w:type="spellEnd"/>
      <w:r w:rsidR="0008449F" w:rsidRPr="005B5C4F">
        <w:rPr>
          <w:rFonts w:ascii="Times New Roman" w:hAnsi="Times New Roman" w:cs="Times New Roman"/>
          <w:i/>
          <w:color w:val="222222"/>
          <w:sz w:val="24"/>
          <w:szCs w:val="24"/>
        </w:rPr>
        <w:t xml:space="preserve">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w:t>
      </w:r>
      <w:proofErr w:type="spellStart"/>
      <w:r w:rsidR="0008449F" w:rsidRPr="005B5C4F">
        <w:rPr>
          <w:rFonts w:ascii="Times New Roman" w:hAnsi="Times New Roman" w:cs="Times New Roman"/>
          <w:color w:val="222222"/>
          <w:sz w:val="24"/>
          <w:szCs w:val="24"/>
        </w:rPr>
        <w:t>BLASTn</w:t>
      </w:r>
      <w:proofErr w:type="spellEnd"/>
      <w:r w:rsidR="0008449F" w:rsidRPr="005B5C4F">
        <w:rPr>
          <w:rFonts w:ascii="Times New Roman" w:hAnsi="Times New Roman" w:cs="Times New Roman"/>
          <w:color w:val="222222"/>
          <w:sz w:val="24"/>
          <w:szCs w:val="24"/>
        </w:rPr>
        <w:t xml:space="preserve">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bp</w:t>
      </w:r>
      <w:proofErr w:type="spellEnd"/>
      <w:r w:rsidR="0008449F" w:rsidRPr="005B5C4F">
        <w:rPr>
          <w:rFonts w:ascii="Times New Roman" w:hAnsi="Times New Roman" w:cs="Times New Roman"/>
          <w:color w:val="222222"/>
          <w:sz w:val="24"/>
          <w:szCs w:val="24"/>
        </w:rPr>
        <w:t xml:space="preserve">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proofErr w:type="spellStart"/>
      <w:r w:rsidR="0008449F" w:rsidRPr="005B5C4F">
        <w:rPr>
          <w:rFonts w:ascii="Times New Roman" w:hAnsi="Times New Roman" w:cs="Times New Roman"/>
          <w:i/>
          <w:color w:val="222222"/>
          <w:sz w:val="24"/>
          <w:szCs w:val="24"/>
        </w:rPr>
        <w:t>Teleaulax</w:t>
      </w:r>
      <w:proofErr w:type="spellEnd"/>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t>
      </w:r>
      <w:proofErr w:type="gramStart"/>
      <w:r w:rsidR="0008449F" w:rsidRPr="005B5C4F">
        <w:rPr>
          <w:rFonts w:ascii="Times New Roman" w:hAnsi="Times New Roman" w:cs="Times New Roman"/>
          <w:color w:val="222222"/>
          <w:sz w:val="24"/>
          <w:szCs w:val="24"/>
        </w:rPr>
        <w:t>was performed</w:t>
      </w:r>
      <w:proofErr w:type="gramEnd"/>
      <w:r w:rsidR="0008449F" w:rsidRPr="005B5C4F">
        <w:rPr>
          <w:rFonts w:ascii="Times New Roman" w:hAnsi="Times New Roman" w:cs="Times New Roman"/>
          <w:color w:val="222222"/>
          <w:sz w:val="24"/>
          <w:szCs w:val="24"/>
        </w:rPr>
        <w:t xml:space="preserve">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proofErr w:type="gramStart"/>
      <w:r w:rsidR="0008449F" w:rsidRPr="005B5C4F">
        <w:rPr>
          <w:rFonts w:ascii="Times New Roman" w:hAnsi="Times New Roman" w:cs="Times New Roman"/>
          <w:color w:val="222222"/>
          <w:sz w:val="24"/>
          <w:szCs w:val="24"/>
        </w:rPr>
        <w:t>was used</w:t>
      </w:r>
      <w:proofErr w:type="gramEnd"/>
      <w:r w:rsidR="0008449F" w:rsidRPr="005B5C4F">
        <w:rPr>
          <w:rFonts w:ascii="Times New Roman" w:hAnsi="Times New Roman" w:cs="Times New Roman"/>
          <w:color w:val="222222"/>
          <w:sz w:val="24"/>
          <w:szCs w:val="24"/>
        </w:rPr>
        <w:t xml:space="preserve"> as a control, as it is fed with the </w:t>
      </w:r>
      <w:proofErr w:type="spellStart"/>
      <w:r w:rsidR="0008449F" w:rsidRPr="005B5C4F">
        <w:rPr>
          <w:rFonts w:ascii="Times New Roman" w:hAnsi="Times New Roman" w:cs="Times New Roman"/>
          <w:color w:val="222222"/>
          <w:sz w:val="24"/>
          <w:szCs w:val="24"/>
        </w:rPr>
        <w:t>cryptophyte</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proofErr w:type="gramStart"/>
      <w:r w:rsidR="0008449F" w:rsidRPr="005B5C4F">
        <w:rPr>
          <w:rFonts w:ascii="Times New Roman" w:hAnsi="Times New Roman" w:cs="Times New Roman"/>
          <w:color w:val="222222"/>
          <w:sz w:val="24"/>
          <w:szCs w:val="24"/>
        </w:rPr>
        <w:t>were visualized</w:t>
      </w:r>
      <w:proofErr w:type="gramEnd"/>
      <w:r w:rsidR="0008449F" w:rsidRPr="005B5C4F">
        <w:rPr>
          <w:rFonts w:ascii="Times New Roman" w:hAnsi="Times New Roman" w:cs="Times New Roman"/>
          <w:color w:val="222222"/>
          <w:sz w:val="24"/>
          <w:szCs w:val="24"/>
        </w:rPr>
        <w:t xml:space="preserve"> on a 1% agarose gel. The PCR products 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w:t>
      </w:r>
      <w:proofErr w:type="gramStart"/>
      <w:r w:rsidR="0008449F" w:rsidRPr="005B5C4F">
        <w:rPr>
          <w:rFonts w:ascii="Times New Roman" w:hAnsi="Times New Roman" w:cs="Times New Roman"/>
          <w:color w:val="222222"/>
          <w:sz w:val="24"/>
          <w:szCs w:val="24"/>
        </w:rPr>
        <w:t>vector</w:t>
      </w:r>
      <w:proofErr w:type="gramEnd"/>
      <w:r w:rsidR="0008449F" w:rsidRPr="005B5C4F">
        <w:rPr>
          <w:rFonts w:ascii="Times New Roman" w:hAnsi="Times New Roman" w:cs="Times New Roman"/>
          <w:color w:val="222222"/>
          <w:sz w:val="24"/>
          <w:szCs w:val="24"/>
        </w:rPr>
        <w:t xml:space="preserve">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The transformed cells were grown up overnight at </w:t>
      </w:r>
      <w:proofErr w:type="gramStart"/>
      <w:r w:rsidR="0008449F" w:rsidRPr="005B5C4F">
        <w:rPr>
          <w:rFonts w:ascii="Times New Roman" w:hAnsi="Times New Roman" w:cs="Times New Roman"/>
          <w:color w:val="222222"/>
          <w:sz w:val="24"/>
          <w:szCs w:val="24"/>
        </w:rPr>
        <w:t>3</w:t>
      </w:r>
      <w:proofErr w:type="gramEnd"/>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7°C on LB plates containing 40 </w:t>
      </w:r>
      <w:proofErr w:type="spellStart"/>
      <w:r w:rsidR="0008449F" w:rsidRPr="005B5C4F">
        <w:rPr>
          <w:rFonts w:ascii="Times New Roman" w:hAnsi="Times New Roman" w:cs="Times New Roman"/>
          <w:color w:val="222222"/>
          <w:sz w:val="24"/>
          <w:szCs w:val="24"/>
        </w:rPr>
        <w:t>μg</w:t>
      </w:r>
      <w:proofErr w:type="spellEnd"/>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w:t>
      </w:r>
      <w:proofErr w:type="spellStart"/>
      <w:r w:rsidR="000463DE">
        <w:rPr>
          <w:rFonts w:ascii="Times New Roman" w:hAnsi="Times New Roman" w:cs="Times New Roman"/>
          <w:color w:val="222222"/>
          <w:sz w:val="24"/>
          <w:szCs w:val="24"/>
        </w:rPr>
        <w:t>μg</w:t>
      </w:r>
      <w:proofErr w:type="spellEnd"/>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water bath shaker in 2X YT broth with </w:t>
      </w:r>
      <w:proofErr w:type="gramStart"/>
      <w:r w:rsidR="0008449F" w:rsidRPr="005B5C4F">
        <w:rPr>
          <w:rFonts w:ascii="Times New Roman" w:hAnsi="Times New Roman" w:cs="Times New Roman"/>
          <w:color w:val="222222"/>
          <w:sz w:val="24"/>
          <w:szCs w:val="24"/>
        </w:rPr>
        <w:t xml:space="preserve">50 </w:t>
      </w:r>
      <w:proofErr w:type="spellStart"/>
      <w:r w:rsidR="0008449F" w:rsidRPr="005B5C4F">
        <w:rPr>
          <w:rFonts w:ascii="Times New Roman" w:hAnsi="Times New Roman" w:cs="Times New Roman"/>
          <w:color w:val="222222"/>
          <w:sz w:val="24"/>
          <w:szCs w:val="24"/>
        </w:rPr>
        <w:t>μg</w:t>
      </w:r>
      <w:proofErr w:type="spellEnd"/>
      <w:proofErr w:type="gramEnd"/>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t>
      </w:r>
      <w:proofErr w:type="spellStart"/>
      <w:r w:rsidR="0008449F" w:rsidRPr="005B5C4F">
        <w:rPr>
          <w:rFonts w:ascii="Times New Roman" w:hAnsi="Times New Roman" w:cs="Times New Roman"/>
          <w:color w:val="222222"/>
          <w:sz w:val="24"/>
          <w:szCs w:val="24"/>
        </w:rPr>
        <w:t>Miniprep</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t>
      </w:r>
      <w:proofErr w:type="gramStart"/>
      <w:r w:rsidR="0008449F" w:rsidRPr="005B5C4F">
        <w:rPr>
          <w:rFonts w:ascii="Times New Roman" w:hAnsi="Times New Roman" w:cs="Times New Roman"/>
          <w:color w:val="222222"/>
          <w:sz w:val="24"/>
          <w:szCs w:val="24"/>
        </w:rPr>
        <w:t>was performed</w:t>
      </w:r>
      <w:proofErr w:type="gramEnd"/>
      <w:r w:rsidR="0008449F" w:rsidRPr="005B5C4F">
        <w:rPr>
          <w:rFonts w:ascii="Times New Roman" w:hAnsi="Times New Roman" w:cs="Times New Roman"/>
          <w:color w:val="222222"/>
          <w:sz w:val="24"/>
          <w:szCs w:val="24"/>
        </w:rPr>
        <w:t xml:space="preserve">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proofErr w:type="gramStart"/>
      <w:r w:rsidR="0008449F" w:rsidRPr="005B5C4F">
        <w:rPr>
          <w:rFonts w:ascii="Times New Roman" w:hAnsi="Times New Roman" w:cs="Times New Roman"/>
          <w:color w:val="222222"/>
          <w:sz w:val="24"/>
          <w:szCs w:val="24"/>
        </w:rPr>
        <w:t>were assembled</w:t>
      </w:r>
      <w:proofErr w:type="gramEnd"/>
      <w:r w:rsidR="0008449F" w:rsidRPr="005B5C4F">
        <w:rPr>
          <w:rFonts w:ascii="Times New Roman" w:hAnsi="Times New Roman" w:cs="Times New Roman"/>
          <w:color w:val="222222"/>
          <w:sz w:val="24"/>
          <w:szCs w:val="24"/>
        </w:rPr>
        <w:t xml:space="preserve">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0008449F" w:rsidRPr="005B5C4F">
        <w:rPr>
          <w:rFonts w:ascii="Times New Roman" w:hAnsi="Times New Roman" w:cs="Times New Roman"/>
          <w:color w:val="222222"/>
          <w:sz w:val="24"/>
          <w:szCs w:val="24"/>
        </w:rPr>
        <w:t>.</w:t>
      </w:r>
    </w:p>
    <w:p w14:paraId="6D850C20" w14:textId="2A7EFD08" w:rsidR="0008449F" w:rsidRDefault="0008449F" w:rsidP="003218A1">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USE </w:t>
      </w:r>
      <w:proofErr w:type="gramStart"/>
      <w:r>
        <w:rPr>
          <w:rFonts w:ascii="Times New Roman" w:hAnsi="Times New Roman" w:cs="Times New Roman"/>
          <w:color w:val="222222"/>
          <w:sz w:val="24"/>
          <w:szCs w:val="24"/>
        </w:rPr>
        <w:t>was used</w:t>
      </w:r>
      <w:proofErr w:type="gramEnd"/>
      <w:r>
        <w:rPr>
          <w:rFonts w:ascii="Times New Roman" w:hAnsi="Times New Roman" w:cs="Times New Roman"/>
          <w:color w:val="222222"/>
          <w:sz w:val="24"/>
          <w:szCs w:val="24"/>
        </w:rPr>
        <w:t xml:space="preserve">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w:t>
      </w:r>
      <w:proofErr w:type="spellStart"/>
      <w:r>
        <w:rPr>
          <w:rFonts w:ascii="Times New Roman" w:hAnsi="Times New Roman" w:cs="Times New Roman"/>
          <w:color w:val="222222"/>
          <w:sz w:val="24"/>
          <w:szCs w:val="24"/>
        </w:rPr>
        <w:t>cryptophyte</w:t>
      </w:r>
      <w:proofErr w:type="spellEnd"/>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t>
      </w:r>
      <w:proofErr w:type="gramStart"/>
      <w:r>
        <w:rPr>
          <w:rFonts w:ascii="Times New Roman" w:hAnsi="Times New Roman" w:cs="Times New Roman"/>
          <w:color w:val="222222"/>
          <w:sz w:val="24"/>
          <w:szCs w:val="24"/>
        </w:rPr>
        <w:t>was demonstrated</w:t>
      </w:r>
      <w:proofErr w:type="gramEnd"/>
      <w:r>
        <w:rPr>
          <w:rFonts w:ascii="Times New Roman" w:hAnsi="Times New Roman" w:cs="Times New Roman"/>
          <w:color w:val="222222"/>
          <w:sz w:val="24"/>
          <w:szCs w:val="24"/>
        </w:rPr>
        <w:t xml:space="preserve">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 xml:space="preserve">lexa 488 – </w:t>
      </w:r>
      <w:r w:rsidRPr="00E84CEC">
        <w:rPr>
          <w:rFonts w:ascii="Times New Roman" w:hAnsi="Times New Roman" w:cs="Times New Roman"/>
          <w:sz w:val="24"/>
          <w:szCs w:val="24"/>
        </w:rPr>
        <w:lastRenderedPageBreak/>
        <w:t>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w:t>
      </w:r>
      <w:proofErr w:type="spellStart"/>
      <w:r w:rsidRPr="00E84CEC">
        <w:rPr>
          <w:rFonts w:ascii="Times New Roman" w:hAnsi="Times New Roman" w:cs="Times New Roman"/>
          <w:i/>
          <w:color w:val="222222"/>
          <w:sz w:val="24"/>
          <w:szCs w:val="24"/>
        </w:rPr>
        <w:t>amphioxeia</w:t>
      </w:r>
      <w:proofErr w:type="spellEnd"/>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t>
      </w:r>
      <w:proofErr w:type="gramStart"/>
      <w:r w:rsidRPr="00E84CEC">
        <w:rPr>
          <w:rFonts w:ascii="Times New Roman" w:hAnsi="Times New Roman" w:cs="Times New Roman"/>
          <w:sz w:val="24"/>
          <w:szCs w:val="24"/>
        </w:rPr>
        <w:t>was labeled</w:t>
      </w:r>
      <w:proofErr w:type="gramEnd"/>
      <w:r w:rsidRPr="00E84CEC">
        <w:rPr>
          <w:rFonts w:ascii="Times New Roman" w:hAnsi="Times New Roman" w:cs="Times New Roman"/>
          <w:sz w:val="24"/>
          <w:szCs w:val="24"/>
        </w:rPr>
        <w:t xml:space="preserve">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 xml:space="preserve">The probe </w:t>
      </w:r>
      <w:proofErr w:type="gramStart"/>
      <w:r>
        <w:rPr>
          <w:rFonts w:ascii="Times New Roman" w:hAnsi="Times New Roman" w:cs="Times New Roman"/>
          <w:color w:val="222222"/>
          <w:sz w:val="24"/>
          <w:szCs w:val="24"/>
        </w:rPr>
        <w:t>was seen</w:t>
      </w:r>
      <w:proofErr w:type="gramEnd"/>
      <w:r>
        <w:rPr>
          <w:rFonts w:ascii="Times New Roman" w:hAnsi="Times New Roman" w:cs="Times New Roman"/>
          <w:color w:val="222222"/>
          <w:sz w:val="24"/>
          <w:szCs w:val="24"/>
        </w:rPr>
        <w:t xml:space="preserve"> in the cytoplasm of both the cilia</w:t>
      </w:r>
      <w:r w:rsidR="00B56497">
        <w:rPr>
          <w:rFonts w:ascii="Times New Roman" w:hAnsi="Times New Roman" w:cs="Times New Roman"/>
          <w:color w:val="222222"/>
          <w:sz w:val="24"/>
          <w:szCs w:val="24"/>
        </w:rPr>
        <w:t xml:space="preserve">te and free </w:t>
      </w:r>
      <w:proofErr w:type="spellStart"/>
      <w:r w:rsidR="00B56497">
        <w:rPr>
          <w:rFonts w:ascii="Times New Roman" w:hAnsi="Times New Roman" w:cs="Times New Roman"/>
          <w:color w:val="222222"/>
          <w:sz w:val="24"/>
          <w:szCs w:val="24"/>
        </w:rPr>
        <w:t>cryptophytes</w:t>
      </w:r>
      <w:proofErr w:type="spellEnd"/>
      <w:r w:rsidR="00B56497">
        <w:rPr>
          <w:rFonts w:ascii="Times New Roman" w:hAnsi="Times New Roman" w:cs="Times New Roman"/>
          <w:color w:val="222222"/>
          <w:sz w:val="24"/>
          <w:szCs w:val="24"/>
        </w:rPr>
        <w:t xml:space="preserve">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67441654" w:rsidR="0008449F" w:rsidRDefault="0008449F" w:rsidP="003218A1">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t>
      </w:r>
      <w:proofErr w:type="gramStart"/>
      <w:r>
        <w:rPr>
          <w:rFonts w:ascii="Times New Roman" w:hAnsi="Times New Roman" w:cs="Times New Roman"/>
          <w:color w:val="222222"/>
          <w:sz w:val="24"/>
          <w:szCs w:val="24"/>
        </w:rPr>
        <w:t>was extended</w:t>
      </w:r>
      <w:proofErr w:type="gramEnd"/>
      <w:r>
        <w:rPr>
          <w:rFonts w:ascii="Times New Roman" w:hAnsi="Times New Roman" w:cs="Times New Roman"/>
          <w:color w:val="222222"/>
          <w:sz w:val="24"/>
          <w:szCs w:val="24"/>
        </w:rPr>
        <w:t xml:space="preserve">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 xml:space="preserve">BMB-CR </w:t>
      </w:r>
      <w:r>
        <w:rPr>
          <w:rFonts w:ascii="Times New Roman" w:hAnsi="Times New Roman" w:cs="Times New Roman"/>
          <w:color w:val="000000"/>
          <w:sz w:val="24"/>
          <w:szCs w:val="24"/>
        </w:rPr>
        <w:t>to Crp28SR</w:t>
      </w:r>
      <w:r w:rsidR="00080032">
        <w:rPr>
          <w:rFonts w:ascii="Times New Roman" w:hAnsi="Times New Roman" w:cs="Times New Roman"/>
          <w:color w:val="000000"/>
          <w:sz w:val="24"/>
          <w:szCs w:val="24"/>
        </w:rPr>
        <w:t xml:space="preserve"> (</w:t>
      </w:r>
      <w:r w:rsidR="00080032" w:rsidRPr="00080032">
        <w:rPr>
          <w:rFonts w:ascii="Times New Roman" w:hAnsi="Times New Roman" w:cs="Times New Roman"/>
          <w:color w:val="000000"/>
          <w:sz w:val="24"/>
          <w:szCs w:val="24"/>
          <w:highlight w:val="yellow"/>
        </w:rPr>
        <w:t>REF</w:t>
      </w:r>
      <w:r w:rsidR="00080032">
        <w:rPr>
          <w:rFonts w:ascii="Times New Roman" w:hAnsi="Times New Roman" w:cs="Times New Roman"/>
          <w:color w:val="000000"/>
          <w:sz w:val="24"/>
          <w:szCs w:val="24"/>
        </w:rPr>
        <w:t>)</w:t>
      </w:r>
      <w:r>
        <w:rPr>
          <w:rFonts w:ascii="Times New Roman" w:hAnsi="Times New Roman" w:cs="Times New Roman"/>
          <w:color w:val="000000"/>
          <w:sz w:val="24"/>
          <w:szCs w:val="24"/>
        </w:rPr>
        <w:t xml:space="preserve">.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 xml:space="preserve">T. </w:t>
      </w:r>
      <w:proofErr w:type="spellStart"/>
      <w:r w:rsidRPr="00AE692E">
        <w:rPr>
          <w:rFonts w:ascii="Times New Roman" w:hAnsi="Times New Roman" w:cs="Times New Roman"/>
          <w:i/>
          <w:color w:val="000000"/>
          <w:sz w:val="24"/>
          <w:szCs w:val="24"/>
        </w:rPr>
        <w:t>amphioxeia</w:t>
      </w:r>
      <w:proofErr w:type="spellEnd"/>
      <w:r>
        <w:rPr>
          <w:rFonts w:ascii="Times New Roman" w:hAnsi="Times New Roman" w:cs="Times New Roman"/>
          <w:color w:val="000000"/>
          <w:sz w:val="24"/>
          <w:szCs w:val="24"/>
        </w:rPr>
        <w:t>.</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3FBC9A78" w:rsidR="0008449F" w:rsidRDefault="0008449F" w:rsidP="003218A1">
      <w:pPr>
        <w:spacing w:line="480" w:lineRule="auto"/>
        <w:ind w:firstLine="288"/>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proofErr w:type="spellStart"/>
      <w:r w:rsidRPr="0055344C">
        <w:rPr>
          <w:rFonts w:cs="Arial"/>
          <w:color w:val="auto"/>
        </w:rPr>
        <w:t>cryptophyte</w:t>
      </w:r>
      <w:proofErr w:type="spellEnd"/>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 xml:space="preserve">T. </w:t>
      </w:r>
      <w:proofErr w:type="spellStart"/>
      <w:r w:rsidR="00C01879" w:rsidRPr="00C01879">
        <w:rPr>
          <w:rFonts w:cs="Arial"/>
          <w:i/>
          <w:color w:val="auto"/>
        </w:rPr>
        <w:t>amphioxeia</w:t>
      </w:r>
      <w:proofErr w:type="spellEnd"/>
      <w:r w:rsidR="00C01879">
        <w:rPr>
          <w:rFonts w:cs="Arial"/>
          <w:color w:val="auto"/>
        </w:rPr>
        <w:t xml:space="preserve">) </w:t>
      </w:r>
      <w:proofErr w:type="gramStart"/>
      <w:r w:rsidRPr="0055344C">
        <w:rPr>
          <w:rFonts w:cs="Arial"/>
          <w:color w:val="auto"/>
        </w:rPr>
        <w:t>w</w:t>
      </w:r>
      <w:r w:rsidR="00C01879">
        <w:rPr>
          <w:rFonts w:cs="Arial"/>
          <w:color w:val="auto"/>
        </w:rPr>
        <w:t>ere</w:t>
      </w:r>
      <w:r w:rsidRPr="0055344C">
        <w:rPr>
          <w:rFonts w:cs="Arial"/>
          <w:color w:val="auto"/>
        </w:rPr>
        <w:t xml:space="preserve"> monitored</w:t>
      </w:r>
      <w:proofErr w:type="gramEnd"/>
      <w:r w:rsidRPr="0055344C">
        <w:rPr>
          <w:rFonts w:cs="Arial"/>
          <w:color w:val="auto"/>
        </w:rPr>
        <w:t xml:space="preserve"> in environmental samples by qPCR.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xml:space="preserve">. </w:t>
      </w:r>
      <w:proofErr w:type="spellStart"/>
      <w:r w:rsidR="00B56497">
        <w:rPr>
          <w:rFonts w:cs="Arial"/>
          <w:i/>
          <w:color w:val="auto"/>
        </w:rPr>
        <w:t>amphioxeia</w:t>
      </w:r>
      <w:proofErr w:type="spellEnd"/>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commentRangeStart w:id="50"/>
      <w:r w:rsidRPr="0055344C">
        <w:rPr>
          <w:color w:val="auto"/>
        </w:rPr>
        <w:t>ATCATTCACTCGCATGCCCC</w:t>
      </w:r>
      <w:commentRangeEnd w:id="50"/>
      <w:r w:rsidR="00080032">
        <w:rPr>
          <w:rStyle w:val="CommentReference"/>
        </w:rPr>
        <w:commentReference w:id="50"/>
      </w:r>
      <w:r w:rsidRPr="0055344C">
        <w:rPr>
          <w:color w:val="auto"/>
        </w:rPr>
        <w:t>)</w:t>
      </w:r>
      <w:r w:rsidR="00B56497">
        <w:rPr>
          <w:rFonts w:cs="Arial"/>
          <w:color w:val="auto"/>
        </w:rPr>
        <w:t>]</w:t>
      </w:r>
      <w:r w:rsidRPr="0055344C">
        <w:rPr>
          <w:rFonts w:cs="Arial"/>
          <w:color w:val="auto"/>
        </w:rPr>
        <w:t xml:space="preserve"> were used to amplify the USE of the prey </w:t>
      </w:r>
      <w:proofErr w:type="spellStart"/>
      <w:r w:rsidRPr="0055344C">
        <w:rPr>
          <w:rFonts w:cs="Arial"/>
          <w:color w:val="auto"/>
        </w:rPr>
        <w:t>cryptophyte</w:t>
      </w:r>
      <w:proofErr w:type="spellEnd"/>
      <w:r w:rsidRPr="0055344C">
        <w:rPr>
          <w:rFonts w:cs="Arial"/>
          <w:color w:val="auto"/>
        </w:rPr>
        <w:t xml:space="preserve">. General </w:t>
      </w:r>
      <w:proofErr w:type="spellStart"/>
      <w:proofErr w:type="gramStart"/>
      <w:r w:rsidRPr="0055344C">
        <w:rPr>
          <w:rFonts w:cs="Arial"/>
          <w:color w:val="auto"/>
        </w:rPr>
        <w:t>cryptophyte</w:t>
      </w:r>
      <w:proofErr w:type="spellEnd"/>
      <w:proofErr w:type="gramEnd"/>
      <w:r w:rsidRPr="0055344C">
        <w:rPr>
          <w:rFonts w:cs="Arial"/>
          <w:color w:val="auto"/>
        </w:rPr>
        <w:t xml:space="preserv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commentRangeStart w:id="51"/>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commentRangeEnd w:id="51"/>
      <w:r w:rsidR="00080032">
        <w:rPr>
          <w:rStyle w:val="CommentReference"/>
        </w:rPr>
        <w:commentReference w:id="51"/>
      </w:r>
      <w:r w:rsidRPr="0055344C">
        <w:rPr>
          <w:color w:val="auto"/>
        </w:rPr>
        <w:t>)</w:t>
      </w:r>
      <w:r w:rsidR="00B56497">
        <w:rPr>
          <w:rFonts w:cs="Arial"/>
          <w:color w:val="auto"/>
        </w:rPr>
        <w:t>]</w:t>
      </w:r>
      <w:r w:rsidRPr="0055344C">
        <w:rPr>
          <w:rFonts w:cs="Arial"/>
          <w:color w:val="auto"/>
        </w:rPr>
        <w:t xml:space="preserve"> were used to monitor </w:t>
      </w:r>
      <w:proofErr w:type="spellStart"/>
      <w:r w:rsidRPr="0055344C">
        <w:rPr>
          <w:rFonts w:cs="Arial"/>
          <w:color w:val="auto"/>
        </w:rPr>
        <w:t>cryptophyte</w:t>
      </w:r>
      <w:proofErr w:type="spellEnd"/>
      <w:r w:rsidRPr="0055344C">
        <w:rPr>
          <w:rFonts w:cs="Arial"/>
          <w:color w:val="auto"/>
        </w:rPr>
        <w:t xml:space="preserve"> populations and calculate the ratio of </w:t>
      </w:r>
      <w:r w:rsidR="00C01879">
        <w:rPr>
          <w:rFonts w:cs="Arial"/>
          <w:color w:val="auto"/>
        </w:rPr>
        <w:t xml:space="preserve">amplicons from </w:t>
      </w:r>
      <w:r w:rsidR="00C01879" w:rsidRPr="00C01879">
        <w:rPr>
          <w:rFonts w:cs="Arial"/>
          <w:i/>
          <w:color w:val="auto"/>
        </w:rPr>
        <w:t xml:space="preserve">T. </w:t>
      </w:r>
      <w:proofErr w:type="spellStart"/>
      <w:r w:rsidR="00C01879" w:rsidRPr="00C01879">
        <w:rPr>
          <w:rFonts w:cs="Arial"/>
          <w:i/>
          <w:color w:val="auto"/>
        </w:rPr>
        <w:t>amphioxeia</w:t>
      </w:r>
      <w:proofErr w:type="spellEnd"/>
      <w:r w:rsidRPr="0055344C">
        <w:rPr>
          <w:rFonts w:cs="Arial"/>
          <w:color w:val="auto"/>
        </w:rPr>
        <w:t xml:space="preserve"> to </w:t>
      </w:r>
      <w:proofErr w:type="spellStart"/>
      <w:r w:rsidRPr="0055344C">
        <w:rPr>
          <w:rFonts w:cs="Arial"/>
          <w:color w:val="auto"/>
        </w:rPr>
        <w:t>cryptophytes</w:t>
      </w:r>
      <w:proofErr w:type="spellEnd"/>
      <w:r w:rsidRPr="0055344C">
        <w:rPr>
          <w:rFonts w:cs="Arial"/>
          <w:color w:val="auto"/>
        </w:rPr>
        <w:t>.</w:t>
      </w:r>
      <w:r>
        <w:rPr>
          <w:rFonts w:cs="Arial"/>
          <w:color w:val="auto"/>
        </w:rPr>
        <w:t xml:space="preserve"> Primers </w:t>
      </w:r>
      <w:proofErr w:type="gramStart"/>
      <w:r>
        <w:rPr>
          <w:rFonts w:cs="Arial"/>
          <w:color w:val="auto"/>
        </w:rPr>
        <w:t>were designed</w:t>
      </w:r>
      <w:proofErr w:type="gramEnd"/>
      <w:r>
        <w:rPr>
          <w:rFonts w:cs="Arial"/>
          <w:color w:val="auto"/>
        </w:rPr>
        <w:t xml:space="preserve"> using Primer-BLAST from NCBI and confirmed with PCR. </w:t>
      </w:r>
    </w:p>
    <w:p w14:paraId="4A715A06" w14:textId="199831B5"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t>
      </w:r>
      <w:proofErr w:type="gramStart"/>
      <w:r w:rsidRPr="0055344C">
        <w:rPr>
          <w:rFonts w:cs="Arial"/>
          <w:color w:val="auto"/>
        </w:rPr>
        <w:t>was used</w:t>
      </w:r>
      <w:proofErr w:type="gramEnd"/>
      <w:r w:rsidRPr="0055344C">
        <w:rPr>
          <w:rFonts w:cs="Arial"/>
          <w:color w:val="auto"/>
        </w:rPr>
        <w:t xml:space="preserve">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proofErr w:type="spellStart"/>
      <w:r w:rsidRPr="0055344C">
        <w:rPr>
          <w:rFonts w:cs="Arial"/>
          <w:color w:val="auto"/>
        </w:rPr>
        <w:t>cryptophyte</w:t>
      </w:r>
      <w:proofErr w:type="spellEnd"/>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w:t>
      </w:r>
      <w:proofErr w:type="gramStart"/>
      <w:r w:rsidRPr="0055344C">
        <w:rPr>
          <w:rFonts w:cs="Arial"/>
          <w:color w:val="auto"/>
        </w:rPr>
        <w:t>1</w:t>
      </w:r>
      <w:proofErr w:type="gramEnd"/>
      <w:r w:rsidRPr="0055344C">
        <w:rPr>
          <w:rFonts w:cs="Arial"/>
          <w:color w:val="auto"/>
        </w:rPr>
        <w:t xml:space="preserve">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qPCR </w:t>
      </w:r>
      <w:proofErr w:type="gramStart"/>
      <w:r w:rsidRPr="0055344C">
        <w:rPr>
          <w:rFonts w:cs="Arial"/>
          <w:color w:val="auto"/>
        </w:rPr>
        <w:t>were constructed</w:t>
      </w:r>
      <w:proofErr w:type="gramEnd"/>
      <w:r w:rsidRPr="0055344C">
        <w:rPr>
          <w:rFonts w:cs="Arial"/>
          <w:color w:val="auto"/>
        </w:rPr>
        <w:t xml:space="preserve"> with the </w:t>
      </w:r>
      <w:r w:rsidRPr="0055344C">
        <w:rPr>
          <w:rFonts w:cs="Arial"/>
          <w:i/>
          <w:color w:val="auto"/>
        </w:rPr>
        <w:t xml:space="preserve">T. </w:t>
      </w:r>
      <w:proofErr w:type="spellStart"/>
      <w:r w:rsidRPr="0055344C">
        <w:rPr>
          <w:rFonts w:cs="Arial"/>
          <w:i/>
          <w:color w:val="auto"/>
        </w:rPr>
        <w:t>amphioxeia</w:t>
      </w:r>
      <w:proofErr w:type="spellEnd"/>
      <w:r w:rsidRPr="0055344C">
        <w:rPr>
          <w:rFonts w:cs="Arial"/>
          <w:i/>
          <w:color w:val="auto"/>
        </w:rPr>
        <w:t xml:space="preserve"> </w:t>
      </w:r>
      <w:r w:rsidRPr="0055344C">
        <w:rPr>
          <w:rFonts w:cs="Arial"/>
          <w:color w:val="auto"/>
        </w:rPr>
        <w:t xml:space="preserve">LSU D2 region cloned into a TOPO 2.1 vector. This plasmid </w:t>
      </w:r>
      <w:proofErr w:type="gramStart"/>
      <w:r w:rsidRPr="0055344C">
        <w:rPr>
          <w:rFonts w:cs="Arial"/>
          <w:color w:val="auto"/>
        </w:rPr>
        <w:t>was used</w:t>
      </w:r>
      <w:proofErr w:type="gramEnd"/>
      <w:r w:rsidRPr="0055344C">
        <w:rPr>
          <w:rFonts w:cs="Arial"/>
          <w:color w:val="auto"/>
        </w:rPr>
        <w:t xml:space="preserve"> for both </w:t>
      </w:r>
      <w:r w:rsidRPr="0055344C">
        <w:rPr>
          <w:rFonts w:cs="Arial"/>
          <w:color w:val="auto"/>
        </w:rPr>
        <w:lastRenderedPageBreak/>
        <w:t xml:space="preserve">primer sets as it contained the </w:t>
      </w:r>
      <w:r w:rsidRPr="0055344C">
        <w:rPr>
          <w:rFonts w:cs="Arial"/>
          <w:i/>
          <w:color w:val="auto"/>
        </w:rPr>
        <w:t xml:space="preserve">T. </w:t>
      </w:r>
      <w:proofErr w:type="spellStart"/>
      <w:r w:rsidRPr="0055344C">
        <w:rPr>
          <w:rFonts w:cs="Arial"/>
          <w:i/>
          <w:color w:val="auto"/>
        </w:rPr>
        <w:t>amphioxeia</w:t>
      </w:r>
      <w:proofErr w:type="spellEnd"/>
      <w:r w:rsidR="00B56497">
        <w:rPr>
          <w:rFonts w:cs="Arial"/>
          <w:color w:val="auto"/>
        </w:rPr>
        <w:t xml:space="preserve"> specific USE and</w:t>
      </w:r>
      <w:r w:rsidRPr="0055344C">
        <w:rPr>
          <w:rFonts w:cs="Arial"/>
          <w:color w:val="auto"/>
        </w:rPr>
        <w:t xml:space="preserve"> general </w:t>
      </w:r>
      <w:proofErr w:type="spellStart"/>
      <w:r w:rsidRPr="0055344C">
        <w:rPr>
          <w:rFonts w:cs="Arial"/>
          <w:color w:val="auto"/>
        </w:rPr>
        <w:t>cryptophyte</w:t>
      </w:r>
      <w:proofErr w:type="spellEnd"/>
      <w:r w:rsidRPr="0055344C">
        <w:rPr>
          <w:rFonts w:cs="Arial"/>
          <w:color w:val="auto"/>
        </w:rPr>
        <w:t xml:space="preserve"> sequences. A standard curve </w:t>
      </w:r>
      <w:proofErr w:type="gramStart"/>
      <w:r w:rsidRPr="0055344C">
        <w:rPr>
          <w:rFonts w:cs="Arial"/>
          <w:color w:val="auto"/>
        </w:rPr>
        <w:t>was generated</w:t>
      </w:r>
      <w:proofErr w:type="gramEnd"/>
      <w:r w:rsidRPr="0055344C">
        <w:rPr>
          <w:rFonts w:cs="Arial"/>
          <w:color w:val="auto"/>
        </w:rPr>
        <w:t xml:space="preserve">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053BF6">
        <w:rPr>
          <w:rFonts w:cs="Arial"/>
          <w:color w:val="auto"/>
        </w:rPr>
        <w:instrText xml:space="preserve"> ADDIN PAPERS2_CITATIONS &lt;citation&gt;&lt;uuid&gt;60E4EE0F-219A-4184-B0A7-A68778A8F36E&lt;/uuid&gt;&lt;priority&gt;0&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053BF6">
        <w:rPr>
          <w:rFonts w:eastAsiaTheme="minorEastAsia" w:cs="Times New Roman"/>
          <w:color w:val="auto"/>
          <w:lang w:eastAsia="en-US" w:bidi="ar-SA"/>
        </w:rPr>
        <w:t>{Kahn:2014bz}</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and 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t>
      </w:r>
      <w:proofErr w:type="gramStart"/>
      <w:r w:rsidRPr="0055344C">
        <w:rPr>
          <w:rFonts w:cs="Arial"/>
          <w:color w:val="auto"/>
        </w:rPr>
        <w:t>was re-suspended</w:t>
      </w:r>
      <w:proofErr w:type="gramEnd"/>
      <w:r w:rsidRPr="0055344C">
        <w:rPr>
          <w:rFonts w:cs="Arial"/>
          <w:color w:val="auto"/>
        </w:rPr>
        <w:t xml:space="preserve">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proofErr w:type="spellStart"/>
      <w:r>
        <w:rPr>
          <w:rFonts w:cs="Times New Roman"/>
          <w:b/>
          <w:i/>
        </w:rPr>
        <w:t>Mesodinium</w:t>
      </w:r>
      <w:proofErr w:type="spellEnd"/>
      <w:r>
        <w:rPr>
          <w:rFonts w:cs="Times New Roman"/>
          <w:b/>
          <w:i/>
        </w:rPr>
        <w:t xml:space="preserve">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proofErr w:type="gramStart"/>
      <w:r w:rsidR="00B56497">
        <w:rPr>
          <w:rFonts w:cs="Times New Roman"/>
        </w:rPr>
        <w:t>were slowly thawed</w:t>
      </w:r>
      <w:proofErr w:type="gramEnd"/>
      <w:r w:rsidR="00B56497">
        <w:rPr>
          <w:rFonts w:cs="Times New Roman"/>
        </w:rPr>
        <w:t xml:space="preserve">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A minimum of 1000 particles with diameter &gt;</w:t>
      </w:r>
      <w:proofErr w:type="gramStart"/>
      <w:r w:rsidR="00B56497">
        <w:rPr>
          <w:rFonts w:cs="Times New Roman"/>
        </w:rPr>
        <w:t>5</w:t>
      </w:r>
      <w:proofErr w:type="gramEnd"/>
      <w:r w:rsidR="00B56497">
        <w:rPr>
          <w:rFonts w:cs="Times New Roman"/>
        </w:rPr>
        <w:t xml:space="preserve">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t>
      </w:r>
      <w:proofErr w:type="gramStart"/>
      <w:r w:rsidR="00B56497">
        <w:rPr>
          <w:rFonts w:cs="Times New Roman"/>
        </w:rPr>
        <w:t>were selected</w:t>
      </w:r>
      <w:proofErr w:type="gramEnd"/>
      <w:r w:rsidR="00B56497">
        <w:rPr>
          <w:rFonts w:cs="Times New Roman"/>
        </w:rPr>
        <w:t xml:space="preserve">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5CD4C5B2" w:rsidR="00900785" w:rsidRDefault="008D5305" w:rsidP="003218A1">
      <w:pPr>
        <w:spacing w:line="480" w:lineRule="auto"/>
        <w:ind w:firstLine="288"/>
        <w:rPr>
          <w:rFonts w:cs="Times New Roman"/>
        </w:rPr>
      </w:pPr>
      <w:r w:rsidRPr="00A4404F">
        <w:rPr>
          <w:rFonts w:cs="Times New Roman"/>
        </w:rPr>
        <w:lastRenderedPageBreak/>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74646E">
        <w:rPr>
          <w:rFonts w:cs="Times New Roman"/>
        </w:rPr>
        <w:instrText xml:space="preserve"> ADDIN PAPERS2_CITATIONS &lt;citation&gt;&lt;uuid&gt;D114E2B1-05D4-4B48-9F48-5EF301E4C270&lt;/uuid&gt;&lt;priority&gt;21&lt;/priority&gt;&lt;publications&gt;&lt;publication&gt;&lt;uuid&gt;66B905D5-C18F-4639-ABE8-3A5EB5833122&lt;/uuid&gt;&lt;startpage&gt;19&lt;/startpage&gt;&lt;version&gt;University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xml:space="preserve">. </w:t>
      </w:r>
      <w:proofErr w:type="gramStart"/>
      <w:r w:rsidRPr="00A4404F">
        <w:rPr>
          <w:rFonts w:cs="Times New Roman"/>
        </w:rPr>
        <w:t>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Fig.</w:t>
      </w:r>
      <w:proofErr w:type="gramEnd"/>
      <w:r w:rsidR="005D449D" w:rsidRPr="005D449D">
        <w:rPr>
          <w:rFonts w:cs="Times New Roman"/>
          <w:b/>
        </w:rPr>
        <w:t xml:space="preserve">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urface water</w:t>
      </w:r>
      <w:ins w:id="52" w:author="Joe Needoba" w:date="2016-03-03T12:47:00Z">
        <w:r w:rsidR="008C2112">
          <w:rPr>
            <w:rFonts w:cs="Times New Roman"/>
          </w:rPr>
          <w:t xml:space="preserve"> (2.4 m depth)</w:t>
        </w:r>
      </w:ins>
      <w:r w:rsidR="00C82428" w:rsidRPr="00FC5E5F">
        <w:rPr>
          <w:rFonts w:cs="Times New Roman"/>
        </w:rPr>
        <w:t xml:space="preserve">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 xml:space="preserve">igh tide characterized by </w:t>
      </w:r>
      <w:del w:id="53" w:author="Joe Needoba" w:date="2016-03-03T12:48:00Z">
        <w:r w:rsidR="00C82428" w:rsidRPr="00FC5E5F" w:rsidDel="008C2112">
          <w:rPr>
            <w:rFonts w:cs="Times New Roman"/>
          </w:rPr>
          <w:delText>an influx of colder</w:delText>
        </w:r>
        <w:r w:rsidR="001F595D" w:rsidDel="008C2112">
          <w:rPr>
            <w:rFonts w:cs="Times New Roman"/>
          </w:rPr>
          <w:delText>, saltier</w:delText>
        </w:r>
      </w:del>
      <w:ins w:id="54" w:author="Joe Needoba" w:date="2016-03-03T12:48:00Z">
        <w:r w:rsidR="008C2112">
          <w:rPr>
            <w:rFonts w:cs="Times New Roman"/>
          </w:rPr>
          <w:t>colder, higher salinity</w:t>
        </w:r>
      </w:ins>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del w:id="55" w:author="Joe Needoba" w:date="2016-03-03T12:48:00Z">
        <w:r w:rsidR="00C82428" w:rsidRPr="00FC5E5F" w:rsidDel="008C2112">
          <w:rPr>
            <w:rFonts w:cs="Times New Roman"/>
          </w:rPr>
          <w:delText xml:space="preserve">an increase </w:delText>
        </w:r>
        <w:r w:rsidR="001F595D" w:rsidDel="008C2112">
          <w:rPr>
            <w:rFonts w:cs="Times New Roman"/>
          </w:rPr>
          <w:delText>in</w:delText>
        </w:r>
        <w:r w:rsidR="00C82428" w:rsidDel="008C2112">
          <w:rPr>
            <w:rFonts w:cs="Times New Roman"/>
          </w:rPr>
          <w:delText xml:space="preserve"> warmer</w:delText>
        </w:r>
      </w:del>
      <w:ins w:id="56" w:author="Joe Needoba" w:date="2016-03-03T12:48:00Z">
        <w:r w:rsidR="008C2112">
          <w:rPr>
            <w:rFonts w:cs="Times New Roman"/>
          </w:rPr>
          <w:t>warmer</w:t>
        </w:r>
      </w:ins>
      <w:r w:rsidR="001F595D">
        <w:rPr>
          <w:rFonts w:cs="Times New Roman"/>
        </w:rPr>
        <w:t>,</w:t>
      </w:r>
      <w:r w:rsidR="00C82428">
        <w:rPr>
          <w:rFonts w:cs="Times New Roman"/>
        </w:rPr>
        <w:t xml:space="preserve"> </w:t>
      </w:r>
      <w:ins w:id="57" w:author="Joe Needoba" w:date="2016-03-03T12:48:00Z">
        <w:r w:rsidR="008C2112">
          <w:rPr>
            <w:rFonts w:cs="Times New Roman"/>
          </w:rPr>
          <w:t xml:space="preserve">lower salinity </w:t>
        </w:r>
      </w:ins>
      <w:del w:id="58" w:author="Joe Needoba" w:date="2016-03-03T12:48:00Z">
        <w:r w:rsidR="00C82428" w:rsidDel="008C2112">
          <w:rPr>
            <w:rFonts w:cs="Times New Roman"/>
          </w:rPr>
          <w:delText>fresh</w:delText>
        </w:r>
        <w:r w:rsidR="001F595D" w:rsidDel="008C2112">
          <w:rPr>
            <w:rFonts w:cs="Times New Roman"/>
          </w:rPr>
          <w:delText>er</w:delText>
        </w:r>
      </w:del>
      <w:r w:rsidR="001F595D">
        <w:rPr>
          <w:rFonts w:cs="Times New Roman"/>
        </w:rPr>
        <w:t xml:space="preserve">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w:t>
      </w:r>
      <w:ins w:id="59" w:author="Joe Needoba" w:date="2016-03-03T12:49:00Z">
        <w:r w:rsidR="008C2112">
          <w:rPr>
            <w:rFonts w:cs="Times New Roman"/>
          </w:rPr>
          <w:t xml:space="preserve"> the </w:t>
        </w:r>
      </w:ins>
      <w:del w:id="60" w:author="Joe Needoba" w:date="2016-03-03T13:52:00Z">
        <w:r w:rsidR="003F11CC" w:rsidDel="00BC678F">
          <w:rPr>
            <w:rFonts w:cs="Times New Roman"/>
          </w:rPr>
          <w:delText xml:space="preserve"> </w:delText>
        </w:r>
      </w:del>
      <w:r w:rsidR="003F11CC">
        <w:rPr>
          <w:rFonts w:cs="Times New Roman"/>
        </w:rPr>
        <w:t xml:space="preserve">neap </w:t>
      </w:r>
      <w:del w:id="61" w:author="Joe Needoba" w:date="2016-03-03T12:49:00Z">
        <w:r w:rsidR="003F11CC" w:rsidDel="008C2112">
          <w:rPr>
            <w:rFonts w:cs="Times New Roman"/>
          </w:rPr>
          <w:delText xml:space="preserve">tides </w:delText>
        </w:r>
      </w:del>
      <w:ins w:id="62" w:author="Joe Needoba" w:date="2016-03-03T12:49:00Z">
        <w:r w:rsidR="008C2112">
          <w:rPr>
            <w:rFonts w:cs="Times New Roman"/>
          </w:rPr>
          <w:t xml:space="preserve">period of the mixed semidiurnal tidal </w:t>
        </w:r>
        <w:proofErr w:type="gramStart"/>
        <w:r w:rsidR="008C2112">
          <w:rPr>
            <w:rFonts w:cs="Times New Roman"/>
          </w:rPr>
          <w:t xml:space="preserve">cycle </w:t>
        </w:r>
        <w:r w:rsidR="008C2112">
          <w:rPr>
            <w:rFonts w:cs="Times New Roman"/>
          </w:rPr>
          <w:t xml:space="preserve"> </w:t>
        </w:r>
      </w:ins>
      <w:r w:rsidR="003F11CC">
        <w:rPr>
          <w:rFonts w:cs="Times New Roman"/>
        </w:rPr>
        <w:t>(</w:t>
      </w:r>
      <w:proofErr w:type="gramEnd"/>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del w:id="63" w:author="Joe Needoba" w:date="2016-03-03T12:50:00Z">
        <w:r w:rsidR="0004504F" w:rsidDel="008C2112">
          <w:rPr>
            <w:rFonts w:cs="Times New Roman"/>
          </w:rPr>
          <w:delText xml:space="preserve">with </w:delText>
        </w:r>
      </w:del>
      <w:ins w:id="64" w:author="Joe Needoba" w:date="2016-03-03T12:50:00Z">
        <w:r w:rsidR="008C2112">
          <w:rPr>
            <w:rFonts w:cs="Times New Roman"/>
          </w:rPr>
          <w:t xml:space="preserve">and corresponded </w:t>
        </w:r>
        <w:proofErr w:type="gramStart"/>
        <w:r w:rsidR="008C2112">
          <w:rPr>
            <w:rFonts w:cs="Times New Roman"/>
          </w:rPr>
          <w:t>to</w:t>
        </w:r>
        <w:proofErr w:type="gramEnd"/>
        <w:r w:rsidR="008C2112">
          <w:rPr>
            <w:rFonts w:cs="Times New Roman"/>
          </w:rPr>
          <w:t xml:space="preserve"> </w:t>
        </w:r>
      </w:ins>
      <w:r w:rsidR="0004504F">
        <w:rPr>
          <w:rFonts w:cs="Times New Roman"/>
        </w:rPr>
        <w:t>little variation in temperature</w:t>
      </w:r>
      <w:r w:rsidR="005D449D">
        <w:rPr>
          <w:rFonts w:cs="Times New Roman"/>
        </w:rPr>
        <w:t xml:space="preserve"> </w:t>
      </w:r>
      <w:del w:id="65" w:author="Joe Needoba" w:date="2016-03-03T12:51:00Z">
        <w:r w:rsidR="0004504F" w:rsidDel="008C2112">
          <w:rPr>
            <w:rFonts w:cs="Times New Roman"/>
          </w:rPr>
          <w:delText xml:space="preserve">over the tidal cycle </w:delText>
        </w:r>
      </w:del>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commentRangeStart w:id="66"/>
      <w:r w:rsidR="00C82428">
        <w:rPr>
          <w:rFonts w:cs="Times New Roman"/>
        </w:rPr>
        <w:t>T</w:t>
      </w:r>
      <w:r w:rsidR="00C82428" w:rsidRPr="00FC5E5F">
        <w:rPr>
          <w:rFonts w:cs="Times New Roman"/>
        </w:rPr>
        <w:t xml:space="preserve">he </w:t>
      </w:r>
      <w:proofErr w:type="gramStart"/>
      <w:r w:rsidR="00C82428" w:rsidRPr="00FC5E5F">
        <w:rPr>
          <w:rFonts w:cs="Times New Roman"/>
        </w:rPr>
        <w:t>average surface water temperature</w:t>
      </w:r>
      <w:proofErr w:type="gramEnd"/>
      <w:r w:rsidR="00C82428" w:rsidRPr="00FC5E5F">
        <w:rPr>
          <w:rFonts w:cs="Times New Roman"/>
        </w:rPr>
        <w:t xml:space="preserv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commentRangeEnd w:id="66"/>
      <w:r w:rsidR="008C2112">
        <w:rPr>
          <w:rStyle w:val="CommentReference"/>
        </w:rPr>
        <w:commentReference w:id="66"/>
      </w:r>
    </w:p>
    <w:p w14:paraId="5F20925F" w14:textId="0A22C531" w:rsidR="008D5305" w:rsidRPr="00FE75DC" w:rsidRDefault="001F595D" w:rsidP="003218A1">
      <w:pPr>
        <w:spacing w:line="480" w:lineRule="auto"/>
        <w:ind w:firstLine="288"/>
        <w:rPr>
          <w:rFonts w:cs="Times New Roman"/>
        </w:rPr>
      </w:pPr>
      <w:commentRangeStart w:id="67"/>
      <w:r>
        <w:rPr>
          <w:rFonts w:cs="Times New Roman"/>
        </w:rPr>
        <w:t xml:space="preserve">Surface pH ranged from 7.8 to 8.4 and </w:t>
      </w:r>
      <w:proofErr w:type="gramStart"/>
      <w:r>
        <w:rPr>
          <w:rFonts w:cs="Times New Roman"/>
        </w:rPr>
        <w:t>was correlated</w:t>
      </w:r>
      <w:proofErr w:type="gramEnd"/>
      <w:r>
        <w:rPr>
          <w:rFonts w:cs="Times New Roman"/>
        </w:rPr>
        <w:t xml:space="preserve"> with </w:t>
      </w:r>
      <w:r w:rsidRPr="000B5375">
        <w:rPr>
          <w:rFonts w:cs="Times New Roman"/>
        </w:rPr>
        <w:t>tidal cycles</w:t>
      </w:r>
      <w:r w:rsidR="00D72125">
        <w:rPr>
          <w:rFonts w:cs="Times New Roman"/>
        </w:rPr>
        <w:t xml:space="preserve"> (measured as water elevation</w:t>
      </w:r>
      <w:r>
        <w:rPr>
          <w:rFonts w:cs="Times New Roman"/>
        </w:rPr>
        <w:t xml:space="preserve">), with higher values corresponding to </w:t>
      </w:r>
      <w:del w:id="68" w:author="Joe Needoba" w:date="2016-03-03T12:53:00Z">
        <w:r w:rsidDel="008C2112">
          <w:rPr>
            <w:rFonts w:cs="Times New Roman"/>
          </w:rPr>
          <w:delText xml:space="preserve">flood </w:delText>
        </w:r>
      </w:del>
      <w:ins w:id="69" w:author="Joe Needoba" w:date="2016-03-03T12:53:00Z">
        <w:r w:rsidR="008C2112">
          <w:rPr>
            <w:rFonts w:cs="Times New Roman"/>
          </w:rPr>
          <w:t>high</w:t>
        </w:r>
        <w:r w:rsidR="008C2112">
          <w:rPr>
            <w:rFonts w:cs="Times New Roman"/>
          </w:rPr>
          <w:t xml:space="preserve"> </w:t>
        </w:r>
      </w:ins>
      <w:r>
        <w:rPr>
          <w:rFonts w:cs="Times New Roman"/>
        </w:rPr>
        <w:t xml:space="preserve">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 xml:space="preserve">values </w:t>
      </w:r>
      <w:proofErr w:type="gramStart"/>
      <w:r w:rsidR="00114CA7">
        <w:rPr>
          <w:rFonts w:cs="Times New Roman"/>
        </w:rPr>
        <w:t>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proofErr w:type="gramEnd"/>
      <w:r w:rsidR="008D5305">
        <w:rPr>
          <w:rFonts w:cs="Times New Roman"/>
        </w:rPr>
        <w:t xml:space="preserve">. </w:t>
      </w:r>
      <w:commentRangeEnd w:id="67"/>
      <w:r w:rsidR="008C2112">
        <w:rPr>
          <w:rStyle w:val="CommentReference"/>
        </w:rPr>
        <w:commentReference w:id="67"/>
      </w:r>
      <w:r w:rsidR="00FB0F11">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sidR="00FB0F11">
        <w:rPr>
          <w:rFonts w:cs="Times New Roman"/>
        </w:rPr>
        <w:t>were relatively high during the survey (&gt; 5 µM and &gt; 0.4</w:t>
      </w:r>
      <w:r w:rsidR="00FB0F11" w:rsidRPr="00FB0F11">
        <w:rPr>
          <w:rFonts w:cs="Times New Roman"/>
        </w:rPr>
        <w:t xml:space="preserve"> </w:t>
      </w:r>
      <w:r w:rsidR="00FB0F11">
        <w:rPr>
          <w:rFonts w:cs="Times New Roman"/>
        </w:rPr>
        <w:t xml:space="preserve">µM for DIN and DIP, respectively), with the highest values observed at day 7, which coincided with the start of the spring tide. </w:t>
      </w:r>
      <w:commentRangeStart w:id="70"/>
      <w:r w:rsidR="00FB0F11">
        <w:rPr>
          <w:rFonts w:cs="Times New Roman"/>
        </w:rPr>
        <w:t>DI</w:t>
      </w:r>
      <w:r w:rsidR="008C7A4F">
        <w:rPr>
          <w:rFonts w:cs="Times New Roman"/>
        </w:rPr>
        <w:t>N</w:t>
      </w:r>
      <w:r w:rsidR="00FB0F11">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commentRangeEnd w:id="70"/>
      <w:r w:rsidR="00911F8C">
        <w:rPr>
          <w:rStyle w:val="CommentReference"/>
        </w:rPr>
        <w:commentReference w:id="70"/>
      </w:r>
    </w:p>
    <w:p w14:paraId="6BA9C41F" w14:textId="1732109B" w:rsidR="0032147A" w:rsidRPr="00FE75DC" w:rsidRDefault="008D5305" w:rsidP="003218A1">
      <w:pPr>
        <w:spacing w:line="480" w:lineRule="auto"/>
        <w:ind w:firstLine="288"/>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t>
      </w:r>
      <w:proofErr w:type="gramStart"/>
      <w:r w:rsidR="00D72125">
        <w:rPr>
          <w:rFonts w:cs="Times New Roman"/>
        </w:rPr>
        <w:t xml:space="preserve">was not </w:t>
      </w:r>
      <w:r w:rsidR="00D72125">
        <w:rPr>
          <w:rFonts w:cs="Times New Roman"/>
        </w:rPr>
        <w:lastRenderedPageBreak/>
        <w:t>correlated</w:t>
      </w:r>
      <w:proofErr w:type="gramEnd"/>
      <w:r w:rsidR="00D72125">
        <w:rPr>
          <w:rFonts w:cs="Times New Roman"/>
        </w:rPr>
        <w:t xml:space="preserve"> with pH, DIN or DIP.</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7325389D" w:rsidR="00D72125" w:rsidRPr="000B5375" w:rsidRDefault="00D72125" w:rsidP="003218A1">
      <w:pPr>
        <w:spacing w:line="480" w:lineRule="auto"/>
        <w:ind w:firstLine="288"/>
        <w:rPr>
          <w:rFonts w:eastAsia="Calibri" w:cs="Times New Roman"/>
        </w:rPr>
      </w:pPr>
      <w:r>
        <w:rPr>
          <w:rFonts w:cstheme="minorBidi"/>
        </w:rPr>
        <w:t xml:space="preserve">Fixed samples of the putative </w:t>
      </w:r>
      <w:proofErr w:type="spellStart"/>
      <w:r>
        <w:rPr>
          <w:rFonts w:cstheme="minorBidi"/>
        </w:rPr>
        <w:t>cryptophyte</w:t>
      </w:r>
      <w:proofErr w:type="spellEnd"/>
      <w:r>
        <w:rPr>
          <w:rFonts w:cstheme="minorBidi"/>
        </w:rPr>
        <w:t xml:space="preserve"> populations with characteristic size and orange fluorescence </w:t>
      </w:r>
      <w:proofErr w:type="gramStart"/>
      <w:r>
        <w:rPr>
          <w:rFonts w:cstheme="minorBidi"/>
        </w:rPr>
        <w:t>were examined</w:t>
      </w:r>
      <w:proofErr w:type="gramEnd"/>
      <w:r>
        <w:rPr>
          <w:rFonts w:cstheme="minorBidi"/>
        </w:rPr>
        <w:t xml:space="preserve">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S3A</w:t>
      </w:r>
      <w:r w:rsidR="001462A4" w:rsidRPr="00F562D2">
        <w:rPr>
          <w:rFonts w:cs="Times New Roman"/>
        </w:rPr>
        <w:t>)</w:t>
      </w:r>
      <w:r>
        <w:rPr>
          <w:rFonts w:cstheme="minorBidi"/>
        </w:rPr>
        <w:t xml:space="preserve">. </w:t>
      </w:r>
      <w:r w:rsidR="008D5305" w:rsidRPr="00F562D2">
        <w:rPr>
          <w:rFonts w:cs="Times New Roman"/>
        </w:rPr>
        <w:t>The small size (&lt;</w:t>
      </w:r>
      <w:proofErr w:type="gramStart"/>
      <w:r w:rsidR="008D5305" w:rsidRPr="00F562D2">
        <w:rPr>
          <w:rFonts w:cs="Times New Roman"/>
        </w:rPr>
        <w:t>5</w:t>
      </w:r>
      <w:proofErr w:type="gramEnd"/>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proofErr w:type="spellStart"/>
      <w:r w:rsidR="000B5375">
        <w:rPr>
          <w:rFonts w:cs="Times New Roman"/>
          <w:bCs/>
          <w:i/>
        </w:rPr>
        <w:t>Teleaulax</w:t>
      </w:r>
      <w:proofErr w:type="spellEnd"/>
      <w:r w:rsidR="000B5375">
        <w:rPr>
          <w:rFonts w:cs="Times New Roman"/>
          <w:bCs/>
          <w:i/>
        </w:rPr>
        <w:t xml:space="preserve"> </w:t>
      </w:r>
      <w:proofErr w:type="spellStart"/>
      <w:r w:rsidR="000B5375">
        <w:rPr>
          <w:rFonts w:cs="Times New Roman"/>
          <w:bCs/>
          <w:i/>
        </w:rPr>
        <w:t>amphio</w:t>
      </w:r>
      <w:r w:rsidR="001235F6" w:rsidRPr="00FC5E5F">
        <w:rPr>
          <w:rFonts w:cs="Times New Roman"/>
          <w:bCs/>
          <w:i/>
        </w:rPr>
        <w:t>x</w:t>
      </w:r>
      <w:r w:rsidR="000B5375">
        <w:rPr>
          <w:rFonts w:cs="Times New Roman"/>
          <w:bCs/>
          <w:i/>
        </w:rPr>
        <w:t>ei</w:t>
      </w:r>
      <w:r w:rsidR="001235F6" w:rsidRPr="00FC5E5F">
        <w:rPr>
          <w:rFonts w:cs="Times New Roman"/>
          <w:bCs/>
          <w:i/>
        </w:rPr>
        <w:t>a</w:t>
      </w:r>
      <w:proofErr w:type="spellEnd"/>
      <w:r w:rsidR="001235F6" w:rsidRPr="00FC5E5F">
        <w:rPr>
          <w:rFonts w:cs="Times New Roman"/>
          <w:bCs/>
          <w:i/>
        </w:rPr>
        <w:t xml:space="preserve"> </w:t>
      </w:r>
      <w:r w:rsidR="00663DA2" w:rsidRPr="00F562D2">
        <w:rPr>
          <w:rFonts w:cs="Times New Roman"/>
        </w:rPr>
        <w:t>cells</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8963104C-4DE1-45BE-90A2-C6A2BD7B89A7&lt;/uuid&gt;&lt;priority&gt;22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w:t>
      </w:r>
      <w:proofErr w:type="spellStart"/>
      <w:r w:rsidR="005C0D5A">
        <w:rPr>
          <w:rFonts w:cs="Times New Roman"/>
        </w:rPr>
        <w:t>cryptophyte</w:t>
      </w:r>
      <w:proofErr w:type="spellEnd"/>
      <w:r w:rsidR="005C0D5A">
        <w:rPr>
          <w:rFonts w:cs="Times New Roman"/>
        </w:rPr>
        <w:t xml:space="preserve"> cell population measured by the </w:t>
      </w:r>
      <w:proofErr w:type="spellStart"/>
      <w:r w:rsidR="005C0D5A">
        <w:rPr>
          <w:rFonts w:cs="Times New Roman"/>
        </w:rPr>
        <w:t>SeaFlow</w:t>
      </w:r>
      <w:proofErr w:type="spellEnd"/>
      <w:r w:rsidR="005C0D5A">
        <w:rPr>
          <w:rFonts w:cs="Times New Roman"/>
        </w:rPr>
        <w:t xml:space="preserve"> during the survey corresponded to a </w:t>
      </w:r>
      <w:r w:rsidR="005C0D5A">
        <w:rPr>
          <w:rFonts w:cs="Times New Roman"/>
          <w:bCs/>
          <w:i/>
        </w:rPr>
        <w:t xml:space="preserve">T. </w:t>
      </w:r>
      <w:proofErr w:type="spellStart"/>
      <w:r w:rsidR="005C0D5A">
        <w:rPr>
          <w:rFonts w:cs="Times New Roman"/>
          <w:bCs/>
          <w:i/>
        </w:rPr>
        <w:t>amphioxeia</w:t>
      </w:r>
      <w:proofErr w:type="spellEnd"/>
      <w:r w:rsidR="005C0D5A">
        <w:rPr>
          <w:rFonts w:cs="Times New Roman"/>
          <w:bCs/>
          <w:i/>
        </w:rPr>
        <w:t xml:space="preserve"> </w:t>
      </w:r>
      <w:r w:rsidR="005C0D5A">
        <w:rPr>
          <w:rFonts w:cs="Times New Roman"/>
        </w:rPr>
        <w:t>population.</w:t>
      </w:r>
      <w:r w:rsidR="005C0D5A">
        <w:rPr>
          <w:rFonts w:eastAsia="Calibri" w:cs="Times New Roman"/>
        </w:rPr>
        <w:t xml:space="preserve"> Quantitative PCR </w:t>
      </w:r>
      <w:proofErr w:type="gramStart"/>
      <w:r w:rsidR="005C0D5A">
        <w:rPr>
          <w:rFonts w:eastAsia="Calibri" w:cs="Times New Roman"/>
        </w:rPr>
        <w:t>was used</w:t>
      </w:r>
      <w:proofErr w:type="gramEnd"/>
      <w:r w:rsidR="005C0D5A">
        <w:rPr>
          <w:rFonts w:eastAsia="Calibri" w:cs="Times New Roman"/>
        </w:rPr>
        <w:t xml:space="preserve"> to determine the </w:t>
      </w:r>
      <w:r w:rsidR="005C0D5A">
        <w:rPr>
          <w:rFonts w:cs="Times New Roman"/>
        </w:rPr>
        <w:t xml:space="preserve">abundance of </w:t>
      </w:r>
      <w:r w:rsidR="005C0D5A">
        <w:rPr>
          <w:rFonts w:cs="Times New Roman"/>
          <w:i/>
          <w:iCs/>
        </w:rPr>
        <w:t xml:space="preserve">T. </w:t>
      </w:r>
      <w:proofErr w:type="spellStart"/>
      <w:r w:rsidR="005C0D5A">
        <w:rPr>
          <w:rFonts w:cs="Times New Roman"/>
          <w:i/>
          <w:iCs/>
        </w:rPr>
        <w:t>amphioxeia</w:t>
      </w:r>
      <w:proofErr w:type="spellEnd"/>
      <w:r w:rsidR="005C0D5A">
        <w:rPr>
          <w:rFonts w:cs="Times New Roman"/>
        </w:rPr>
        <w:t xml:space="preserve"> ribosomal DNA copy number relative to the abundance of total </w:t>
      </w:r>
      <w:proofErr w:type="spellStart"/>
      <w:r w:rsidR="005C0D5A">
        <w:rPr>
          <w:rFonts w:cs="Times New Roman"/>
        </w:rPr>
        <w:t>cryptophyte</w:t>
      </w:r>
      <w:proofErr w:type="spellEnd"/>
      <w:r w:rsidR="005C0D5A">
        <w:rPr>
          <w:rFonts w:cs="Times New Roman"/>
        </w:rPr>
        <w:t xml:space="preserve"> ribosomal DNA copy number. Based on this analysis, </w:t>
      </w:r>
      <w:r w:rsidR="005C0D5A">
        <w:rPr>
          <w:rFonts w:cs="Times New Roman"/>
          <w:i/>
        </w:rPr>
        <w:t xml:space="preserve">T. </w:t>
      </w:r>
      <w:proofErr w:type="spellStart"/>
      <w:r w:rsidR="005C0D5A">
        <w:rPr>
          <w:rFonts w:cs="Times New Roman"/>
          <w:i/>
        </w:rPr>
        <w:t>amphioxeia</w:t>
      </w:r>
      <w:proofErr w:type="spellEnd"/>
      <w:r w:rsidR="005C0D5A">
        <w:rPr>
          <w:rFonts w:cs="Times New Roman"/>
        </w:rPr>
        <w:t xml:space="preserve"> was always less than 1% (0.06% to 0.40%) of total </w:t>
      </w:r>
      <w:proofErr w:type="spellStart"/>
      <w:r w:rsidR="005C0D5A">
        <w:rPr>
          <w:rFonts w:cs="Times New Roman"/>
        </w:rPr>
        <w:t>cryptophytes</w:t>
      </w:r>
      <w:proofErr w:type="spellEnd"/>
      <w:r w:rsidR="005C0D5A">
        <w:rPr>
          <w:rFonts w:cs="Times New Roman"/>
        </w:rPr>
        <w:t>,</w:t>
      </w:r>
      <w:r>
        <w:rPr>
          <w:rFonts w:cs="Times New Roman"/>
        </w:rPr>
        <w:t xml:space="preserve"> with the highest and lowest percentages of </w:t>
      </w:r>
      <w:r w:rsidRPr="00A357F5">
        <w:rPr>
          <w:rFonts w:cs="Times New Roman"/>
          <w:i/>
          <w:iCs/>
        </w:rPr>
        <w:t xml:space="preserve">T. </w:t>
      </w:r>
      <w:proofErr w:type="spellStart"/>
      <w:r>
        <w:rPr>
          <w:rFonts w:cs="Times New Roman"/>
          <w:i/>
          <w:iCs/>
        </w:rPr>
        <w:t>amphioxeia</w:t>
      </w:r>
      <w:proofErr w:type="spellEnd"/>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w:t>
      </w:r>
      <w:commentRangeStart w:id="71"/>
      <w:r>
        <w:rPr>
          <w:rFonts w:cs="Times New Roman"/>
          <w:bCs/>
        </w:rPr>
        <w:t>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 xml:space="preserve">ed that &gt; </w:t>
      </w:r>
      <w:proofErr w:type="gramStart"/>
      <w:r>
        <w:rPr>
          <w:rFonts w:cs="Times New Roman"/>
          <w:bCs/>
        </w:rPr>
        <w:t>99%</w:t>
      </w:r>
      <w:proofErr w:type="gramEnd"/>
      <w:r>
        <w:rPr>
          <w:rFonts w:cs="Times New Roman"/>
          <w:bCs/>
        </w:rPr>
        <w:t xml:space="preserve"> of </w:t>
      </w:r>
      <w:proofErr w:type="spellStart"/>
      <w:r>
        <w:rPr>
          <w:rFonts w:cs="Times New Roman"/>
          <w:bCs/>
        </w:rPr>
        <w:t>cryptophyte</w:t>
      </w:r>
      <w:r w:rsidR="005C0D5A">
        <w:rPr>
          <w:rFonts w:cs="Times New Roman"/>
          <w:bCs/>
        </w:rPr>
        <w:t>s</w:t>
      </w:r>
      <w:proofErr w:type="spellEnd"/>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proofErr w:type="spellStart"/>
      <w:r>
        <w:rPr>
          <w:rFonts w:cs="Times New Roman"/>
          <w:bCs/>
        </w:rPr>
        <w:t>cryptophyte</w:t>
      </w:r>
      <w:proofErr w:type="spellEnd"/>
      <w:r w:rsidR="00D165DD">
        <w:rPr>
          <w:rFonts w:cs="Times New Roman"/>
          <w:bCs/>
        </w:rPr>
        <w:t xml:space="preserve"> cell</w:t>
      </w:r>
      <w:r>
        <w:rPr>
          <w:rFonts w:cs="Times New Roman"/>
          <w:bCs/>
        </w:rPr>
        <w:t xml:space="preserve">s were larger than the size range of the </w:t>
      </w:r>
      <w:proofErr w:type="spellStart"/>
      <w:r w:rsidR="00866479">
        <w:rPr>
          <w:rFonts w:cs="Times New Roman"/>
          <w:bCs/>
        </w:rPr>
        <w:t>SeaFlow</w:t>
      </w:r>
      <w:proofErr w:type="spellEnd"/>
      <w:r w:rsidR="00866479">
        <w:rPr>
          <w:rFonts w:cs="Times New Roman"/>
          <w:bCs/>
        </w:rPr>
        <w:t xml:space="preserve">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commentRangeEnd w:id="71"/>
      <w:r w:rsidR="00BC678F">
        <w:rPr>
          <w:rStyle w:val="CommentReference"/>
        </w:rPr>
        <w:commentReference w:id="71"/>
      </w:r>
    </w:p>
    <w:p w14:paraId="393AC0C8" w14:textId="62F42936" w:rsidR="008D5305" w:rsidRPr="00FE75DC" w:rsidRDefault="008D5305" w:rsidP="003218A1">
      <w:pPr>
        <w:spacing w:line="480" w:lineRule="auto"/>
        <w:ind w:firstLine="288"/>
        <w:rPr>
          <w:rFonts w:cs="Times New Roman"/>
        </w:rPr>
      </w:pPr>
    </w:p>
    <w:p w14:paraId="6FDB6336" w14:textId="341B9657" w:rsidR="008879DF" w:rsidRPr="005B459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proofErr w:type="spellStart"/>
      <w:r w:rsidR="00B3016B" w:rsidRPr="00FC5E5F">
        <w:rPr>
          <w:rFonts w:cs="Times New Roman"/>
          <w:i/>
        </w:rPr>
        <w:t>Teleaulax</w:t>
      </w:r>
      <w:proofErr w:type="spellEnd"/>
      <w:r w:rsidR="00B113BF">
        <w:rPr>
          <w:rFonts w:cs="Times New Roman"/>
          <w:iCs/>
        </w:rPr>
        <w:t>-</w:t>
      </w:r>
      <w:r w:rsidR="00B113BF" w:rsidRPr="00B113BF">
        <w:rPr>
          <w:rFonts w:cs="Times New Roman"/>
          <w:iCs/>
        </w:rPr>
        <w:t>like</w:t>
      </w:r>
      <w:r w:rsidR="00B113BF">
        <w:rPr>
          <w:rFonts w:cs="Times New Roman"/>
        </w:rPr>
        <w:t xml:space="preserve"> </w:t>
      </w:r>
      <w:proofErr w:type="spellStart"/>
      <w:r w:rsidR="005B459F">
        <w:rPr>
          <w:rFonts w:cs="Times New Roman"/>
        </w:rPr>
        <w:t>cryptophytes</w:t>
      </w:r>
      <w:proofErr w:type="spellEnd"/>
      <w:r w:rsidR="005B459F">
        <w:rPr>
          <w:rFonts w:cs="Times New Roman"/>
        </w:rPr>
        <w:t xml:space="preserve">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 xml:space="preserve">the </w:t>
      </w:r>
      <w:proofErr w:type="spellStart"/>
      <w:r w:rsidR="001235F6">
        <w:rPr>
          <w:rFonts w:cs="Times New Roman"/>
        </w:rPr>
        <w:t>SeaFlow</w:t>
      </w:r>
      <w:proofErr w:type="spellEnd"/>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t>
      </w:r>
      <w:proofErr w:type="gramStart"/>
      <w:r w:rsidR="004645A0">
        <w:rPr>
          <w:rFonts w:cs="Times New Roman"/>
        </w:rPr>
        <w:t>were observed</w:t>
      </w:r>
      <w:proofErr w:type="gramEnd"/>
      <w:r w:rsidR="004645A0">
        <w:rPr>
          <w:rFonts w:cs="Times New Roman"/>
        </w:rPr>
        <w:t xml:space="preserve">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lastRenderedPageBreak/>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proofErr w:type="spellStart"/>
      <w:r w:rsidR="00B3016B" w:rsidRPr="00FC5E5F">
        <w:rPr>
          <w:rFonts w:cs="Times New Roman"/>
          <w:i/>
        </w:rPr>
        <w:t>Teleaulax</w:t>
      </w:r>
      <w:proofErr w:type="spellEnd"/>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B62BAF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proofErr w:type="spellStart"/>
      <w:r w:rsidR="00B3016B" w:rsidRPr="00FC5E5F">
        <w:rPr>
          <w:rFonts w:cs="Times New Roman"/>
          <w:i/>
        </w:rPr>
        <w:t>Teleaulax</w:t>
      </w:r>
      <w:proofErr w:type="spellEnd"/>
      <w:r w:rsidR="00B113BF">
        <w:rPr>
          <w:rFonts w:cs="Times New Roman"/>
          <w:iCs/>
        </w:rPr>
        <w:t>-</w:t>
      </w:r>
      <w:r w:rsidR="00B113BF" w:rsidRPr="00B113BF">
        <w:rPr>
          <w:rFonts w:cs="Times New Roman"/>
          <w:iCs/>
        </w:rPr>
        <w:t>like</w:t>
      </w:r>
      <w:r w:rsidR="00B113BF">
        <w:rPr>
          <w:rFonts w:cs="Times New Roman"/>
        </w:rPr>
        <w:t xml:space="preserve"> </w:t>
      </w:r>
      <w:proofErr w:type="spellStart"/>
      <w:r w:rsidR="00B3016B">
        <w:rPr>
          <w:rFonts w:cs="Times New Roman"/>
        </w:rPr>
        <w:t>cryptophytes</w:t>
      </w:r>
      <w:proofErr w:type="spellEnd"/>
      <w:r w:rsidR="00B3016B">
        <w:rPr>
          <w:rFonts w:cs="Times New Roman"/>
        </w:rPr>
        <w:t xml:space="preserve">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proofErr w:type="spellStart"/>
      <w:r w:rsidR="00B3016B" w:rsidRPr="00FC5E5F">
        <w:rPr>
          <w:rFonts w:cs="Times New Roman"/>
          <w:i/>
        </w:rPr>
        <w:t>Teleaulax</w:t>
      </w:r>
      <w:proofErr w:type="spellEnd"/>
      <w:r w:rsidR="006E4A33">
        <w:rPr>
          <w:rFonts w:cs="Times New Roman"/>
          <w:iCs/>
        </w:rPr>
        <w:t>-</w:t>
      </w:r>
      <w:r w:rsidR="006E4A33" w:rsidRPr="00B113BF">
        <w:rPr>
          <w:rFonts w:cs="Times New Roman"/>
          <w:iCs/>
        </w:rPr>
        <w:t>like</w:t>
      </w:r>
      <w:r w:rsidR="006E4A33">
        <w:rPr>
          <w:rFonts w:eastAsia="Calibri" w:cs="Times New Roman"/>
        </w:rPr>
        <w:t xml:space="preserve"> </w:t>
      </w:r>
      <w:proofErr w:type="spellStart"/>
      <w:r w:rsidR="00B113BF">
        <w:rPr>
          <w:rFonts w:eastAsia="Calibri" w:cs="Times New Roman"/>
        </w:rPr>
        <w:t>cryptophytes</w:t>
      </w:r>
      <w:proofErr w:type="spellEnd"/>
      <w:r w:rsidR="00B113BF">
        <w:rPr>
          <w:rFonts w:eastAsia="Calibri" w:cs="Times New Roman"/>
        </w:rPr>
        <w:t xml:space="preserve">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commentRangeStart w:id="72"/>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proofErr w:type="spellStart"/>
      <w:r w:rsidR="00B3016B" w:rsidRPr="00FC5E5F">
        <w:rPr>
          <w:rFonts w:cs="Times New Roman"/>
          <w:i/>
        </w:rPr>
        <w:t>Teleaulax</w:t>
      </w:r>
      <w:proofErr w:type="spellEnd"/>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proofErr w:type="gramStart"/>
      <w:r w:rsidR="00136ED5">
        <w:rPr>
          <w:rFonts w:eastAsia="Calibri" w:cs="Times New Roman"/>
        </w:rPr>
        <w:t>were not significantly correlated</w:t>
      </w:r>
      <w:proofErr w:type="gramEnd"/>
      <w:r w:rsidR="00136ED5">
        <w:rPr>
          <w:rFonts w:eastAsia="Calibri" w:cs="Times New Roman"/>
        </w:rPr>
        <w:t xml:space="preserve">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commentRangeEnd w:id="72"/>
      <w:r w:rsidR="00BC678F">
        <w:rPr>
          <w:rStyle w:val="CommentReference"/>
        </w:rPr>
        <w:commentReference w:id="72"/>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98D39EE"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w:t>
      </w:r>
      <w:proofErr w:type="spellStart"/>
      <w:r>
        <w:rPr>
          <w:rFonts w:cs="Times New Roman"/>
        </w:rPr>
        <w:t>SeaFlow</w:t>
      </w:r>
      <w:proofErr w:type="spellEnd"/>
      <w:r>
        <w:rPr>
          <w:rFonts w:cs="Times New Roman"/>
        </w:rPr>
        <w:t xml:space="preserve">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w:t>
      </w:r>
      <w:proofErr w:type="spellStart"/>
      <w:r>
        <w:rPr>
          <w:rFonts w:cs="Times New Roman"/>
        </w:rPr>
        <w:t>cryptophytes</w:t>
      </w:r>
      <w:proofErr w:type="spellEnd"/>
      <w:r>
        <w:rPr>
          <w:rFonts w:cs="Times New Roman"/>
        </w:rPr>
        <w:t>,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proofErr w:type="spellStart"/>
      <w:r w:rsidR="008C64E5" w:rsidRPr="008C64E5">
        <w:rPr>
          <w:rFonts w:cs="Times New Roman"/>
          <w:i/>
        </w:rPr>
        <w:t>Rhodomonas</w:t>
      </w:r>
      <w:proofErr w:type="spellEnd"/>
      <w:r w:rsidR="006E4A33">
        <w:rPr>
          <w:rFonts w:cs="Times New Roman"/>
        </w:rPr>
        <w:t xml:space="preserve"> in culture, a </w:t>
      </w:r>
      <w:proofErr w:type="spellStart"/>
      <w:r w:rsidR="006E4A33">
        <w:rPr>
          <w:rFonts w:cs="Times New Roman"/>
        </w:rPr>
        <w:t>cryptophyte</w:t>
      </w:r>
      <w:proofErr w:type="spellEnd"/>
      <w:r w:rsidR="006E4A33">
        <w:rPr>
          <w:rFonts w:cs="Times New Roman"/>
        </w:rPr>
        <w:t xml:space="preserv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proofErr w:type="spellStart"/>
      <w:r w:rsidR="006E4A33">
        <w:rPr>
          <w:rFonts w:cs="Times New Roman"/>
          <w:i/>
          <w:iCs/>
        </w:rPr>
        <w:t>amphioxeia</w:t>
      </w:r>
      <w:proofErr w:type="spellEnd"/>
      <w:r w:rsidR="006E4A33">
        <w:rPr>
          <w:rFonts w:cs="Times New Roman"/>
          <w:i/>
          <w:iCs/>
        </w:rPr>
        <w:t xml:space="preserve">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w:t>
      </w:r>
      <w:proofErr w:type="spellStart"/>
      <w:r w:rsidR="00057AFB">
        <w:rPr>
          <w:rFonts w:cs="Times New Roman"/>
        </w:rPr>
        <w:t>cryptophyte</w:t>
      </w:r>
      <w:proofErr w:type="spellEnd"/>
      <w:r w:rsidR="008C64E5">
        <w:rPr>
          <w:rFonts w:cs="Times New Roman"/>
        </w:rPr>
        <w:t xml:space="preserve"> </w:t>
      </w:r>
      <w:proofErr w:type="spellStart"/>
      <w:r w:rsidR="008C64E5" w:rsidRPr="008C64E5">
        <w:rPr>
          <w:rFonts w:cs="Times New Roman"/>
          <w:i/>
        </w:rPr>
        <w:t>Rhodomonas</w:t>
      </w:r>
      <w:proofErr w:type="spellEnd"/>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in the field prevented use of the cell-cycle method, which requires discrete 2-hour samples taken 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proofErr w:type="spellStart"/>
      <w:r w:rsidR="00DD3854">
        <w:rPr>
          <w:rFonts w:cs="Times New Roman"/>
          <w:i/>
          <w:iCs/>
        </w:rPr>
        <w:t>amphioxeia</w:t>
      </w:r>
      <w:proofErr w:type="spellEnd"/>
      <w:r w:rsidR="00DD3854">
        <w:rPr>
          <w:rFonts w:cs="Times New Roman"/>
          <w:i/>
          <w:iCs/>
        </w:rPr>
        <w:t>-</w:t>
      </w:r>
      <w:r w:rsidR="00DD3854" w:rsidRPr="00DD3854">
        <w:rPr>
          <w:rFonts w:cs="Times New Roman"/>
          <w:iCs/>
        </w:rPr>
        <w:t>like</w:t>
      </w:r>
      <w:r w:rsidR="00DD3854">
        <w:rPr>
          <w:rFonts w:cs="Times New Roman"/>
          <w:i/>
          <w:iCs/>
        </w:rPr>
        <w:t xml:space="preserve"> </w:t>
      </w:r>
      <w:proofErr w:type="spellStart"/>
      <w:r w:rsidR="0083552D">
        <w:rPr>
          <w:rFonts w:cs="Times New Roman"/>
        </w:rPr>
        <w:t>cryptophyte</w:t>
      </w:r>
      <w:proofErr w:type="spellEnd"/>
      <w:r w:rsidR="0083552D">
        <w:rPr>
          <w:rFonts w:cs="Times New Roman"/>
        </w:rPr>
        <w:t xml:space="preserve"> population</w:t>
      </w:r>
      <w:r w:rsidR="00DD3854" w:rsidRPr="00DD3854">
        <w:rPr>
          <w:rFonts w:cs="Times New Roman"/>
        </w:rPr>
        <w:t xml:space="preserve"> </w:t>
      </w:r>
      <w:proofErr w:type="gramStart"/>
      <w:r w:rsidR="00DD3854">
        <w:rPr>
          <w:rFonts w:cs="Times New Roman"/>
        </w:rPr>
        <w:t>were based</w:t>
      </w:r>
      <w:proofErr w:type="gramEnd"/>
      <w:r w:rsidR="00DD3854">
        <w:rPr>
          <w:rFonts w:cs="Times New Roman"/>
        </w:rPr>
        <w:t xml:space="preserve">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proofErr w:type="spellStart"/>
      <w:r w:rsidR="00DD3854">
        <w:rPr>
          <w:rFonts w:cs="Times New Roman"/>
          <w:i/>
          <w:iCs/>
        </w:rPr>
        <w:t>amphioxeia</w:t>
      </w:r>
      <w:proofErr w:type="spellEnd"/>
      <w:r w:rsidR="00DD3854">
        <w:rPr>
          <w:rFonts w:cs="Times New Roman"/>
          <w:i/>
          <w:iCs/>
        </w:rPr>
        <w:t xml:space="preserve"> </w:t>
      </w:r>
      <w:r w:rsidR="00DD3854" w:rsidRPr="00DD3854">
        <w:rPr>
          <w:rFonts w:cs="Times New Roman"/>
          <w:iCs/>
        </w:rPr>
        <w:t xml:space="preserve">like </w:t>
      </w:r>
      <w:proofErr w:type="spellStart"/>
      <w:r w:rsidR="0083552D">
        <w:rPr>
          <w:rFonts w:cs="Times New Roman"/>
        </w:rPr>
        <w:t>cryptophyte</w:t>
      </w:r>
      <w:proofErr w:type="spellEnd"/>
      <w:r w:rsidR="0083552D">
        <w:rPr>
          <w:rFonts w:cs="Times New Roman"/>
        </w:rPr>
        <w:t xml:space="preserv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 xml:space="preserve">consistent with the </w:t>
      </w:r>
      <w:r w:rsidR="00B63D44" w:rsidRPr="00B63D44">
        <w:rPr>
          <w:rFonts w:cs="Times New Roman"/>
        </w:rPr>
        <w:lastRenderedPageBreak/>
        <w:t>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FC4A9EB0-8B41-4630-8A3B-9B545B66545D&lt;/uuid&gt;&lt;priority&gt;23&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7BA57CCC"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proofErr w:type="spellStart"/>
      <w:r w:rsidR="00B3016B" w:rsidRPr="00FC5E5F">
        <w:rPr>
          <w:rFonts w:cs="Times New Roman"/>
          <w:i/>
        </w:rPr>
        <w:t>Teleaulax</w:t>
      </w:r>
      <w:proofErr w:type="spellEnd"/>
      <w:r w:rsidR="00DD3854">
        <w:rPr>
          <w:rFonts w:cs="Times New Roman"/>
          <w:i/>
          <w:iCs/>
        </w:rPr>
        <w:t>-</w:t>
      </w:r>
      <w:r w:rsidR="00DD3854">
        <w:rPr>
          <w:rFonts w:cs="Times New Roman"/>
          <w:iCs/>
        </w:rPr>
        <w:t xml:space="preserve">like </w:t>
      </w:r>
      <w:proofErr w:type="spellStart"/>
      <w:r w:rsidR="00DD3854">
        <w:rPr>
          <w:rFonts w:cs="Times New Roman"/>
          <w:iCs/>
        </w:rPr>
        <w:t>c</w:t>
      </w:r>
      <w:r w:rsidR="00194CA4" w:rsidRPr="00194CA4">
        <w:rPr>
          <w:rFonts w:cs="Times New Roman"/>
          <w:iCs/>
        </w:rPr>
        <w:t>ryptophyte</w:t>
      </w:r>
      <w:proofErr w:type="spellEnd"/>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w:t>
      </w:r>
      <w:ins w:id="73" w:author="Joe Needoba" w:date="2016-03-03T13:50:00Z">
        <w:r w:rsidR="00BC678F">
          <w:rPr>
            <w:rFonts w:cs="Times New Roman"/>
          </w:rPr>
          <w:t>s</w:t>
        </w:r>
      </w:ins>
      <w:r>
        <w:rPr>
          <w:rFonts w:cs="Times New Roman"/>
        </w:rPr>
        <w:t xml:space="preserve"> per day, respectively</w:t>
      </w:r>
      <w:r w:rsidR="003746BA">
        <w:rPr>
          <w:rFonts w:cs="Times New Roman"/>
        </w:rPr>
        <w:t xml:space="preserve">. </w:t>
      </w:r>
      <w:commentRangeStart w:id="74"/>
      <w:r w:rsidR="003746BA">
        <w:rPr>
          <w:rFonts w:cs="Times New Roman"/>
        </w:rPr>
        <w:t xml:space="preserve">The highest division rate </w:t>
      </w:r>
      <w:proofErr w:type="gramStart"/>
      <w:r w:rsidR="003746BA">
        <w:rPr>
          <w:rFonts w:cs="Times New Roman"/>
        </w:rPr>
        <w:t>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proofErr w:type="gramEnd"/>
      <w:r>
        <w:rPr>
          <w:rFonts w:cs="Times New Roman"/>
        </w:rPr>
        <w:t>.</w:t>
      </w:r>
      <w:commentRangeEnd w:id="74"/>
      <w:r w:rsidR="008C2112">
        <w:rPr>
          <w:rStyle w:val="CommentReference"/>
        </w:rPr>
        <w:commentReference w:id="74"/>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proofErr w:type="gramStart"/>
      <w:r w:rsidR="003A4248">
        <w:rPr>
          <w:rFonts w:cs="Times New Roman"/>
          <w:b/>
        </w:rPr>
        <w:t>S</w:t>
      </w:r>
      <w:r w:rsidR="00DD3854">
        <w:rPr>
          <w:rFonts w:cs="Times New Roman"/>
          <w:b/>
        </w:rPr>
        <w:t>6</w:t>
      </w:r>
      <w:r w:rsidR="004F035C">
        <w:rPr>
          <w:rFonts w:cs="Times New Roman"/>
        </w:rPr>
        <w:t>), with decreasing division rates observed with daily-averaged pH &gt; 8.0.</w:t>
      </w:r>
      <w:proofErr w:type="gramEnd"/>
      <w:r w:rsidR="004F035C">
        <w:rPr>
          <w:rFonts w:cs="Times New Roman"/>
        </w:rPr>
        <w:t xml:space="preserve"> N</w:t>
      </w:r>
      <w:r w:rsidR="003746BA">
        <w:rPr>
          <w:rFonts w:cs="Times New Roman"/>
        </w:rPr>
        <w:t xml:space="preserve">o significant correlation </w:t>
      </w:r>
      <w:proofErr w:type="gramStart"/>
      <w:r w:rsidR="003746BA">
        <w:rPr>
          <w:rFonts w:cs="Times New Roman"/>
        </w:rPr>
        <w:t>was observed</w:t>
      </w:r>
      <w:proofErr w:type="gramEnd"/>
      <w:r w:rsidR="003746BA">
        <w:rPr>
          <w:rFonts w:cs="Times New Roman"/>
        </w:rPr>
        <w:t xml:space="preserve">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r>
        <w:rPr>
          <w:rFonts w:cs="Times New Roman"/>
          <w:b/>
        </w:rPr>
        <w:t xml:space="preserve">Ecophysiology of </w:t>
      </w:r>
      <w:r w:rsidRPr="00BD2C01">
        <w:rPr>
          <w:rFonts w:cs="Times New Roman"/>
          <w:b/>
        </w:rPr>
        <w:t xml:space="preserve">the </w:t>
      </w:r>
      <w:proofErr w:type="spellStart"/>
      <w:r w:rsidR="00493498" w:rsidRPr="00493498">
        <w:rPr>
          <w:rFonts w:cs="Times New Roman"/>
          <w:b/>
          <w:i/>
        </w:rPr>
        <w:t>Teleaulax</w:t>
      </w:r>
      <w:proofErr w:type="spellEnd"/>
      <w:r w:rsidR="00493498" w:rsidRPr="00493498">
        <w:rPr>
          <w:rFonts w:cs="Times New Roman"/>
          <w:b/>
          <w:i/>
        </w:rPr>
        <w:t xml:space="preserve"> </w:t>
      </w:r>
      <w:proofErr w:type="spellStart"/>
      <w:r w:rsidR="000B5375">
        <w:rPr>
          <w:rFonts w:cs="Times New Roman"/>
          <w:b/>
          <w:i/>
        </w:rPr>
        <w:t>amphioxeia</w:t>
      </w:r>
      <w:proofErr w:type="spellEnd"/>
      <w:r w:rsidR="00493498">
        <w:rPr>
          <w:rFonts w:cs="Times New Roman"/>
        </w:rPr>
        <w:t xml:space="preserve"> </w:t>
      </w:r>
      <w:r>
        <w:rPr>
          <w:rFonts w:cs="Times New Roman"/>
          <w:b/>
        </w:rPr>
        <w:t>during the survey</w:t>
      </w:r>
    </w:p>
    <w:p w14:paraId="6F3CBE86" w14:textId="4D50C69C" w:rsidR="000F2FA3" w:rsidRDefault="008D5305" w:rsidP="003218A1">
      <w:pPr>
        <w:spacing w:line="480" w:lineRule="auto"/>
        <w:ind w:firstLine="288"/>
        <w:rPr>
          <w:rFonts w:cs="Times New Roman"/>
        </w:rPr>
      </w:pPr>
      <w:r>
        <w:rPr>
          <w:rFonts w:cs="Times New Roman"/>
        </w:rPr>
        <w:tab/>
        <w:t xml:space="preserve">The </w:t>
      </w:r>
      <w:proofErr w:type="spellStart"/>
      <w:r>
        <w:rPr>
          <w:rFonts w:cs="Times New Roman"/>
        </w:rPr>
        <w:t>cryptophyte</w:t>
      </w:r>
      <w:proofErr w:type="spellEnd"/>
      <w:r>
        <w:rPr>
          <w:rFonts w:cs="Times New Roman"/>
        </w:rPr>
        <w:t xml:space="preserve"> </w:t>
      </w:r>
      <w:proofErr w:type="spellStart"/>
      <w:r w:rsidRPr="00FC5E5F">
        <w:rPr>
          <w:rFonts w:cs="Times New Roman"/>
          <w:i/>
        </w:rPr>
        <w:t>Teleaulax</w:t>
      </w:r>
      <w:proofErr w:type="spellEnd"/>
      <w:r w:rsidRPr="00FC5E5F">
        <w:rPr>
          <w:rFonts w:cs="Times New Roman"/>
          <w:i/>
        </w:rPr>
        <w:t xml:space="preserve"> </w:t>
      </w:r>
      <w:proofErr w:type="spellStart"/>
      <w:r w:rsidR="000B5375">
        <w:rPr>
          <w:rFonts w:cs="Times New Roman"/>
          <w:i/>
        </w:rPr>
        <w:t>amphioxeia</w:t>
      </w:r>
      <w:proofErr w:type="spellEnd"/>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proofErr w:type="spellStart"/>
      <w:r w:rsidR="00194CA4">
        <w:rPr>
          <w:rFonts w:cs="Times New Roman"/>
        </w:rPr>
        <w:t>cryptophyte</w:t>
      </w:r>
      <w:proofErr w:type="spellEnd"/>
      <w:r w:rsidR="00194CA4">
        <w:rPr>
          <w:rFonts w:cs="Times New Roman"/>
        </w:rPr>
        <w:t xml:space="preserve"> </w:t>
      </w:r>
      <w:r w:rsidR="00663DA2">
        <w:rPr>
          <w:rFonts w:cs="Times New Roman"/>
        </w:rPr>
        <w:t xml:space="preserve">cell </w:t>
      </w:r>
      <w:r>
        <w:rPr>
          <w:rFonts w:cs="Times New Roman"/>
        </w:rPr>
        <w:t xml:space="preserve">abundance </w:t>
      </w:r>
      <w:proofErr w:type="gramStart"/>
      <w:r>
        <w:rPr>
          <w:rFonts w:cs="Times New Roman"/>
        </w:rPr>
        <w:t>was observed</w:t>
      </w:r>
      <w:proofErr w:type="gramEnd"/>
      <w:r>
        <w:rPr>
          <w:rFonts w:cs="Times New Roman"/>
        </w:rPr>
        <w:t xml:space="preserve">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proofErr w:type="spellStart"/>
      <w:r w:rsidR="00DD3854">
        <w:rPr>
          <w:rFonts w:cs="Times New Roman"/>
          <w:i/>
          <w:iCs/>
        </w:rPr>
        <w:t>amphioxeia</w:t>
      </w:r>
      <w:proofErr w:type="spellEnd"/>
      <w:r w:rsidR="00DD3854">
        <w:rPr>
          <w:rFonts w:cs="Times New Roman"/>
          <w:iCs/>
        </w:rPr>
        <w:t>-</w:t>
      </w:r>
      <w:r w:rsidR="00DD3854" w:rsidRPr="00DD3854">
        <w:rPr>
          <w:rFonts w:cs="Times New Roman"/>
          <w:iCs/>
        </w:rPr>
        <w:t xml:space="preserve">like </w:t>
      </w:r>
      <w:proofErr w:type="spellStart"/>
      <w:r w:rsidR="00194CA4">
        <w:rPr>
          <w:rFonts w:cs="Times New Roman"/>
        </w:rPr>
        <w:t>cryptophyte</w:t>
      </w:r>
      <w:proofErr w:type="spellEnd"/>
      <w:r w:rsidR="00194CA4">
        <w:rPr>
          <w:rFonts w:cs="Times New Roman"/>
        </w:rPr>
        <w:t xml:space="preserv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proofErr w:type="spellStart"/>
      <w:r w:rsidR="00B3016B" w:rsidRPr="00FC5E5F">
        <w:rPr>
          <w:rFonts w:cs="Times New Roman"/>
          <w:i/>
        </w:rPr>
        <w:t>Teleaulax</w:t>
      </w:r>
      <w:proofErr w:type="spellEnd"/>
      <w:r w:rsidR="00DD3854">
        <w:rPr>
          <w:rFonts w:cs="Times New Roman"/>
          <w:iCs/>
        </w:rPr>
        <w:t>-</w:t>
      </w:r>
      <w:r w:rsidR="00DD3854" w:rsidRPr="00DD3854">
        <w:rPr>
          <w:rFonts w:cs="Times New Roman"/>
          <w:iCs/>
        </w:rPr>
        <w:t xml:space="preserve">like </w:t>
      </w:r>
      <w:proofErr w:type="spellStart"/>
      <w:r w:rsidR="00DD3854">
        <w:rPr>
          <w:rFonts w:cs="Times New Roman"/>
          <w:iCs/>
        </w:rPr>
        <w:t>c</w:t>
      </w:r>
      <w:r w:rsidR="00194CA4">
        <w:rPr>
          <w:rFonts w:cs="Times New Roman"/>
        </w:rPr>
        <w:t>ryptophyte</w:t>
      </w:r>
      <w:proofErr w:type="spellEnd"/>
      <w:r w:rsidR="00194CA4">
        <w:rPr>
          <w:rFonts w:cs="Times New Roman"/>
        </w:rPr>
        <w:t xml:space="preserv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proofErr w:type="spellStart"/>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proofErr w:type="spellEnd"/>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 xml:space="preserve">Such variability in cell abundance </w:t>
      </w:r>
      <w:proofErr w:type="gramStart"/>
      <w:r w:rsidR="000F2FA3">
        <w:rPr>
          <w:rFonts w:cs="Times New Roman"/>
        </w:rPr>
        <w:t>should be taken</w:t>
      </w:r>
      <w:proofErr w:type="gramEnd"/>
      <w:r w:rsidR="000F2FA3">
        <w:rPr>
          <w:rFonts w:cs="Times New Roman"/>
        </w:rPr>
        <w:t xml:space="preserve"> into consideration when interpreting results from abundance data extrapolated from a small number of data points, and </w:t>
      </w:r>
      <w:r w:rsidR="000F2FA3">
        <w:rPr>
          <w:rFonts w:cs="Times New Roman"/>
        </w:rPr>
        <w:lastRenderedPageBreak/>
        <w:t>emphasizes the importance of continuous measurements for monitoring phytoplankton in the CRE.</w:t>
      </w:r>
    </w:p>
    <w:p w14:paraId="2D78A900" w14:textId="77777777" w:rsidR="000F2FA3" w:rsidRDefault="000F2FA3" w:rsidP="003218A1">
      <w:pPr>
        <w:spacing w:line="480" w:lineRule="auto"/>
        <w:ind w:firstLine="288"/>
        <w:rPr>
          <w:rFonts w:cs="Times New Roman"/>
        </w:rPr>
      </w:pPr>
    </w:p>
    <w:p w14:paraId="4AD8F697" w14:textId="532AA180"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proofErr w:type="spellStart"/>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proofErr w:type="spellEnd"/>
      <w:r w:rsidR="00DD3854">
        <w:rPr>
          <w:rFonts w:cs="Times New Roman"/>
        </w:rPr>
        <w:t xml:space="preserve">, or any other </w:t>
      </w:r>
      <w:proofErr w:type="spellStart"/>
      <w:r w:rsidR="00DD3854">
        <w:rPr>
          <w:rFonts w:cs="Times New Roman"/>
        </w:rPr>
        <w:t>cryptophyte</w:t>
      </w:r>
      <w:proofErr w:type="spellEnd"/>
      <w:r w:rsidR="00DD3854">
        <w:rPr>
          <w:rFonts w:cs="Times New Roman"/>
        </w:rPr>
        <w:t xml:space="preserve"> species,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proofErr w:type="spellStart"/>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proofErr w:type="spellEnd"/>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74646E">
        <w:rPr>
          <w:rFonts w:cs="Times New Roman"/>
        </w:rPr>
        <w:instrText xml:space="preserve"> ADDIN PAPERS2_CITATIONS &lt;citation&gt;&lt;uuid&gt;981EF3E9-FC9B-4E84-9341-4DFDCA3451E5&lt;/uuid&gt;&lt;priority&gt;24&lt;/priority&gt;&lt;publications&gt;&lt;publication&gt;&lt;type&gt;400&lt;/type&gt;&lt;publication_date&gt;99200800001200000000200000&lt;/publication_date&gt;&lt;title&gt;Growth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proofErr w:type="spellStart"/>
      <w:r w:rsidR="00074038">
        <w:rPr>
          <w:rFonts w:cs="Times New Roman"/>
        </w:rPr>
        <w:t>cryptophyte</w:t>
      </w:r>
      <w:proofErr w:type="spellEnd"/>
      <w:r w:rsidR="00074038">
        <w:rPr>
          <w:rFonts w:cs="Times New Roman"/>
        </w:rPr>
        <w:t xml:space="preserve"> </w:t>
      </w:r>
      <w:proofErr w:type="gramStart"/>
      <w:r w:rsidR="00411F45">
        <w:rPr>
          <w:rFonts w:cs="Times New Roman"/>
          <w:bCs/>
        </w:rPr>
        <w:t xml:space="preserve">were </w:t>
      </w:r>
      <w:r w:rsidR="000E003B">
        <w:rPr>
          <w:rFonts w:cs="Times New Roman"/>
          <w:bCs/>
        </w:rPr>
        <w:t xml:space="preserve">positively </w:t>
      </w:r>
      <w:r w:rsidR="00411F45">
        <w:rPr>
          <w:rFonts w:cs="Times New Roman"/>
          <w:bCs/>
        </w:rPr>
        <w:t>correlated</w:t>
      </w:r>
      <w:proofErr w:type="gramEnd"/>
      <w:r w:rsidR="00411F45">
        <w:rPr>
          <w:rFonts w:cs="Times New Roman"/>
          <w:bCs/>
        </w:rPr>
        <w:t xml:space="preserve"> 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S6</w:t>
      </w:r>
      <w:r w:rsidR="00D71B00">
        <w:rPr>
          <w:rFonts w:cs="Times New Roman"/>
          <w:b/>
        </w:rPr>
        <w:t>A and B</w:t>
      </w:r>
      <w:r w:rsidR="00D71B00">
        <w:rPr>
          <w:rFonts w:cs="Times New Roman"/>
        </w:rPr>
        <w:t xml:space="preserve">), suggesting that nutrient availability was limiting the growth </w:t>
      </w:r>
      <w:r w:rsidR="00D71B00" w:rsidRPr="00FC5E5F">
        <w:rPr>
          <w:rFonts w:cs="Times New Roman"/>
          <w:i/>
        </w:rPr>
        <w:t>T</w:t>
      </w:r>
      <w:r w:rsidR="00D71B00">
        <w:rPr>
          <w:rFonts w:cs="Times New Roman"/>
          <w:i/>
        </w:rPr>
        <w:t>.</w:t>
      </w:r>
      <w:r w:rsidR="00D71B00" w:rsidRPr="00FC5E5F">
        <w:rPr>
          <w:rFonts w:cs="Times New Roman"/>
          <w:i/>
        </w:rPr>
        <w:t xml:space="preserve"> </w:t>
      </w:r>
      <w:proofErr w:type="spellStart"/>
      <w:r w:rsidR="00D71B00" w:rsidRPr="00FC5E5F">
        <w:rPr>
          <w:rFonts w:cs="Times New Roman"/>
          <w:i/>
        </w:rPr>
        <w:t>amphioxeia</w:t>
      </w:r>
      <w:proofErr w:type="spellEnd"/>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w:t>
      </w:r>
      <w:proofErr w:type="spellStart"/>
      <w:r w:rsidR="00D91022" w:rsidRPr="00FC5E5F">
        <w:rPr>
          <w:rFonts w:cs="Times New Roman"/>
          <w:i/>
        </w:rPr>
        <w:t>amphioxeia</w:t>
      </w:r>
      <w:proofErr w:type="spellEnd"/>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D91022">
        <w:rPr>
          <w:rFonts w:cs="Times New Roman"/>
        </w:rPr>
        <w:instrText xml:space="preserve"> ADDIN PAPERS2_CITATIONS &lt;citation&gt;&lt;uuid&gt;940AEA94-1CC3-49AA-80D2-DD0363739FA1&lt;/uuid&gt;&lt;priority&gt;26&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proofErr w:type="spellStart"/>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proofErr w:type="spellEnd"/>
      <w:r w:rsidR="00D91022">
        <w:rPr>
          <w:rFonts w:cs="Times New Roman"/>
        </w:rPr>
        <w:t xml:space="preserve"> division rates was observed during the survey (data not shown), which support previous studies that hypothesized that the</w:t>
      </w:r>
      <w:r w:rsidR="00D91022" w:rsidRPr="00FC5E5F">
        <w:rPr>
          <w:rFonts w:cs="Times New Roman"/>
        </w:rPr>
        <w:t xml:space="preserve"> photosyn</w:t>
      </w:r>
      <w:r w:rsidR="00D91022">
        <w:rPr>
          <w:rFonts w:cs="Times New Roman"/>
        </w:rPr>
        <w:t xml:space="preserve">thetic machinery of </w:t>
      </w:r>
      <w:proofErr w:type="spellStart"/>
      <w:r w:rsidR="00D91022">
        <w:rPr>
          <w:rFonts w:cs="Times New Roman"/>
        </w:rPr>
        <w:t>cryptophytes</w:t>
      </w:r>
      <w:proofErr w:type="spellEnd"/>
      <w:r w:rsidR="00D91022">
        <w:rPr>
          <w:rFonts w:cs="Times New Roman"/>
        </w:rPr>
        <w:t xml:space="preserve">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D91022">
        <w:rPr>
          <w:rFonts w:cs="Times New Roman"/>
        </w:rPr>
        <w:instrText xml:space="preserve"> ADDIN PAPERS2_CITATIONS &lt;citation&gt;&lt;uuid&gt;7327D88A-3759-48DD-9231-B891A00EE3C6&lt;/uuid&gt;&lt;priority&gt;27&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commentRangeStart w:id="75"/>
      <w:r w:rsidR="00D71B00">
        <w:rPr>
          <w:rFonts w:cs="Times New Roman"/>
        </w:rPr>
        <w:t xml:space="preserve">Division rates </w:t>
      </w:r>
      <w:r w:rsidR="00D91022">
        <w:rPr>
          <w:rFonts w:cs="Times New Roman"/>
        </w:rPr>
        <w:t xml:space="preserve">during the survey </w:t>
      </w:r>
      <w:proofErr w:type="gramStart"/>
      <w:r w:rsidR="00D71B00">
        <w:rPr>
          <w:rFonts w:cs="Times New Roman"/>
        </w:rPr>
        <w:t>were also negatively correlated</w:t>
      </w:r>
      <w:proofErr w:type="gramEnd"/>
      <w:r w:rsidR="00D71B00">
        <w:rPr>
          <w:rFonts w:cs="Times New Roman"/>
        </w:rPr>
        <w:t xml:space="preserve"> with </w:t>
      </w:r>
      <w:r w:rsidR="00411F45">
        <w:rPr>
          <w:rFonts w:cs="Times New Roman"/>
          <w:bCs/>
        </w:rPr>
        <w:t>pH</w:t>
      </w:r>
      <w:r w:rsidR="00D71B00">
        <w:rPr>
          <w:rFonts w:cs="Times New Roman"/>
          <w:bCs/>
        </w:rPr>
        <w:t xml:space="preserve"> (</w:t>
      </w:r>
      <w:r w:rsidR="00D71B00" w:rsidRPr="00B0285E">
        <w:rPr>
          <w:rFonts w:cs="Times New Roman"/>
          <w:b/>
        </w:rPr>
        <w:t xml:space="preserve">Fig. </w:t>
      </w:r>
      <w:proofErr w:type="gramStart"/>
      <w:r w:rsidR="00D71B00" w:rsidRPr="00B0285E">
        <w:rPr>
          <w:rFonts w:cs="Times New Roman"/>
          <w:b/>
        </w:rPr>
        <w:t>S6</w:t>
      </w:r>
      <w:r w:rsidR="00D71B00">
        <w:rPr>
          <w:rFonts w:cs="Times New Roman"/>
          <w:b/>
        </w:rPr>
        <w:t>C</w:t>
      </w:r>
      <w:r w:rsidR="00D71B00" w:rsidRPr="00D71B00">
        <w:rPr>
          <w:rFonts w:cs="Times New Roman"/>
        </w:rPr>
        <w:t>)</w:t>
      </w:r>
      <w:r w:rsidR="00D71B00">
        <w:rPr>
          <w:rFonts w:cs="Times New Roman"/>
        </w:rPr>
        <w:t>, which is counter-intuitive since high</w:t>
      </w:r>
      <w:r w:rsidR="00D91022">
        <w:rPr>
          <w:rFonts w:cs="Times New Roman"/>
        </w:rPr>
        <w:t>er</w:t>
      </w:r>
      <w:r w:rsidR="00D71B00">
        <w:rPr>
          <w:rFonts w:cs="Times New Roman"/>
        </w:rPr>
        <w:t xml:space="preserve"> division rates indicate higher </w:t>
      </w:r>
      <w:r w:rsidR="00D91022">
        <w:rPr>
          <w:rFonts w:cs="Times New Roman"/>
        </w:rPr>
        <w:t>carbon</w:t>
      </w:r>
      <w:r w:rsidR="00D71B00">
        <w:rPr>
          <w:rFonts w:cs="Times New Roman"/>
        </w:rPr>
        <w:t xml:space="preserve"> drawdown and hence higher pH values</w:t>
      </w:r>
      <w:r w:rsidR="00D91022">
        <w:rPr>
          <w:rFonts w:cs="Times New Roman"/>
        </w:rPr>
        <w:t>.</w:t>
      </w:r>
      <w:proofErr w:type="gramEnd"/>
      <w:r w:rsidR="000E003B">
        <w:rPr>
          <w:rFonts w:cs="Times New Roman"/>
        </w:rPr>
        <w:t xml:space="preserve"> </w:t>
      </w:r>
      <w:commentRangeEnd w:id="75"/>
      <w:r w:rsidR="00DD77B6">
        <w:rPr>
          <w:rStyle w:val="CommentReference"/>
        </w:rPr>
        <w:commentReference w:id="75"/>
      </w:r>
      <w:r w:rsidR="000E003B">
        <w:rPr>
          <w:rFonts w:cs="Times New Roman"/>
        </w:rPr>
        <w:t>A direct</w:t>
      </w:r>
      <w:r w:rsidR="00411F45">
        <w:rPr>
          <w:rFonts w:cs="Times New Roman"/>
        </w:rPr>
        <w:t xml:space="preserv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proofErr w:type="spellStart"/>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proofErr w:type="spellEnd"/>
      <w:r w:rsidR="00411F45">
        <w:rPr>
          <w:rFonts w:cs="Times New Roman"/>
        </w:rPr>
        <w:t xml:space="preserve"> </w:t>
      </w:r>
      <w:r w:rsidR="000E003B">
        <w:rPr>
          <w:rFonts w:cs="Times New Roman"/>
        </w:rPr>
        <w:t>is unlikely</w:t>
      </w:r>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r w:rsidR="00D30B11">
        <w:rPr>
          <w:rFonts w:cs="Times New Roman"/>
        </w:rPr>
        <w:t xml:space="preserve">below </w:t>
      </w:r>
      <w:r w:rsidR="00411F45">
        <w:rPr>
          <w:rFonts w:cs="Times New Roman"/>
        </w:rPr>
        <w:t>6.</w:t>
      </w:r>
      <w:r w:rsidR="00D30B11">
        <w:rPr>
          <w:rFonts w:cs="Times New Roman"/>
        </w:rPr>
        <w:t>5</w:t>
      </w:r>
      <w:r w:rsidR="006D2932">
        <w:rPr>
          <w:rFonts w:cs="Times New Roman"/>
        </w:rPr>
        <w:t xml:space="preserve">, with no significant effect at </w:t>
      </w:r>
      <w:r w:rsidR="000E003B">
        <w:rPr>
          <w:rFonts w:cs="Times New Roman"/>
        </w:rPr>
        <w:t xml:space="preserve">higher </w:t>
      </w:r>
      <w:r w:rsidR="005E3B87">
        <w:rPr>
          <w:rFonts w:cs="Times New Roman"/>
        </w:rPr>
        <w:t xml:space="preserve">pH </w:t>
      </w:r>
      <w:r w:rsidR="000E003B">
        <w:rPr>
          <w:rFonts w:cs="Times New Roman"/>
        </w:rPr>
        <w:t>values</w:t>
      </w:r>
      <w:r w:rsidR="005E3B87">
        <w:rPr>
          <w:rFonts w:cs="Times New Roman"/>
        </w:rPr>
        <w:t xml:space="preserve"> </w:t>
      </w:r>
      <w:r w:rsidR="00B0285E">
        <w:rPr>
          <w:rFonts w:cs="Times New Roman"/>
        </w:rPr>
        <w:fldChar w:fldCharType="begin"/>
      </w:r>
      <w:r w:rsidR="0074646E">
        <w:rPr>
          <w:rFonts w:cs="Times New Roman"/>
        </w:rPr>
        <w:instrText xml:space="preserve"> ADDIN PAPERS2_CITATIONS &lt;citation&gt;&lt;uuid&gt;FDA5FC6F-76A7-4550-BAB4-BF85731B2FBD&lt;/uuid&gt;&lt;priority&gt;25&lt;/priority&gt;&lt;publications&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(Berge et al. 2010)</w:t>
      </w:r>
      <w:r w:rsidR="00B0285E">
        <w:rPr>
          <w:rFonts w:cs="Times New Roman"/>
        </w:rPr>
        <w:fldChar w:fldCharType="end"/>
      </w:r>
      <w:r w:rsidR="00411F45">
        <w:rPr>
          <w:rFonts w:cs="Times New Roman"/>
        </w:rPr>
        <w:t>.</w:t>
      </w:r>
      <w:r w:rsidR="006D293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proofErr w:type="spellStart"/>
      <w:r w:rsidRPr="00BD2C01">
        <w:rPr>
          <w:rFonts w:cs="Times New Roman"/>
          <w:b/>
          <w:i/>
        </w:rPr>
        <w:t>Teleaulax</w:t>
      </w:r>
      <w:proofErr w:type="spellEnd"/>
      <w:r w:rsidRPr="00BD2C01">
        <w:rPr>
          <w:rFonts w:cs="Times New Roman"/>
          <w:b/>
        </w:rPr>
        <w:t xml:space="preserve"> </w:t>
      </w:r>
      <w:proofErr w:type="spellStart"/>
      <w:r w:rsidRPr="00BD2C01">
        <w:rPr>
          <w:rFonts w:cs="Times New Roman"/>
          <w:b/>
        </w:rPr>
        <w:t>cryptophyte</w:t>
      </w:r>
      <w:proofErr w:type="spellEnd"/>
      <w:r w:rsidRPr="00BD2C01">
        <w:rPr>
          <w:rFonts w:cs="Times New Roman"/>
          <w:b/>
        </w:rPr>
        <w:t xml:space="preserv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52E3D09" w14:textId="2E9DE227" w:rsidR="00144B6D" w:rsidRPr="0098043F" w:rsidRDefault="007425C9" w:rsidP="003218A1">
      <w:pPr>
        <w:widowControl/>
        <w:tabs>
          <w:tab w:val="clear" w:pos="709"/>
        </w:tabs>
        <w:suppressAutoHyphens w:val="0"/>
        <w:spacing w:line="480" w:lineRule="auto"/>
        <w:rPr>
          <w:rFonts w:eastAsia="Calibri" w:cs="Times New Roman"/>
        </w:rPr>
      </w:pPr>
      <w:r>
        <w:rPr>
          <w:rFonts w:cs="Times New Roman"/>
        </w:rPr>
        <w:t xml:space="preserve">The </w:t>
      </w:r>
      <w:r w:rsidRPr="00FC5E5F">
        <w:rPr>
          <w:rFonts w:cs="Times New Roman"/>
        </w:rPr>
        <w:t xml:space="preserve">abundances of </w:t>
      </w:r>
      <w:proofErr w:type="spellStart"/>
      <w:r w:rsidRPr="00FC5E5F">
        <w:rPr>
          <w:rFonts w:cs="Times New Roman"/>
          <w:i/>
        </w:rPr>
        <w:t>Teleaulax</w:t>
      </w:r>
      <w:proofErr w:type="spellEnd"/>
      <w:r>
        <w:rPr>
          <w:rFonts w:cs="Times New Roman"/>
          <w:bCs/>
          <w:i/>
        </w:rPr>
        <w:t>-</w:t>
      </w:r>
      <w:r>
        <w:rPr>
          <w:rFonts w:cs="Times New Roman"/>
          <w:bCs/>
        </w:rPr>
        <w:t xml:space="preserve">like </w:t>
      </w:r>
      <w:proofErr w:type="spellStart"/>
      <w:r>
        <w:rPr>
          <w:rFonts w:cs="Times New Roman"/>
          <w:bCs/>
        </w:rPr>
        <w:t>cryptophytes</w:t>
      </w:r>
      <w:proofErr w:type="spellEnd"/>
      <w:r>
        <w:rPr>
          <w:rFonts w:cs="Times New Roman"/>
        </w:rPr>
        <w:t xml:space="preserve"> </w:t>
      </w:r>
      <w:r w:rsidR="00ED1E71">
        <w:rPr>
          <w:rFonts w:cs="Times New Roman"/>
        </w:rPr>
        <w:t xml:space="preserve">during the survey </w:t>
      </w:r>
      <w:r>
        <w:rPr>
          <w:rFonts w:cs="Times New Roman"/>
        </w:rPr>
        <w:t xml:space="preserve">were </w:t>
      </w:r>
      <w:r w:rsidR="00ED1E71">
        <w:rPr>
          <w:rFonts w:cs="Times New Roman"/>
        </w:rPr>
        <w:t>comparable to</w:t>
      </w:r>
      <w:r>
        <w:rPr>
          <w:rFonts w:cs="Times New Roman"/>
        </w:rPr>
        <w:t xml:space="preserve"> </w:t>
      </w:r>
      <w:r w:rsidR="00ED1E71">
        <w:rPr>
          <w:rFonts w:cs="Times New Roman"/>
        </w:rPr>
        <w:t>previous year estimates in the CRE</w:t>
      </w:r>
      <w:r>
        <w:rPr>
          <w:rFonts w:cs="Times New Roman"/>
        </w:rPr>
        <w:t xml:space="preserve">, with abundances </w:t>
      </w:r>
      <w:r w:rsidR="00ED1E71">
        <w:rPr>
          <w:rFonts w:cs="Times New Roman"/>
        </w:rPr>
        <w:t xml:space="preserve">ranging </w:t>
      </w:r>
      <w:r>
        <w:rPr>
          <w:rFonts w:cs="Times New Roman"/>
        </w:rPr>
        <w:t xml:space="preserve">from </w:t>
      </w:r>
      <w:r w:rsidR="00ED1E71">
        <w:rPr>
          <w:rFonts w:cs="Times New Roman"/>
        </w:rPr>
        <w:t>0.1 to 1</w:t>
      </w:r>
      <w:r>
        <w:rPr>
          <w:rFonts w:cs="Times New Roman"/>
        </w:rPr>
        <w:t xml:space="preserve"> </w:t>
      </w:r>
      <w:r w:rsidR="00ED1E71" w:rsidRPr="00FC5E5F">
        <w:rPr>
          <w:rFonts w:cs="Times New Roman"/>
        </w:rPr>
        <w:t>x</w:t>
      </w:r>
      <w:r w:rsidR="00ED1E71">
        <w:rPr>
          <w:rFonts w:cs="Times New Roman"/>
        </w:rPr>
        <w:t xml:space="preserve"> </w:t>
      </w:r>
      <w:r w:rsidR="00ED1E71" w:rsidRPr="008A0DAC">
        <w:rPr>
          <w:rFonts w:cs="Times New Roman"/>
        </w:rPr>
        <w:t>10</w:t>
      </w:r>
      <w:r w:rsidR="00ED1E71" w:rsidRPr="008A0DAC">
        <w:rPr>
          <w:rFonts w:eastAsia="Calibri" w:cs="Times New Roman"/>
          <w:vertAlign w:val="superscript"/>
        </w:rPr>
        <w:t>6</w:t>
      </w:r>
      <w:r w:rsidR="00ED1E71" w:rsidRPr="008A0DAC">
        <w:rPr>
          <w:rFonts w:eastAsia="Calibri" w:cs="Times New Roman"/>
        </w:rPr>
        <w:t xml:space="preserve"> cells L</w:t>
      </w:r>
      <w:r w:rsidR="00ED1E71" w:rsidRPr="008A0DAC">
        <w:rPr>
          <w:rFonts w:eastAsia="Calibri" w:cs="Times New Roman"/>
          <w:vertAlign w:val="superscript"/>
        </w:rPr>
        <w:t>-1</w:t>
      </w:r>
      <w:r w:rsidR="00ED1E71">
        <w:rPr>
          <w:rFonts w:eastAsia="Calibri" w:cs="Times New Roman"/>
        </w:rPr>
        <w:t xml:space="preserve"> </w:t>
      </w:r>
      <w:r w:rsidR="00ED1E71">
        <w:rPr>
          <w:rFonts w:eastAsia="Calibri" w:cs="Times New Roman"/>
        </w:rPr>
        <w:fldChar w:fldCharType="begin"/>
      </w:r>
      <w:r w:rsidR="00ED1E71">
        <w:rPr>
          <w:rFonts w:eastAsia="Calibri" w:cs="Times New Roman"/>
        </w:rPr>
        <w:instrText xml:space="preserve"> ADDIN PAPERS2_CITATIONS &lt;citation&gt;&lt;uuid&gt;B64F06EA-B3D3-4561-8BD7-575AFDE41357&lt;/uuid&gt;&lt;priority&gt;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ED1E71">
        <w:rPr>
          <w:rFonts w:eastAsia="Calibri" w:cs="Times New Roman"/>
        </w:rPr>
        <w:fldChar w:fldCharType="separate"/>
      </w:r>
      <w:r w:rsidR="00ED1E71">
        <w:rPr>
          <w:rFonts w:eastAsiaTheme="minorEastAsia" w:cs="Times New Roman"/>
          <w:color w:val="auto"/>
          <w:lang w:eastAsia="en-US" w:bidi="ar-SA"/>
        </w:rPr>
        <w:t>{Peterson:2013jz}</w:t>
      </w:r>
      <w:r w:rsidR="00ED1E71">
        <w:rPr>
          <w:rFonts w:eastAsia="Calibri" w:cs="Times New Roman"/>
        </w:rPr>
        <w:fldChar w:fldCharType="end"/>
      </w:r>
      <w:r w:rsidR="00ED1E71">
        <w:rPr>
          <w:rFonts w:eastAsia="Calibri" w:cs="Times New Roman"/>
        </w:rPr>
        <w:t xml:space="preserve">. Abundances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98043F">
        <w:rPr>
          <w:rFonts w:eastAsia="Calibri" w:cs="Times New Roman"/>
        </w:rPr>
        <w:instrText xml:space="preserve"> ADDIN PAPERS2_CITATIONS &lt;citation&gt;&lt;uuid&gt;B64F06EA-B3D3-4561-8BD7-575AFDE41357&lt;/uuid&gt;&lt;priority&gt;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98043F">
        <w:rPr>
          <w:rFonts w:eastAsiaTheme="minorEastAsia" w:cs="Times New Roman"/>
          <w:color w:val="auto"/>
          <w:lang w:eastAsia="en-US" w:bidi="ar-SA"/>
        </w:rPr>
        <w:t>{Peterson:2013jz}</w:t>
      </w:r>
      <w:r w:rsidR="0098043F">
        <w:rPr>
          <w:rFonts w:eastAsia="Calibri" w:cs="Times New Roman"/>
        </w:rPr>
        <w:fldChar w:fldCharType="end"/>
      </w:r>
      <w:r w:rsidR="0098043F">
        <w:rPr>
          <w:rFonts w:eastAsia="Calibri" w:cs="Times New Roman"/>
        </w:rPr>
        <w:t xml:space="preserve">. However, the </w:t>
      </w:r>
      <w:r w:rsidR="0098043F">
        <w:rPr>
          <w:rFonts w:eastAsia="Calibri" w:cs="Times New Roman"/>
        </w:rPr>
        <w:lastRenderedPageBreak/>
        <w:t xml:space="preserve">strong correlations between </w:t>
      </w:r>
      <w:proofErr w:type="spellStart"/>
      <w:r w:rsidR="0098043F" w:rsidRPr="00FC5E5F">
        <w:rPr>
          <w:rFonts w:cs="Times New Roman"/>
          <w:i/>
        </w:rPr>
        <w:t>Teleaulax</w:t>
      </w:r>
      <w:proofErr w:type="spellEnd"/>
      <w:r w:rsidR="0098043F">
        <w:rPr>
          <w:rFonts w:cs="Times New Roman"/>
          <w:bCs/>
          <w:i/>
        </w:rPr>
        <w:t>-</w:t>
      </w:r>
      <w:r w:rsidR="0098043F">
        <w:rPr>
          <w:rFonts w:cs="Times New Roman"/>
          <w:bCs/>
        </w:rPr>
        <w:t xml:space="preserve">like </w:t>
      </w:r>
      <w:proofErr w:type="spellStart"/>
      <w:r w:rsidR="0098043F">
        <w:rPr>
          <w:rFonts w:cs="Times New Roman"/>
          <w:bCs/>
        </w:rPr>
        <w:t>cryptophytes</w:t>
      </w:r>
      <w:proofErr w:type="spellEnd"/>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 xml:space="preserve">abundances suggest a </w:t>
      </w:r>
      <w:proofErr w:type="spellStart"/>
      <w:r w:rsidR="008C5550">
        <w:rPr>
          <w:rFonts w:cs="Times New Roman"/>
        </w:rPr>
        <w:t>tighly</w:t>
      </w:r>
      <w:proofErr w:type="spellEnd"/>
      <w:r w:rsidR="008C5550">
        <w:rPr>
          <w:rFonts w:cs="Times New Roman"/>
        </w:rPr>
        <w:t xml:space="preserve">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 xml:space="preserve">ingestion rates between ~3.5 and 8.9 </w:t>
      </w:r>
      <w:proofErr w:type="spellStart"/>
      <w:r w:rsidR="008D5305" w:rsidRPr="00FC5E5F">
        <w:rPr>
          <w:rFonts w:cs="Times New Roman"/>
        </w:rPr>
        <w:t>cryptophytes</w:t>
      </w:r>
      <w:proofErr w:type="spellEnd"/>
      <w:r w:rsidR="008D5305" w:rsidRPr="00FC5E5F">
        <w:rPr>
          <w:rFonts w:cs="Times New Roman"/>
        </w:rPr>
        <w:t xml:space="preserve">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w:t>
      </w:r>
      <w:proofErr w:type="spellStart"/>
      <w:r w:rsidR="0073136D">
        <w:rPr>
          <w:rFonts w:eastAsia="Calibri" w:cs="Times New Roman"/>
        </w:rPr>
        <w:t>cryptophyte</w:t>
      </w:r>
      <w:proofErr w:type="spellEnd"/>
      <w:r w:rsidR="0073136D">
        <w:rPr>
          <w:rFonts w:eastAsia="Calibri" w:cs="Times New Roman"/>
        </w:rPr>
        <w:t xml:space="preserv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74646E">
        <w:rPr>
          <w:rFonts w:eastAsia="Calibri" w:cs="Times New Roman"/>
        </w:rPr>
        <w:instrText xml:space="preserve"> ADDIN PAPERS2_CITATIONS &lt;citation&gt;&lt;uuid&gt;AA854990-14F7-4489-84FA-AADA83283E92&lt;/uuid&gt;&lt;priority&gt;28&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sidR="008D5305">
        <w:rPr>
          <w:rFonts w:cs="Times New Roman"/>
          <w:iCs/>
        </w:rPr>
        <w:t xml:space="preserve"> 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73136D">
        <w:rPr>
          <w:rFonts w:cs="Times New Roman"/>
        </w:rPr>
        <w:t xml:space="preserve"> during the survey</w:t>
      </w:r>
      <w:r w:rsidR="000254AD">
        <w:rPr>
          <w:rFonts w:cs="Times New Roman"/>
        </w:rPr>
        <w:t xml:space="preserve">. </w:t>
      </w:r>
    </w:p>
    <w:p w14:paraId="0D70F193" w14:textId="1EA76E7A" w:rsidR="00A62B51" w:rsidRDefault="00290CCD" w:rsidP="003218A1">
      <w:pPr>
        <w:spacing w:line="480" w:lineRule="auto"/>
        <w:ind w:firstLine="288"/>
        <w:rPr>
          <w:rFonts w:cs="Times New Roman"/>
        </w:rPr>
      </w:pPr>
      <w:proofErr w:type="gramStart"/>
      <w:r>
        <w:rPr>
          <w:rFonts w:cs="Times New Roman"/>
        </w:rPr>
        <w:t>There are a few different possible phenomena that</w:t>
      </w:r>
      <w:proofErr w:type="gramEnd"/>
      <w:r>
        <w:rPr>
          <w:rFonts w:cs="Times New Roman"/>
        </w:rPr>
        <w:t xml:space="preserve"> could potentially explain the ability for </w:t>
      </w:r>
      <w:r w:rsidRPr="00290CCD">
        <w:rPr>
          <w:rFonts w:cs="Times New Roman"/>
          <w:i/>
        </w:rPr>
        <w:t>M. major</w:t>
      </w:r>
      <w:r>
        <w:rPr>
          <w:rFonts w:cs="Times New Roman"/>
        </w:rPr>
        <w:t xml:space="preserve"> to proliferate in the estuary </w:t>
      </w:r>
      <w:r w:rsidR="00144B6D">
        <w:rPr>
          <w:rFonts w:cs="Times New Roman"/>
        </w:rPr>
        <w:t xml:space="preserve">despite the low abundance </w:t>
      </w:r>
      <w:r>
        <w:rPr>
          <w:rFonts w:cs="Times New Roman"/>
        </w:rPr>
        <w:t xml:space="preserve">of free-living </w:t>
      </w:r>
      <w:r w:rsidRPr="00290CCD">
        <w:rPr>
          <w:rFonts w:cs="Times New Roman"/>
          <w:i/>
        </w:rPr>
        <w:t xml:space="preserve">T. </w:t>
      </w:r>
      <w:proofErr w:type="spellStart"/>
      <w:r w:rsidRPr="00290CCD">
        <w:rPr>
          <w:rFonts w:cs="Times New Roman"/>
          <w:i/>
        </w:rPr>
        <w:t>amphioxeia</w:t>
      </w:r>
      <w:proofErr w:type="spellEnd"/>
      <w:r>
        <w:rPr>
          <w:rFonts w:cs="Times New Roman"/>
        </w:rPr>
        <w:t xml:space="preserve">. </w:t>
      </w:r>
      <w:r w:rsidR="00CD3F55">
        <w:rPr>
          <w:rFonts w:cs="Times New Roman"/>
        </w:rPr>
        <w:t>The most parsimonious explanation</w:t>
      </w:r>
      <w:r>
        <w:rPr>
          <w:rFonts w:cs="Times New Roman"/>
        </w:rPr>
        <w:t xml:space="preserve"> </w:t>
      </w:r>
      <w:r w:rsidR="00CD3F55">
        <w:rPr>
          <w:rFonts w:cs="Times New Roman"/>
        </w:rPr>
        <w:t xml:space="preserve">would be </w:t>
      </w:r>
      <w:r>
        <w:rPr>
          <w:rFonts w:cs="Times New Roman"/>
        </w:rPr>
        <w:t xml:space="preserve">that </w:t>
      </w:r>
      <w:r w:rsidRPr="00746CD0">
        <w:rPr>
          <w:rFonts w:cs="Times New Roman"/>
          <w:i/>
        </w:rPr>
        <w:t xml:space="preserve">T. </w:t>
      </w:r>
      <w:proofErr w:type="spellStart"/>
      <w:r w:rsidRPr="00746CD0">
        <w:rPr>
          <w:rFonts w:cs="Times New Roman"/>
          <w:i/>
        </w:rPr>
        <w:t>amphioxeia</w:t>
      </w:r>
      <w:proofErr w:type="spellEnd"/>
      <w:r>
        <w:rPr>
          <w:rFonts w:cs="Times New Roman"/>
        </w:rPr>
        <w:t xml:space="preserve"> is able to </w:t>
      </w:r>
      <w:r w:rsidR="00746CD0">
        <w:rPr>
          <w:rFonts w:cs="Times New Roman"/>
        </w:rPr>
        <w:t>persist inside the ciliate as a non-replicating</w:t>
      </w:r>
      <w:r>
        <w:rPr>
          <w:rFonts w:cs="Times New Roman"/>
        </w:rPr>
        <w:t xml:space="preserve"> endosymbiont for an extend</w:t>
      </w:r>
      <w:r w:rsidR="00746CD0">
        <w:rPr>
          <w:rFonts w:cs="Times New Roman"/>
        </w:rPr>
        <w:t xml:space="preserve">ed </w:t>
      </w:r>
      <w:proofErr w:type="gramStart"/>
      <w:r w:rsidR="00746CD0">
        <w:rPr>
          <w:rFonts w:cs="Times New Roman"/>
        </w:rPr>
        <w:t>period of time</w:t>
      </w:r>
      <w:proofErr w:type="gramEnd"/>
      <w:r w:rsidR="00746CD0">
        <w:rPr>
          <w:rFonts w:cs="Times New Roman"/>
        </w:rPr>
        <w:t xml:space="preserv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74646E">
        <w:rPr>
          <w:rFonts w:cs="Times New Roman"/>
        </w:rPr>
        <w:instrText xml:space="preserve"> ADDIN PAPERS2_CITATIONS &lt;citation&gt;&lt;uuid&gt;D8A9FFB0-F150-4400-AEF5-9ABC8690C0BB&lt;/uuid&gt;&lt;priority&gt;29&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 xml:space="preserve">T. </w:t>
      </w:r>
      <w:proofErr w:type="spellStart"/>
      <w:r w:rsidR="00B81B5B" w:rsidRPr="007D1762">
        <w:rPr>
          <w:rFonts w:cs="Times New Roman"/>
          <w:i/>
        </w:rPr>
        <w:t>amphioxeia</w:t>
      </w:r>
      <w:proofErr w:type="spellEnd"/>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proofErr w:type="spellStart"/>
      <w:r w:rsidR="000B5375">
        <w:rPr>
          <w:rFonts w:eastAsia="Calibri" w:cs="Times New Roman"/>
          <w:i/>
          <w:iCs/>
        </w:rPr>
        <w:t>amphioxeia</w:t>
      </w:r>
      <w:proofErr w:type="spellEnd"/>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w:t>
      </w:r>
      <w:r w:rsidR="009A46E9">
        <w:rPr>
          <w:rFonts w:cs="Times New Roman"/>
        </w:rPr>
        <w:fldChar w:fldCharType="begin"/>
      </w:r>
      <w:r w:rsidR="0074646E">
        <w:rPr>
          <w:rFonts w:cs="Times New Roman"/>
        </w:rPr>
        <w:instrText xml:space="preserve"> ADDIN PAPERS2_CITATIONS &lt;citation&gt;&lt;uuid&gt;A7918DF8-27EC-4E19-A601-E2CDE395967B&lt;/uuid&gt;&lt;priority&gt;30&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 xml:space="preserve">T. </w:t>
      </w:r>
      <w:proofErr w:type="spellStart"/>
      <w:r w:rsidR="009D7997" w:rsidRPr="009D7997">
        <w:rPr>
          <w:rFonts w:cs="Times New Roman"/>
          <w:i/>
        </w:rPr>
        <w:t>amphioxeia</w:t>
      </w:r>
      <w:proofErr w:type="spellEnd"/>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 xml:space="preserve">T. </w:t>
      </w:r>
      <w:proofErr w:type="spellStart"/>
      <w:r w:rsidR="00863D09" w:rsidRPr="00863D09">
        <w:rPr>
          <w:rFonts w:cs="Times New Roman"/>
          <w:i/>
        </w:rPr>
        <w:t>amphioxeia</w:t>
      </w:r>
      <w:proofErr w:type="spellEnd"/>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 xml:space="preserve">te and its </w:t>
      </w:r>
      <w:proofErr w:type="spellStart"/>
      <w:r w:rsidR="005B459F">
        <w:rPr>
          <w:rFonts w:cs="Times New Roman"/>
        </w:rPr>
        <w:t>cryptophyte</w:t>
      </w:r>
      <w:proofErr w:type="spellEnd"/>
      <w:r w:rsidR="005B459F">
        <w:rPr>
          <w:rFonts w:cs="Times New Roman"/>
        </w:rPr>
        <w:t xml:space="preserv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077B5F36"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lastRenderedPageBreak/>
        <w:t>Field assistance was provided by </w:t>
      </w:r>
      <w:r>
        <w:rPr>
          <w:rFonts w:cs="Times New Roman"/>
          <w:bCs/>
        </w:rPr>
        <w:t>M. Wilkin</w:t>
      </w:r>
      <w:del w:id="76" w:author="Joe Needoba" w:date="2016-03-03T14:06:00Z">
        <w:r w:rsidDel="00DD77B6">
          <w:rPr>
            <w:rFonts w:cs="Times New Roman"/>
            <w:bCs/>
          </w:rPr>
          <w:delText>s</w:delText>
        </w:r>
      </w:del>
      <w:ins w:id="77" w:author="Joe Needoba" w:date="2016-03-03T14:06:00Z">
        <w:r w:rsidR="00DD77B6">
          <w:rPr>
            <w:rFonts w:cs="Times New Roman"/>
            <w:bCs/>
          </w:rPr>
          <w:t xml:space="preserve"> and </w:t>
        </w:r>
      </w:ins>
      <w:del w:id="78" w:author="Joe Needoba" w:date="2016-03-03T14:06:00Z">
        <w:r w:rsidDel="00DD77B6">
          <w:rPr>
            <w:rFonts w:cs="Times New Roman"/>
            <w:bCs/>
          </w:rPr>
          <w:delText xml:space="preserve">, </w:delText>
        </w:r>
      </w:del>
      <w:r w:rsidRPr="008C5550">
        <w:rPr>
          <w:rFonts w:cs="Times New Roman"/>
          <w:bCs/>
          <w:highlight w:val="yellow"/>
        </w:rPr>
        <w:t>Jo</w:t>
      </w:r>
      <w:ins w:id="79" w:author="Joe Needoba" w:date="2016-03-03T14:05:00Z">
        <w:r w:rsidR="00DD77B6">
          <w:rPr>
            <w:rFonts w:cs="Times New Roman"/>
            <w:bCs/>
            <w:highlight w:val="yellow"/>
          </w:rPr>
          <w:t xml:space="preserve"> Goodman</w:t>
        </w:r>
      </w:ins>
      <w:del w:id="80" w:author="Joe Needoba" w:date="2016-03-03T14:05:00Z">
        <w:r w:rsidRPr="008C5550" w:rsidDel="00DD77B6">
          <w:rPr>
            <w:rFonts w:cs="Times New Roman"/>
            <w:bCs/>
            <w:highlight w:val="yellow"/>
          </w:rPr>
          <w:delText>e ?</w:delText>
        </w:r>
      </w:del>
      <w:r w:rsidRPr="008C5550">
        <w:rPr>
          <w:rFonts w:cs="Times New Roman"/>
          <w:bCs/>
          <w:highlight w:val="yellow"/>
        </w:rPr>
        <w:t xml:space="preserve"> and </w:t>
      </w:r>
      <w:proofErr w:type="gramStart"/>
      <w:r w:rsidRPr="008C5550">
        <w:rPr>
          <w:rFonts w:cs="Times New Roman"/>
          <w:bCs/>
          <w:highlight w:val="yellow"/>
        </w:rPr>
        <w:t>XX ?</w:t>
      </w:r>
      <w:r>
        <w:rPr>
          <w:rFonts w:cs="Times New Roman"/>
          <w:bCs/>
        </w:rPr>
        <w:t>.</w:t>
      </w:r>
      <w:proofErr w:type="gramEnd"/>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 xml:space="preserve">This work </w:t>
      </w:r>
      <w:proofErr w:type="gramStart"/>
      <w:r w:rsidR="009A46E9" w:rsidRPr="009A46E9">
        <w:rPr>
          <w:rFonts w:cs="Times New Roman"/>
          <w:bCs/>
        </w:rPr>
        <w:t>was supported</w:t>
      </w:r>
      <w:proofErr w:type="gramEnd"/>
      <w:r w:rsidR="009A46E9" w:rsidRPr="009A46E9">
        <w:rPr>
          <w:rFonts w:cs="Times New Roman"/>
          <w:bCs/>
        </w:rPr>
        <w:t xml:space="preserve">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A3BA9FE" w14:textId="77777777" w:rsidR="0074646E" w:rsidRDefault="00A766CD"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74646E">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DF5594E"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Berge T, Daugbjerg N, Andersen BB, Hansen PJ (2010) Effect of lowered pH on marine phytoplankton growth rates. Marine Ecology Progress Series 416:79–91</w:t>
      </w:r>
    </w:p>
    <w:p w14:paraId="086FCB9F"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3E354C6"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03380ABF"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1800FA8F"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78990A21"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22267E17"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39BFF3A0"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Herfort L, Peterson TD, Campbell V, Futrell S, Zuber P (2011) Myrionecta rubra (Mesodinium rubrum) bloom initiation in the Columbia River estuary. Estuarine, Coastal and Shelf Science 95:440–446</w:t>
      </w:r>
    </w:p>
    <w:p w14:paraId="13F20E9B"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4826FCBE"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1ABAD3DA"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0C5E08F9"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0E8AE378"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0145301D"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65380E1"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Kodama Y, Fujishima M (2009) Timing of perialgal vacuole membrane differentiation from digestive </w:t>
      </w:r>
      <w:r>
        <w:rPr>
          <w:rFonts w:eastAsiaTheme="minorEastAsia" w:cs="Times New Roman"/>
          <w:color w:val="auto"/>
          <w:lang w:eastAsia="en-US" w:bidi="ar-SA"/>
        </w:rPr>
        <w:lastRenderedPageBreak/>
        <w:t>vacuole membrane in infection of symbiotic algae Chlorella vulgaris of the ciliate Paramecium bursaria. Protist 160:65–74</w:t>
      </w:r>
    </w:p>
    <w:p w14:paraId="5C84285B"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50D1096"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142290D"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122DBA68"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7F54E3CC"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76B3F5E7"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70ED953A"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6582CB14"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Ribalet F, Swalwell J, Clayton S, Jiménez V, Sudek S, Lin Y, Johnson ZI, Worden AZ, Armbrust EV </w:t>
      </w:r>
      <w:r>
        <w:rPr>
          <w:rFonts w:eastAsiaTheme="minorEastAsia" w:cs="Times New Roman"/>
          <w:color w:val="auto"/>
          <w:lang w:eastAsia="en-US" w:bidi="ar-SA"/>
        </w:rPr>
        <w:lastRenderedPageBreak/>
        <w:t>(2015) Light-driven synchrony of Prochlorococcus growth and mortality in the subtropical Pacific gyre. Proceedings of the National Academy of Sciences 112:8008–8012</w:t>
      </w:r>
    </w:p>
    <w:p w14:paraId="65B5A597"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049E7E35"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F5C5D64"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577B0A1"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7BBFC828"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76EA52A" w14:textId="77777777" w:rsidR="0074646E" w:rsidRDefault="0074646E"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332EC8C2" w:rsidR="00B73BD9" w:rsidRPr="00FE305E" w:rsidRDefault="00A766CD" w:rsidP="008C5550">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proofErr w:type="gramStart"/>
      <w:r w:rsidRPr="00685834">
        <w:rPr>
          <w:rFonts w:cs="Times New Roman"/>
          <w:b/>
        </w:rPr>
        <w:t>Table 1.</w:t>
      </w:r>
      <w:proofErr w:type="gramEnd"/>
      <w:r>
        <w:rPr>
          <w:rFonts w:cs="Times New Roman"/>
        </w:rPr>
        <w:t xml:space="preserve"> </w:t>
      </w:r>
      <w:r w:rsidR="00280AF2">
        <w:rPr>
          <w:rFonts w:cs="Times New Roman"/>
        </w:rPr>
        <w:t xml:space="preserve">Percent of </w:t>
      </w:r>
      <w:proofErr w:type="spellStart"/>
      <w:r w:rsidR="00280AF2">
        <w:rPr>
          <w:rFonts w:cs="Times New Roman"/>
          <w:i/>
          <w:iCs/>
        </w:rPr>
        <w:t>Teleaulax</w:t>
      </w:r>
      <w:proofErr w:type="spellEnd"/>
      <w:r w:rsidR="00280AF2">
        <w:rPr>
          <w:rFonts w:cs="Times New Roman"/>
          <w:i/>
          <w:iCs/>
        </w:rPr>
        <w:t xml:space="preserve"> </w:t>
      </w:r>
      <w:proofErr w:type="spellStart"/>
      <w:r w:rsidR="00280AF2">
        <w:rPr>
          <w:rFonts w:cs="Times New Roman"/>
          <w:i/>
          <w:iCs/>
        </w:rPr>
        <w:t>amphioxeia</w:t>
      </w:r>
      <w:proofErr w:type="spellEnd"/>
      <w:r w:rsidR="00280AF2">
        <w:rPr>
          <w:rFonts w:cs="Times New Roman"/>
          <w:i/>
          <w:iCs/>
        </w:rPr>
        <w:t xml:space="preserve"> </w:t>
      </w:r>
      <w:r w:rsidR="00280AF2">
        <w:rPr>
          <w:rFonts w:cs="Times New Roman"/>
        </w:rPr>
        <w:t xml:space="preserve">to the total </w:t>
      </w:r>
      <w:proofErr w:type="spellStart"/>
      <w:r w:rsidR="00280AF2">
        <w:rPr>
          <w:rFonts w:cs="Times New Roman"/>
        </w:rPr>
        <w:t>cryptophytes</w:t>
      </w:r>
      <w:proofErr w:type="spellEnd"/>
      <w:r w:rsidR="00280AF2">
        <w:rPr>
          <w:rFonts w:cs="Times New Roman"/>
        </w:rPr>
        <w:t xml:space="preserve"> during the survey</w:t>
      </w:r>
      <w:r w:rsidR="008C5550">
        <w:rPr>
          <w:rFonts w:cs="Times New Roman"/>
        </w:rPr>
        <w:t xml:space="preserve">, determined </w:t>
      </w:r>
      <w:proofErr w:type="gramStart"/>
      <w:r w:rsidR="008C5550">
        <w:rPr>
          <w:rFonts w:cs="Times New Roman"/>
        </w:rPr>
        <w:t xml:space="preserve">from  </w:t>
      </w:r>
      <w:r w:rsidR="008C5550" w:rsidRPr="008C5550">
        <w:rPr>
          <w:rFonts w:cs="Times New Roman"/>
        </w:rPr>
        <w:t>the</w:t>
      </w:r>
      <w:proofErr w:type="gramEnd"/>
      <w:r w:rsidR="00427A71" w:rsidRPr="008C5550">
        <w:rPr>
          <w:rFonts w:cs="Times New Roman"/>
        </w:rPr>
        <w:t xml:space="preserve"> comparison of amplicons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proofErr w:type="spellStart"/>
            <w:r w:rsidR="000B5375">
              <w:rPr>
                <w:rFonts w:ascii="Calibri" w:hAnsi="Calibri"/>
                <w:i/>
                <w:iCs/>
              </w:rPr>
              <w:t>amphioxeia</w:t>
            </w:r>
            <w:proofErr w:type="spellEnd"/>
            <w:r>
              <w:rPr>
                <w:rFonts w:ascii="Calibri" w:hAnsi="Calibri"/>
              </w:rPr>
              <w:t xml:space="preserve"> to total </w:t>
            </w:r>
            <w:proofErr w:type="spellStart"/>
            <w:r>
              <w:rPr>
                <w:rFonts w:ascii="Calibri" w:hAnsi="Calibri"/>
              </w:rPr>
              <w:t>cryptophytes</w:t>
            </w:r>
            <w:proofErr w:type="spellEnd"/>
            <w:r>
              <w:rPr>
                <w:rFonts w:ascii="Calibri" w:hAnsi="Calibri"/>
              </w:rPr>
              <w:t xml:space="preserve">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1A09F699"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xml:space="preserve">. </w:t>
      </w:r>
      <w:proofErr w:type="gramStart"/>
      <w:r w:rsidR="00280AF2">
        <w:rPr>
          <w:rFonts w:cstheme="minorBidi"/>
        </w:rPr>
        <w:t>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w:t>
      </w:r>
      <w:proofErr w:type="gramEnd"/>
      <w:r w:rsidR="00C1327B">
        <w:rPr>
          <w:rFonts w:cstheme="minorBidi"/>
        </w:rPr>
        <w:t xml:space="preserve"> </w:t>
      </w:r>
      <w:proofErr w:type="gramStart"/>
      <w:r w:rsidR="00C1327B">
        <w:rPr>
          <w:rFonts w:cstheme="minorBidi"/>
        </w:rPr>
        <w:t>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proofErr w:type="gramEnd"/>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proofErr w:type="spellStart"/>
      <w:r w:rsidR="005B459F" w:rsidRPr="005B459F">
        <w:rPr>
          <w:rFonts w:cs="Times New Roman"/>
          <w:i/>
        </w:rPr>
        <w:t>T</w:t>
      </w:r>
      <w:r w:rsidR="00DA6191">
        <w:rPr>
          <w:rFonts w:cs="Times New Roman"/>
          <w:i/>
        </w:rPr>
        <w:t>eleaulax</w:t>
      </w:r>
      <w:proofErr w:type="spellEnd"/>
      <w:r w:rsidR="005B459F">
        <w:rPr>
          <w:rFonts w:cs="Times New Roman"/>
        </w:rPr>
        <w:t xml:space="preserve">-like </w:t>
      </w:r>
      <w:proofErr w:type="spellStart"/>
      <w:r w:rsidR="00B113BF" w:rsidRPr="00B113BF">
        <w:rPr>
          <w:rFonts w:cs="Times New Roman"/>
          <w:iCs/>
        </w:rPr>
        <w:t>cryptophyte</w:t>
      </w:r>
      <w:r w:rsidR="00B113BF">
        <w:rPr>
          <w:rFonts w:cs="Times New Roman"/>
          <w:iCs/>
        </w:rPr>
        <w:t>s</w:t>
      </w:r>
      <w:proofErr w:type="spellEnd"/>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proofErr w:type="spellStart"/>
      <w:r w:rsidRPr="00FC5E5F">
        <w:rPr>
          <w:rFonts w:cs="Times New Roman"/>
          <w:i/>
        </w:rPr>
        <w:t>Mesodinium</w:t>
      </w:r>
      <w:proofErr w:type="spellEnd"/>
      <w:r w:rsidRPr="00FC5E5F">
        <w:rPr>
          <w:rFonts w:cs="Times New Roman"/>
          <w:i/>
        </w:rPr>
        <w:t xml:space="preserve">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1E9A28F5" w:rsidR="009D3EE8" w:rsidRDefault="00DA6191"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FE2338F" wp14:editId="6742BC8F">
            <wp:extent cx="3590069" cy="3590069"/>
            <wp:effectExtent l="0" t="0" r="0" b="0"/>
            <wp:docPr id="17" name="Picture 17" descr="Macintosh HD:Users:francois:Documents:DATA:SeaFlow:CMOP:CMOP_git:manuscript:manuscript_V3: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3:manuscript_Rcode: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0069" cy="3590069"/>
                    </a:xfrm>
                    <a:prstGeom prst="rect">
                      <a:avLst/>
                    </a:prstGeom>
                    <a:noFill/>
                    <a:ln>
                      <a:noFill/>
                    </a:ln>
                  </pic:spPr>
                </pic:pic>
              </a:graphicData>
            </a:graphic>
          </wp:inline>
        </w:drawing>
      </w:r>
    </w:p>
    <w:p w14:paraId="52E608AB" w14:textId="7016C2B1" w:rsidR="009D3EE8" w:rsidRPr="00FE75DC" w:rsidRDefault="009D3EE8" w:rsidP="003218A1">
      <w:pPr>
        <w:spacing w:line="480" w:lineRule="auto"/>
        <w:ind w:firstLine="288"/>
        <w:rPr>
          <w:rFonts w:cs="Times New Roman"/>
        </w:rPr>
      </w:pPr>
      <w:proofErr w:type="gramStart"/>
      <w:r>
        <w:rPr>
          <w:rFonts w:cs="Times New Roman"/>
          <w:b/>
          <w:bCs/>
        </w:rPr>
        <w:t>Fig. 3.</w:t>
      </w:r>
      <w:proofErr w:type="gramEnd"/>
      <w:r w:rsidRPr="0079574E">
        <w:rPr>
          <w:rFonts w:cs="Times New Roman"/>
        </w:rPr>
        <w:t xml:space="preserve"> </w:t>
      </w:r>
      <w:proofErr w:type="gramStart"/>
      <w:r>
        <w:rPr>
          <w:rFonts w:cs="Times New Roman"/>
        </w:rPr>
        <w:t xml:space="preserve">Relationship between hourly-average cell </w:t>
      </w:r>
      <w:r w:rsidRPr="00C20035">
        <w:rPr>
          <w:rFonts w:cs="Times New Roman"/>
        </w:rPr>
        <w:t xml:space="preserve">abundances of </w:t>
      </w:r>
      <w:proofErr w:type="spellStart"/>
      <w:r w:rsidR="00DA6191" w:rsidRPr="005B459F">
        <w:rPr>
          <w:rFonts w:cs="Times New Roman"/>
          <w:i/>
        </w:rPr>
        <w:t>T</w:t>
      </w:r>
      <w:r w:rsidR="00DA6191">
        <w:rPr>
          <w:rFonts w:cs="Times New Roman"/>
          <w:i/>
        </w:rPr>
        <w:t>eleaulax</w:t>
      </w:r>
      <w:proofErr w:type="spellEnd"/>
      <w:r w:rsidR="00DA6191">
        <w:rPr>
          <w:rFonts w:cs="Times New Roman"/>
        </w:rPr>
        <w:t xml:space="preserve">-like </w:t>
      </w:r>
      <w:proofErr w:type="spellStart"/>
      <w:r w:rsidR="00B113BF" w:rsidRPr="00B113BF">
        <w:rPr>
          <w:rFonts w:cs="Times New Roman"/>
          <w:iCs/>
        </w:rPr>
        <w:t>cryptophyte</w:t>
      </w:r>
      <w:r w:rsidR="00B113BF">
        <w:rPr>
          <w:rFonts w:cs="Times New Roman"/>
          <w:iCs/>
        </w:rPr>
        <w:t>s</w:t>
      </w:r>
      <w:proofErr w:type="spellEnd"/>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proofErr w:type="spellStart"/>
      <w:r w:rsidRPr="00FC5E5F">
        <w:rPr>
          <w:rFonts w:cs="Times New Roman"/>
          <w:i/>
        </w:rPr>
        <w:t>Mesodinium</w:t>
      </w:r>
      <w:proofErr w:type="spellEnd"/>
      <w:r w:rsidRPr="00FC5E5F">
        <w:rPr>
          <w:rFonts w:cs="Times New Roman"/>
          <w:i/>
        </w:rPr>
        <w:t xml:space="preserve">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proofErr w:type="gramEnd"/>
      <w:r w:rsidRPr="00783B9A">
        <w:rPr>
          <w:rFonts w:cs="Times New Roman"/>
        </w:rPr>
        <w:t xml:space="preserve"> </w:t>
      </w:r>
      <w:r w:rsidR="00DA6191" w:rsidRPr="00946A19">
        <w:rPr>
          <w:rFonts w:cs="Times New Roman"/>
        </w:rPr>
        <w:t xml:space="preserve">R represents </w:t>
      </w:r>
      <w:r w:rsidR="00DA6191">
        <w:rPr>
          <w:rFonts w:cs="Times New Roman"/>
        </w:rPr>
        <w:t>the coefficient of correlation.</w:t>
      </w:r>
      <w:r w:rsidR="00DA6191" w:rsidRPr="00946A19">
        <w:rPr>
          <w:rFonts w:cs="Times New Roman"/>
        </w:rPr>
        <w:t xml:space="preserve"> </w:t>
      </w:r>
      <w:r w:rsidRPr="00946A19">
        <w:rPr>
          <w:rFonts w:cs="Times New Roman"/>
        </w:rPr>
        <w:t>Dashed lines represent model II li</w:t>
      </w:r>
      <w:r w:rsidR="00DA6191">
        <w:rPr>
          <w:rFonts w:cs="Times New Roman"/>
        </w:rPr>
        <w:t>near regression of plotted data.</w:t>
      </w:r>
    </w:p>
    <w:p w14:paraId="6EB710E9" w14:textId="77777777" w:rsidR="009D3EE8" w:rsidRPr="00FE75DC" w:rsidRDefault="009D3EE8" w:rsidP="003218A1">
      <w:pPr>
        <w:spacing w:line="480" w:lineRule="auto"/>
        <w:ind w:firstLine="288"/>
        <w:rPr>
          <w:rFonts w:cs="Times New Roman"/>
        </w:rPr>
      </w:pPr>
    </w:p>
    <w:p w14:paraId="48AF7989" w14:textId="77777777" w:rsidR="008D77E7" w:rsidRDefault="008D77E7" w:rsidP="003218A1">
      <w:pPr>
        <w:spacing w:line="480" w:lineRule="auto"/>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6835B889" w:rsidR="008D77E7" w:rsidRPr="00F2360F" w:rsidRDefault="008D77E7" w:rsidP="003218A1">
      <w:pPr>
        <w:spacing w:line="480" w:lineRule="auto"/>
        <w:ind w:firstLine="288"/>
        <w:rPr>
          <w:rFonts w:cs="Times New Roman"/>
        </w:rPr>
      </w:pPr>
      <w:proofErr w:type="gramStart"/>
      <w:r w:rsidRPr="00F2360F">
        <w:rPr>
          <w:rFonts w:cs="Times New Roman"/>
          <w:b/>
        </w:rPr>
        <w:t xml:space="preserve">Fig. </w:t>
      </w:r>
      <w:r w:rsidR="009D3EE8">
        <w:rPr>
          <w:rFonts w:cs="Times New Roman"/>
          <w:b/>
        </w:rPr>
        <w:t>4</w:t>
      </w:r>
      <w:r w:rsidRPr="00F2360F">
        <w:rPr>
          <w:rFonts w:cs="Times New Roman"/>
          <w:b/>
        </w:rPr>
        <w:t>.</w:t>
      </w:r>
      <w:proofErr w:type="gramEnd"/>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w:t>
      </w:r>
      <w:proofErr w:type="gramStart"/>
      <w:r w:rsidR="00A656B8">
        <w:rPr>
          <w:rFonts w:cs="Times New Roman"/>
          <w:bCs/>
        </w:rPr>
        <w:t>cell-cycle</w:t>
      </w:r>
      <w:proofErr w:type="gramEnd"/>
      <w:r w:rsidR="00A656B8">
        <w:rPr>
          <w:rFonts w:cs="Times New Roman"/>
          <w:bCs/>
        </w:rPr>
        <w:t xml:space="preserve"> based estimates of division rates for </w:t>
      </w:r>
      <w:r>
        <w:rPr>
          <w:rFonts w:cs="Times New Roman"/>
          <w:bCs/>
        </w:rPr>
        <w:t xml:space="preserve">a </w:t>
      </w:r>
      <w:r w:rsidRPr="00F2360F">
        <w:rPr>
          <w:rFonts w:cs="Times New Roman"/>
          <w:bCs/>
        </w:rPr>
        <w:t xml:space="preserve">cultured </w:t>
      </w:r>
      <w:proofErr w:type="spellStart"/>
      <w:r w:rsidR="00491A27">
        <w:rPr>
          <w:rFonts w:cs="Times New Roman"/>
          <w:bCs/>
        </w:rPr>
        <w:t>cryptophyte</w:t>
      </w:r>
      <w:proofErr w:type="spellEnd"/>
      <w:r w:rsidR="00491A27">
        <w:rPr>
          <w:rFonts w:cs="Times New Roman"/>
          <w:bCs/>
        </w:rPr>
        <w:t xml:space="preserv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proofErr w:type="spellStart"/>
      <w:r w:rsidRPr="00F2360F">
        <w:rPr>
          <w:rFonts w:cs="Times New Roman"/>
          <w:i/>
        </w:rPr>
        <w:t>Rhodomonas</w:t>
      </w:r>
      <w:proofErr w:type="spellEnd"/>
      <w:r w:rsidRPr="00F2360F">
        <w:rPr>
          <w:rFonts w:cs="Times New Roman"/>
          <w:i/>
        </w:rPr>
        <w:t xml:space="preserve">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on </w:t>
      </w:r>
      <w:r w:rsidR="00A656B8">
        <w:rPr>
          <w:rFonts w:cs="Times New Roman"/>
        </w:rPr>
        <w:t>cell cycle analyses</w:t>
      </w:r>
      <w:r w:rsidRPr="00F2360F">
        <w:rPr>
          <w:rFonts w:cs="Times New Roman"/>
        </w:rPr>
        <w:t xml:space="preserve"> (red line) and on the size distribution (</w:t>
      </w:r>
      <w:r>
        <w:rPr>
          <w:rFonts w:cs="Times New Roman"/>
        </w:rPr>
        <w:t>black</w:t>
      </w:r>
      <w:r w:rsidRPr="00F2360F">
        <w:rPr>
          <w:rFonts w:cs="Times New Roman"/>
        </w:rPr>
        <w:t xml:space="preserve"> line). The grey regions indicate night. Vertical bars represent standard </w:t>
      </w:r>
      <w:r w:rsidR="00A656B8">
        <w:rPr>
          <w:rFonts w:cs="Times New Roman"/>
        </w:rPr>
        <w:t>error</w:t>
      </w:r>
      <w:r w:rsidRPr="00F2360F">
        <w:rPr>
          <w:rFonts w:cs="Times New Roman"/>
        </w:rPr>
        <w:t xml:space="preserve"> (n=20 for abundances, n=</w:t>
      </w:r>
      <w:proofErr w:type="gramStart"/>
      <w:r w:rsidRPr="00F2360F">
        <w:rPr>
          <w:rFonts w:cs="Times New Roman"/>
        </w:rPr>
        <w:t>3</w:t>
      </w:r>
      <w:proofErr w:type="gramEnd"/>
      <w:r w:rsidRPr="00F2360F">
        <w:rPr>
          <w:rFonts w:cs="Times New Roman"/>
        </w:rPr>
        <w:t xml:space="preserve">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041AEA9" w:rsidR="008D5305" w:rsidRDefault="00563AD1" w:rsidP="003218A1">
      <w:pPr>
        <w:spacing w:line="480" w:lineRule="auto"/>
        <w:ind w:firstLine="288"/>
        <w:rPr>
          <w:rFonts w:cs="Times New Roman"/>
        </w:rPr>
      </w:pPr>
      <w:proofErr w:type="gramStart"/>
      <w:r w:rsidRPr="007D1E2D">
        <w:rPr>
          <w:rFonts w:cs="Times New Roman"/>
          <w:b/>
        </w:rPr>
        <w:t xml:space="preserve">Fig. </w:t>
      </w:r>
      <w:r w:rsidR="009D3EE8">
        <w:rPr>
          <w:rFonts w:cs="Times New Roman"/>
          <w:b/>
        </w:rPr>
        <w:t>5</w:t>
      </w:r>
      <w:r w:rsidRPr="007D1E2D">
        <w:rPr>
          <w:rFonts w:cs="Times New Roman"/>
          <w:b/>
        </w:rPr>
        <w:t>.</w:t>
      </w:r>
      <w:proofErr w:type="gramEnd"/>
      <w:r>
        <w:rPr>
          <w:rFonts w:cs="Times New Roman"/>
        </w:rPr>
        <w:t xml:space="preserve"> A) Hourly-averaged cell volumes of </w:t>
      </w:r>
      <w:proofErr w:type="spellStart"/>
      <w:r w:rsidR="00B3016B">
        <w:rPr>
          <w:rFonts w:cs="Times New Roman"/>
          <w:i/>
          <w:iCs/>
        </w:rPr>
        <w:t>Teleaulax</w:t>
      </w:r>
      <w:proofErr w:type="spellEnd"/>
      <w:r w:rsidR="00261B51">
        <w:rPr>
          <w:rFonts w:cs="Times New Roman"/>
        </w:rPr>
        <w:t xml:space="preserve">-like </w:t>
      </w:r>
      <w:proofErr w:type="spellStart"/>
      <w:r w:rsidR="00261B51">
        <w:rPr>
          <w:rFonts w:cs="Times New Roman"/>
        </w:rPr>
        <w:t>cryptophytes</w:t>
      </w:r>
      <w:proofErr w:type="spellEnd"/>
      <w:r w:rsidR="00261B51">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w:t>
      </w:r>
      <w:proofErr w:type="spellStart"/>
      <w:r>
        <w:rPr>
          <w:rFonts w:cs="Times New Roman"/>
        </w:rPr>
        <w:t>SeaFlow</w:t>
      </w:r>
      <w:proofErr w:type="spellEnd"/>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proofErr w:type="spellStart"/>
      <w:r w:rsidR="00B3016B">
        <w:rPr>
          <w:rFonts w:cs="Times New Roman"/>
          <w:i/>
          <w:iCs/>
        </w:rPr>
        <w:t>Teleaulax</w:t>
      </w:r>
      <w:proofErr w:type="spellEnd"/>
      <w:r w:rsidR="00B3016B">
        <w:rPr>
          <w:rFonts w:cs="Times New Roman"/>
        </w:rPr>
        <w:t xml:space="preserve">-like </w:t>
      </w:r>
      <w:proofErr w:type="spellStart"/>
      <w:r w:rsidR="00B3016B">
        <w:rPr>
          <w:rFonts w:cs="Times New Roman"/>
        </w:rPr>
        <w:t>cryptophytes</w:t>
      </w:r>
      <w:proofErr w:type="spellEnd"/>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proofErr w:type="spellStart"/>
      <w:r w:rsidRPr="00C30CC1">
        <w:rPr>
          <w:rFonts w:cs="Times New Roman"/>
          <w:b/>
          <w:i/>
          <w:sz w:val="32"/>
          <w:szCs w:val="32"/>
        </w:rPr>
        <w:t>Teleaulax</w:t>
      </w:r>
      <w:proofErr w:type="spellEnd"/>
      <w:r w:rsidRPr="00C30CC1">
        <w:rPr>
          <w:rFonts w:cs="Times New Roman"/>
          <w:b/>
          <w:sz w:val="32"/>
          <w:szCs w:val="32"/>
        </w:rPr>
        <w:t xml:space="preserve"> </w:t>
      </w:r>
      <w:proofErr w:type="spellStart"/>
      <w:r w:rsidRPr="00C30CC1">
        <w:rPr>
          <w:rFonts w:cs="Times New Roman"/>
          <w:b/>
          <w:sz w:val="32"/>
          <w:szCs w:val="32"/>
        </w:rPr>
        <w:t>cryptophytes</w:t>
      </w:r>
      <w:proofErr w:type="spellEnd"/>
      <w:r w:rsidRPr="00C30CC1">
        <w:rPr>
          <w:rFonts w:cs="Times New Roman"/>
          <w:b/>
          <w:sz w:val="32"/>
          <w:szCs w:val="32"/>
        </w:rPr>
        <w:t xml:space="preserve">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4F2144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A656B8">
        <w:rPr>
          <w:rFonts w:cs="Times New Roman"/>
          <w:b/>
          <w:bCs/>
        </w:rPr>
        <w:t xml:space="preserve">Gwenn M. </w:t>
      </w:r>
      <w:proofErr w:type="spellStart"/>
      <w:r w:rsidR="00A656B8">
        <w:rPr>
          <w:rFonts w:cs="Times New Roman"/>
          <w:b/>
          <w:bCs/>
        </w:rPr>
        <w:t>Hennon</w:t>
      </w:r>
      <w:proofErr w:type="spellEnd"/>
      <w:r w:rsidR="00A656B8">
        <w:rPr>
          <w:rFonts w:cs="Times New Roman"/>
          <w:b/>
          <w:bCs/>
        </w:rPr>
        <w:t xml:space="preserve">, </w:t>
      </w:r>
      <w:r w:rsidRPr="00C30CC1">
        <w:rPr>
          <w:rFonts w:cs="Times New Roman"/>
          <w:b/>
          <w:bCs/>
        </w:rPr>
        <w:t xml:space="preserve">Joseph </w:t>
      </w:r>
      <w:proofErr w:type="spellStart"/>
      <w:r w:rsidRPr="00C30CC1">
        <w:rPr>
          <w:rFonts w:cs="Times New Roman"/>
          <w:b/>
          <w:bCs/>
        </w:rPr>
        <w:t>Nedoba</w:t>
      </w:r>
      <w:proofErr w:type="spellEnd"/>
      <w:r w:rsidRPr="00C30CC1">
        <w:rPr>
          <w:rFonts w:cs="Times New Roman"/>
          <w:b/>
          <w:bCs/>
        </w:rPr>
        <w:t xml:space="preserve">, Katie Maxey, Rhonda Morales, Tawnya Peterson, Megan Schatz, Jarred </w:t>
      </w:r>
      <w:proofErr w:type="spellStart"/>
      <w:r w:rsidRPr="00C30CC1">
        <w:rPr>
          <w:rFonts w:cs="Times New Roman"/>
          <w:b/>
          <w:bCs/>
        </w:rPr>
        <w:t>Swalwell</w:t>
      </w:r>
      <w:proofErr w:type="spellEnd"/>
      <w:r w:rsidRPr="00C30CC1">
        <w:rPr>
          <w:rFonts w:cs="Times New Roman"/>
          <w:b/>
          <w:bCs/>
        </w:rPr>
        <w:t xml:space="preserve">, Peter Zuber,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proofErr w:type="gramStart"/>
      <w:r w:rsidRPr="00FC5E5F">
        <w:rPr>
          <w:rFonts w:cs="Times New Roman"/>
          <w:b/>
          <w:bCs/>
        </w:rPr>
        <w:t>Fig.</w:t>
      </w:r>
      <w:proofErr w:type="gramEnd"/>
      <w:r w:rsidRPr="00FC5E5F">
        <w:rPr>
          <w:rFonts w:cs="Times New Roman"/>
          <w:b/>
          <w:bCs/>
        </w:rPr>
        <w:t xml:space="preserve"> </w:t>
      </w:r>
      <w:proofErr w:type="gramStart"/>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w:t>
      </w:r>
      <w:proofErr w:type="gramEnd"/>
      <w:r w:rsidRPr="00FC5E5F">
        <w:rPr>
          <w:rFonts w:cs="Times New Roman"/>
        </w:rPr>
        <w:t xml:space="preserve"> </w:t>
      </w:r>
    </w:p>
    <w:p w14:paraId="24E6F211" w14:textId="5FD31F5D" w:rsidR="00FF63AC" w:rsidRDefault="00FF63AC">
      <w:pPr>
        <w:widowControl/>
        <w:tabs>
          <w:tab w:val="clear" w:pos="709"/>
        </w:tabs>
        <w:suppressAutoHyphens w:val="0"/>
        <w:rPr>
          <w:rFonts w:cs="Times New Roman"/>
          <w:b/>
        </w:rPr>
      </w:pPr>
      <w:r>
        <w:rPr>
          <w:rFonts w:cs="Times New Roman"/>
          <w:b/>
        </w:rPr>
        <w:br w:type="page"/>
      </w:r>
    </w:p>
    <w:p w14:paraId="41672F5B" w14:textId="77777777" w:rsidR="00563AD1" w:rsidRDefault="00563AD1" w:rsidP="004B52B9">
      <w:pPr>
        <w:spacing w:line="480" w:lineRule="auto"/>
        <w:ind w:firstLine="288"/>
        <w:jc w:val="both"/>
        <w:rPr>
          <w:rFonts w:cs="Times New Roman"/>
          <w:b/>
        </w:rPr>
      </w:pPr>
    </w:p>
    <w:p w14:paraId="588E261A" w14:textId="099C5DE6" w:rsidR="006852D0" w:rsidRDefault="00FF63AC" w:rsidP="004B52B9">
      <w:pPr>
        <w:spacing w:line="480" w:lineRule="auto"/>
        <w:jc w:val="both"/>
        <w:rPr>
          <w:rFonts w:cs="Times New Roman"/>
          <w:b/>
          <w:bCs/>
        </w:rPr>
      </w:pPr>
      <w:r>
        <w:rPr>
          <w:rFonts w:cs="Times New Roman"/>
          <w:b/>
          <w:bCs/>
          <w:noProof/>
          <w:lang w:eastAsia="en-US" w:bidi="ar-SA"/>
        </w:rPr>
        <w:drawing>
          <wp:inline distT="0" distB="0" distL="0" distR="0" wp14:anchorId="55B3CA94" wp14:editId="778377EB">
            <wp:extent cx="6326505" cy="3160395"/>
            <wp:effectExtent l="0" t="0" r="0" b="0"/>
            <wp:docPr id="11" name="Picture 11" descr="Macintosh HD:Users:francois:Documents:DATA:SeaFlow:CMOP:CMOP_git:manuscript:manuscript_V3: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6505" cy="3160395"/>
                    </a:xfrm>
                    <a:prstGeom prst="rect">
                      <a:avLst/>
                    </a:prstGeom>
                    <a:noFill/>
                    <a:ln>
                      <a:noFill/>
                    </a:ln>
                  </pic:spPr>
                </pic:pic>
              </a:graphicData>
            </a:graphic>
          </wp:inline>
        </w:drawing>
      </w:r>
    </w:p>
    <w:p w14:paraId="605887BD" w14:textId="6E7DCAD0" w:rsidR="006852D0" w:rsidRPr="00FE75DC" w:rsidRDefault="006852D0" w:rsidP="003218A1">
      <w:pPr>
        <w:spacing w:line="480" w:lineRule="auto"/>
        <w:ind w:firstLine="288"/>
        <w:rPr>
          <w:rFonts w:cs="Times New Roman"/>
        </w:rPr>
      </w:pPr>
      <w:commentRangeStart w:id="81"/>
      <w:proofErr w:type="gramStart"/>
      <w:r w:rsidRPr="00FC5E5F">
        <w:rPr>
          <w:rFonts w:cs="Times New Roman"/>
          <w:b/>
          <w:bCs/>
        </w:rPr>
        <w:t>Fig</w:t>
      </w:r>
      <w:commentRangeEnd w:id="81"/>
      <w:r w:rsidR="00911F8C">
        <w:rPr>
          <w:rStyle w:val="CommentReference"/>
        </w:rPr>
        <w:commentReference w:id="81"/>
      </w:r>
      <w:r w:rsidRPr="00FC5E5F">
        <w:rPr>
          <w:rFonts w:cs="Times New Roman"/>
          <w:b/>
          <w:bCs/>
        </w:rPr>
        <w:t>.</w:t>
      </w:r>
      <w:proofErr w:type="gramEnd"/>
      <w:r w:rsidRPr="00FC5E5F">
        <w:rPr>
          <w:rFonts w:cs="Times New Roman"/>
          <w:b/>
          <w:bCs/>
        </w:rPr>
        <w:t xml:space="preserve">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w:t>
      </w:r>
      <w:r w:rsidR="00EB71FA">
        <w:rPr>
          <w:rFonts w:cs="Times New Roman"/>
        </w:rPr>
        <w:t>ed inorganic phosphate (DIP, µM</w:t>
      </w:r>
      <w:r w:rsidR="001E6AB1">
        <w:rPr>
          <w:rFonts w:cs="Times New Roman"/>
        </w:rPr>
        <w:t xml:space="preserve">), </w:t>
      </w:r>
      <w:proofErr w:type="gramStart"/>
      <w:r w:rsidR="001E6AB1">
        <w:rPr>
          <w:rFonts w:cs="Times New Roman"/>
        </w:rPr>
        <w:t>and )</w:t>
      </w:r>
      <w:proofErr w:type="gramEnd"/>
      <w:r w:rsidR="001E6AB1">
        <w:rPr>
          <w:rFonts w:cs="Times New Roman"/>
        </w:rPr>
        <w:t xml:space="preserve"> </w:t>
      </w:r>
      <w:r>
        <w:rPr>
          <w:rFonts w:cs="Times New Roman"/>
        </w:rPr>
        <w:t xml:space="preserve">dissolved inorganic nitrogen (DIN, as the sum of ammonium, nitrate and nitrite, µM). </w:t>
      </w:r>
      <w:r w:rsidR="00B448C5" w:rsidRPr="00946A19">
        <w:rPr>
          <w:rFonts w:cs="Times New Roman"/>
        </w:rPr>
        <w:t xml:space="preserve">R represents </w:t>
      </w:r>
      <w:r w:rsidR="00B448C5">
        <w:rPr>
          <w:rFonts w:cs="Times New Roman"/>
        </w:rPr>
        <w:t>the coefficient of correlation.</w:t>
      </w:r>
      <w:r w:rsidR="00B448C5" w:rsidRPr="00946A19">
        <w:rPr>
          <w:rFonts w:cs="Times New Roman"/>
        </w:rPr>
        <w:t xml:space="preserve"> </w:t>
      </w:r>
      <w:r w:rsidRPr="00946A19">
        <w:rPr>
          <w:rFonts w:cs="Times New Roman"/>
        </w:rPr>
        <w:t>Dashed lines represent model II linear regress</w:t>
      </w:r>
      <w:r w:rsidR="00B448C5">
        <w:rPr>
          <w:rFonts w:cs="Times New Roman"/>
        </w:rPr>
        <w:t>ion of plotted data</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9">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574605A8" w:rsidR="00427A71" w:rsidRPr="00760EA7" w:rsidRDefault="00427A71" w:rsidP="003218A1">
      <w:pPr>
        <w:spacing w:line="480" w:lineRule="auto"/>
        <w:ind w:firstLine="288"/>
        <w:rPr>
          <w:rFonts w:cs="Times New Roman"/>
        </w:rPr>
      </w:pPr>
      <w:proofErr w:type="gramStart"/>
      <w:r>
        <w:rPr>
          <w:rFonts w:cs="Times New Roman"/>
          <w:b/>
        </w:rPr>
        <w:t>Fig.</w:t>
      </w:r>
      <w:proofErr w:type="gramEnd"/>
      <w:r>
        <w:rPr>
          <w:rFonts w:cs="Times New Roman"/>
          <w:b/>
        </w:rPr>
        <w:t xml:space="preserve"> </w:t>
      </w:r>
      <w:r w:rsidR="00402A36">
        <w:rPr>
          <w:rFonts w:cs="Times New Roman"/>
          <w:b/>
        </w:rPr>
        <w:t>S3</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proofErr w:type="spellStart"/>
      <w:r w:rsidRPr="003218A1">
        <w:rPr>
          <w:rFonts w:cs="Times New Roman"/>
          <w:i/>
          <w:iCs/>
        </w:rPr>
        <w:t>Teleaulax</w:t>
      </w:r>
      <w:proofErr w:type="spellEnd"/>
      <w:r w:rsidR="00B3016B" w:rsidRPr="003218A1">
        <w:rPr>
          <w:rFonts w:cs="Times New Roman"/>
          <w:iCs/>
        </w:rPr>
        <w:t xml:space="preserve">-like </w:t>
      </w:r>
      <w:proofErr w:type="spellStart"/>
      <w:r w:rsidR="00B3016B" w:rsidRPr="003218A1">
        <w:rPr>
          <w:rFonts w:cs="Times New Roman"/>
          <w:iCs/>
        </w:rPr>
        <w:t>cryptophytes</w:t>
      </w:r>
      <w:proofErr w:type="spellEnd"/>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w:t>
      </w:r>
      <w:proofErr w:type="gramStart"/>
      <w:r w:rsidR="00467801">
        <w:rPr>
          <w:rFonts w:cs="Times New Roman"/>
        </w:rPr>
        <w:t xml:space="preserve">,  </w:t>
      </w:r>
      <w:proofErr w:type="spellStart"/>
      <w:r w:rsidR="00467801">
        <w:rPr>
          <w:rFonts w:cs="Times New Roman"/>
        </w:rPr>
        <w:t>cryptophyte</w:t>
      </w:r>
      <w:proofErr w:type="spellEnd"/>
      <w:proofErr w:type="gramEnd"/>
      <w:r w:rsidR="00467801">
        <w:rPr>
          <w:rFonts w:cs="Times New Roman"/>
        </w:rPr>
        <w:t xml:space="preserv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w:t>
      </w:r>
      <w:proofErr w:type="spellStart"/>
      <w:r w:rsidR="00F31AB3">
        <w:rPr>
          <w:rFonts w:cs="Times New Roman"/>
        </w:rPr>
        <w:t>phycoerythrin</w:t>
      </w:r>
      <w:proofErr w:type="spellEnd"/>
      <w:r w:rsidR="00F31AB3">
        <w:rPr>
          <w:rFonts w:cs="Times New Roman"/>
        </w:rPr>
        <w:t xml:space="preserve"> </w:t>
      </w:r>
      <w:r w:rsidR="00467801" w:rsidRPr="00467801">
        <w:rPr>
          <w:rFonts w:cs="Times New Roman"/>
        </w:rPr>
        <w:t xml:space="preserve">uniquely identified a population of </w:t>
      </w:r>
      <w:proofErr w:type="spellStart"/>
      <w:r w:rsidR="00F31AB3" w:rsidRPr="00F31AB3">
        <w:rPr>
          <w:rFonts w:cs="Times New Roman"/>
        </w:rPr>
        <w:t>cryptophyte</w:t>
      </w:r>
      <w:proofErr w:type="spellEnd"/>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using transmitted-light (A) and epifluorescence (B) microscopy after cell sorting by flow cytometry</w:t>
      </w:r>
      <w:r w:rsidR="00F31AB3" w:rsidRPr="00F31AB3">
        <w:rPr>
          <w:rFonts w:cs="Times New Roman"/>
        </w:rPr>
        <w:t xml:space="preserve"> </w:t>
      </w:r>
      <w:r w:rsidR="00F31AB3">
        <w:rPr>
          <w:rFonts w:cs="Times New Roman"/>
        </w:rPr>
        <w:t xml:space="preserve">of the </w:t>
      </w:r>
      <w:proofErr w:type="spellStart"/>
      <w:r w:rsidR="00F31AB3">
        <w:rPr>
          <w:rFonts w:cs="Times New Roman"/>
        </w:rPr>
        <w:t>cryptophyte</w:t>
      </w:r>
      <w:proofErr w:type="spellEnd"/>
      <w:r w:rsidR="00F31AB3">
        <w:rPr>
          <w:rFonts w:cs="Times New Roman"/>
        </w:rPr>
        <w:t xml:space="preserve"> population (red dots shown in panels A)</w:t>
      </w:r>
      <w:r>
        <w:rPr>
          <w:rFonts w:cs="Times New Roman"/>
        </w:rPr>
        <w:t xml:space="preserve">. Scale bar is </w:t>
      </w:r>
      <w:proofErr w:type="gramStart"/>
      <w:r>
        <w:rPr>
          <w:rFonts w:cs="Times New Roman"/>
        </w:rPr>
        <w:t>5</w:t>
      </w:r>
      <w:proofErr w:type="gramEnd"/>
      <w:r>
        <w:rPr>
          <w:rFonts w:cs="Times New Roman"/>
        </w:rPr>
        <w:t xml:space="preserve">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4CF94F1F" w:rsidR="000B08CC" w:rsidRDefault="00FF63AC" w:rsidP="004B52B9">
      <w:pPr>
        <w:spacing w:line="480" w:lineRule="auto"/>
        <w:ind w:firstLine="288"/>
        <w:jc w:val="both"/>
        <w:rPr>
          <w:rFonts w:cs="Times New Roman"/>
        </w:rPr>
      </w:pPr>
      <w:r>
        <w:rPr>
          <w:rFonts w:cs="Times New Roman"/>
          <w:noProof/>
          <w:lang w:eastAsia="en-US" w:bidi="ar-SA"/>
        </w:rPr>
        <w:drawing>
          <wp:inline distT="0" distB="0" distL="0" distR="0" wp14:anchorId="4AD0B169" wp14:editId="768AFC2D">
            <wp:extent cx="6321425" cy="6321425"/>
            <wp:effectExtent l="0" t="0" r="3175" b="3175"/>
            <wp:docPr id="8" name="Picture 8"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1425" cy="6321425"/>
                    </a:xfrm>
                    <a:prstGeom prst="rect">
                      <a:avLst/>
                    </a:prstGeom>
                    <a:noFill/>
                    <a:ln>
                      <a:noFill/>
                    </a:ln>
                  </pic:spPr>
                </pic:pic>
              </a:graphicData>
            </a:graphic>
          </wp:inline>
        </w:drawing>
      </w:r>
    </w:p>
    <w:p w14:paraId="518DCE8B" w14:textId="44737C34" w:rsidR="008D5305" w:rsidRDefault="000B08CC" w:rsidP="003218A1">
      <w:pPr>
        <w:spacing w:line="480" w:lineRule="auto"/>
        <w:ind w:firstLine="288"/>
        <w:rPr>
          <w:rFonts w:cs="Times New Roman"/>
        </w:rPr>
      </w:pPr>
      <w:proofErr w:type="gramStart"/>
      <w:r w:rsidRPr="007A2CF9">
        <w:rPr>
          <w:rFonts w:cs="Times New Roman"/>
          <w:b/>
        </w:rPr>
        <w:t>Fig.</w:t>
      </w:r>
      <w:proofErr w:type="gramEnd"/>
      <w:r w:rsidRPr="007A2CF9">
        <w:rPr>
          <w:rFonts w:cs="Times New Roman"/>
          <w:b/>
        </w:rPr>
        <w:t xml:space="preserve"> S</w:t>
      </w:r>
      <w:r w:rsidR="00402A36">
        <w:rPr>
          <w:rFonts w:cs="Times New Roman"/>
          <w:b/>
        </w:rPr>
        <w:t>4</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proofErr w:type="spellStart"/>
      <w:r w:rsidR="00B3016B">
        <w:rPr>
          <w:rFonts w:cs="Times New Roman"/>
          <w:i/>
          <w:iCs/>
        </w:rPr>
        <w:t>Teleaulax</w:t>
      </w:r>
      <w:proofErr w:type="spellEnd"/>
      <w:r w:rsidR="00B3016B">
        <w:rPr>
          <w:rFonts w:cs="Times New Roman"/>
          <w:i/>
          <w:iCs/>
        </w:rPr>
        <w:t>-</w:t>
      </w:r>
      <w:r w:rsidR="00261B51" w:rsidRPr="00261B51">
        <w:rPr>
          <w:rFonts w:cs="Times New Roman"/>
          <w:iCs/>
        </w:rPr>
        <w:t xml:space="preserve">like </w:t>
      </w:r>
      <w:proofErr w:type="spellStart"/>
      <w:r w:rsidR="00261B51" w:rsidRPr="00261B51">
        <w:rPr>
          <w:rFonts w:cs="Times New Roman"/>
          <w:iCs/>
        </w:rPr>
        <w:t>cryptophytes</w:t>
      </w:r>
      <w:proofErr w:type="spellEnd"/>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w:t>
      </w:r>
      <w:proofErr w:type="spellStart"/>
      <w:r>
        <w:rPr>
          <w:rFonts w:cs="Times New Roman"/>
        </w:rPr>
        <w:t>SeaFlow</w:t>
      </w:r>
      <w:proofErr w:type="spellEnd"/>
      <w:r>
        <w:rPr>
          <w:rFonts w:cs="Times New Roman"/>
        </w:rPr>
        <w:t xml:space="preserve"> instrument (black line) and measured with a BD Influx cell sorter (red circles). </w:t>
      </w:r>
      <w:proofErr w:type="gramStart"/>
      <w:r>
        <w:rPr>
          <w:rFonts w:cs="Times New Roman"/>
        </w:rPr>
        <w:t>B) Correlation of cell abundances measured by the two instruments.</w:t>
      </w:r>
      <w:proofErr w:type="gramEnd"/>
      <w:r>
        <w:rPr>
          <w:rFonts w:cs="Times New Roman"/>
        </w:rPr>
        <w:t xml:space="preserve">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Pr="00946A19">
        <w:rPr>
          <w:rFonts w:cs="Times New Roman"/>
        </w:rPr>
        <w:t>Dashed lines represent model II linear regression of plotted d</w:t>
      </w:r>
      <w:r w:rsidR="009F4F8A">
        <w:rPr>
          <w:rFonts w:cs="Times New Roman"/>
        </w:rPr>
        <w:t>ata.</w:t>
      </w:r>
    </w:p>
    <w:p w14:paraId="4839896E" w14:textId="1D665492" w:rsidR="008D5305" w:rsidRPr="00F2360F" w:rsidRDefault="00CC4C34"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57C87E7B" wp14:editId="7267A132">
            <wp:extent cx="4136219" cy="4136219"/>
            <wp:effectExtent l="0" t="0" r="4445" b="4445"/>
            <wp:docPr id="3" name="Picture 3" descr="Macintosh HD:Users:francois:Documents:DATA:SeaFlow:CMOP:CMOP_git:manuscript:manuscript_V3: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3:manuscript_Rcode:FigureS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6359" cy="4136359"/>
                    </a:xfrm>
                    <a:prstGeom prst="rect">
                      <a:avLst/>
                    </a:prstGeom>
                    <a:noFill/>
                    <a:ln>
                      <a:noFill/>
                    </a:ln>
                  </pic:spPr>
                </pic:pic>
              </a:graphicData>
            </a:graphic>
          </wp:inline>
        </w:drawing>
      </w:r>
    </w:p>
    <w:p w14:paraId="625A201E" w14:textId="7A4D278F" w:rsidR="000B08CC" w:rsidRDefault="008D5305" w:rsidP="003218A1">
      <w:pPr>
        <w:spacing w:line="480" w:lineRule="auto"/>
        <w:ind w:firstLine="288"/>
        <w:rPr>
          <w:rFonts w:cs="Times New Roman"/>
        </w:rPr>
      </w:pPr>
      <w:proofErr w:type="gramStart"/>
      <w:r w:rsidRPr="00F2360F">
        <w:rPr>
          <w:rFonts w:cs="Times New Roman"/>
          <w:b/>
        </w:rPr>
        <w:t>Fig.</w:t>
      </w:r>
      <w:proofErr w:type="gramEnd"/>
      <w:r w:rsidRPr="00F2360F">
        <w:rPr>
          <w:rFonts w:cs="Times New Roman"/>
          <w:b/>
        </w:rPr>
        <w:t xml:space="preserve">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proofErr w:type="spellStart"/>
      <w:r w:rsidRPr="00090513">
        <w:rPr>
          <w:rFonts w:cs="Times New Roman"/>
          <w:bCs/>
          <w:i/>
        </w:rPr>
        <w:t>Rhodomonas</w:t>
      </w:r>
      <w:proofErr w:type="spellEnd"/>
      <w:r w:rsidRPr="00090513">
        <w:rPr>
          <w:rFonts w:cs="Times New Roman"/>
          <w:bCs/>
          <w:i/>
        </w:rPr>
        <w:t xml:space="preserve">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4D80ABD3" w:rsidR="000B08CC" w:rsidRPr="00FE75DC" w:rsidRDefault="00FF63AC" w:rsidP="004B52B9">
      <w:pPr>
        <w:spacing w:line="480" w:lineRule="auto"/>
        <w:jc w:val="both"/>
        <w:rPr>
          <w:rFonts w:cs="Times New Roman"/>
        </w:rPr>
      </w:pPr>
      <w:r>
        <w:rPr>
          <w:rFonts w:cs="Times New Roman"/>
          <w:noProof/>
          <w:lang w:eastAsia="en-US" w:bidi="ar-SA"/>
        </w:rPr>
        <w:drawing>
          <wp:inline distT="0" distB="0" distL="0" distR="0" wp14:anchorId="4E495DEA" wp14:editId="208C9D71">
            <wp:extent cx="6326505" cy="6326505"/>
            <wp:effectExtent l="0" t="0" r="0" b="0"/>
            <wp:docPr id="5" name="Picture 5" descr="Macintosh HD:Users:francois:Documents:DATA:SeaFlow:CMOP:CMOP_git:manuscript:manuscript_V3: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S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6505" cy="6326505"/>
                    </a:xfrm>
                    <a:prstGeom prst="rect">
                      <a:avLst/>
                    </a:prstGeom>
                    <a:noFill/>
                    <a:ln>
                      <a:noFill/>
                    </a:ln>
                  </pic:spPr>
                </pic:pic>
              </a:graphicData>
            </a:graphic>
          </wp:inline>
        </w:drawing>
      </w:r>
    </w:p>
    <w:p w14:paraId="322E26C6" w14:textId="67458546" w:rsidR="00A766CD" w:rsidRDefault="000B08CC" w:rsidP="00330453">
      <w:pPr>
        <w:spacing w:line="480" w:lineRule="auto"/>
        <w:ind w:firstLine="288"/>
      </w:pPr>
      <w:proofErr w:type="gramStart"/>
      <w:r w:rsidRPr="00FC5E5F">
        <w:rPr>
          <w:rFonts w:cs="Times New Roman"/>
          <w:b/>
          <w:bCs/>
        </w:rPr>
        <w:t>Fig.</w:t>
      </w:r>
      <w:proofErr w:type="gramEnd"/>
      <w:r w:rsidRPr="00FC5E5F">
        <w:rPr>
          <w:rFonts w:cs="Times New Roman"/>
          <w:b/>
          <w:bCs/>
        </w:rPr>
        <w:t xml:space="preserve">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proofErr w:type="spellStart"/>
      <w:r w:rsidR="00B3016B">
        <w:rPr>
          <w:rFonts w:cs="Times New Roman"/>
          <w:i/>
          <w:iCs/>
        </w:rPr>
        <w:t>Teleaulax</w:t>
      </w:r>
      <w:proofErr w:type="spellEnd"/>
      <w:r w:rsidR="00261B51">
        <w:rPr>
          <w:rFonts w:cs="Times New Roman"/>
        </w:rPr>
        <w:t xml:space="preserve">-like </w:t>
      </w:r>
      <w:proofErr w:type="spellStart"/>
      <w:r w:rsidR="00261B51">
        <w:rPr>
          <w:rFonts w:cs="Times New Roman"/>
        </w:rPr>
        <w:t>cryptophytes</w:t>
      </w:r>
      <w:proofErr w:type="spellEnd"/>
      <w:r w:rsidR="00261B51">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7" w:author="Joe Needoba" w:date="2016-03-03T12:34:00Z" w:initials="JN">
    <w:p w14:paraId="4650AE16" w14:textId="3825E7AA" w:rsidR="00CB6812" w:rsidRDefault="00CB6812">
      <w:pPr>
        <w:pStyle w:val="CommentText"/>
      </w:pPr>
      <w:r>
        <w:rPr>
          <w:rStyle w:val="CommentReference"/>
        </w:rPr>
        <w:annotationRef/>
      </w:r>
      <w:r>
        <w:t>I think this is what you refer to in Figure 1?</w:t>
      </w:r>
    </w:p>
  </w:comment>
  <w:comment w:id="49" w:author="Francois Ribalet" w:date="2016-03-03T12:34:00Z" w:initials="FR">
    <w:p w14:paraId="6687D24A" w14:textId="164EBD64" w:rsidR="003218A1" w:rsidRDefault="003218A1">
      <w:pPr>
        <w:pStyle w:val="CommentText"/>
      </w:pPr>
      <w:r>
        <w:rPr>
          <w:rStyle w:val="CommentReference"/>
        </w:rPr>
        <w:annotationRef/>
      </w:r>
      <w:r>
        <w:t>TE or lysis buffer?</w:t>
      </w:r>
    </w:p>
  </w:comment>
  <w:comment w:id="50" w:author="Francois Ribalet" w:date="2016-03-03T12:34:00Z" w:initials="FR">
    <w:p w14:paraId="0BA3344A" w14:textId="6E7B3A02" w:rsidR="003218A1" w:rsidRDefault="003218A1">
      <w:pPr>
        <w:pStyle w:val="CommentText"/>
      </w:pPr>
      <w:r>
        <w:rPr>
          <w:rStyle w:val="CommentReference"/>
        </w:rPr>
        <w:annotationRef/>
      </w:r>
      <w:r>
        <w:t>Have these primers been published before? If so just cite reference.</w:t>
      </w:r>
    </w:p>
  </w:comment>
  <w:comment w:id="51" w:author="Francois Ribalet" w:date="2016-03-03T12:34:00Z" w:initials="FR">
    <w:p w14:paraId="17EE45D5" w14:textId="5B06199A" w:rsidR="003218A1" w:rsidRDefault="003218A1">
      <w:pPr>
        <w:pStyle w:val="CommentText"/>
      </w:pPr>
      <w:r>
        <w:rPr>
          <w:rStyle w:val="CommentReference"/>
        </w:rPr>
        <w:annotationRef/>
      </w:r>
      <w:r>
        <w:t>Same as above</w:t>
      </w:r>
    </w:p>
  </w:comment>
  <w:comment w:id="66" w:author="Joe Needoba" w:date="2016-03-03T12:51:00Z" w:initials="JN">
    <w:p w14:paraId="68D47BD2" w14:textId="04492E70" w:rsidR="008C2112" w:rsidRDefault="008C2112">
      <w:pPr>
        <w:pStyle w:val="CommentText"/>
      </w:pPr>
      <w:r>
        <w:rPr>
          <w:rStyle w:val="CommentReference"/>
        </w:rPr>
        <w:annotationRef/>
      </w:r>
      <w:r>
        <w:t xml:space="preserve">Was this calculated from all of the data? How did </w:t>
      </w:r>
      <w:proofErr w:type="spellStart"/>
      <w:r>
        <w:t>you</w:t>
      </w:r>
      <w:proofErr w:type="spellEnd"/>
      <w:r>
        <w:t xml:space="preserve"> account for missing data that might result in aliasing of your calculations?</w:t>
      </w:r>
    </w:p>
  </w:comment>
  <w:comment w:id="67" w:author="Joe Needoba" w:date="2016-03-03T13:02:00Z" w:initials="JN">
    <w:p w14:paraId="4085B3E8" w14:textId="0B76F1B0" w:rsidR="008C2112" w:rsidRDefault="008C2112">
      <w:pPr>
        <w:pStyle w:val="CommentText"/>
      </w:pPr>
      <w:r>
        <w:rPr>
          <w:rStyle w:val="CommentReference"/>
        </w:rPr>
        <w:annotationRef/>
      </w:r>
      <w:r>
        <w:t>It is important to show whether pH changes conservatively with salinity or not</w:t>
      </w:r>
      <w:r w:rsidR="00911F8C">
        <w:t xml:space="preserve"> (at an hourly to daily time scale)</w:t>
      </w:r>
      <w:r>
        <w:t xml:space="preserve">. If it does, then it is just a measurement of mixing between freshwater and saltwater. I anticipate that this is going to be a sticking point with any reviewer. If temperature, fluorescence, and pH all change conservatively with salinity then it is not really appropriate to focus </w:t>
      </w:r>
      <w:r w:rsidR="00911F8C">
        <w:t xml:space="preserve">solely </w:t>
      </w:r>
      <w:r>
        <w:t>on pH as being important to this story.</w:t>
      </w:r>
      <w:r w:rsidR="00911F8C">
        <w:t xml:space="preserve"> If pH is conservative with salinity, then cell division activity should also be correlated with salinity, but you indicate that it is not. Therefore, if pH is correlated to cell division, then it must not be conservative. I think if you show this it will make for a much more convincing story.</w:t>
      </w:r>
    </w:p>
  </w:comment>
  <w:comment w:id="70" w:author="Joe Needoba" w:date="2016-03-03T13:54:00Z" w:initials="JN">
    <w:p w14:paraId="138BA5A4" w14:textId="098161E3" w:rsidR="00911F8C" w:rsidRDefault="00911F8C">
      <w:pPr>
        <w:pStyle w:val="CommentText"/>
      </w:pPr>
      <w:r>
        <w:rPr>
          <w:rStyle w:val="CommentReference"/>
        </w:rPr>
        <w:annotationRef/>
      </w:r>
      <w:r>
        <w:t xml:space="preserve">I’m not convinced this is not just a mixing signal. </w:t>
      </w:r>
      <w:r w:rsidR="00BC678F">
        <w:t>See comment above.</w:t>
      </w:r>
    </w:p>
  </w:comment>
  <w:comment w:id="71" w:author="Joe Needoba" w:date="2016-03-03T13:59:00Z" w:initials="JN">
    <w:p w14:paraId="0E53429D" w14:textId="08101A28" w:rsidR="00BC678F" w:rsidRDefault="00BC678F">
      <w:pPr>
        <w:pStyle w:val="CommentText"/>
      </w:pPr>
      <w:r>
        <w:rPr>
          <w:rStyle w:val="CommentReference"/>
        </w:rPr>
        <w:annotationRef/>
      </w:r>
      <w:r>
        <w:t xml:space="preserve">Is it possible that the </w:t>
      </w:r>
      <w:proofErr w:type="spellStart"/>
      <w:r>
        <w:t>Mesodinium</w:t>
      </w:r>
      <w:proofErr w:type="spellEnd"/>
      <w:r>
        <w:t xml:space="preserve"> are causing a high number of detections in qPCR?</w:t>
      </w:r>
    </w:p>
  </w:comment>
  <w:comment w:id="72" w:author="Joe Needoba" w:date="2016-03-03T14:01:00Z" w:initials="JN">
    <w:p w14:paraId="49B65DD5" w14:textId="274B9C2A" w:rsidR="00BC678F" w:rsidRDefault="00BC678F">
      <w:pPr>
        <w:pStyle w:val="CommentText"/>
      </w:pPr>
      <w:r>
        <w:rPr>
          <w:rStyle w:val="CommentReference"/>
        </w:rPr>
        <w:annotationRef/>
      </w:r>
      <w:r>
        <w:t xml:space="preserve">But they were correlated to pH? Again, if this is true then pH </w:t>
      </w:r>
      <w:r w:rsidR="00DD77B6">
        <w:t>should not be have a conservative mixing relationship with salinity.</w:t>
      </w:r>
    </w:p>
  </w:comment>
  <w:comment w:id="74" w:author="Joe Needoba" w:date="2016-03-03T12:45:00Z" w:initials="JN">
    <w:p w14:paraId="35D1F1C0" w14:textId="0541CA66" w:rsidR="008C2112" w:rsidRDefault="008C2112">
      <w:pPr>
        <w:pStyle w:val="CommentText"/>
      </w:pPr>
      <w:r>
        <w:rPr>
          <w:rStyle w:val="CommentReference"/>
        </w:rPr>
        <w:annotationRef/>
      </w:r>
      <w:r>
        <w:t>Figure 2C does not show this</w:t>
      </w:r>
    </w:p>
  </w:comment>
  <w:comment w:id="75" w:author="Joe Needoba" w:date="2016-03-03T14:04:00Z" w:initials="JN">
    <w:p w14:paraId="47F03ABD" w14:textId="22608507" w:rsidR="00DD77B6" w:rsidRDefault="00DD77B6">
      <w:pPr>
        <w:pStyle w:val="CommentText"/>
      </w:pPr>
      <w:r>
        <w:rPr>
          <w:rStyle w:val="CommentReference"/>
        </w:rPr>
        <w:annotationRef/>
      </w:r>
      <w:r>
        <w:t xml:space="preserve">This is likely not an issue if T. </w:t>
      </w:r>
      <w:proofErr w:type="spellStart"/>
      <w:r>
        <w:t>amphioxeia</w:t>
      </w:r>
      <w:proofErr w:type="spellEnd"/>
      <w:r>
        <w:t xml:space="preserve"> is a tiny fraction of the total phytoplankton community. Plus, the timing of the measurement during the photoperiod may complicate the interpretation.</w:t>
      </w:r>
    </w:p>
  </w:comment>
  <w:comment w:id="81" w:author="Joe Needoba" w:date="2016-03-03T12:58:00Z" w:initials="JN">
    <w:p w14:paraId="6E978185" w14:textId="26C7F6B3" w:rsidR="00911F8C" w:rsidRDefault="00911F8C">
      <w:pPr>
        <w:pStyle w:val="CommentText"/>
      </w:pPr>
      <w:r>
        <w:rPr>
          <w:rStyle w:val="CommentReference"/>
        </w:rPr>
        <w:annotationRef/>
      </w:r>
      <w:r>
        <w:t>R should be R2, right?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F9AABD7" w14:textId="77777777" w:rsidR="00B2052D" w:rsidRDefault="00B2052D" w:rsidP="006824CD">
      <w:r>
        <w:separator/>
      </w:r>
    </w:p>
  </w:endnote>
  <w:endnote w:type="continuationSeparator" w:id="0">
    <w:p w14:paraId="3F4A16A8" w14:textId="77777777" w:rsidR="00B2052D" w:rsidRDefault="00B2052D"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ucida Grande">
    <w:altName w:val="Arial"/>
    <w:charset w:val="00"/>
    <w:family w:val="auto"/>
    <w:pitch w:val="variable"/>
    <w:sig w:usb0="00000000" w:usb1="5000A1FF" w:usb2="00000000" w:usb3="00000000" w:csb0="000001B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w:panose1 w:val="02020603050405020304"/>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3218A1" w:rsidRDefault="003218A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3218A1" w:rsidRDefault="003218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3218A1" w:rsidRDefault="003218A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F28FD">
      <w:rPr>
        <w:rStyle w:val="PageNumber"/>
        <w:noProof/>
      </w:rPr>
      <w:t>4</w:t>
    </w:r>
    <w:r>
      <w:rPr>
        <w:rStyle w:val="PageNumber"/>
      </w:rPr>
      <w:fldChar w:fldCharType="end"/>
    </w:r>
  </w:p>
  <w:p w14:paraId="3E0CB4DF" w14:textId="77777777" w:rsidR="003218A1" w:rsidRDefault="003218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70FCB" w14:textId="77777777" w:rsidR="00B2052D" w:rsidRDefault="00B2052D" w:rsidP="006824CD">
      <w:r>
        <w:separator/>
      </w:r>
    </w:p>
  </w:footnote>
  <w:footnote w:type="continuationSeparator" w:id="0">
    <w:p w14:paraId="5A380C5E" w14:textId="77777777" w:rsidR="00B2052D" w:rsidRDefault="00B2052D"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activeWritingStyle w:appName="MSWord" w:lang="en-US" w:vendorID="64" w:dllVersion="131078" w:nlCheck="1" w:checkStyle="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13FD4"/>
    <w:rsid w:val="002211A8"/>
    <w:rsid w:val="00222090"/>
    <w:rsid w:val="00222506"/>
    <w:rsid w:val="00224B79"/>
    <w:rsid w:val="00226BB9"/>
    <w:rsid w:val="0023289E"/>
    <w:rsid w:val="00240D9B"/>
    <w:rsid w:val="002512CF"/>
    <w:rsid w:val="00255A18"/>
    <w:rsid w:val="00261B51"/>
    <w:rsid w:val="00266137"/>
    <w:rsid w:val="00266E8F"/>
    <w:rsid w:val="00271A38"/>
    <w:rsid w:val="00272F6A"/>
    <w:rsid w:val="00280AF2"/>
    <w:rsid w:val="0028101C"/>
    <w:rsid w:val="002821F1"/>
    <w:rsid w:val="00290CCD"/>
    <w:rsid w:val="002919A4"/>
    <w:rsid w:val="00294B07"/>
    <w:rsid w:val="0029761C"/>
    <w:rsid w:val="002B3135"/>
    <w:rsid w:val="002B63F7"/>
    <w:rsid w:val="002D52FC"/>
    <w:rsid w:val="002E792E"/>
    <w:rsid w:val="002F0060"/>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4248"/>
    <w:rsid w:val="003A70CE"/>
    <w:rsid w:val="003B35E5"/>
    <w:rsid w:val="003C064D"/>
    <w:rsid w:val="003C14C1"/>
    <w:rsid w:val="003C4127"/>
    <w:rsid w:val="003C6127"/>
    <w:rsid w:val="003D2F4B"/>
    <w:rsid w:val="003E3DB1"/>
    <w:rsid w:val="003E5420"/>
    <w:rsid w:val="003E6430"/>
    <w:rsid w:val="003F11CC"/>
    <w:rsid w:val="003F4FD7"/>
    <w:rsid w:val="00402A36"/>
    <w:rsid w:val="00411F45"/>
    <w:rsid w:val="00412412"/>
    <w:rsid w:val="00415AAC"/>
    <w:rsid w:val="004217B9"/>
    <w:rsid w:val="00422B93"/>
    <w:rsid w:val="00423D54"/>
    <w:rsid w:val="00427A71"/>
    <w:rsid w:val="00427F6A"/>
    <w:rsid w:val="00442105"/>
    <w:rsid w:val="00461183"/>
    <w:rsid w:val="004645A0"/>
    <w:rsid w:val="00467801"/>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21FB"/>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2CF9"/>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9DF"/>
    <w:rsid w:val="008951B1"/>
    <w:rsid w:val="008A0282"/>
    <w:rsid w:val="008A238C"/>
    <w:rsid w:val="008A5B24"/>
    <w:rsid w:val="008B0C65"/>
    <w:rsid w:val="008B3F92"/>
    <w:rsid w:val="008C01DB"/>
    <w:rsid w:val="008C066D"/>
    <w:rsid w:val="008C2112"/>
    <w:rsid w:val="008C2912"/>
    <w:rsid w:val="008C5550"/>
    <w:rsid w:val="008C64E5"/>
    <w:rsid w:val="008C7A4F"/>
    <w:rsid w:val="008D4B36"/>
    <w:rsid w:val="008D4DDE"/>
    <w:rsid w:val="008D5305"/>
    <w:rsid w:val="008D77E7"/>
    <w:rsid w:val="008E62A6"/>
    <w:rsid w:val="008F67AB"/>
    <w:rsid w:val="00900785"/>
    <w:rsid w:val="00903232"/>
    <w:rsid w:val="00904BEF"/>
    <w:rsid w:val="00905C3B"/>
    <w:rsid w:val="00911F8C"/>
    <w:rsid w:val="0091553D"/>
    <w:rsid w:val="00915B32"/>
    <w:rsid w:val="009337D9"/>
    <w:rsid w:val="00933F5B"/>
    <w:rsid w:val="00936B6D"/>
    <w:rsid w:val="00937CFA"/>
    <w:rsid w:val="00946A19"/>
    <w:rsid w:val="009561CF"/>
    <w:rsid w:val="009607C1"/>
    <w:rsid w:val="00961AD3"/>
    <w:rsid w:val="00962DC5"/>
    <w:rsid w:val="009724C9"/>
    <w:rsid w:val="0098043F"/>
    <w:rsid w:val="00981583"/>
    <w:rsid w:val="00984FD1"/>
    <w:rsid w:val="009878ED"/>
    <w:rsid w:val="00992F08"/>
    <w:rsid w:val="00996752"/>
    <w:rsid w:val="00996FCD"/>
    <w:rsid w:val="009A46E9"/>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67258"/>
    <w:rsid w:val="00A714F8"/>
    <w:rsid w:val="00A723E8"/>
    <w:rsid w:val="00A72595"/>
    <w:rsid w:val="00A766CD"/>
    <w:rsid w:val="00A76D49"/>
    <w:rsid w:val="00A918E2"/>
    <w:rsid w:val="00A96816"/>
    <w:rsid w:val="00A97155"/>
    <w:rsid w:val="00A97293"/>
    <w:rsid w:val="00AB08C3"/>
    <w:rsid w:val="00AB1296"/>
    <w:rsid w:val="00AC0335"/>
    <w:rsid w:val="00AC3540"/>
    <w:rsid w:val="00AC5751"/>
    <w:rsid w:val="00AC7240"/>
    <w:rsid w:val="00AD70B9"/>
    <w:rsid w:val="00AE182B"/>
    <w:rsid w:val="00B00F1E"/>
    <w:rsid w:val="00B0285E"/>
    <w:rsid w:val="00B03CF1"/>
    <w:rsid w:val="00B0485F"/>
    <w:rsid w:val="00B068AD"/>
    <w:rsid w:val="00B113BF"/>
    <w:rsid w:val="00B16C07"/>
    <w:rsid w:val="00B2052D"/>
    <w:rsid w:val="00B3016B"/>
    <w:rsid w:val="00B31A0A"/>
    <w:rsid w:val="00B3249E"/>
    <w:rsid w:val="00B33582"/>
    <w:rsid w:val="00B346EF"/>
    <w:rsid w:val="00B36EBC"/>
    <w:rsid w:val="00B37E0D"/>
    <w:rsid w:val="00B41A62"/>
    <w:rsid w:val="00B4317A"/>
    <w:rsid w:val="00B448C5"/>
    <w:rsid w:val="00B516B5"/>
    <w:rsid w:val="00B55C1F"/>
    <w:rsid w:val="00B56497"/>
    <w:rsid w:val="00B63D44"/>
    <w:rsid w:val="00B63E78"/>
    <w:rsid w:val="00B6644D"/>
    <w:rsid w:val="00B70031"/>
    <w:rsid w:val="00B7274E"/>
    <w:rsid w:val="00B73BD9"/>
    <w:rsid w:val="00B77488"/>
    <w:rsid w:val="00B81B5B"/>
    <w:rsid w:val="00B8291A"/>
    <w:rsid w:val="00B862D8"/>
    <w:rsid w:val="00B94BFB"/>
    <w:rsid w:val="00BA009A"/>
    <w:rsid w:val="00BA7753"/>
    <w:rsid w:val="00BC345E"/>
    <w:rsid w:val="00BC5B00"/>
    <w:rsid w:val="00BC678F"/>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9702F"/>
    <w:rsid w:val="00CA2EC6"/>
    <w:rsid w:val="00CA5519"/>
    <w:rsid w:val="00CB2E04"/>
    <w:rsid w:val="00CB6812"/>
    <w:rsid w:val="00CC139D"/>
    <w:rsid w:val="00CC43C8"/>
    <w:rsid w:val="00CC4909"/>
    <w:rsid w:val="00CC4C34"/>
    <w:rsid w:val="00CD0181"/>
    <w:rsid w:val="00CD3F55"/>
    <w:rsid w:val="00CD5C61"/>
    <w:rsid w:val="00CE0AD6"/>
    <w:rsid w:val="00CE6D1A"/>
    <w:rsid w:val="00CF4912"/>
    <w:rsid w:val="00CF6B35"/>
    <w:rsid w:val="00CF78A8"/>
    <w:rsid w:val="00D00863"/>
    <w:rsid w:val="00D06AC5"/>
    <w:rsid w:val="00D1190F"/>
    <w:rsid w:val="00D1328A"/>
    <w:rsid w:val="00D1546B"/>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71B00"/>
    <w:rsid w:val="00D72125"/>
    <w:rsid w:val="00D75F3A"/>
    <w:rsid w:val="00D91022"/>
    <w:rsid w:val="00D9146C"/>
    <w:rsid w:val="00D96531"/>
    <w:rsid w:val="00DA3657"/>
    <w:rsid w:val="00DA3C76"/>
    <w:rsid w:val="00DA4076"/>
    <w:rsid w:val="00DA6191"/>
    <w:rsid w:val="00DB249C"/>
    <w:rsid w:val="00DB5161"/>
    <w:rsid w:val="00DB5EE7"/>
    <w:rsid w:val="00DC5E98"/>
    <w:rsid w:val="00DD0524"/>
    <w:rsid w:val="00DD3854"/>
    <w:rsid w:val="00DD77B6"/>
    <w:rsid w:val="00DF5132"/>
    <w:rsid w:val="00DF5739"/>
    <w:rsid w:val="00E11168"/>
    <w:rsid w:val="00E127C8"/>
    <w:rsid w:val="00E33748"/>
    <w:rsid w:val="00E42125"/>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EF28FD"/>
    <w:rsid w:val="00F0271A"/>
    <w:rsid w:val="00F14310"/>
    <w:rsid w:val="00F2360F"/>
    <w:rsid w:val="00F31AB3"/>
    <w:rsid w:val="00F34B51"/>
    <w:rsid w:val="00F35AB6"/>
    <w:rsid w:val="00F35E55"/>
    <w:rsid w:val="00F36BD8"/>
    <w:rsid w:val="00F51FF4"/>
    <w:rsid w:val="00F526BF"/>
    <w:rsid w:val="00F562D2"/>
    <w:rsid w:val="00F65A6A"/>
    <w:rsid w:val="00F72E73"/>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theme" Target="theme/theme1.xml"/><Relationship Id="rId3" Type="http://schemas.microsoft.com/office/2007/relationships/stylesWithEffects" Target="stylesWithEffect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ribalet@uw.edu"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github.com/armbrustlab/ssPopModel" TargetMode="External"/><Relationship Id="rId19" Type="http://schemas.openxmlformats.org/officeDocument/2006/relationships/image" Target="media/image8.emf"/><Relationship Id="rId4" Type="http://schemas.openxmlformats.org/officeDocument/2006/relationships/settings" Target="settings.xml"/><Relationship Id="rId9" Type="http://schemas.openxmlformats.org/officeDocument/2006/relationships/hyperlink" Target="https://github.com/uwescience/popcycle" TargetMode="External"/><Relationship Id="rId14" Type="http://schemas.openxmlformats.org/officeDocument/2006/relationships/image" Target="media/image4.png"/><Relationship Id="rId22" Type="http://schemas.openxmlformats.org/officeDocument/2006/relationships/image" Target="media/image11.png"/><Relationship Id="rId27"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7EFDE4-6F99-48BB-B530-4874AEB12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15105</Words>
  <Characters>86099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Company>Awesome Inc.</Company>
  <LinksUpToDate>false</LinksUpToDate>
  <CharactersWithSpaces>101002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Maria Hamilton</dc:creator>
  <cp:lastModifiedBy>Joe Needoba</cp:lastModifiedBy>
  <cp:revision>5</cp:revision>
  <dcterms:created xsi:type="dcterms:W3CDTF">2016-03-03T20:34:00Z</dcterms:created>
  <dcterms:modified xsi:type="dcterms:W3CDTF">2016-03-03T22:13:00Z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id="http://www.zotero.org/styles/marine-ecology-progress-series"/&gt;&lt;format class="21"/&gt;&lt;count citations="34" publications="30"/&gt;&lt;/info&gt;PAPERS2_INFO_END</vt:lpwstr>
  </property>
  <property fmtid="{D5CDD505-2E9C-101B-9397-08002B2CF9AE}" pid="3" name="MTMacEqns">
    <vt:bool>true</vt:bool>
  </property>
</Properties>
</file>