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0A4398C4"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r w:rsidRPr="00412412">
        <w:rPr>
          <w:rFonts w:cs="Times New Roman"/>
          <w:b/>
          <w:sz w:val="28"/>
          <w:szCs w:val="28"/>
        </w:rPr>
        <w:t>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4DC2ED44"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Gwenn M.</w:t>
      </w:r>
      <w:ins w:id="0" w:author="Microsoft Office User" w:date="2016-03-16T13:20:00Z">
        <w:r w:rsidR="0040037E">
          <w:rPr>
            <w:rFonts w:cs="Times New Roman"/>
            <w:bCs/>
          </w:rPr>
          <w:t xml:space="preserve"> M.</w:t>
        </w:r>
      </w:ins>
      <w:r w:rsidR="001651E6">
        <w:rPr>
          <w:rFonts w:cs="Times New Roman"/>
          <w:bCs/>
        </w:rPr>
        <w:t xml:space="preserve"> Hennon </w:t>
      </w:r>
      <w:r w:rsidR="001651E6" w:rsidRPr="001651E6">
        <w:rPr>
          <w:rFonts w:cs="Times New Roman"/>
          <w:bCs/>
          <w:vertAlign w:val="superscript"/>
        </w:rPr>
        <w:t>1</w:t>
      </w:r>
      <w:r w:rsidR="00402A36">
        <w:rPr>
          <w:rFonts w:cs="Times New Roman"/>
          <w:bCs/>
          <w:vertAlign w:val="superscript"/>
        </w:rPr>
        <w:t>,3</w:t>
      </w:r>
      <w:r w:rsidR="001651E6">
        <w:rPr>
          <w:rFonts w:cs="Times New Roman"/>
          <w:bCs/>
        </w:rPr>
        <w:t xml:space="preserve">, </w:t>
      </w:r>
      <w:r w:rsidRPr="00FC5E5F">
        <w:rPr>
          <w:rFonts w:cs="Times New Roman"/>
          <w:bCs/>
        </w:rPr>
        <w:t>Joseph Ne</w:t>
      </w:r>
      <w:r w:rsidR="002E792E">
        <w:rPr>
          <w:rFonts w:cs="Times New Roman"/>
          <w:bCs/>
        </w:rPr>
        <w:t>e</w:t>
      </w:r>
      <w:r w:rsidRPr="00FC5E5F">
        <w:rPr>
          <w:rFonts w:cs="Times New Roman"/>
          <w:bCs/>
        </w:rPr>
        <w:t xml:space="preserve">doba </w:t>
      </w:r>
      <w:r w:rsidR="00402A36">
        <w:rPr>
          <w:rFonts w:cs="Times New Roman"/>
          <w:bCs/>
          <w:vertAlign w:val="superscript"/>
        </w:rPr>
        <w:t>4</w:t>
      </w:r>
      <w:r w:rsidRPr="00FC5E5F">
        <w:rPr>
          <w:rFonts w:cs="Times New Roman"/>
          <w:bCs/>
        </w:rPr>
        <w:t xml:space="preserve">, </w:t>
      </w:r>
      <w:r>
        <w:rPr>
          <w:rFonts w:cs="Times New Roman"/>
          <w:bCs/>
        </w:rPr>
        <w:t xml:space="preserve">Katie Maxey </w:t>
      </w:r>
      <w:r w:rsidR="00402A36">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Tawnya </w:t>
      </w:r>
      <w:r w:rsidR="00AD70B9">
        <w:rPr>
          <w:rFonts w:cs="Times New Roman"/>
          <w:bCs/>
        </w:rPr>
        <w:t xml:space="preserve">D. </w:t>
      </w:r>
      <w:r w:rsidRPr="00FC5E5F">
        <w:rPr>
          <w:rFonts w:cs="Times New Roman"/>
          <w:bCs/>
        </w:rPr>
        <w:t xml:space="preserve">Peterson </w:t>
      </w:r>
      <w:r w:rsidR="00402A36">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Zuber </w:t>
      </w:r>
      <w:r w:rsidR="00402A36">
        <w:rPr>
          <w:rFonts w:cs="Times New Roman"/>
          <w:bCs/>
          <w:vertAlign w:val="superscript"/>
        </w:rPr>
        <w:t>4</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4A5F59C4" w14:textId="1A92CE7E"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70E2082F" w:rsidR="008D5305" w:rsidRPr="00FE75DC" w:rsidRDefault="008D5305" w:rsidP="003218A1">
      <w:pPr>
        <w:spacing w:line="480" w:lineRule="auto"/>
        <w:ind w:firstLine="288"/>
        <w:outlineLvl w:val="0"/>
        <w:rPr>
          <w:rFonts w:cs="Times New Roman"/>
        </w:rPr>
      </w:pPr>
      <w:r>
        <w:rPr>
          <w:rFonts w:cs="Times New Roman"/>
          <w:b/>
          <w:bCs/>
        </w:rPr>
        <w:lastRenderedPageBreak/>
        <w:t>ABSTRACT</w:t>
      </w:r>
    </w:p>
    <w:p w14:paraId="59F0F561" w14:textId="098A7794" w:rsidR="004B52B9"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is a globally distributed nontoxic ciliate</w:t>
      </w:r>
      <w:ins w:id="1" w:author="Microsoft Office User" w:date="2016-03-16T14:54:00Z">
        <w:r w:rsidR="00541156">
          <w:rPr>
            <w:rFonts w:cs="Times New Roman"/>
          </w:rPr>
          <w:t xml:space="preserve"> which at high abundances</w:t>
        </w:r>
        <w:r w:rsidR="00541156">
          <w:rPr>
            <w:rFonts w:cs="Times New Roman"/>
          </w:rPr>
          <w:t xml:space="preserve"> can turn the water red</w:t>
        </w:r>
      </w:ins>
      <w:ins w:id="2" w:author="Microsoft Office User" w:date="2016-03-16T14:56:00Z">
        <w:r w:rsidR="00541156">
          <w:rPr>
            <w:rFonts w:cs="Times New Roman"/>
          </w:rPr>
          <w:t>, as is observed annually in the Columbia River Estuary</w:t>
        </w:r>
      </w:ins>
      <w:ins w:id="3" w:author="Microsoft Office User" w:date="2016-03-16T14:54:00Z">
        <w:r w:rsidR="00541156">
          <w:rPr>
            <w:rFonts w:cs="Times New Roman"/>
          </w:rPr>
          <w:t>.</w:t>
        </w:r>
      </w:ins>
      <w:ins w:id="4" w:author="Microsoft Office User" w:date="2016-03-16T14:55:00Z">
        <w:r w:rsidR="00541156">
          <w:rPr>
            <w:rFonts w:cs="Times New Roman"/>
          </w:rPr>
          <w:t xml:space="preserve"> </w:t>
        </w:r>
        <w:r w:rsidR="00541156" w:rsidRPr="00541156">
          <w:rPr>
            <w:rFonts w:cs="Times New Roman"/>
            <w:i/>
            <w:rPrChange w:id="5" w:author="Microsoft Office User" w:date="2016-03-16T14:55:00Z">
              <w:rPr>
                <w:rFonts w:cs="Times New Roman"/>
              </w:rPr>
            </w:rPrChange>
          </w:rPr>
          <w:t>M. major</w:t>
        </w:r>
      </w:ins>
      <w:r w:rsidR="00DF5739">
        <w:rPr>
          <w:rFonts w:cs="Times New Roman"/>
        </w:rPr>
        <w:t xml:space="preserve"> </w:t>
      </w:r>
      <w:del w:id="6" w:author="Microsoft Office User" w:date="2016-03-16T14:55:00Z">
        <w:r w:rsidR="00DF5739" w:rsidDel="00541156">
          <w:rPr>
            <w:rFonts w:cs="Times New Roman"/>
          </w:rPr>
          <w:delText xml:space="preserve">that </w:delText>
        </w:r>
      </w:del>
      <w:r w:rsidR="00871A04">
        <w:rPr>
          <w:rFonts w:cs="Times New Roman"/>
        </w:rPr>
        <w:t xml:space="preserve">relies on the acquisition and use of chloroplasts derived from its cryptophyte prey, </w:t>
      </w:r>
      <w:r w:rsidR="008713E5" w:rsidRPr="00F1755A">
        <w:rPr>
          <w:rFonts w:cs="Times New Roman"/>
          <w:i/>
        </w:rPr>
        <w:t>Teleaulax amphioxeia</w:t>
      </w:r>
      <w:r w:rsidR="00DF5739">
        <w:rPr>
          <w:rFonts w:cs="Times New Roman"/>
          <w:i/>
        </w:rPr>
        <w:t xml:space="preserve">. </w:t>
      </w:r>
      <w:r w:rsidR="00871A04">
        <w:rPr>
          <w:rFonts w:cs="Times New Roman"/>
        </w:rPr>
        <w:t>T</w:t>
      </w:r>
      <w:r w:rsidR="00D20E0E">
        <w:rPr>
          <w:rFonts w:cs="Times New Roman"/>
        </w:rPr>
        <w:t xml:space="preserve">he </w:t>
      </w:r>
      <w:r w:rsidR="00A62B51">
        <w:rPr>
          <w:rFonts w:cs="Times New Roman"/>
          <w:bCs/>
        </w:rPr>
        <w:t xml:space="preserve">ecology and physiology of the </w:t>
      </w:r>
      <w:r w:rsidR="00A62B51" w:rsidRPr="00FC5E5F">
        <w:rPr>
          <w:rFonts w:cs="Times New Roman"/>
          <w:bCs/>
          <w:i/>
        </w:rPr>
        <w:t>T</w:t>
      </w:r>
      <w:r w:rsidR="00A62B51">
        <w:rPr>
          <w:rFonts w:cs="Times New Roman"/>
          <w:bCs/>
          <w:i/>
        </w:rPr>
        <w:t>. amphio</w:t>
      </w:r>
      <w:r w:rsidR="00A62B51" w:rsidRPr="00FC5E5F">
        <w:rPr>
          <w:rFonts w:cs="Times New Roman"/>
          <w:bCs/>
          <w:i/>
        </w:rPr>
        <w:t>x</w:t>
      </w:r>
      <w:r w:rsidR="00A62B51">
        <w:rPr>
          <w:rFonts w:cs="Times New Roman"/>
          <w:bCs/>
          <w:i/>
        </w:rPr>
        <w:t>ei</w:t>
      </w:r>
      <w:r w:rsidR="00A62B51" w:rsidRPr="00FC5E5F">
        <w:rPr>
          <w:rFonts w:cs="Times New Roman"/>
          <w:bCs/>
          <w:i/>
        </w:rPr>
        <w:t>a</w:t>
      </w:r>
      <w:r w:rsidR="00A62B51">
        <w:rPr>
          <w:rFonts w:cs="Times New Roman"/>
          <w:bCs/>
        </w:rPr>
        <w:t xml:space="preserve"> prey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w:t>
      </w:r>
      <w:del w:id="7" w:author="Microsoft Office User" w:date="2016-03-16T14:53:00Z">
        <w:r w:rsidR="00A62B51" w:rsidDel="00541156">
          <w:rPr>
            <w:rFonts w:cs="Times New Roman"/>
            <w:bCs/>
          </w:rPr>
          <w:delText xml:space="preserve">their </w:delText>
        </w:r>
      </w:del>
      <w:ins w:id="8" w:author="Microsoft Office User" w:date="2016-03-16T14:53:00Z">
        <w:r w:rsidR="00541156">
          <w:rPr>
            <w:rFonts w:cs="Times New Roman"/>
            <w:bCs/>
          </w:rPr>
          <w:t>the</w:t>
        </w:r>
        <w:r w:rsidR="00541156">
          <w:rPr>
            <w:rFonts w:cs="Times New Roman"/>
            <w:bCs/>
          </w:rPr>
          <w:t xml:space="preserve"> </w:t>
        </w:r>
      </w:ins>
      <w:r w:rsidR="00A62B51">
        <w:rPr>
          <w:rFonts w:cs="Times New Roman"/>
          <w:bCs/>
        </w:rPr>
        <w:t xml:space="preserve">growth </w:t>
      </w:r>
      <w:ins w:id="9" w:author="Microsoft Office User" w:date="2016-03-16T14:53:00Z">
        <w:r w:rsidR="00541156">
          <w:rPr>
            <w:rFonts w:cs="Times New Roman"/>
            <w:bCs/>
          </w:rPr>
          <w:t xml:space="preserve">of this cryptophyte </w:t>
        </w:r>
      </w:ins>
      <w:r w:rsidR="00D20E0E">
        <w:rPr>
          <w:rFonts w:cs="Times New Roman"/>
        </w:rPr>
        <w:t xml:space="preserve">influences the </w:t>
      </w:r>
      <w:r w:rsidR="004B3E05">
        <w:rPr>
          <w:rFonts w:cs="Times New Roman"/>
        </w:rPr>
        <w:t xml:space="preserve">initiation, </w:t>
      </w:r>
      <w:r w:rsidR="00D20E0E">
        <w:rPr>
          <w:rFonts w:cs="Times New Roman"/>
        </w:rPr>
        <w:t>development</w:t>
      </w:r>
      <w:ins w:id="10" w:author="Microsoft Office User" w:date="2016-03-16T14:54:00Z">
        <w:r w:rsidR="00541156">
          <w:rPr>
            <w:rFonts w:cs="Times New Roman"/>
          </w:rPr>
          <w:t>,</w:t>
        </w:r>
      </w:ins>
      <w:r w:rsidR="00D20E0E">
        <w:rPr>
          <w:rFonts w:cs="Times New Roman"/>
        </w:rPr>
        <w:t xml:space="preserve"> </w:t>
      </w:r>
      <w:r w:rsidR="004B3E05">
        <w:rPr>
          <w:rFonts w:cs="Times New Roman"/>
        </w:rPr>
        <w:t xml:space="preserve">and decline </w:t>
      </w:r>
      <w:r w:rsidR="00D20E0E">
        <w:rPr>
          <w:rFonts w:cs="Times New Roman"/>
        </w:rPr>
        <w:t xml:space="preserve">of </w:t>
      </w:r>
      <w:r w:rsidR="00D20E0E" w:rsidRPr="00D20E0E">
        <w:rPr>
          <w:rFonts w:cs="Times New Roman"/>
          <w:i/>
        </w:rPr>
        <w:t>M. major</w:t>
      </w:r>
      <w:r w:rsidR="00D20E0E">
        <w:rPr>
          <w:rFonts w:cs="Times New Roman"/>
        </w:rPr>
        <w:t xml:space="preserve"> blooms</w:t>
      </w:r>
      <w:del w:id="11" w:author="Microsoft Office User" w:date="2016-03-16T14:54:00Z">
        <w:r w:rsidR="00871A04" w:rsidDel="00541156">
          <w:rPr>
            <w:rFonts w:cs="Times New Roman"/>
          </w:rPr>
          <w:delText>, which at high abundances, can turn the water red</w:delText>
        </w:r>
      </w:del>
      <w:r w:rsidR="00D20E0E">
        <w:rPr>
          <w:rFonts w:cs="Times New Roman"/>
        </w:rPr>
        <w:t xml:space="preserve">. </w:t>
      </w:r>
      <w:r w:rsidR="001651E6">
        <w:rPr>
          <w:rFonts w:cs="Times New Roman"/>
        </w:rPr>
        <w:t xml:space="preserve">To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 xml:space="preserve">population </w:t>
      </w:r>
      <w:r w:rsidR="00A037AF">
        <w:rPr>
          <w:rFonts w:cs="Times New Roman"/>
        </w:rPr>
        <w:t>dynamics</w:t>
      </w:r>
      <w:r w:rsidR="0015440D">
        <w:rPr>
          <w:rFonts w:cs="Times New Roman"/>
        </w:rPr>
        <w:t xml:space="preserve">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8713E5">
        <w:rPr>
          <w:rFonts w:cs="Times New Roman"/>
        </w:rPr>
        <w:t xml:space="preserve">, a 4-week survey was conducted </w:t>
      </w:r>
      <w:r w:rsidR="00DF5739">
        <w:rPr>
          <w:rFonts w:cs="Times New Roman"/>
        </w:rPr>
        <w:t xml:space="preserve">in the Columbia River </w:t>
      </w:r>
      <w:r w:rsidR="00A62B51">
        <w:rPr>
          <w:rFonts w:cs="Times New Roman"/>
        </w:rPr>
        <w:t>e</w:t>
      </w:r>
      <w:r w:rsidR="00DF5739">
        <w:rPr>
          <w:rFonts w:cs="Times New Roman"/>
        </w:rPr>
        <w:t xml:space="preserve">stuary </w:t>
      </w:r>
      <w:r w:rsidR="008713E5">
        <w:rPr>
          <w:rFonts w:cs="Times New Roman"/>
        </w:rPr>
        <w:t>in 2013 during</w:t>
      </w:r>
      <w:ins w:id="12" w:author="Microsoft Office User" w:date="2016-03-16T14:57:00Z">
        <w:r w:rsidR="00541156">
          <w:rPr>
            <w:rFonts w:cs="Times New Roman"/>
          </w:rPr>
          <w:t xml:space="preserve"> the decline of a red water bloom.</w:t>
        </w:r>
      </w:ins>
      <w:r w:rsidR="008713E5">
        <w:rPr>
          <w:rFonts w:cs="Times New Roman"/>
        </w:rPr>
        <w:t xml:space="preserve"> </w:t>
      </w:r>
      <w:ins w:id="13" w:author="Microsoft Office User" w:date="2016-03-16T14:57:00Z">
        <w:r w:rsidR="00541156">
          <w:rPr>
            <w:rFonts w:cs="Times New Roman"/>
          </w:rPr>
          <w:t>A</w:t>
        </w:r>
      </w:ins>
      <w:del w:id="14" w:author="Microsoft Office User" w:date="2016-03-16T14:57:00Z">
        <w:r w:rsidR="008713E5" w:rsidDel="00541156">
          <w:rPr>
            <w:rFonts w:cs="Times New Roman"/>
          </w:rPr>
          <w:delText xml:space="preserve">which </w:delText>
        </w:r>
        <w:r w:rsidR="008713E5" w:rsidRPr="00FB20C7" w:rsidDel="00541156">
          <w:rPr>
            <w:rFonts w:cs="Times New Roman"/>
          </w:rPr>
          <w:delText>a</w:delText>
        </w:r>
      </w:del>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D20E0E">
        <w:rPr>
          <w:rFonts w:cs="Times New Roman"/>
        </w:rPr>
        <w:t xml:space="preserve">the </w:t>
      </w:r>
      <w:r w:rsidR="008713E5">
        <w:rPr>
          <w:rFonts w:cs="Times New Roman"/>
        </w:rPr>
        <w:t xml:space="preserve">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D20E0E">
        <w:rPr>
          <w:rFonts w:cs="Times New Roman"/>
        </w:rPr>
        <w:t xml:space="preserve">The highest abundance of free-living </w:t>
      </w:r>
      <w:commentRangeStart w:id="15"/>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i/>
        </w:rPr>
        <w:t xml:space="preserve"> </w:t>
      </w:r>
      <w:commentRangeEnd w:id="15"/>
      <w:r w:rsidR="00541156">
        <w:rPr>
          <w:rStyle w:val="CommentReference"/>
        </w:rPr>
        <w:commentReference w:id="15"/>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2211A8">
        <w:rPr>
          <w:rFonts w:eastAsia="Calibri" w:cs="Times New Roman"/>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w:t>
      </w:r>
      <w:r w:rsidR="00B41A62">
        <w:rPr>
          <w:rFonts w:cs="Times New Roman"/>
        </w:rPr>
        <w:t xml:space="preserve"> cryptophyte</w:t>
      </w:r>
      <w:r w:rsidR="00DF5739" w:rsidRPr="0076654C">
        <w:rPr>
          <w:rFonts w:cs="Times New Roman"/>
        </w:rPr>
        <w:t xml:space="preserve"> </w:t>
      </w:r>
      <w:r w:rsidR="00DF5739">
        <w:rPr>
          <w:rFonts w:cs="Times New Roman"/>
        </w:rPr>
        <w:t xml:space="preserve">cell abundance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r w:rsidR="00D20E0E">
        <w:rPr>
          <w:rFonts w:cs="Times New Roman"/>
        </w:rPr>
        <w:t xml:space="preserve"> </w:t>
      </w:r>
      <w:r w:rsidR="00E61616">
        <w:rPr>
          <w:rFonts w:cs="Times New Roman"/>
        </w:rPr>
        <w:t>C</w:t>
      </w:r>
      <w:r w:rsidR="00B41A62">
        <w:rPr>
          <w:rFonts w:cs="Times New Roman"/>
        </w:rPr>
        <w:t>ryptophyte</w:t>
      </w:r>
      <w:r w:rsidR="00B41A62" w:rsidRPr="004B52B9">
        <w:rPr>
          <w:rFonts w:cs="Times New Roman"/>
        </w:rPr>
        <w:t xml:space="preserve"> </w:t>
      </w:r>
      <w:r w:rsidR="00B41A62">
        <w:rPr>
          <w:rFonts w:cs="Times New Roman"/>
        </w:rPr>
        <w:t>d</w:t>
      </w:r>
      <w:r w:rsidR="004B52B9" w:rsidRPr="004B52B9">
        <w:rPr>
          <w:rFonts w:cs="Times New Roman"/>
        </w:rPr>
        <w:t>ivision rates</w:t>
      </w:r>
      <w:r w:rsidR="002211A8">
        <w:rPr>
          <w:rFonts w:cs="Times New Roman"/>
        </w:rPr>
        <w:t>,</w:t>
      </w:r>
      <w:r w:rsidR="00E61616">
        <w:rPr>
          <w:rFonts w:cs="Times New Roman"/>
        </w:rPr>
        <w:t xml:space="preserve"> predicted </w:t>
      </w:r>
      <w:r w:rsidR="00E61616" w:rsidRPr="00E61616">
        <w:rPr>
          <w:rFonts w:cs="Times New Roman"/>
          <w:i/>
        </w:rPr>
        <w:t>in situ</w:t>
      </w:r>
      <w:r w:rsidR="00E61616">
        <w:rPr>
          <w:rFonts w:cs="Times New Roman"/>
        </w:rPr>
        <w:t xml:space="preserve"> here for the first time,</w:t>
      </w:r>
      <w:r w:rsidR="004B52B9">
        <w:rPr>
          <w:rFonts w:cs="Times New Roman"/>
        </w:rPr>
        <w:t xml:space="preserve"> ranged from 0.2 to 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 abundances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 xml:space="preserve">availability, rather than light conditions, limits the growth </w:t>
      </w:r>
      <w:r w:rsidR="00CA2EC6">
        <w:rPr>
          <w:rFonts w:cs="Times New Roman"/>
        </w:rPr>
        <w:t xml:space="preserve">of cryptophyte cells in the Columbia </w:t>
      </w:r>
      <w:r w:rsidR="00871A04">
        <w:rPr>
          <w:rFonts w:cs="Times New Roman"/>
        </w:rPr>
        <w:t>River estuary</w:t>
      </w:r>
      <w:r w:rsidR="004B52B9">
        <w:rPr>
          <w:rFonts w:cs="Times New Roman"/>
        </w:rPr>
        <w:t xml:space="preserve">. </w:t>
      </w:r>
      <w:r w:rsidR="00FB7F63">
        <w:rPr>
          <w:rFonts w:cs="Times New Roman"/>
        </w:rPr>
        <w:t xml:space="preserve">Calculations of </w:t>
      </w:r>
      <w:r w:rsidR="00705102" w:rsidRPr="00F1755A">
        <w:rPr>
          <w:rFonts w:cs="Times New Roman"/>
          <w:i/>
        </w:rPr>
        <w:t>T</w:t>
      </w:r>
      <w:r w:rsidR="00705102">
        <w:rPr>
          <w:rFonts w:cs="Times New Roman"/>
          <w:i/>
        </w:rPr>
        <w:t>.</w:t>
      </w:r>
      <w:r w:rsidR="00705102" w:rsidRPr="00F1755A">
        <w:rPr>
          <w:rFonts w:cs="Times New Roman"/>
          <w:i/>
        </w:rPr>
        <w:t xml:space="preserve"> amphioxeia</w:t>
      </w:r>
      <w:r w:rsidR="00705102">
        <w:rPr>
          <w:rFonts w:cs="Times New Roman"/>
        </w:rPr>
        <w:t xml:space="preserve"> </w:t>
      </w:r>
      <w:r w:rsidR="00FB7F63">
        <w:rPr>
          <w:rFonts w:cs="Times New Roman"/>
        </w:rPr>
        <w:t xml:space="preserve">production compared to </w:t>
      </w:r>
      <w:r w:rsidR="00705102" w:rsidRPr="00705102">
        <w:rPr>
          <w:rFonts w:cs="Times New Roman"/>
          <w:i/>
        </w:rPr>
        <w:t>M. major</w:t>
      </w:r>
      <w:r w:rsidR="00705102">
        <w:rPr>
          <w:rFonts w:cs="Times New Roman"/>
        </w:rPr>
        <w:t xml:space="preserve"> abundances show</w:t>
      </w:r>
      <w:r w:rsidR="00AB08C3">
        <w:rPr>
          <w:rFonts w:cs="Times New Roman"/>
        </w:rPr>
        <w:t>ed</w:t>
      </w:r>
      <w:r w:rsidR="00705102">
        <w:rPr>
          <w:rFonts w:cs="Times New Roman"/>
        </w:rPr>
        <w:t xml:space="preserve"> that the growth of the ciliate </w:t>
      </w:r>
      <w:r w:rsidR="004B3E05">
        <w:rPr>
          <w:rFonts w:cs="Times New Roman"/>
        </w:rPr>
        <w:t xml:space="preserve">during the survey </w:t>
      </w:r>
      <w:r w:rsidR="00705102">
        <w:rPr>
          <w:rFonts w:cs="Times New Roman"/>
        </w:rPr>
        <w:t>may have been limited by prey availability</w:t>
      </w:r>
      <w:r w:rsidR="00177D9D">
        <w:rPr>
          <w:rFonts w:cs="Times New Roman"/>
        </w:rPr>
        <w:t>.</w:t>
      </w:r>
    </w:p>
    <w:p w14:paraId="0FF326DC" w14:textId="2C350700" w:rsidR="008D5305" w:rsidRPr="00FC5E5F" w:rsidRDefault="008D5305" w:rsidP="003218A1">
      <w:pPr>
        <w:spacing w:line="480" w:lineRule="auto"/>
        <w:rPr>
          <w:rFonts w:cs="Times New Roman"/>
          <w:bCs/>
        </w:rPr>
      </w:pPr>
    </w:p>
    <w:p w14:paraId="7E268815" w14:textId="5105BA70" w:rsidR="008D5305" w:rsidRDefault="008D5305" w:rsidP="003218A1">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3218A1">
      <w:pPr>
        <w:spacing w:line="480" w:lineRule="auto"/>
        <w:ind w:firstLine="288"/>
        <w:outlineLvl w:val="0"/>
        <w:rPr>
          <w:rFonts w:cs="Times New Roman"/>
          <w:b/>
          <w:bCs/>
        </w:rPr>
      </w:pPr>
      <w:r>
        <w:rPr>
          <w:rFonts w:cs="Times New Roman"/>
          <w:b/>
          <w:bCs/>
        </w:rPr>
        <w:lastRenderedPageBreak/>
        <w:t>INTRODUCTION</w:t>
      </w:r>
    </w:p>
    <w:p w14:paraId="394A7214" w14:textId="5AAAF156"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w:t>
      </w:r>
      <w:r w:rsidR="005D1B72">
        <w:rPr>
          <w:rFonts w:cs="Times New Roman"/>
          <w:bCs/>
        </w:rPr>
        <w:t xml:space="preserve">was </w:t>
      </w:r>
      <w:r w:rsidRPr="00FC5E5F">
        <w:rPr>
          <w:rFonts w:cs="Times New Roman"/>
          <w:bCs/>
        </w:rPr>
        <w:t xml:space="preserve">previously </w:t>
      </w:r>
      <w:r w:rsidR="00A62B51">
        <w:rPr>
          <w:rFonts w:cs="Times New Roman"/>
          <w:bCs/>
        </w:rPr>
        <w:t>included in the</w:t>
      </w:r>
      <w:r w:rsidR="00A62B51" w:rsidRPr="00FC5E5F">
        <w:rPr>
          <w:rFonts w:cs="Times New Roman"/>
          <w:bCs/>
        </w:rPr>
        <w:t xml:space="preserve"> </w:t>
      </w:r>
      <w:r w:rsidRPr="00FC5E5F">
        <w:rPr>
          <w:rFonts w:cs="Times New Roman"/>
          <w:bCs/>
          <w:i/>
        </w:rPr>
        <w:t>Mesodinium rubrum</w:t>
      </w:r>
      <w:r w:rsidR="00CA2EC6">
        <w:rPr>
          <w:rFonts w:cs="Times New Roman"/>
          <w:bCs/>
        </w:rPr>
        <w:t xml:space="preserve"> (</w:t>
      </w:r>
      <w:r w:rsidRPr="00FC5E5F">
        <w:rPr>
          <w:rFonts w:cs="Times New Roman"/>
          <w:bCs/>
          <w:i/>
        </w:rPr>
        <w:t>Myrionecta rubra</w:t>
      </w:r>
      <w:r w:rsidR="005E3B87">
        <w:rPr>
          <w:rFonts w:cs="Times New Roman"/>
          <w:bCs/>
        </w:rPr>
        <w:t xml:space="preserve">) </w:t>
      </w:r>
      <w:r w:rsidR="00A766CD">
        <w:rPr>
          <w:rFonts w:cs="Times New Roman"/>
          <w:bCs/>
        </w:rPr>
        <w:fldChar w:fldCharType="begin"/>
      </w:r>
      <w:r w:rsidR="00992F08">
        <w:rPr>
          <w:rFonts w:cs="Times New Roman"/>
          <w:bCs/>
        </w:rPr>
        <w:instrText xml:space="preserve"> ADDIN PAPERS2_CITATIONS &lt;citation&gt;&lt;uuid&gt;855DA55F-55CC-4A01-81C0-B2586D592391&lt;/uuid&gt;&lt;priority&gt;0&lt;/priority&gt;&lt;publications&gt;&lt;publication&gt;&lt;volume&gt;10&lt;/volume&gt;&lt;publication_date&gt;99190800001200000000200000&lt;/publication_date&gt;&lt;startpage&gt;131&lt;/startpage&gt;&lt;title&gt;Untersuchungen zur Feststellung des vollständigen Gehaltes des Meeres an Plankton&lt;/title&gt;&lt;uuid&gt;E69F5AE1-6E66-4E7B-AC00-2526A3B670A5&lt;/uuid&gt;&lt;subtype&gt;1&lt;/subtype&gt;&lt;publisher&gt;Wissensch. Meeresuntersuchungen&lt;/publisher&gt;&lt;type&gt;0&lt;/type&gt;&lt;endpage&gt;370&lt;/endpage&gt;&lt;url&gt;http://scholar.google.com/scholar?q=related:AayGhDP018oJ:scholar.google.com/&amp;amp;hl=en&amp;amp;num=20&amp;amp;as_sdt=0,5&lt;/url&gt;&lt;authors&gt;&lt;author&gt;&lt;firstName&gt;H&lt;/firstName&gt;&lt;lastName&gt;Lohmann&lt;/lastName&gt;&lt;/author&gt;&lt;/authors&gt;&lt;/publication&gt;&lt;/publications&gt;&lt;cites&gt;&lt;/cites&gt;&lt;/citation&gt;</w:instrText>
      </w:r>
      <w:r w:rsidR="00A766CD">
        <w:rPr>
          <w:rFonts w:cs="Times New Roman"/>
          <w:bCs/>
        </w:rPr>
        <w:fldChar w:fldCharType="separate"/>
      </w:r>
      <w:r w:rsidR="009A46E9">
        <w:rPr>
          <w:rFonts w:eastAsiaTheme="minorEastAsia" w:cs="Times New Roman"/>
          <w:color w:val="auto"/>
          <w:lang w:eastAsia="en-US" w:bidi="ar-SA"/>
        </w:rPr>
        <w:t>(Lohmann 1908)</w:t>
      </w:r>
      <w:r w:rsidR="00A766CD">
        <w:rPr>
          <w:rFonts w:cs="Times New Roman"/>
          <w:bCs/>
        </w:rPr>
        <w:fldChar w:fldCharType="end"/>
      </w:r>
      <w:r w:rsidR="00A766CD">
        <w:rPr>
          <w:rFonts w:cs="Times New Roman"/>
          <w:bCs/>
        </w:rPr>
        <w:t xml:space="preserve"> </w:t>
      </w:r>
      <w:r w:rsidR="005E3B87">
        <w:rPr>
          <w:rFonts w:cs="Times New Roman"/>
          <w:bCs/>
        </w:rPr>
        <w:t>Jankowski</w:t>
      </w:r>
      <w:r w:rsidRPr="00FC5E5F">
        <w:rPr>
          <w:rFonts w:cs="Times New Roman"/>
          <w:bCs/>
        </w:rPr>
        <w:t xml:space="preserve"> 1976</w:t>
      </w:r>
      <w:r w:rsidR="00A62B51">
        <w:rPr>
          <w:rFonts w:cs="Times New Roman"/>
          <w:bCs/>
        </w:rPr>
        <w:t xml:space="preserve"> species complex </w:t>
      </w:r>
      <w:r w:rsidR="00A766CD">
        <w:rPr>
          <w:rFonts w:cs="Times New Roman"/>
          <w:bCs/>
          <w:highlight w:val="yellow"/>
        </w:rPr>
        <w:fldChar w:fldCharType="begin"/>
      </w:r>
      <w:r w:rsidR="00BE122B">
        <w:rPr>
          <w:rFonts w:cs="Times New Roman"/>
          <w:bCs/>
          <w:highlight w:val="yellow"/>
        </w:rPr>
        <w:instrText xml:space="preserve"> ADDIN PAPERS2_CITATIONS &lt;citation&gt;&lt;uuid&gt;9444A228-F99C-429A-A363-019C9806A165&lt;/uuid&gt;&lt;priority&gt;1&lt;/priority&gt;&lt;publications&gt;&lt;publication&gt;&lt;volume&gt;59&lt;/volume&gt;&lt;publication_date&gt;99201212031200000000222000&lt;/publication_date&gt;&lt;number&gt;4&lt;/number&gt;&lt;doi&gt;10.1111/j.1550-7408.2012.00630.x&lt;/doi&gt;&lt;startpage&gt;374&lt;/startpage&gt;&lt;title&gt;Studies on the Genus Mesodinium II. Ultrastructural and Molecular Investigations of Five Marine Species Help Clarifying the Taxonomy&lt;/title&gt;&lt;uuid&gt;1453EFA2-3E73-4837-8CCA-7BF0A743255F&lt;/uuid&gt;&lt;subtype&gt;400&lt;/subtype&gt;&lt;endpage&gt;400&lt;/endpage&gt;&lt;type&gt;400&lt;/type&gt;&lt;url&gt;http://onlinelibrary.wiley.com.libezproxy.open.ac.uk/doi/10.1111/j.1550-7408.2012.00630.x/full&lt;/url&gt;&lt;bundle&gt;&lt;publication&gt;&lt;url&gt;http://onlinelibrary.wiley.com&lt;/url&gt;&lt;title&gt;The Journal of Eukaryotic Microbiology&lt;/title&gt;&lt;type&gt;-100&lt;/type&gt;&lt;subtype&gt;-100&lt;/subtype&gt;&lt;uuid&gt;0614B4B8-9080-4B07-87D9-F054432664D5&lt;/uuid&gt;&lt;/publication&gt;&lt;/bundle&gt;&lt;authors&gt;&lt;author&gt;&lt;firstName&gt;Lydia&lt;/firstName&gt;&lt;lastName&gt;Garcia Cuetos&lt;/lastName&gt;&lt;/author&gt;&lt;author&gt;&lt;firstName&gt;Ojvind&lt;/firstName&gt;&lt;lastName&gt;Moestrup&lt;/lastName&gt;&lt;/author&gt;&lt;author&gt;&lt;firstName&gt;Per&lt;/firstName&gt;&lt;middleNames&gt;J&lt;/middleNames&gt;&lt;lastName&gt;Hansen&lt;/lastName&gt;&lt;/author&gt;&lt;/authors&gt;&lt;/publication&gt;&lt;/publications&gt;&lt;cites&gt;&lt;/cites&gt;&lt;/citation&gt;</w:instrText>
      </w:r>
      <w:r w:rsidR="00A766CD">
        <w:rPr>
          <w:rFonts w:cs="Times New Roman"/>
          <w:bCs/>
          <w:highlight w:val="yellow"/>
        </w:rPr>
        <w:fldChar w:fldCharType="separate"/>
      </w:r>
      <w:r w:rsidR="009A46E9">
        <w:rPr>
          <w:rFonts w:eastAsiaTheme="minorEastAsia" w:cs="Times New Roman"/>
          <w:color w:val="auto"/>
          <w:lang w:eastAsia="en-US" w:bidi="ar-SA"/>
        </w:rPr>
        <w:t>(Garcia Cuetos et al. 2012)</w:t>
      </w:r>
      <w:r w:rsidR="00A766CD">
        <w:rPr>
          <w:rFonts w:cs="Times New Roman"/>
          <w:bCs/>
          <w:highlight w:val="yellow"/>
        </w:rPr>
        <w:fldChar w:fldCharType="end"/>
      </w:r>
      <w:r w:rsidR="005D1B72">
        <w:rPr>
          <w:rFonts w:cs="Times New Roman"/>
          <w:bCs/>
        </w:rPr>
        <w:t xml:space="preserve"> and</w:t>
      </w:r>
      <w:r w:rsidRPr="00FC5E5F">
        <w:rPr>
          <w:rFonts w:cs="Times New Roman"/>
          <w:bCs/>
        </w:rPr>
        <w:t xml:space="preserve">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Teleaulax amphiox</w:t>
      </w:r>
      <w:r w:rsidR="00A62B51">
        <w:rPr>
          <w:rFonts w:cs="Times New Roman"/>
          <w:bCs/>
          <w:i/>
        </w:rPr>
        <w:t>ei</w:t>
      </w:r>
      <w:r w:rsidRPr="00FC5E5F">
        <w:rPr>
          <w:rFonts w:cs="Times New Roman"/>
          <w:bCs/>
          <w:i/>
        </w:rPr>
        <w:t xml:space="preserve">a </w:t>
      </w:r>
      <w:r w:rsidR="00992F08">
        <w:rPr>
          <w:rFonts w:cs="Times New Roman"/>
          <w:bCs/>
          <w:i/>
        </w:rPr>
        <w:fldChar w:fldCharType="begin"/>
      </w:r>
      <w:r w:rsidR="00BE122B">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992F08">
        <w:rPr>
          <w:rFonts w:cs="Times New Roman"/>
          <w:bCs/>
          <w:i/>
        </w:rPr>
        <w:fldChar w:fldCharType="separate"/>
      </w:r>
      <w:r w:rsidR="002C4D0A">
        <w:rPr>
          <w:rFonts w:eastAsiaTheme="minorEastAsia" w:cs="Times New Roman"/>
          <w:color w:val="auto"/>
          <w:lang w:eastAsia="en-US" w:bidi="ar-SA"/>
        </w:rPr>
        <w:t>(Herfort et al. 2011)</w:t>
      </w:r>
      <w:r w:rsidR="00992F08">
        <w:rPr>
          <w:rFonts w:cs="Times New Roman"/>
          <w:bCs/>
          <w:i/>
        </w:rPr>
        <w:fldChar w:fldCharType="end"/>
      </w:r>
      <w:r w:rsidR="00992F08">
        <w:rPr>
          <w:rFonts w:cs="Times New Roman"/>
          <w:bCs/>
        </w:rPr>
        <w:t xml:space="preserve">. </w:t>
      </w:r>
      <w:r w:rsidRPr="00FC5E5F">
        <w:rPr>
          <w:rFonts w:cs="Times New Roman"/>
          <w:bCs/>
        </w:rPr>
        <w:t>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005E3B87">
        <w:rPr>
          <w:rFonts w:cs="Times New Roman"/>
          <w:bCs/>
        </w:rPr>
        <w:t xml:space="preserve"> to acquire carbon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(Crawford 1989)</w:t>
      </w:r>
      <w:r w:rsidR="00992F08">
        <w:rPr>
          <w:rFonts w:cs="Times New Roman"/>
          <w:bCs/>
        </w:rPr>
        <w:fldChar w:fldCharType="end"/>
      </w:r>
      <w:r w:rsidRPr="00FC5E5F">
        <w:rPr>
          <w:rFonts w:cs="Times New Roman"/>
          <w:bCs/>
        </w:rPr>
        <w:t xml:space="preserve">. </w:t>
      </w:r>
      <w:r w:rsidR="00A62B51">
        <w:rPr>
          <w:rFonts w:cs="Times New Roman"/>
          <w:bCs/>
        </w:rPr>
        <w:t>Although</w:t>
      </w:r>
      <w:r>
        <w:rPr>
          <w:rFonts w:cs="Times New Roman"/>
          <w:bCs/>
        </w:rPr>
        <w:t xml:space="preserve">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0B5375">
        <w:rPr>
          <w:rFonts w:cs="Times New Roman"/>
          <w:bCs/>
          <w:i/>
        </w:rPr>
        <w:t>amphioxeia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may influence</w:t>
      </w:r>
      <w:r>
        <w:rPr>
          <w:rFonts w:cs="Times New Roman"/>
          <w:bCs/>
        </w:rPr>
        <w:t xml:space="preserve"> bloom dynamics</w:t>
      </w:r>
      <w:r w:rsidRPr="00FC5E5F">
        <w:rPr>
          <w:rFonts w:cs="Times New Roman"/>
          <w:bCs/>
        </w:rPr>
        <w:t xml:space="preserve">. </w:t>
      </w:r>
    </w:p>
    <w:p w14:paraId="5F06A2F4" w14:textId="6BA845B1"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AD70B9">
        <w:rPr>
          <w:rFonts w:cs="Times New Roman"/>
        </w:rPr>
        <w:t xml:space="preserve">(CRE)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2C4D0A">
        <w:rPr>
          <w:rFonts w:eastAsiaTheme="minorEastAsia" w:cs="Times New Roman"/>
          <w:color w:val="auto"/>
          <w:lang w:eastAsia="en-US" w:bidi="ar-SA"/>
        </w:rPr>
        <w:t xml:space="preserve">(Herfort </w:t>
      </w:r>
      <w:r w:rsidR="009A46E9">
        <w:rPr>
          <w:rFonts w:eastAsiaTheme="minorEastAsia" w:cs="Times New Roman"/>
          <w:color w:val="auto"/>
          <w:lang w:eastAsia="en-US" w:bidi="ar-SA"/>
        </w:rPr>
        <w:t>et al. 2011)</w:t>
      </w:r>
      <w:r w:rsidR="00992F08">
        <w:rPr>
          <w:rFonts w:cs="Times New Roman"/>
        </w:rPr>
        <w:fldChar w:fldCharType="end"/>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2C4D0A">
        <w:rPr>
          <w:rFonts w:eastAsiaTheme="minorEastAsia" w:cs="Times New Roman"/>
          <w:color w:val="auto"/>
          <w:lang w:eastAsia="en-US" w:bidi="ar-SA"/>
        </w:rPr>
        <w:t>(Herfort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2C4D0A">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Pr="00222A2A">
        <w:rPr>
          <w:rFonts w:cs="Times New Roman"/>
          <w:i/>
        </w:rPr>
        <w:t>M. major</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Mesodinium</w:t>
      </w:r>
      <w:r w:rsidR="00FA5582">
        <w:rPr>
          <w:rFonts w:cs="Times New Roman"/>
        </w:rPr>
        <w:t xml:space="preserve"> bloom</w:t>
      </w:r>
      <w:r w:rsidR="00CA2EC6">
        <w:rPr>
          <w:rFonts w:cs="Times New Roman"/>
        </w:rPr>
        <w:t>s</w:t>
      </w:r>
      <w:r w:rsidR="00FA5582">
        <w:rPr>
          <w:rFonts w:cs="Times New Roman"/>
        </w:rPr>
        <w:t xml:space="preserve"> was observed in an A</w:t>
      </w:r>
      <w:r w:rsidR="00FA5582" w:rsidRPr="00FC5E5F">
        <w:rPr>
          <w:rFonts w:cs="Times New Roman"/>
        </w:rPr>
        <w:t>ntarctic saline lake</w:t>
      </w:r>
      <w:r w:rsidR="00FA5582">
        <w:rPr>
          <w:rFonts w:cs="Times New Roman"/>
        </w:rPr>
        <w:t xml:space="preserve">, where an increase 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Pr="00FC5E5F">
        <w:rPr>
          <w:rFonts w:cs="Times New Roman"/>
        </w:rPr>
        <w:t xml:space="preserve">. </w:t>
      </w:r>
      <w:r w:rsidR="00FA5582">
        <w:rPr>
          <w:rFonts w:cs="Times New Roman"/>
        </w:rPr>
        <w:t xml:space="preserve">However, the factors that influence cryptophyte prey population dynamics remain poorly understood in these </w:t>
      </w:r>
      <w:r w:rsidR="00FA5582">
        <w:rPr>
          <w:rFonts w:cs="Times New Roman"/>
        </w:rPr>
        <w:lastRenderedPageBreak/>
        <w:t xml:space="preserve">systems, and the underlying mechanisms linking ciliate and prey populations are unclear. For example, </w:t>
      </w:r>
      <w:r w:rsidR="006015AD">
        <w:rPr>
          <w:rFonts w:cs="Times New Roman"/>
        </w:rPr>
        <w:t>d</w:t>
      </w:r>
      <w:r w:rsidR="00FA5582">
        <w:rPr>
          <w:rFonts w:cs="Times New Roman"/>
        </w:rPr>
        <w:t xml:space="preserve">oes the physiological status of </w:t>
      </w:r>
      <w:r w:rsidR="0010331A">
        <w:rPr>
          <w:rFonts w:cs="Times New Roman"/>
        </w:rPr>
        <w:t xml:space="preserve">free-living </w:t>
      </w:r>
      <w:r w:rsidR="00FA5582">
        <w:rPr>
          <w:rFonts w:cs="Times New Roman"/>
        </w:rPr>
        <w:t xml:space="preserve">cryptophyte prey (as indicated by division rate rather than population size) influence </w:t>
      </w:r>
      <w:r w:rsidR="006015AD">
        <w:rPr>
          <w:rFonts w:cs="Times New Roman"/>
        </w:rPr>
        <w:t>the dynamics</w:t>
      </w:r>
      <w:r w:rsidR="00FA5582">
        <w:rPr>
          <w:rFonts w:cs="Times New Roman"/>
        </w:rPr>
        <w:t xml:space="preserve"> of </w:t>
      </w:r>
      <w:r w:rsidR="00FA5582" w:rsidRPr="009C3985">
        <w:rPr>
          <w:rFonts w:cs="Times New Roman"/>
          <w:i/>
        </w:rPr>
        <w:t>Mesodinium</w:t>
      </w:r>
      <w:r w:rsidR="00FA5582">
        <w:rPr>
          <w:rFonts w:cs="Times New Roman"/>
        </w:rPr>
        <w:t xml:space="preserve"> blooms? </w:t>
      </w:r>
    </w:p>
    <w:p w14:paraId="083D9B80" w14:textId="09F80380"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prey population size and physiological status on </w:t>
      </w:r>
      <w:r w:rsidR="006015AD">
        <w:rPr>
          <w:rFonts w:cs="Times New Roman"/>
        </w:rPr>
        <w:t xml:space="preserve">the dynamics </w:t>
      </w:r>
      <w:r w:rsidR="00FA5582">
        <w:rPr>
          <w:rFonts w:cs="Times New Roman"/>
        </w:rPr>
        <w:t xml:space="preserve">of </w:t>
      </w:r>
      <w:r w:rsidR="00FA5582" w:rsidRPr="009C3985">
        <w:rPr>
          <w:rFonts w:cs="Times New Roman"/>
          <w:i/>
        </w:rPr>
        <w:t>Mesodinium</w:t>
      </w:r>
      <w:r w:rsidR="00FA5582">
        <w:rPr>
          <w:rFonts w:cs="Times New Roman"/>
        </w:rPr>
        <w:t xml:space="preserve"> 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the CRE, </w:t>
      </w:r>
      <w:r w:rsidR="00442105">
        <w:rPr>
          <w:rFonts w:cs="Times New Roman"/>
        </w:rPr>
        <w:t xml:space="preserve">only </w:t>
      </w:r>
      <w:r w:rsidR="00167F52">
        <w:rPr>
          <w:rFonts w:cs="Times New Roman"/>
        </w:rPr>
        <w:t xml:space="preserve">a continuous sampling approach </w:t>
      </w:r>
      <w:r w:rsidR="006015AD">
        <w:rPr>
          <w:rFonts w:cs="Times New Roman"/>
        </w:rPr>
        <w:t xml:space="preserve">can </w:t>
      </w:r>
      <w:r w:rsidR="008427F0">
        <w:rPr>
          <w:rFonts w:cs="Times New Roman"/>
        </w:rPr>
        <w:t>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5C2493E7"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r w:rsidR="00442105">
        <w:rPr>
          <w:rFonts w:cs="Times New Roman"/>
          <w:i/>
        </w:rPr>
        <w:t>M. major</w:t>
      </w:r>
      <w:r w:rsidR="00442105">
        <w:rPr>
          <w:rFonts w:cs="Times New Roman"/>
        </w:rPr>
        <w:t xml:space="preserve"> were determined during red water blooms in the CRE.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CA2EC6">
        <w:rPr>
          <w:rFonts w:cs="Times New Roman"/>
        </w:rPr>
        <w:t xml:space="preserve">The abundance and division rates of cryptophyte populations were compared with abundances of </w:t>
      </w:r>
      <w:r w:rsidR="00CA2EC6" w:rsidRPr="00CA2EC6">
        <w:rPr>
          <w:rFonts w:cs="Times New Roman"/>
          <w:i/>
        </w:rPr>
        <w:t>M. major</w:t>
      </w:r>
      <w:r w:rsidR="00CA2EC6">
        <w:rPr>
          <w:rFonts w:cs="Times New Roman"/>
        </w:rPr>
        <w:t xml:space="preserve"> to determine the influence of prey physiology and abundance 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w:t>
      </w:r>
      <w:r w:rsidRPr="00FC5E5F">
        <w:rPr>
          <w:rFonts w:cs="Times New Roman"/>
        </w:rPr>
        <w:lastRenderedPageBreak/>
        <w:t>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485EA4">
      <w:pPr>
        <w:spacing w:line="480" w:lineRule="auto"/>
        <w:ind w:firstLine="288"/>
        <w:outlineLvl w:val="0"/>
        <w:rPr>
          <w:rFonts w:cs="Times New Roman"/>
          <w:b/>
          <w:bCs/>
        </w:rPr>
      </w:pPr>
      <w:r>
        <w:rPr>
          <w:rFonts w:cs="Times New Roman"/>
          <w:b/>
          <w:bCs/>
        </w:rPr>
        <w:t>In situ monitoring</w:t>
      </w:r>
      <w:r>
        <w:rPr>
          <w:rFonts w:cs="Times New Roman"/>
          <w:b/>
          <w:bCs/>
        </w:rPr>
        <w:tab/>
      </w:r>
    </w:p>
    <w:p w14:paraId="217C26F6" w14:textId="1DBE1453" w:rsidR="00485EA4" w:rsidRPr="00592E3B" w:rsidRDefault="00485EA4" w:rsidP="00485EA4">
      <w:pPr>
        <w:widowControl/>
        <w:tabs>
          <w:tab w:val="clear" w:pos="709"/>
        </w:tabs>
        <w:suppressAutoHyphens w:val="0"/>
        <w:spacing w:line="480" w:lineRule="auto"/>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at SATURN-03 using a SeaBird 37 Conductivity-Temperature (CT) meter deployed in line with the pumped water system described in Baptista et al (2015). The system alternates between 3 depths, allowing for multiple water masses to be sampled sequentially. For this study, water measurements were extracted for the 2.4-m depth corresponding to the flow cytometer sampling described below. Other sensors deployed in line and used in this study included a chlorophyll fluorometer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32A1F3FA" w14:textId="6E0D838F" w:rsidR="008D5305" w:rsidRPr="00592E3B" w:rsidRDefault="008D5305" w:rsidP="003218A1">
      <w:pPr>
        <w:widowControl/>
        <w:tabs>
          <w:tab w:val="clear" w:pos="709"/>
        </w:tabs>
        <w:suppressAutoHyphens w:val="0"/>
        <w:spacing w:line="480" w:lineRule="auto"/>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at SATURN-03 using a SeaBird</w:t>
      </w:r>
      <w:r w:rsidR="00661A6F">
        <w:rPr>
          <w:rFonts w:cs="Times New Roman"/>
          <w:bCs/>
        </w:rPr>
        <w:t xml:space="preserve"> Conductivity-Temperature (CT) meter for temperature and salinity, and a Durafet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00442105">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485EA4">
      <w:pPr>
        <w:spacing w:line="480" w:lineRule="auto"/>
        <w:ind w:firstLine="288"/>
        <w:outlineLvl w:val="0"/>
        <w:rPr>
          <w:rFonts w:cs="Times New Roman"/>
        </w:rPr>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43652CED" w:rsidR="00485EA4" w:rsidRDefault="00485EA4" w:rsidP="00485EA4">
      <w:pPr>
        <w:spacing w:line="480" w:lineRule="auto"/>
        <w:ind w:firstLine="288"/>
        <w:outlineLvl w:val="0"/>
        <w:rPr>
          <w:rFonts w:cs="Times New Roman"/>
        </w:rPr>
      </w:pPr>
      <w:r>
        <w:rPr>
          <w:rFonts w:cs="Times New Roman"/>
        </w:rPr>
        <w:t>Duplicate nutrient samples were collected from w</w:t>
      </w:r>
      <w:r w:rsidRPr="00A24FF0">
        <w:rPr>
          <w:rFonts w:cs="Times New Roman"/>
        </w:rPr>
        <w:t xml:space="preserve">ater pumped to the surface </w:t>
      </w:r>
      <w:r>
        <w:rPr>
          <w:rFonts w:cs="Times New Roman"/>
        </w:rPr>
        <w:t xml:space="preserve">at SATURN-03, </w:t>
      </w:r>
      <w:r w:rsidRPr="00A24FF0">
        <w:rPr>
          <w:rFonts w:cs="Times New Roman"/>
        </w:rPr>
        <w:t>collected</w:t>
      </w:r>
      <w:r>
        <w:rPr>
          <w:rFonts w:cs="Times New Roman"/>
        </w:rPr>
        <w:t xml:space="preserve"> in temporary bottles and then </w:t>
      </w:r>
      <w:r w:rsidRPr="00A24FF0">
        <w:rPr>
          <w:rFonts w:cs="Times New Roman"/>
        </w:rPr>
        <w:t>filtered</w:t>
      </w:r>
      <w:r>
        <w:rPr>
          <w:rFonts w:cs="Times New Roman"/>
        </w:rPr>
        <w:t xml:space="preserve"> into </w:t>
      </w:r>
      <w:r w:rsidRPr="00A24FF0">
        <w:rPr>
          <w:rFonts w:cs="Times New Roman"/>
        </w:rPr>
        <w:t xml:space="preserve">30 ml HDPE </w:t>
      </w:r>
      <w:r>
        <w:rPr>
          <w:rFonts w:cs="Times New Roman"/>
        </w:rPr>
        <w:t xml:space="preserve">storage </w:t>
      </w:r>
      <w:r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Pr>
          <w:rFonts w:cs="Times New Roman"/>
        </w:rPr>
        <w:t xml:space="preserve"> clean</w:t>
      </w:r>
      <w:r w:rsidRPr="00A24FF0">
        <w:rPr>
          <w:rFonts w:cs="Times New Roman"/>
        </w:rPr>
        <w:t xml:space="preserve"> Swinnex filter holder and combusted 25</w:t>
      </w:r>
      <w:r>
        <w:rPr>
          <w:rFonts w:cs="Times New Roman"/>
        </w:rPr>
        <w:t>-</w:t>
      </w:r>
      <w:r w:rsidRPr="00A24FF0">
        <w:rPr>
          <w:rFonts w:cs="Times New Roman"/>
        </w:rPr>
        <w:t>mm glass fiber filter (Whatman GF/F) using a</w:t>
      </w:r>
      <w:r>
        <w:rPr>
          <w:rFonts w:cs="Times New Roman"/>
        </w:rPr>
        <w:t xml:space="preserve"> clean</w:t>
      </w:r>
      <w:r w:rsidRPr="00A24FF0">
        <w:rPr>
          <w:rFonts w:cs="Times New Roman"/>
        </w:rPr>
        <w:t xml:space="preserve"> 60-ml syringe. Storage bottles were rinsed three </w:t>
      </w:r>
      <w:r w:rsidRPr="00A24FF0">
        <w:rPr>
          <w:rFonts w:cs="Times New Roman"/>
        </w:rPr>
        <w:lastRenderedPageBreak/>
        <w:t xml:space="preserve">times with filtered sample before final filling, leaving sufficient head space for freezing. Samples were frozen in an upright position in a </w:t>
      </w:r>
      <w:r w:rsidRPr="00A24FF0">
        <w:rPr>
          <w:rFonts w:eastAsia="AdvTT3713a231+22" w:cs="Times New Roman"/>
        </w:rPr>
        <w:t>−</w:t>
      </w:r>
      <w:r w:rsidRPr="00A24FF0">
        <w:rPr>
          <w:rFonts w:cs="Times New Roman"/>
        </w:rPr>
        <w:t xml:space="preserve">20 °C freezer. </w:t>
      </w:r>
    </w:p>
    <w:p w14:paraId="6D6590E7" w14:textId="18B00331" w:rsidR="00485EA4" w:rsidRPr="00A24FF0" w:rsidRDefault="00485EA4" w:rsidP="00485EA4">
      <w:pPr>
        <w:spacing w:line="480" w:lineRule="auto"/>
        <w:ind w:firstLine="288"/>
        <w:outlineLvl w:val="0"/>
        <w:rPr>
          <w:rFonts w:cs="Times New Roman"/>
        </w:rPr>
      </w:pPr>
      <w:r w:rsidRPr="00A24FF0">
        <w:rPr>
          <w:rFonts w:cs="Times New Roman"/>
        </w:rPr>
        <w:t xml:space="preserve">Nutrient concentrations were determined using an Astoria Analyzer (Astoria-Pacific, Clackamas, OR, USA). Before analysis, all samples were thawed in a water bath (55 °C) and then cooled to room temperature.  Nitrate, nitrite, ammonium, and orthophosphate were determined using manufacturer recommended methodology based on common wet chemistry approaches </w:t>
      </w:r>
      <w:r w:rsidR="002C4D0A" w:rsidRPr="002C4D0A">
        <w:rPr>
          <w:rFonts w:cs="Times New Roman"/>
        </w:rPr>
        <w:fldChar w:fldCharType="begin"/>
      </w:r>
      <w:r w:rsidR="002C4D0A" w:rsidRPr="002C4D0A">
        <w:rPr>
          <w:rFonts w:cs="Times New Roman"/>
        </w:rPr>
        <w:instrText xml:space="preserve"> ADDIN PAPERS2_CITATIONS &lt;citation&gt;&lt;uuid&gt;085D4DA0-AA3D-41AD-914A-11C3D63797DD&lt;/uuid&gt;&lt;priority&gt;0&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2C4D0A" w:rsidRPr="002C4D0A">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μM,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3218A1">
      <w:pPr>
        <w:spacing w:line="480" w:lineRule="auto"/>
        <w:ind w:firstLine="288"/>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1E40EDC5"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2C4D0A">
        <w:rPr>
          <w:rFonts w:cs="Times New Roman"/>
        </w:rPr>
        <w:instrText xml:space="preserve"> ADDIN PAPERS2_CITATIONS &lt;citation&gt;&lt;uuid&gt;7F4AE605-E7D9-4E47-94AC-52F9E026DEEB&lt;/uuid&gt;&lt;priority&gt;17&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Polysciences)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r w:rsidRPr="00F36BD8">
        <w:rPr>
          <w:rFonts w:cs="Times New Roman"/>
          <w:i/>
        </w:rPr>
        <w:t>Popcycle</w:t>
      </w:r>
      <w:r w:rsidRPr="00FC5E5F">
        <w:rPr>
          <w:rFonts w:cs="Times New Roman"/>
        </w:rPr>
        <w:t xml:space="preserve"> version 0.2</w:t>
      </w:r>
      <w:r w:rsidR="00252E46">
        <w:rPr>
          <w:rFonts w:cs="Times New Roman"/>
        </w:rPr>
        <w:t xml:space="preserve"> (available on GitHub)</w:t>
      </w:r>
      <w:r w:rsidRPr="00FC5E5F">
        <w:rPr>
          <w:rFonts w:cs="Times New Roman"/>
        </w:rPr>
        <w:t>, which uses a SQLite relational database management system to retrieve flow cytometry data</w:t>
      </w:r>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2EAC963B"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xml:space="preserve">. Six </w:t>
      </w:r>
      <w:r w:rsidRPr="00FC5E5F">
        <w:rPr>
          <w:rFonts w:cs="Times New Roman"/>
        </w:rPr>
        <w:lastRenderedPageBreak/>
        <w:t>months after sample collection, fixed samples were analyzed</w:t>
      </w:r>
      <w:r>
        <w:rPr>
          <w:rFonts w:cs="Times New Roman"/>
        </w:rPr>
        <w:t xml:space="preserve"> with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r w:rsidR="00661A6F">
        <w:rPr>
          <w:rFonts w:cs="Times New Roman"/>
        </w:rPr>
        <w:t xml:space="preserve">phycoerythrin-containing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were sorted onto a glass slide. The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Qimaging MicroPublisher 3.3 RTV camera. </w:t>
      </w:r>
    </w:p>
    <w:p w14:paraId="4E491A41" w14:textId="6A8764C7"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2C4D0A">
        <w:instrText xml:space="preserve"> ADDIN PAPERS2_CITATIONS &lt;citation&gt;&lt;uuid&gt;639F58E5-1B04-429C-95EF-5E335D5C935F&lt;/uuid&gt;&lt;priority&gt;18&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3218A1">
      <w:pPr>
        <w:spacing w:line="480" w:lineRule="auto"/>
        <w:ind w:firstLine="288"/>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34D4F258" w:rsidR="008D5305" w:rsidRDefault="008D5305" w:rsidP="003218A1">
      <w:pPr>
        <w:spacing w:line="480" w:lineRule="auto"/>
        <w:ind w:firstLine="288"/>
        <w:rPr>
          <w:rFonts w:cs="Times New Roman"/>
          <w:i/>
        </w:rPr>
      </w:pPr>
      <w:r>
        <w:rPr>
          <w:rFonts w:cs="Times New Roman"/>
        </w:rPr>
        <w:tab/>
      </w:r>
      <w:r w:rsidR="00A45AC4">
        <w:rPr>
          <w:rFonts w:cs="Times New Roman"/>
          <w:i/>
        </w:rPr>
        <w:t>Laboratory culture validation</w:t>
      </w:r>
    </w:p>
    <w:p w14:paraId="52293FFD" w14:textId="3C866AB5" w:rsidR="00A208D9" w:rsidRPr="00C93A9B" w:rsidRDefault="008D5305" w:rsidP="003218A1">
      <w:pPr>
        <w:spacing w:line="480" w:lineRule="auto"/>
        <w:rPr>
          <w:rFonts w:eastAsiaTheme="minorEastAsia" w:cs="Times New Roman"/>
          <w:lang w:eastAsia="ja-JP"/>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16" w:name="__DdeLink__1831_1098803516"/>
      <w:bookmarkStart w:id="17" w:name="__DdeLink__1936_918047637"/>
      <w:r w:rsidRPr="00FC5E5F">
        <w:rPr>
          <w:rFonts w:cs="Times New Roman"/>
        </w:rPr>
        <w:t>°C</w:t>
      </w:r>
      <w:bookmarkEnd w:id="16"/>
      <w:bookmarkEnd w:id="17"/>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μm, Polysciences)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r w:rsidRPr="00C82428">
        <w:rPr>
          <w:rFonts w:cs="Times New Roman"/>
          <w:i/>
        </w:rPr>
        <w:t xml:space="preserve">FlowJo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t>
      </w:r>
      <w:r w:rsidRPr="00FE75DC">
        <w:rPr>
          <w:rFonts w:cs="Times New Roman"/>
        </w:rPr>
        <w:lastRenderedPageBreak/>
        <w:t xml:space="preserve">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2C4D0A">
        <w:rPr>
          <w:rFonts w:cs="Times New Roman"/>
        </w:rPr>
        <w:instrText xml:space="preserve"> ADDIN PAPERS2_CITATIONS &lt;citation&gt;&lt;uuid&gt;E38E4985-EED1-4E2C-9238-5BDE23F7D321&lt;/uuid&gt;&lt;priority&gt;19&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A208D9">
        <w:rPr>
          <w:rFonts w:cs="Times New Roman"/>
        </w:rPr>
        <w:t>,</w:t>
      </w:r>
      <w:r w:rsidR="00A208D9" w:rsidRPr="00A208D9">
        <w:rPr>
          <w:rFonts w:eastAsiaTheme="minorEastAsia" w:cs="Times New Roman"/>
          <w:lang w:eastAsia="ja-JP"/>
        </w:rPr>
        <w:t xml:space="preserve"> </w:t>
      </w:r>
      <w:r w:rsidR="00A208D9" w:rsidRPr="00C93A9B">
        <w:rPr>
          <w:rFonts w:eastAsiaTheme="minorEastAsia" w:cs="Times New Roman"/>
          <w:lang w:eastAsia="ja-JP"/>
        </w:rPr>
        <w:t>based on the following equation:</w:t>
      </w:r>
    </w:p>
    <w:p w14:paraId="1388AB19" w14:textId="1A69AE6E" w:rsidR="00A208D9" w:rsidRPr="00677E9B" w:rsidRDefault="0059012F" w:rsidP="003218A1">
      <w:pPr>
        <w:spacing w:line="480" w:lineRule="auto"/>
        <w:ind w:firstLine="810"/>
        <w:rPr>
          <w:i/>
        </w:rPr>
      </w:pPr>
      <m:oMath>
        <m:sSub>
          <m:sSubPr>
            <m:ctrlPr>
              <w:rPr>
                <w:rFonts w:ascii="Cambria Math" w:hAnsi="Cambria Math"/>
                <w:i/>
              </w:rPr>
            </m:ctrlPr>
          </m:sSubPr>
          <m:e>
            <m:r>
              <m:rPr>
                <m:sty m:val="bi"/>
              </m:rPr>
              <w:rPr>
                <w:rFonts w:ascii="Cambria Math" w:hAnsi="Cambria Math"/>
              </w:rPr>
              <m:t>μ</m:t>
            </m:r>
          </m:e>
          <m:sub>
            <m:r>
              <m:rPr>
                <m:sty m:val="bi"/>
              </m:rPr>
              <w:rPr>
                <w:rFonts w:ascii="Cambria Math" w:hAnsi="Cambria Math"/>
              </w:rPr>
              <m:t>DNA</m:t>
            </m:r>
          </m:sub>
        </m:sSub>
        <m:r>
          <w:rPr>
            <w:rFonts w:ascii="Cambria Math" w:hAnsi="Cambria Math"/>
          </w:rPr>
          <m:t>=</m:t>
        </m:r>
        <m:f>
          <m:fPr>
            <m:ctrlPr>
              <w:rPr>
                <w:rFonts w:ascii="Cambria Math" w:hAnsi="Cambria Math"/>
                <w:i/>
              </w:rPr>
            </m:ctrlPr>
          </m:fPr>
          <m:num>
            <m:r>
              <m:rPr>
                <m:sty m:val="bi"/>
              </m:rPr>
              <w:rPr>
                <w:rFonts w:ascii="Cambria Math" w:hAnsi="Cambria Math"/>
              </w:rPr>
              <m:t>1</m:t>
            </m:r>
          </m:num>
          <m:den>
            <m:r>
              <w:rPr>
                <w:rFonts w:ascii="Cambria Math" w:hAnsi="Cambria Math"/>
              </w:rPr>
              <m:t>(</m:t>
            </m:r>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r>
              <w:rPr>
                <w:rFonts w:ascii="Cambria Math" w:hAnsi="Cambria Math"/>
              </w:rPr>
              <m:t>)</m:t>
            </m:r>
          </m:den>
        </m:f>
        <m:r>
          <w:rPr>
            <w:rFonts w:ascii="Cambria Math" w:hAnsi="Cambria Math"/>
          </w:rPr>
          <m:t>×</m:t>
        </m:r>
        <m:nary>
          <m:naryPr>
            <m:chr m:val="∑"/>
            <m:limLoc m:val="undOvr"/>
            <m:subHide m:val="1"/>
            <m:supHide m:val="1"/>
            <m:ctrlPr>
              <w:rPr>
                <w:rFonts w:ascii="Cambria Math" w:hAnsi="Cambria Math"/>
                <w:i/>
              </w:rPr>
            </m:ctrlPr>
          </m:naryPr>
          <m:sub/>
          <m:sup/>
          <m:e>
            <m:r>
              <m:rPr>
                <m:sty m:val="bi"/>
              </m:rPr>
              <w:rPr>
                <w:rFonts w:ascii="Cambria Math" w:hAnsi="Cambria Math"/>
              </w:rPr>
              <m:t>ln</m:t>
            </m:r>
            <m:r>
              <w:rPr>
                <w:rFonts w:ascii="Cambria Math" w:hAnsi="Cambria Math"/>
              </w:rPr>
              <m:t>⁡[</m:t>
            </m:r>
            <m:r>
              <m:rPr>
                <m:sty m:val="bi"/>
              </m:rPr>
              <w:rPr>
                <w:rFonts w:ascii="Cambria Math" w:hAnsi="Cambria Math"/>
              </w:rPr>
              <m:t>1</m:t>
            </m:r>
            <m:r>
              <w:rPr>
                <w:rFonts w:ascii="Cambria Math" w:hAnsi="Cambria Math"/>
              </w:rPr>
              <m:t>+</m:t>
            </m:r>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d>
              <m:dPr>
                <m:ctrlPr>
                  <w:rPr>
                    <w:rFonts w:ascii="Cambria Math" w:hAnsi="Cambria Math"/>
                    <w:i/>
                  </w:rPr>
                </m:ctrlPr>
              </m:dPr>
              <m:e>
                <m:r>
                  <m:rPr>
                    <m:sty m:val="bi"/>
                  </m:rPr>
                  <w:rPr>
                    <w:rFonts w:ascii="Cambria Math" w:hAnsi="Cambria Math"/>
                  </w:rPr>
                  <m:t>i</m:t>
                </m:r>
              </m:e>
            </m:d>
            <m:r>
              <w:rPr>
                <w:rFonts w:ascii="Cambria Math" w:hAnsi="Cambria Math"/>
              </w:rPr>
              <m:t>]</m:t>
            </m:r>
          </m:e>
        </m:nary>
      </m:oMath>
      <w:r w:rsidR="00A208D9">
        <w:rPr>
          <w:i/>
        </w:rPr>
        <w:tab/>
      </w:r>
      <w:r w:rsidR="00A208D9">
        <w:rPr>
          <w:i/>
        </w:rPr>
        <w:tab/>
      </w:r>
      <w:r w:rsidR="00A208D9">
        <w:rPr>
          <w:i/>
        </w:rPr>
        <w:tab/>
      </w:r>
      <w:r w:rsidR="00A208D9">
        <w:rPr>
          <w:i/>
        </w:rPr>
        <w:tab/>
      </w:r>
    </w:p>
    <w:p w14:paraId="19B87D7C" w14:textId="77777777" w:rsidR="00A45AC4" w:rsidRDefault="00A208D9" w:rsidP="003218A1">
      <w:pPr>
        <w:spacing w:line="480" w:lineRule="auto"/>
        <w:rPr>
          <w:rFonts w:eastAsiaTheme="minorEastAsia" w:cs="Times New Roman"/>
          <w:lang w:eastAsia="ja-JP"/>
        </w:rPr>
      </w:pPr>
      <w:r w:rsidRPr="00677E9B">
        <w:rPr>
          <w:rFonts w:eastAsiaTheme="minorEastAsia" w:cs="Times New Roman"/>
          <w:lang w:eastAsia="ja-JP"/>
        </w:rPr>
        <w:t xml:space="preserve">where n is the number of samples taken during the 24-hr period, </w:t>
      </w:r>
      <w:r w:rsidRPr="00677E9B">
        <w:rPr>
          <w:rFonts w:eastAsiaTheme="minorEastAsia" w:cs="Times New Roman"/>
          <w:i/>
          <w:lang w:eastAsia="ja-JP"/>
        </w:rPr>
        <w:t>t</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position w:val="-6"/>
          <w:vertAlign w:val="subscript"/>
          <w:lang w:eastAsia="ja-JP"/>
        </w:rPr>
        <w:t xml:space="preserve"> </w:t>
      </w:r>
      <w:r w:rsidRPr="00677E9B">
        <w:rPr>
          <w:rFonts w:eastAsiaTheme="minorEastAsia" w:cs="Times New Roman"/>
          <w:lang w:eastAsia="ja-JP"/>
        </w:rPr>
        <w:t xml:space="preserve">combined duration of S and G2+M phases, and </w:t>
      </w:r>
      <w:r w:rsidRPr="00677E9B">
        <w:rPr>
          <w:rFonts w:eastAsiaTheme="minorEastAsia" w:cs="Times New Roman"/>
          <w:i/>
          <w:lang w:eastAsia="ja-JP"/>
        </w:rPr>
        <w:t>f</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lang w:eastAsia="ja-JP"/>
        </w:rPr>
        <w:t>(i) is the fraction of cells in S and G</w:t>
      </w:r>
      <w:r>
        <w:rPr>
          <w:rFonts w:eastAsiaTheme="minorEastAsia" w:cs="Times New Roman"/>
          <w:lang w:eastAsia="ja-JP"/>
        </w:rPr>
        <w:t>2</w:t>
      </w:r>
      <w:r w:rsidRPr="00677E9B">
        <w:rPr>
          <w:rFonts w:eastAsiaTheme="minorEastAsia" w:cs="Times New Roman"/>
          <w:lang w:eastAsia="ja-JP"/>
        </w:rPr>
        <w:t>+M</w:t>
      </w:r>
      <w:r w:rsidRPr="00677E9B">
        <w:rPr>
          <w:rFonts w:eastAsiaTheme="minorEastAsia" w:cs="Times New Roman"/>
          <w:position w:val="-6"/>
          <w:lang w:eastAsia="ja-JP"/>
        </w:rPr>
        <w:t xml:space="preserve"> </w:t>
      </w:r>
      <w:r w:rsidRPr="00677E9B">
        <w:rPr>
          <w:rFonts w:eastAsiaTheme="minorEastAsia" w:cs="Times New Roman"/>
          <w:lang w:eastAsia="ja-JP"/>
        </w:rPr>
        <w:t xml:space="preserve">for sample </w:t>
      </w:r>
      <w:r w:rsidRPr="00677E9B">
        <w:rPr>
          <w:rFonts w:eastAsiaTheme="minorEastAsia" w:cs="Times New Roman"/>
          <w:i/>
          <w:lang w:eastAsia="ja-JP"/>
        </w:rPr>
        <w:t>i</w:t>
      </w:r>
      <w:r w:rsidRPr="00677E9B">
        <w:rPr>
          <w:rFonts w:eastAsiaTheme="minorEastAsia" w:cs="Times New Roman"/>
          <w:lang w:eastAsia="ja-JP"/>
        </w:rPr>
        <w:t xml:space="preserve">. The duration of S and G2+M phases was estimated as twice the distance between the peak of cells in phase S and the peak of cells in the G2+M phase. </w:t>
      </w:r>
      <w:r w:rsidR="00A45AC4">
        <w:rPr>
          <w:rFonts w:eastAsiaTheme="minorEastAsia" w:cs="Times New Roman"/>
          <w:lang w:eastAsia="ja-JP"/>
        </w:rPr>
        <w:t xml:space="preserve">Cell-cycle based estimates of division rates were then compared with </w:t>
      </w:r>
      <w:r w:rsidR="00A45AC4">
        <w:rPr>
          <w:rFonts w:cs="Times New Roman"/>
        </w:rPr>
        <w:t>size-structure modeled division rates.</w:t>
      </w:r>
    </w:p>
    <w:p w14:paraId="693B7190" w14:textId="77777777" w:rsidR="00A45AC4" w:rsidRDefault="00A45AC4" w:rsidP="003218A1">
      <w:pPr>
        <w:spacing w:line="480" w:lineRule="auto"/>
        <w:rPr>
          <w:rFonts w:eastAsiaTheme="minorEastAsia" w:cs="Times New Roman"/>
          <w:lang w:eastAsia="ja-JP"/>
        </w:rPr>
      </w:pPr>
    </w:p>
    <w:p w14:paraId="63D4401C" w14:textId="6AEDC7D8" w:rsidR="00A45AC4" w:rsidRPr="00A45AC4" w:rsidRDefault="00A45AC4" w:rsidP="003218A1">
      <w:pPr>
        <w:spacing w:line="480" w:lineRule="auto"/>
        <w:rPr>
          <w:rFonts w:eastAsiaTheme="minorEastAsia" w:cs="Times New Roman"/>
          <w:lang w:eastAsia="ja-JP"/>
        </w:rPr>
      </w:pPr>
      <w:r>
        <w:rPr>
          <w:rFonts w:cs="Times New Roman"/>
          <w:i/>
        </w:rPr>
        <w:tab/>
      </w:r>
      <w:r w:rsidRPr="009C3985">
        <w:rPr>
          <w:rFonts w:cs="Times New Roman"/>
          <w:i/>
        </w:rPr>
        <w:t>Size-structured matrix model</w:t>
      </w:r>
    </w:p>
    <w:p w14:paraId="18C17F45" w14:textId="1B800DA1"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523C473E" w14:textId="77777777" w:rsidR="008D5305" w:rsidRDefault="008D5305" w:rsidP="003218A1">
      <w:pPr>
        <w:spacing w:line="480" w:lineRule="auto"/>
        <w:ind w:firstLine="288"/>
        <w:rPr>
          <w:rFonts w:cs="Times New Roman"/>
        </w:rPr>
      </w:pPr>
    </w:p>
    <w:p w14:paraId="6D85F2CF" w14:textId="77777777" w:rsidR="008D5305" w:rsidRPr="00A357F5" w:rsidRDefault="008D5305" w:rsidP="003218A1">
      <w:pPr>
        <w:spacing w:line="480" w:lineRule="auto"/>
        <w:ind w:firstLine="288"/>
        <w:outlineLvl w:val="0"/>
        <w:rPr>
          <w:rFonts w:cs="Times New Roman"/>
          <w:b/>
        </w:rPr>
      </w:pPr>
      <w:r w:rsidRPr="00A357F5">
        <w:rPr>
          <w:rFonts w:cs="Times New Roman"/>
          <w:b/>
        </w:rPr>
        <w:t>Cryptophyte community composition</w:t>
      </w:r>
    </w:p>
    <w:p w14:paraId="6FADE3E0" w14:textId="77777777" w:rsidR="0008449F" w:rsidRPr="0008449F" w:rsidRDefault="0008449F" w:rsidP="003218A1">
      <w:pPr>
        <w:spacing w:line="480" w:lineRule="auto"/>
        <w:ind w:firstLine="288"/>
        <w:outlineLvl w:val="0"/>
        <w:rPr>
          <w:rFonts w:cs="Arial"/>
          <w:i/>
          <w:color w:val="auto"/>
        </w:rPr>
      </w:pPr>
      <w:r w:rsidRPr="0008449F">
        <w:rPr>
          <w:rFonts w:cs="Arial"/>
          <w:i/>
          <w:color w:val="auto"/>
        </w:rPr>
        <w:t>DNA extraction</w:t>
      </w:r>
    </w:p>
    <w:p w14:paraId="3BE01235" w14:textId="53B927A8" w:rsidR="0008449F" w:rsidRDefault="0008449F" w:rsidP="003218A1">
      <w:pPr>
        <w:spacing w:line="480" w:lineRule="auto"/>
        <w:ind w:firstLine="288"/>
        <w:rPr>
          <w:rFonts w:cs="Arial"/>
          <w:color w:val="auto"/>
        </w:rPr>
      </w:pPr>
      <w:r w:rsidRPr="0055344C">
        <w:rPr>
          <w:rFonts w:cs="Arial"/>
          <w:color w:val="auto"/>
        </w:rPr>
        <w:t xml:space="preserve">Sample volumes of 0.5-2.0 L were filtered with a 20 </w:t>
      </w:r>
      <w:r w:rsidRPr="0055344C">
        <w:rPr>
          <w:rFonts w:cs="Times New Roman"/>
          <w:color w:val="auto"/>
        </w:rPr>
        <w:t>μ</w:t>
      </w:r>
      <w:r w:rsidRPr="0055344C">
        <w:rPr>
          <w:rFonts w:cs="Arial"/>
          <w:color w:val="auto"/>
        </w:rPr>
        <w:t xml:space="preserve">m filter followed by a 0.2 </w:t>
      </w:r>
      <w:r w:rsidRPr="0055344C">
        <w:rPr>
          <w:rFonts w:cs="Times New Roman"/>
          <w:color w:val="auto"/>
        </w:rPr>
        <w:t>μ</w:t>
      </w:r>
      <w:r w:rsidRPr="0055344C">
        <w:rPr>
          <w:rFonts w:cs="Arial"/>
          <w:color w:val="auto"/>
        </w:rPr>
        <w:t>m Ster</w:t>
      </w:r>
      <w:r>
        <w:rPr>
          <w:rFonts w:cs="Arial"/>
          <w:color w:val="auto"/>
        </w:rPr>
        <w:t>ive</w:t>
      </w:r>
      <w:r w:rsidRPr="0055344C">
        <w:rPr>
          <w:rFonts w:cs="Arial"/>
          <w:color w:val="auto"/>
        </w:rPr>
        <w:t xml:space="preserve">x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r w:rsidRPr="0055344C">
        <w:rPr>
          <w:rFonts w:cs="Arial"/>
          <w:color w:val="auto"/>
        </w:rPr>
        <w:t>symbiont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RNAlater and stored at -80°C until extraction. </w:t>
      </w:r>
      <w:r w:rsidR="00A208D9">
        <w:rPr>
          <w:rFonts w:cs="Arial"/>
          <w:color w:val="auto"/>
        </w:rPr>
        <w:t xml:space="preserve">DNA </w:t>
      </w:r>
      <w:r w:rsidRPr="0055344C">
        <w:rPr>
          <w:rFonts w:cs="Arial"/>
          <w:color w:val="auto"/>
        </w:rPr>
        <w:t>were extr</w:t>
      </w:r>
      <w:r>
        <w:rPr>
          <w:rFonts w:cs="Arial"/>
          <w:color w:val="auto"/>
        </w:rPr>
        <w:t>acted using the CTAB method</w:t>
      </w:r>
      <w:r w:rsidR="00BE122B">
        <w:rPr>
          <w:rFonts w:cs="Arial"/>
          <w:color w:val="auto"/>
        </w:rPr>
        <w:t xml:space="preserve"> </w:t>
      </w:r>
      <w:r w:rsidR="00BE122B">
        <w:rPr>
          <w:rFonts w:cs="Arial"/>
          <w:color w:val="auto"/>
        </w:rPr>
        <w:fldChar w:fldCharType="begin"/>
      </w:r>
      <w:r w:rsidR="002C4D0A">
        <w:rPr>
          <w:rFonts w:cs="Arial"/>
          <w:color w:val="auto"/>
        </w:rPr>
        <w:instrText xml:space="preserve"> ADDIN PAPERS2_CITATIONS &lt;citation&gt;&lt;uuid&gt;24613075-D5E0-4F7A-B5A8-86E5DAB638A3&lt;/uuid&gt;&lt;priority&gt;20&lt;/priority&gt;&lt;publications&gt;&lt;publication&gt;&lt;uuid&gt;8FDACDC6-FBB1-42F4-A5B0-2A8326BF51E6&lt;/uuid&gt;&lt;volume&gt;93&lt;/volume&gt;&lt;doi&gt;10.1016/j.dsr2.2013.03.007&lt;/doi&gt;&lt;startpage&gt;84&lt;/startpage&gt;&lt;publication_date&gt;99201309001200000000220000&lt;/publication_date&gt;&lt;url&gt;http://adsabs.harvard.edu/cgi-bin/nph-data_query?bibcode=2013DSRII..93...84L&amp;amp;link_type=EJOURNAL&lt;/url&gt;&lt;citekey&gt;2013DSRII..93...84L&lt;/citekey&gt;&lt;type&gt;400&lt;/type&gt;&lt;title&gt;Variability of chromophytic phytoplankton in the North Pacific Subtropical Gyre&lt;/title&gt;&lt;institution&gt;Department of Oceanography, University of Hawaii, 1000 Pope Road, Honolulu, HI 96822, United States&lt;/institution&gt;&lt;number&gt;&lt;/number&gt;&lt;subtype&gt;400&lt;/subtype&gt;&lt;endpage&gt;95&lt;/endpage&gt;&lt;bundle&gt;&lt;publication&gt;&lt;url&gt;http://www.sciencedirect.com&lt;/url&gt;&lt;title&gt;Deep Sea Research Part II: Topical Studies in Oceanography&lt;/title&gt;&lt;type&gt;-100&lt;/type&gt;&lt;subtype&gt;-100&lt;/subtype&gt;&lt;uuid&gt;2ED8C8FB-3295-4B1F-A638-7712C665BFE7&lt;/uuid&gt;&lt;/publication&gt;&lt;/bundle&gt;&lt;authors&gt;&lt;author&gt;&lt;firstName&gt;Binglin&lt;/firstName&gt;&lt;lastName&gt;Li&lt;/lastName&gt;&lt;/author&gt;&lt;author&gt;&lt;firstName&gt;David M.&lt;/firstName&gt;&lt;lastName&gt;Karl&lt;/lastName&gt;&lt;/author&gt;&lt;author&gt;&lt;firstName&gt;Ricardo M.&lt;/firstName&gt;&lt;lastName&gt;Letelier&lt;/lastName&gt;&lt;/author&gt;&lt;author&gt;&lt;firstName&gt;Robert R.&lt;/firstName&gt;&lt;lastName&gt;Bidigare&lt;/lastName&gt;&lt;/author&gt;&lt;author&gt;&lt;firstName&gt;Matthew J.&lt;/firstName&gt;&lt;lastName&gt;Church&lt;/lastName&gt;&lt;/author&gt;&lt;/authors&gt;&lt;/publication&gt;&lt;/publications&gt;&lt;cites&gt;&lt;/cites&gt;&lt;/citation&gt;</w:instrText>
      </w:r>
      <w:r w:rsidR="00BE122B">
        <w:rPr>
          <w:rFonts w:cs="Arial"/>
          <w:color w:val="auto"/>
        </w:rPr>
        <w:fldChar w:fldCharType="separate"/>
      </w:r>
      <w:r w:rsidR="00D56B26">
        <w:rPr>
          <w:rFonts w:eastAsiaTheme="minorEastAsia" w:cs="Times New Roman"/>
          <w:color w:val="auto"/>
          <w:lang w:eastAsia="en-US" w:bidi="ar-SA"/>
        </w:rPr>
        <w:t>(Li et al. 2013)</w:t>
      </w:r>
      <w:r w:rsidR="00BE122B">
        <w:rPr>
          <w:rFonts w:cs="Arial"/>
          <w:color w:val="auto"/>
        </w:rPr>
        <w:fldChar w:fldCharType="end"/>
      </w:r>
      <w:r w:rsidRPr="0055344C">
        <w:rPr>
          <w:rFonts w:cs="Arial"/>
          <w:color w:val="auto"/>
        </w:rPr>
        <w:t xml:space="preserve">. Briefly, the filters </w:t>
      </w:r>
      <w:r w:rsidR="00080032">
        <w:rPr>
          <w:rFonts w:cs="Arial"/>
          <w:color w:val="auto"/>
        </w:rPr>
        <w:t>we</w:t>
      </w:r>
      <w:r w:rsidRPr="0055344C">
        <w:rPr>
          <w:rFonts w:cs="Arial"/>
          <w:color w:val="auto"/>
        </w:rPr>
        <w:t xml:space="preserve">re suspended in </w:t>
      </w:r>
      <w:r w:rsidR="00BE122B">
        <w:rPr>
          <w:rFonts w:cs="Arial"/>
          <w:color w:val="auto"/>
        </w:rPr>
        <w:t xml:space="preserve">DNA extraction </w:t>
      </w:r>
      <w:r w:rsidRPr="0055344C">
        <w:rPr>
          <w:rFonts w:cs="Arial"/>
          <w:color w:val="auto"/>
        </w:rPr>
        <w:t xml:space="preserve">buffer </w:t>
      </w:r>
      <w:r w:rsidR="00BE122B">
        <w:rPr>
          <w:rFonts w:cs="Arial"/>
          <w:color w:val="auto"/>
        </w:rPr>
        <w:t xml:space="preserve">(0.1 M EDTA pH 8.0, 1% SDS) </w:t>
      </w:r>
      <w:r w:rsidRPr="0055344C">
        <w:rPr>
          <w:rFonts w:cs="Arial"/>
          <w:color w:val="auto"/>
        </w:rPr>
        <w:t xml:space="preserve">and </w:t>
      </w:r>
      <w:r w:rsidR="00BE122B">
        <w:rPr>
          <w:rFonts w:cs="Arial"/>
          <w:color w:val="auto"/>
        </w:rPr>
        <w:t>200 µg mL</w:t>
      </w:r>
      <w:r w:rsidR="00BE122B" w:rsidRPr="00BE122B">
        <w:rPr>
          <w:rFonts w:cs="Arial"/>
          <w:color w:val="auto"/>
          <w:vertAlign w:val="superscript"/>
        </w:rPr>
        <w:t>-1</w:t>
      </w:r>
      <w:r w:rsidR="00BE122B">
        <w:rPr>
          <w:rFonts w:cs="Arial"/>
          <w:color w:val="auto"/>
        </w:rPr>
        <w:t xml:space="preserve"> </w:t>
      </w:r>
      <w:r w:rsidRPr="0055344C">
        <w:rPr>
          <w:rFonts w:cs="Arial"/>
          <w:color w:val="auto"/>
        </w:rPr>
        <w:t xml:space="preserve">proteinase K in </w:t>
      </w:r>
      <w:r>
        <w:rPr>
          <w:rFonts w:cs="Arial"/>
          <w:color w:val="auto"/>
        </w:rPr>
        <w:t>2 m</w:t>
      </w:r>
      <w:r w:rsidR="00A208D9">
        <w:rPr>
          <w:rFonts w:cs="Arial"/>
          <w:color w:val="auto"/>
        </w:rPr>
        <w:t>L</w:t>
      </w:r>
      <w:r>
        <w:rPr>
          <w:rFonts w:cs="Arial"/>
          <w:color w:val="auto"/>
        </w:rPr>
        <w:t xml:space="preserve"> microcentrifuge</w:t>
      </w:r>
      <w:r w:rsidRPr="0055344C">
        <w:rPr>
          <w:rFonts w:cs="Arial"/>
          <w:color w:val="auto"/>
        </w:rPr>
        <w:t xml:space="preserve"> tubes and incubated at 55</w:t>
      </w:r>
      <w:r w:rsidR="00A208D9">
        <w:rPr>
          <w:rFonts w:cs="Arial"/>
          <w:color w:val="auto"/>
        </w:rPr>
        <w:t xml:space="preserve"> </w:t>
      </w:r>
      <w:r w:rsidRPr="0055344C">
        <w:rPr>
          <w:rFonts w:cs="Arial"/>
          <w:color w:val="auto"/>
        </w:rPr>
        <w:t xml:space="preserve">°C overnight. After this incubation, 165 </w:t>
      </w:r>
      <w:r w:rsidRPr="0055344C">
        <w:rPr>
          <w:rFonts w:cs="Times New Roman"/>
          <w:color w:val="auto"/>
        </w:rPr>
        <w:t>μ</w:t>
      </w:r>
      <w:r w:rsidRPr="0055344C">
        <w:rPr>
          <w:rFonts w:cs="Arial"/>
          <w:color w:val="auto"/>
        </w:rPr>
        <w:t xml:space="preserve">L each of 5M NaCl and 10% CTAB </w:t>
      </w:r>
      <w:r>
        <w:rPr>
          <w:rFonts w:cs="Arial"/>
          <w:color w:val="auto"/>
        </w:rPr>
        <w:t>were</w:t>
      </w:r>
      <w:r w:rsidRPr="0055344C">
        <w:rPr>
          <w:rFonts w:cs="Arial"/>
          <w:color w:val="auto"/>
        </w:rPr>
        <w:t xml:space="preserve"> added and incubated for an additional 10 min at 55°C. Approximately 600 </w:t>
      </w:r>
      <w:r w:rsidRPr="0055344C">
        <w:rPr>
          <w:rFonts w:cs="Times New Roman"/>
          <w:color w:val="auto"/>
        </w:rPr>
        <w:t>μ</w:t>
      </w:r>
      <w:r w:rsidRPr="0055344C">
        <w:rPr>
          <w:rFonts w:cs="Arial"/>
          <w:color w:val="auto"/>
        </w:rPr>
        <w:t xml:space="preserve">L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then vortexed for 75 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(Zymo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3218A1">
      <w:pPr>
        <w:spacing w:line="480" w:lineRule="auto"/>
        <w:ind w:firstLine="288"/>
        <w:rPr>
          <w:rFonts w:cs="Arial"/>
          <w:color w:val="auto"/>
        </w:rPr>
      </w:pPr>
    </w:p>
    <w:p w14:paraId="6553C2D3" w14:textId="6DC38A99" w:rsidR="0008449F" w:rsidRPr="0008449F" w:rsidRDefault="0008449F" w:rsidP="003218A1">
      <w:pPr>
        <w:pStyle w:val="HTMLPreformatted"/>
        <w:spacing w:line="480" w:lineRule="auto"/>
        <w:ind w:firstLine="288"/>
        <w:outlineLvl w:val="0"/>
        <w:rPr>
          <w:rFonts w:ascii="Times New Roman" w:hAnsi="Times New Roman" w:cs="Times New Roman"/>
          <w:i/>
          <w:sz w:val="24"/>
          <w:szCs w:val="24"/>
        </w:rPr>
      </w:pPr>
      <w:commentRangeStart w:id="18"/>
      <w:r w:rsidRPr="0008449F">
        <w:rPr>
          <w:rFonts w:ascii="Times New Roman" w:hAnsi="Times New Roman" w:cs="Times New Roman"/>
          <w:i/>
          <w:sz w:val="24"/>
          <w:szCs w:val="24"/>
        </w:rPr>
        <w:t xml:space="preserve">Identification of the cryptophyte nuclear 28S D2 </w:t>
      </w:r>
      <w:r w:rsidR="00A208D9">
        <w:rPr>
          <w:rFonts w:ascii="Times New Roman" w:hAnsi="Times New Roman" w:cs="Times New Roman"/>
          <w:i/>
          <w:sz w:val="24"/>
          <w:szCs w:val="24"/>
        </w:rPr>
        <w:t xml:space="preserve">unique sequence </w:t>
      </w:r>
      <w:r w:rsidRPr="0008449F">
        <w:rPr>
          <w:rFonts w:ascii="Times New Roman" w:hAnsi="Times New Roman" w:cs="Times New Roman"/>
          <w:i/>
          <w:sz w:val="24"/>
          <w:szCs w:val="24"/>
        </w:rPr>
        <w:t xml:space="preserve">element </w:t>
      </w:r>
      <w:commentRangeEnd w:id="18"/>
      <w:r w:rsidR="00F37862">
        <w:rPr>
          <w:rStyle w:val="CommentReference"/>
          <w:rFonts w:ascii="Times New Roman" w:eastAsia="SimSun" w:hAnsi="Times New Roman" w:cs="Lucida Sans"/>
          <w:color w:val="00000A"/>
          <w:lang w:eastAsia="zh-CN" w:bidi="hi-IN"/>
        </w:rPr>
        <w:commentReference w:id="18"/>
      </w:r>
    </w:p>
    <w:p w14:paraId="57A1995B" w14:textId="28F33536" w:rsidR="0008449F" w:rsidRDefault="00080032" w:rsidP="003218A1">
      <w:pPr>
        <w:pStyle w:val="HTMLPreformatted"/>
        <w:spacing w:line="480" w:lineRule="auto"/>
        <w:ind w:firstLine="288"/>
        <w:rPr>
          <w:rFonts w:ascii="Times New Roman" w:hAnsi="Times New Roman" w:cs="Times New Roman"/>
          <w:color w:val="222222"/>
          <w:sz w:val="24"/>
          <w:szCs w:val="24"/>
        </w:rPr>
      </w:pPr>
      <w:r w:rsidRPr="00080032">
        <w:rPr>
          <w:rFonts w:ascii="Times New Roman" w:hAnsi="Times New Roman" w:cs="Times New Roman"/>
          <w:sz w:val="24"/>
          <w:szCs w:val="24"/>
        </w:rPr>
        <w:t xml:space="preserve">The Unique Sequence Element </w:t>
      </w:r>
      <w:commentRangeStart w:id="19"/>
      <w:r w:rsidRPr="00080032">
        <w:rPr>
          <w:rFonts w:ascii="Times New Roman" w:hAnsi="Times New Roman" w:cs="Times New Roman"/>
          <w:sz w:val="24"/>
          <w:szCs w:val="24"/>
        </w:rPr>
        <w:t>(USE)</w:t>
      </w:r>
      <w:commentRangeEnd w:id="19"/>
      <w:r w:rsidR="00C166CB">
        <w:rPr>
          <w:rStyle w:val="CommentReference"/>
          <w:rFonts w:ascii="Times New Roman" w:eastAsia="SimSun" w:hAnsi="Times New Roman" w:cs="Lucida Sans"/>
          <w:color w:val="00000A"/>
          <w:lang w:eastAsia="zh-CN" w:bidi="hi-IN"/>
        </w:rPr>
        <w:commentReference w:id="19"/>
      </w:r>
      <w:r w:rsidRPr="00080032">
        <w:rPr>
          <w:rFonts w:ascii="Times New Roman" w:hAnsi="Times New Roman" w:cs="Times New Roman"/>
          <w:sz w:val="24"/>
          <w:szCs w:val="24"/>
        </w:rPr>
        <w:t xml:space="preserve"> found in the D2 region of the LSU (28S) rRNA sequence </w:t>
      </w:r>
      <w:r>
        <w:rPr>
          <w:rFonts w:ascii="Times New Roman" w:hAnsi="Times New Roman" w:cs="Times New Roman"/>
          <w:color w:val="222222"/>
          <w:sz w:val="24"/>
          <w:szCs w:val="24"/>
        </w:rPr>
        <w:t>of around ~ 220 bp</w:t>
      </w:r>
      <w:r w:rsidRPr="00080032">
        <w:rPr>
          <w:rFonts w:ascii="Times New Roman" w:hAnsi="Times New Roman" w:cs="Times New Roman"/>
          <w:sz w:val="24"/>
          <w:szCs w:val="24"/>
        </w:rPr>
        <w:t xml:space="preserve"> was used to distinguish between </w:t>
      </w:r>
      <w:r w:rsidRPr="00080032">
        <w:rPr>
          <w:rFonts w:ascii="Times New Roman" w:hAnsi="Times New Roman" w:cs="Times New Roman"/>
          <w:i/>
          <w:sz w:val="24"/>
          <w:szCs w:val="24"/>
        </w:rPr>
        <w:t>T. amphioxeia</w:t>
      </w:r>
      <w:r w:rsidRPr="00080032">
        <w:rPr>
          <w:rFonts w:ascii="Times New Roman" w:hAnsi="Times New Roman" w:cs="Times New Roman"/>
          <w:sz w:val="24"/>
          <w:szCs w:val="24"/>
        </w:rPr>
        <w:t xml:space="preserve"> and</w:t>
      </w:r>
      <w:r>
        <w:rPr>
          <w:rFonts w:ascii="Times New Roman" w:hAnsi="Times New Roman" w:cs="Times New Roman"/>
          <w:sz w:val="24"/>
          <w:szCs w:val="24"/>
        </w:rPr>
        <w:t xml:space="preserve"> other free-living cryptophytes</w:t>
      </w:r>
      <w:r w:rsidR="00B0285E">
        <w:rPr>
          <w:rFonts w:ascii="Times New Roman" w:hAnsi="Times New Roman" w:cs="Times New Roman"/>
          <w:color w:val="222222"/>
          <w:sz w:val="24"/>
          <w:szCs w:val="24"/>
        </w:rPr>
        <w:t xml:space="preserve"> </w:t>
      </w:r>
      <w:r w:rsidR="00B0285E" w:rsidRPr="0074646E">
        <w:rPr>
          <w:rFonts w:ascii="Times New Roman" w:hAnsi="Times New Roman" w:cs="Times New Roman"/>
          <w:color w:val="222222"/>
          <w:sz w:val="24"/>
          <w:szCs w:val="24"/>
        </w:rPr>
        <w:fldChar w:fldCharType="begin"/>
      </w:r>
      <w:r w:rsidR="002C4D0A">
        <w:rPr>
          <w:rFonts w:ascii="Times New Roman" w:hAnsi="Times New Roman" w:cs="Times New Roman"/>
          <w:color w:val="222222"/>
          <w:sz w:val="24"/>
          <w:szCs w:val="24"/>
        </w:rPr>
        <w:instrText xml:space="preserve"> ADDIN PAPERS2_CITATIONS &lt;citation&gt;&lt;uuid&gt;8E2B4F04-31B8-454C-85ED-2CABD85AB8E0&lt;/uuid&gt;&lt;priority&gt;21&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B0285E" w:rsidRPr="0074646E">
        <w:rPr>
          <w:rFonts w:ascii="Times New Roman" w:hAnsi="Times New Roman" w:cs="Times New Roman"/>
          <w:color w:val="222222"/>
          <w:sz w:val="24"/>
          <w:szCs w:val="24"/>
        </w:rPr>
        <w:fldChar w:fldCharType="separate"/>
      </w:r>
      <w:r w:rsidR="009A46E9" w:rsidRPr="0074646E">
        <w:rPr>
          <w:rFonts w:ascii="Times New Roman" w:eastAsiaTheme="minorEastAsia" w:hAnsi="Times New Roman" w:cs="Times New Roman"/>
          <w:sz w:val="24"/>
          <w:szCs w:val="24"/>
        </w:rPr>
        <w:t>(Kahn et al. 2014)</w:t>
      </w:r>
      <w:r w:rsidR="00B0285E" w:rsidRPr="0074646E">
        <w:rPr>
          <w:rFonts w:ascii="Times New Roman" w:hAnsi="Times New Roman" w:cs="Times New Roman"/>
          <w:color w:val="222222"/>
          <w:sz w:val="24"/>
          <w:szCs w:val="24"/>
        </w:rPr>
        <w:fldChar w:fldCharType="end"/>
      </w:r>
      <w:r w:rsidR="0008449F" w:rsidRPr="0074646E">
        <w:rPr>
          <w:rFonts w:ascii="Times New Roman" w:hAnsi="Times New Roman" w:cs="Times New Roman"/>
          <w:sz w:val="24"/>
          <w:szCs w:val="24"/>
        </w:rPr>
        <w:t>.</w:t>
      </w:r>
      <w:r w:rsidR="0008449F">
        <w:rPr>
          <w:rFonts w:ascii="Times New Roman" w:hAnsi="Times New Roman" w:cs="Times New Roman"/>
          <w:sz w:val="24"/>
          <w:szCs w:val="24"/>
        </w:rPr>
        <w:t xml:space="preserve"> </w:t>
      </w:r>
      <w:r w:rsidR="0008449F" w:rsidRPr="005B5C4F">
        <w:rPr>
          <w:rFonts w:ascii="Times New Roman" w:hAnsi="Times New Roman" w:cs="Times New Roman"/>
          <w:sz w:val="24"/>
          <w:szCs w:val="24"/>
        </w:rPr>
        <w:t>T</w:t>
      </w:r>
      <w:r w:rsidR="0008449F" w:rsidRPr="005B5C4F">
        <w:rPr>
          <w:rFonts w:ascii="Times New Roman" w:hAnsi="Times New Roman" w:cs="Times New Roman"/>
          <w:color w:val="222222"/>
          <w:sz w:val="24"/>
          <w:szCs w:val="24"/>
        </w:rPr>
        <w:t xml:space="preserve">he cryptophyte nuclear D2 region of the LSU was identified using the 28S D1-D5 sequence for the cryptophyte </w:t>
      </w:r>
      <w:r w:rsidR="0008449F" w:rsidRPr="005B5C4F">
        <w:rPr>
          <w:rFonts w:ascii="Times New Roman" w:hAnsi="Times New Roman" w:cs="Times New Roman"/>
          <w:i/>
          <w:color w:val="222222"/>
          <w:sz w:val="24"/>
          <w:szCs w:val="24"/>
        </w:rPr>
        <w:t xml:space="preserve">Goniomonas truncata </w:t>
      </w:r>
      <w:r w:rsidR="0008449F" w:rsidRPr="005B5C4F">
        <w:rPr>
          <w:rFonts w:ascii="Times New Roman" w:hAnsi="Times New Roman" w:cs="Times New Roman"/>
          <w:color w:val="222222"/>
          <w:sz w:val="24"/>
          <w:szCs w:val="24"/>
        </w:rPr>
        <w:t>(</w:t>
      </w:r>
      <w:r w:rsidR="0008449F">
        <w:rPr>
          <w:rFonts w:ascii="Times New Roman" w:hAnsi="Times New Roman" w:cs="Times New Roman"/>
          <w:color w:val="222222"/>
          <w:sz w:val="24"/>
          <w:szCs w:val="24"/>
        </w:rPr>
        <w:t>accession number</w:t>
      </w:r>
      <w:r w:rsidR="0008449F" w:rsidRPr="005B5C4F">
        <w:rPr>
          <w:rFonts w:ascii="Times New Roman" w:hAnsi="Times New Roman" w:cs="Times New Roman"/>
          <w:color w:val="222222"/>
          <w:sz w:val="24"/>
          <w:szCs w:val="24"/>
        </w:rPr>
        <w:t xml:space="preserve"> FJ176709). A BLASTn search </w:t>
      </w:r>
      <w:r>
        <w:rPr>
          <w:rFonts w:ascii="Times New Roman" w:hAnsi="Times New Roman" w:cs="Times New Roman"/>
          <w:color w:val="222222"/>
          <w:sz w:val="24"/>
          <w:szCs w:val="24"/>
        </w:rPr>
        <w:t>identified</w:t>
      </w:r>
      <w:r w:rsidR="0008449F" w:rsidRPr="005B5C4F">
        <w:rPr>
          <w:rFonts w:ascii="Times New Roman" w:hAnsi="Times New Roman" w:cs="Times New Roman"/>
          <w:color w:val="222222"/>
          <w:sz w:val="24"/>
          <w:szCs w:val="24"/>
        </w:rPr>
        <w:t xml:space="preserve"> a </w:t>
      </w:r>
      <w:r w:rsidR="0008449F">
        <w:rPr>
          <w:rFonts w:ascii="Times New Roman" w:hAnsi="Times New Roman" w:cs="Times New Roman"/>
          <w:color w:val="222222"/>
          <w:sz w:val="24"/>
          <w:szCs w:val="24"/>
        </w:rPr>
        <w:t xml:space="preserve">large </w:t>
      </w:r>
      <w:r w:rsidR="0008449F" w:rsidRPr="005B5C4F">
        <w:rPr>
          <w:rFonts w:ascii="Times New Roman" w:hAnsi="Times New Roman" w:cs="Times New Roman"/>
          <w:color w:val="222222"/>
          <w:sz w:val="24"/>
          <w:szCs w:val="24"/>
        </w:rPr>
        <w:t>gap in sequence homology of around 3</w:t>
      </w:r>
      <w:r w:rsidR="0008449F">
        <w:rPr>
          <w:rFonts w:ascii="Times New Roman" w:hAnsi="Times New Roman" w:cs="Times New Roman"/>
          <w:color w:val="222222"/>
          <w:sz w:val="24"/>
          <w:szCs w:val="24"/>
        </w:rPr>
        <w:t>0</w:t>
      </w:r>
      <w:r w:rsidR="0008449F" w:rsidRPr="005B5C4F">
        <w:rPr>
          <w:rFonts w:ascii="Times New Roman" w:hAnsi="Times New Roman" w:cs="Times New Roman"/>
          <w:color w:val="222222"/>
          <w:sz w:val="24"/>
          <w:szCs w:val="24"/>
        </w:rPr>
        <w:t>0</w:t>
      </w:r>
      <w:r w:rsidR="0008449F">
        <w:rPr>
          <w:rFonts w:ascii="Times New Roman" w:hAnsi="Times New Roman" w:cs="Times New Roman"/>
          <w:color w:val="222222"/>
          <w:sz w:val="24"/>
          <w:szCs w:val="24"/>
        </w:rPr>
        <w:t>-400</w:t>
      </w:r>
      <w:r w:rsidR="0008449F" w:rsidRPr="005B5C4F">
        <w:rPr>
          <w:rFonts w:ascii="Times New Roman" w:hAnsi="Times New Roman" w:cs="Times New Roman"/>
          <w:color w:val="222222"/>
          <w:sz w:val="24"/>
          <w:szCs w:val="24"/>
        </w:rPr>
        <w:t xml:space="preserve"> bp near the 5’ end</w:t>
      </w:r>
      <w:r w:rsidR="0008449F">
        <w:rPr>
          <w:rFonts w:ascii="Times New Roman" w:hAnsi="Times New Roman" w:cs="Times New Roman"/>
          <w:color w:val="222222"/>
          <w:sz w:val="24"/>
          <w:szCs w:val="24"/>
        </w:rPr>
        <w:t xml:space="preserve"> of the LSU</w:t>
      </w:r>
      <w:r w:rsidR="0008449F" w:rsidRPr="005B5C4F">
        <w:rPr>
          <w:rFonts w:ascii="Times New Roman" w:hAnsi="Times New Roman" w:cs="Times New Roman"/>
          <w:color w:val="222222"/>
          <w:sz w:val="24"/>
          <w:szCs w:val="24"/>
        </w:rPr>
        <w:t>. Primers were designed</w:t>
      </w:r>
      <w:r w:rsidR="0008449F">
        <w:rPr>
          <w:rFonts w:ascii="Times New Roman" w:hAnsi="Times New Roman" w:cs="Times New Roman"/>
          <w:color w:val="222222"/>
          <w:sz w:val="24"/>
          <w:szCs w:val="24"/>
        </w:rPr>
        <w:t xml:space="preserve"> using Primer-BLAST</w:t>
      </w:r>
      <w:r w:rsidR="0008449F" w:rsidRPr="005B5C4F">
        <w:rPr>
          <w:rFonts w:ascii="Times New Roman" w:hAnsi="Times New Roman" w:cs="Times New Roman"/>
          <w:color w:val="222222"/>
          <w:sz w:val="24"/>
          <w:szCs w:val="24"/>
        </w:rPr>
        <w:t xml:space="preserve"> to flank th</w:t>
      </w:r>
      <w:r>
        <w:rPr>
          <w:rFonts w:ascii="Times New Roman" w:hAnsi="Times New Roman" w:cs="Times New Roman"/>
          <w:color w:val="222222"/>
          <w:sz w:val="24"/>
          <w:szCs w:val="24"/>
        </w:rPr>
        <w:t>e</w:t>
      </w:r>
      <w:r w:rsidR="0008449F" w:rsidRPr="005B5C4F">
        <w:rPr>
          <w:rFonts w:ascii="Times New Roman" w:hAnsi="Times New Roman" w:cs="Times New Roman"/>
          <w:color w:val="222222"/>
          <w:sz w:val="24"/>
          <w:szCs w:val="24"/>
        </w:rPr>
        <w:t xml:space="preserve"> gap region (crp28SF</w:t>
      </w:r>
      <w:r w:rsidR="0008449F">
        <w:rPr>
          <w:rFonts w:ascii="Times New Roman" w:hAnsi="Times New Roman" w:cs="Times New Roman"/>
          <w:color w:val="222222"/>
          <w:sz w:val="24"/>
          <w:szCs w:val="24"/>
        </w:rPr>
        <w:t xml:space="preserve"> </w:t>
      </w:r>
      <w:r w:rsidR="0008449F" w:rsidRPr="004B6DB7">
        <w:rPr>
          <w:rFonts w:ascii="Times New Roman" w:hAnsi="Times New Roman" w:cs="Times New Roman"/>
          <w:sz w:val="24"/>
          <w:szCs w:val="24"/>
        </w:rPr>
        <w:t>CTTGCTTGGGAATGCAGGTC</w:t>
      </w:r>
      <w:r w:rsidR="0008449F" w:rsidRPr="004B6DB7">
        <w:rPr>
          <w:rFonts w:ascii="Times New Roman" w:hAnsi="Times New Roman" w:cs="Times New Roman"/>
          <w:color w:val="222222"/>
          <w:sz w:val="24"/>
          <w:szCs w:val="24"/>
        </w:rPr>
        <w:t xml:space="preserve"> /</w:t>
      </w:r>
      <w:r w:rsidR="0008449F">
        <w:rPr>
          <w:rFonts w:ascii="Times New Roman" w:hAnsi="Times New Roman" w:cs="Times New Roman"/>
          <w:color w:val="222222"/>
          <w:sz w:val="24"/>
          <w:szCs w:val="24"/>
        </w:rPr>
        <w:t>crp28S</w:t>
      </w:r>
      <w:r w:rsidR="0008449F" w:rsidRPr="004B6DB7">
        <w:rPr>
          <w:rFonts w:ascii="Times New Roman" w:hAnsi="Times New Roman" w:cs="Times New Roman"/>
          <w:color w:val="222222"/>
          <w:sz w:val="24"/>
          <w:szCs w:val="24"/>
        </w:rPr>
        <w:t xml:space="preserve">R </w:t>
      </w:r>
      <w:r w:rsidR="0008449F" w:rsidRPr="004B6DB7">
        <w:rPr>
          <w:rFonts w:ascii="Times New Roman" w:hAnsi="Times New Roman" w:cs="Times New Roman"/>
          <w:sz w:val="24"/>
          <w:szCs w:val="24"/>
        </w:rPr>
        <w:t>TACGAGCCTCCACCAGAGTT</w:t>
      </w:r>
      <w:r w:rsidR="0008449F" w:rsidRPr="005B5C4F">
        <w:rPr>
          <w:rFonts w:ascii="Times New Roman" w:hAnsi="Times New Roman" w:cs="Times New Roman"/>
          <w:color w:val="222222"/>
          <w:sz w:val="24"/>
          <w:szCs w:val="24"/>
        </w:rPr>
        <w:t>)</w:t>
      </w:r>
      <w:r>
        <w:rPr>
          <w:rFonts w:ascii="Times New Roman" w:hAnsi="Times New Roman" w:cs="Times New Roman"/>
          <w:color w:val="222222"/>
          <w:sz w:val="24"/>
          <w:szCs w:val="24"/>
        </w:rPr>
        <w:t xml:space="preserve"> and used to PCR amplify </w:t>
      </w:r>
      <w:r w:rsidR="0008449F" w:rsidRPr="005B5C4F">
        <w:rPr>
          <w:rFonts w:ascii="Times New Roman" w:hAnsi="Times New Roman" w:cs="Times New Roman"/>
          <w:color w:val="222222"/>
          <w:sz w:val="24"/>
          <w:szCs w:val="24"/>
        </w:rPr>
        <w:t xml:space="preserve">the </w:t>
      </w:r>
      <w:r w:rsidR="0008449F">
        <w:rPr>
          <w:rFonts w:ascii="Times New Roman" w:hAnsi="Times New Roman" w:cs="Times New Roman"/>
          <w:color w:val="222222"/>
          <w:sz w:val="24"/>
          <w:szCs w:val="24"/>
        </w:rPr>
        <w:t xml:space="preserve">LSU </w:t>
      </w:r>
      <w:r w:rsidR="0008449F" w:rsidRPr="005B5C4F">
        <w:rPr>
          <w:rFonts w:ascii="Times New Roman" w:hAnsi="Times New Roman" w:cs="Times New Roman"/>
          <w:color w:val="222222"/>
          <w:sz w:val="24"/>
          <w:szCs w:val="24"/>
        </w:rPr>
        <w:t xml:space="preserve">D2 of </w:t>
      </w:r>
      <w:r w:rsidR="0008449F" w:rsidRPr="005B5C4F">
        <w:rPr>
          <w:rFonts w:ascii="Times New Roman" w:hAnsi="Times New Roman" w:cs="Times New Roman"/>
          <w:i/>
          <w:color w:val="222222"/>
          <w:sz w:val="24"/>
          <w:szCs w:val="24"/>
        </w:rPr>
        <w:t>Teleaulax</w:t>
      </w:r>
      <w:r w:rsidR="0008449F" w:rsidRPr="005B5C4F">
        <w:rPr>
          <w:rFonts w:ascii="Times New Roman" w:hAnsi="Times New Roman" w:cs="Times New Roman"/>
          <w:color w:val="222222"/>
          <w:sz w:val="24"/>
          <w:szCs w:val="24"/>
        </w:rPr>
        <w:t>.</w:t>
      </w:r>
      <w:r w:rsidR="0008449F" w:rsidRPr="005B5C4F">
        <w:rPr>
          <w:rFonts w:ascii="Times New Roman" w:hAnsi="Times New Roman" w:cs="Times New Roman"/>
          <w:i/>
          <w:color w:val="222222"/>
          <w:sz w:val="24"/>
          <w:szCs w:val="24"/>
        </w:rPr>
        <w:t xml:space="preserve"> </w:t>
      </w:r>
      <w:r w:rsidR="00A208D9">
        <w:rPr>
          <w:rFonts w:ascii="Times New Roman" w:hAnsi="Times New Roman" w:cs="Times New Roman"/>
          <w:color w:val="222222"/>
          <w:sz w:val="24"/>
          <w:szCs w:val="24"/>
        </w:rPr>
        <w:t>Single-</w:t>
      </w:r>
      <w:r w:rsidR="0008449F" w:rsidRPr="005B5C4F">
        <w:rPr>
          <w:rFonts w:ascii="Times New Roman" w:hAnsi="Times New Roman" w:cs="Times New Roman"/>
          <w:color w:val="222222"/>
          <w:sz w:val="24"/>
          <w:szCs w:val="24"/>
        </w:rPr>
        <w:t xml:space="preserve">cell PCR was performed on </w:t>
      </w:r>
      <w:r w:rsidR="0008449F" w:rsidRPr="005B5C4F">
        <w:rPr>
          <w:rFonts w:ascii="Times New Roman" w:hAnsi="Times New Roman" w:cs="Times New Roman"/>
          <w:i/>
          <w:color w:val="222222"/>
          <w:sz w:val="24"/>
          <w:szCs w:val="24"/>
        </w:rPr>
        <w:t>M. major</w:t>
      </w:r>
      <w:r w:rsidR="0008449F" w:rsidRPr="005B5C4F">
        <w:rPr>
          <w:rFonts w:ascii="Times New Roman" w:hAnsi="Times New Roman" w:cs="Times New Roman"/>
          <w:color w:val="222222"/>
          <w:sz w:val="24"/>
          <w:szCs w:val="24"/>
        </w:rPr>
        <w:t xml:space="preserve"> cells from red water in the CRE collected </w:t>
      </w:r>
      <w:r w:rsidR="0008449F">
        <w:rPr>
          <w:rFonts w:ascii="Times New Roman" w:hAnsi="Times New Roman" w:cs="Times New Roman"/>
          <w:color w:val="222222"/>
          <w:sz w:val="24"/>
          <w:szCs w:val="24"/>
        </w:rPr>
        <w:t>in 2011 and 2014</w:t>
      </w:r>
      <w:r w:rsidR="00A208D9">
        <w:rPr>
          <w:rFonts w:ascii="Times New Roman" w:hAnsi="Times New Roman" w:cs="Times New Roman"/>
          <w:color w:val="222222"/>
          <w:sz w:val="24"/>
          <w:szCs w:val="24"/>
        </w:rPr>
        <w:t xml:space="preserve">. The laboratory </w:t>
      </w:r>
      <w:r w:rsidR="0008449F" w:rsidRPr="005B5C4F">
        <w:rPr>
          <w:rFonts w:ascii="Times New Roman" w:hAnsi="Times New Roman" w:cs="Times New Roman"/>
          <w:color w:val="222222"/>
          <w:sz w:val="24"/>
          <w:szCs w:val="24"/>
        </w:rPr>
        <w:t xml:space="preserve">culture </w:t>
      </w:r>
      <w:r w:rsidR="00C01879">
        <w:rPr>
          <w:rFonts w:ascii="Times New Roman" w:hAnsi="Times New Roman" w:cs="Times New Roman"/>
          <w:color w:val="222222"/>
          <w:sz w:val="24"/>
          <w:szCs w:val="24"/>
        </w:rPr>
        <w:t>of an</w:t>
      </w:r>
      <w:r w:rsidR="0008449F">
        <w:rPr>
          <w:rFonts w:ascii="Times New Roman" w:hAnsi="Times New Roman" w:cs="Times New Roman"/>
          <w:color w:val="222222"/>
          <w:sz w:val="24"/>
          <w:szCs w:val="24"/>
        </w:rPr>
        <w:t xml:space="preserve"> Antarctic strain of </w:t>
      </w:r>
      <w:r w:rsidR="0008449F">
        <w:rPr>
          <w:rFonts w:ascii="Times New Roman" w:hAnsi="Times New Roman" w:cs="Times New Roman"/>
          <w:i/>
          <w:color w:val="222222"/>
          <w:sz w:val="24"/>
          <w:szCs w:val="24"/>
        </w:rPr>
        <w:t xml:space="preserve">M. rubrum </w:t>
      </w:r>
      <w:r w:rsidR="0008449F" w:rsidRPr="00E866EE">
        <w:rPr>
          <w:rFonts w:ascii="Times New Roman" w:hAnsi="Times New Roman" w:cs="Times New Roman"/>
          <w:color w:val="222222"/>
          <w:sz w:val="24"/>
          <w:szCs w:val="24"/>
        </w:rPr>
        <w:t>(</w:t>
      </w:r>
      <w:r w:rsidR="0008449F">
        <w:rPr>
          <w:rFonts w:ascii="Times New Roman" w:hAnsi="Times New Roman" w:cs="Times New Roman"/>
          <w:color w:val="222222"/>
          <w:sz w:val="24"/>
          <w:szCs w:val="24"/>
        </w:rPr>
        <w:t xml:space="preserve">CCMP2563) </w:t>
      </w:r>
      <w:r w:rsidR="0008449F" w:rsidRPr="005B5C4F">
        <w:rPr>
          <w:rFonts w:ascii="Times New Roman" w:hAnsi="Times New Roman" w:cs="Times New Roman"/>
          <w:color w:val="222222"/>
          <w:sz w:val="24"/>
          <w:szCs w:val="24"/>
        </w:rPr>
        <w:t xml:space="preserve">was used as a control, as it is fed with the cryptophyte </w:t>
      </w:r>
      <w:r w:rsidR="0008449F" w:rsidRPr="005B5C4F">
        <w:rPr>
          <w:rFonts w:ascii="Times New Roman" w:hAnsi="Times New Roman" w:cs="Times New Roman"/>
          <w:i/>
          <w:color w:val="222222"/>
          <w:sz w:val="24"/>
          <w:szCs w:val="24"/>
        </w:rPr>
        <w:t>Geminigera cryophilia</w:t>
      </w:r>
      <w:r w:rsidR="0008449F">
        <w:rPr>
          <w:rFonts w:ascii="Times New Roman" w:hAnsi="Times New Roman" w:cs="Times New Roman"/>
          <w:i/>
          <w:color w:val="222222"/>
          <w:sz w:val="24"/>
          <w:szCs w:val="24"/>
        </w:rPr>
        <w:t xml:space="preserve"> </w:t>
      </w:r>
      <w:r w:rsidR="0008449F">
        <w:rPr>
          <w:rFonts w:ascii="Times New Roman" w:hAnsi="Times New Roman" w:cs="Times New Roman"/>
          <w:color w:val="222222"/>
          <w:sz w:val="24"/>
          <w:szCs w:val="24"/>
        </w:rPr>
        <w:t xml:space="preserve">(CCMP </w:t>
      </w:r>
      <w:r w:rsidR="0008449F">
        <w:rPr>
          <w:rFonts w:ascii="Times New Roman" w:hAnsi="Times New Roman" w:cs="Times New Roman"/>
          <w:color w:val="222222"/>
          <w:sz w:val="24"/>
          <w:szCs w:val="24"/>
        </w:rPr>
        <w:lastRenderedPageBreak/>
        <w:t>2564)</w:t>
      </w:r>
      <w:r w:rsidR="0008449F" w:rsidRPr="005B5C4F">
        <w:rPr>
          <w:rFonts w:ascii="Times New Roman" w:hAnsi="Times New Roman" w:cs="Times New Roman"/>
          <w:i/>
          <w:color w:val="222222"/>
          <w:sz w:val="24"/>
          <w:szCs w:val="24"/>
        </w:rPr>
        <w:t>.</w:t>
      </w:r>
      <w:r w:rsidR="0008449F" w:rsidRPr="005B5C4F">
        <w:rPr>
          <w:rFonts w:ascii="Times New Roman" w:hAnsi="Times New Roman" w:cs="Times New Roman"/>
          <w:color w:val="222222"/>
          <w:sz w:val="24"/>
          <w:szCs w:val="24"/>
        </w:rPr>
        <w:t xml:space="preserve"> The PCR protocol for the </w:t>
      </w:r>
      <w:r w:rsidR="0008449F">
        <w:rPr>
          <w:rFonts w:ascii="Times New Roman" w:hAnsi="Times New Roman" w:cs="Times New Roman"/>
          <w:color w:val="222222"/>
          <w:sz w:val="24"/>
          <w:szCs w:val="24"/>
        </w:rPr>
        <w:t>LSU</w:t>
      </w:r>
      <w:r w:rsidR="0008449F" w:rsidRPr="005B5C4F">
        <w:rPr>
          <w:rFonts w:ascii="Times New Roman" w:hAnsi="Times New Roman" w:cs="Times New Roman"/>
          <w:color w:val="222222"/>
          <w:sz w:val="24"/>
          <w:szCs w:val="24"/>
        </w:rPr>
        <w:t xml:space="preserve"> D2 sequence identification </w:t>
      </w:r>
      <w:r w:rsidR="00C01879">
        <w:rPr>
          <w:rFonts w:ascii="Times New Roman" w:hAnsi="Times New Roman" w:cs="Times New Roman"/>
          <w:color w:val="222222"/>
          <w:sz w:val="24"/>
          <w:szCs w:val="24"/>
        </w:rPr>
        <w:t>wa</w:t>
      </w:r>
      <w:r w:rsidR="0008449F" w:rsidRPr="005B5C4F">
        <w:rPr>
          <w:rFonts w:ascii="Times New Roman" w:hAnsi="Times New Roman" w:cs="Times New Roman"/>
          <w:color w:val="222222"/>
          <w:sz w:val="24"/>
          <w:szCs w:val="24"/>
        </w:rPr>
        <w:t>s as follows: initial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3 min; 35 cycles of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45 s, annealing at 50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40 s, and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2 min; and a final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°C for 7 min. The </w:t>
      </w:r>
      <w:r w:rsidR="00C01879">
        <w:rPr>
          <w:rFonts w:ascii="Times New Roman" w:hAnsi="Times New Roman" w:cs="Times New Roman"/>
          <w:color w:val="222222"/>
          <w:sz w:val="24"/>
          <w:szCs w:val="24"/>
        </w:rPr>
        <w:t xml:space="preserve">resulting </w:t>
      </w:r>
      <w:r w:rsidR="0008449F" w:rsidRPr="005B5C4F">
        <w:rPr>
          <w:rFonts w:ascii="Times New Roman" w:hAnsi="Times New Roman" w:cs="Times New Roman"/>
          <w:color w:val="222222"/>
          <w:sz w:val="24"/>
          <w:szCs w:val="24"/>
        </w:rPr>
        <w:t xml:space="preserve">PCR </w:t>
      </w:r>
      <w:r w:rsidR="00C01879">
        <w:rPr>
          <w:rFonts w:ascii="Times New Roman" w:hAnsi="Times New Roman" w:cs="Times New Roman"/>
          <w:color w:val="222222"/>
          <w:sz w:val="24"/>
          <w:szCs w:val="24"/>
        </w:rPr>
        <w:t xml:space="preserve">products </w:t>
      </w:r>
      <w:r w:rsidR="0008449F" w:rsidRPr="005B5C4F">
        <w:rPr>
          <w:rFonts w:ascii="Times New Roman" w:hAnsi="Times New Roman" w:cs="Times New Roman"/>
          <w:color w:val="222222"/>
          <w:sz w:val="24"/>
          <w:szCs w:val="24"/>
        </w:rPr>
        <w:t xml:space="preserve">were visualized on a 1% agarose gel. The PCR products were purified (UltraClean PCR clean up kit, MoBio), ligated into a TOPO 2.1 vector (Invitrogen), and transformed into chemically competent </w:t>
      </w:r>
      <w:r w:rsidR="0008449F" w:rsidRPr="005B5C4F">
        <w:rPr>
          <w:rFonts w:ascii="Times New Roman" w:hAnsi="Times New Roman" w:cs="Times New Roman"/>
          <w:i/>
          <w:color w:val="222222"/>
          <w:sz w:val="24"/>
          <w:szCs w:val="24"/>
        </w:rPr>
        <w:t>E. coli</w:t>
      </w:r>
      <w:r w:rsidR="0008449F" w:rsidRPr="005B5C4F">
        <w:rPr>
          <w:rFonts w:ascii="Times New Roman" w:hAnsi="Times New Roman" w:cs="Times New Roman"/>
          <w:color w:val="222222"/>
          <w:sz w:val="24"/>
          <w:szCs w:val="24"/>
        </w:rPr>
        <w:t xml:space="preserve"> cells (DH5</w:t>
      </w:r>
      <w:r w:rsidR="0008449F" w:rsidRPr="005B5C4F">
        <w:rPr>
          <w:rFonts w:ascii="Times New Roman" w:hAnsi="Times New Roman" w:cs="Times New Roman"/>
          <w:color w:val="000000"/>
          <w:sz w:val="24"/>
          <w:szCs w:val="24"/>
        </w:rPr>
        <w:sym w:font="Symbol" w:char="F061"/>
      </w:r>
      <w:r w:rsidR="0008449F">
        <w:rPr>
          <w:rFonts w:ascii="Times New Roman" w:hAnsi="Times New Roman" w:cs="Times New Roman"/>
          <w:color w:val="000000"/>
          <w:sz w:val="24"/>
          <w:szCs w:val="24"/>
        </w:rPr>
        <w:t xml:space="preserve"> </w:t>
      </w:r>
      <w:r w:rsidR="0008449F" w:rsidRPr="005B5C4F">
        <w:rPr>
          <w:rFonts w:ascii="Times New Roman" w:hAnsi="Times New Roman" w:cs="Times New Roman"/>
          <w:color w:val="000000"/>
          <w:sz w:val="24"/>
          <w:szCs w:val="24"/>
        </w:rPr>
        <w:t>strain)</w:t>
      </w:r>
      <w:r w:rsidR="0008449F" w:rsidRPr="005B5C4F">
        <w:rPr>
          <w:rFonts w:ascii="Times New Roman" w:hAnsi="Times New Roman" w:cs="Times New Roman"/>
          <w:color w:val="222222"/>
          <w:sz w:val="24"/>
          <w:szCs w:val="24"/>
        </w:rPr>
        <w:t>. The transformed cells were grown up overnight at 3</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7°C on LB plates containing 40 μg</w:t>
      </w:r>
      <w:r w:rsidR="000463DE">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0008449F"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8449F" w:rsidRPr="005B5C4F">
        <w:rPr>
          <w:rFonts w:ascii="Times New Roman" w:hAnsi="Times New Roman" w:cs="Times New Roman"/>
          <w:color w:val="222222"/>
          <w:sz w:val="24"/>
          <w:szCs w:val="24"/>
        </w:rPr>
        <w:t xml:space="preserve"> Kanamycin. White colonies were selected and grown up overnight in a 37</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water bath shaker in 2X YT broth with 50 μg</w:t>
      </w:r>
      <w:r w:rsidR="000463DE">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8449F" w:rsidRPr="005B5C4F">
        <w:rPr>
          <w:rFonts w:ascii="Times New Roman" w:hAnsi="Times New Roman" w:cs="Times New Roman"/>
          <w:color w:val="222222"/>
          <w:sz w:val="24"/>
          <w:szCs w:val="24"/>
        </w:rPr>
        <w:t xml:space="preserve"> Kanamycin. Miniprep (FastPlasmid Mini Kit, 5 Prime) was performed and the samples were sent to the Molecular and Cellular Biology Core of the ONPRC for sequencing. Sequences </w:t>
      </w:r>
      <w:r w:rsidR="0008449F">
        <w:rPr>
          <w:rFonts w:ascii="Times New Roman" w:hAnsi="Times New Roman" w:cs="Times New Roman"/>
          <w:color w:val="222222"/>
          <w:sz w:val="24"/>
          <w:szCs w:val="24"/>
        </w:rPr>
        <w:t xml:space="preserve">of around 650 bp </w:t>
      </w:r>
      <w:r w:rsidR="0008449F" w:rsidRPr="005B5C4F">
        <w:rPr>
          <w:rFonts w:ascii="Times New Roman" w:hAnsi="Times New Roman" w:cs="Times New Roman"/>
          <w:color w:val="222222"/>
          <w:sz w:val="24"/>
          <w:szCs w:val="24"/>
        </w:rPr>
        <w:t xml:space="preserve">were assembled and aligned using </w:t>
      </w:r>
      <w:r w:rsidR="0008449F" w:rsidRPr="000463DE">
        <w:rPr>
          <w:rFonts w:ascii="Times New Roman" w:hAnsi="Times New Roman" w:cs="Times New Roman"/>
          <w:i/>
          <w:color w:val="222222"/>
          <w:sz w:val="24"/>
          <w:szCs w:val="24"/>
        </w:rPr>
        <w:t>Geneious</w:t>
      </w:r>
      <w:r w:rsidR="0008449F"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BE122B">
        <w:rPr>
          <w:rFonts w:ascii="Times New Roman" w:hAnsi="Times New Roman" w:cs="Times New Roman"/>
          <w:color w:val="222222"/>
          <w:sz w:val="24"/>
          <w:szCs w:val="24"/>
        </w:rPr>
        <w:t>7.0.6</w:t>
      </w:r>
      <w:r w:rsidR="0008449F" w:rsidRPr="005B5C4F">
        <w:rPr>
          <w:rFonts w:ascii="Times New Roman" w:hAnsi="Times New Roman" w:cs="Times New Roman"/>
          <w:color w:val="222222"/>
          <w:sz w:val="24"/>
          <w:szCs w:val="24"/>
        </w:rPr>
        <w:t>.</w:t>
      </w:r>
    </w:p>
    <w:p w14:paraId="242F2030" w14:textId="60D02DA0" w:rsidR="0008449F" w:rsidRPr="00217383" w:rsidRDefault="0008449F" w:rsidP="00217383">
      <w:pPr>
        <w:pStyle w:val="HTMLPreformatted"/>
        <w:spacing w:line="480" w:lineRule="auto"/>
        <w:ind w:firstLine="288"/>
        <w:rPr>
          <w:rFonts w:ascii="Times New Roman" w:hAnsi="Times New Roman" w:cs="Times New Roman"/>
          <w:color w:val="222222"/>
          <w:sz w:val="24"/>
          <w:szCs w:val="24"/>
        </w:rPr>
      </w:pPr>
      <w:commentRangeStart w:id="20"/>
      <w:r>
        <w:rPr>
          <w:rFonts w:ascii="Times New Roman" w:hAnsi="Times New Roman" w:cs="Times New Roman"/>
          <w:color w:val="222222"/>
          <w:sz w:val="24"/>
          <w:szCs w:val="24"/>
        </w:rPr>
        <w:t xml:space="preserve">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w:t>
      </w:r>
      <w:r w:rsidR="00840E11">
        <w:rPr>
          <w:rFonts w:ascii="Times New Roman" w:hAnsi="Times New Roman" w:cs="Times New Roman"/>
          <w:color w:val="222222"/>
          <w:sz w:val="24"/>
          <w:szCs w:val="24"/>
        </w:rPr>
        <w:t>-</w:t>
      </w:r>
      <w:r>
        <w:rPr>
          <w:rFonts w:ascii="Times New Roman" w:hAnsi="Times New Roman" w:cs="Times New Roman"/>
          <w:color w:val="222222"/>
          <w:sz w:val="24"/>
          <w:szCs w:val="24"/>
        </w:rPr>
        <w:t>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labeled with the fluorophore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r w:rsidR="00B56497">
        <w:rPr>
          <w:rFonts w:ascii="Times New Roman" w:hAnsi="Times New Roman" w:cs="Times New Roman"/>
          <w:sz w:val="24"/>
          <w:szCs w:val="24"/>
        </w:rPr>
        <w:t>A</w:t>
      </w:r>
      <w:r w:rsidRPr="00E84CEC">
        <w:rPr>
          <w:rFonts w:ascii="Times New Roman" w:hAnsi="Times New Roman" w:cs="Times New Roman"/>
          <w:sz w:val="24"/>
          <w:szCs w:val="24"/>
        </w:rPr>
        <w:t>lexa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he probe was labeled with Alexa488 fluorophore.</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M. rubr</w:t>
      </w:r>
      <w:r w:rsidR="003F4FD7">
        <w:rPr>
          <w:rFonts w:ascii="Times New Roman" w:hAnsi="Times New Roman" w:cs="Times New Roman"/>
          <w:i/>
          <w:color w:val="222222"/>
          <w:sz w:val="24"/>
          <w:szCs w:val="24"/>
        </w:rPr>
        <w:t>um</w:t>
      </w:r>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The 28S D2 sequence was extended to the 3’ end of the 18S rRNA using the general eukaryotic 18S primer </w:t>
      </w:r>
      <w:r w:rsidRPr="008F5596">
        <w:rPr>
          <w:rFonts w:ascii="Times New Roman" w:hAnsi="Times New Roman" w:cs="Times New Roman"/>
          <w:color w:val="222222"/>
          <w:sz w:val="24"/>
          <w:szCs w:val="24"/>
        </w:rPr>
        <w:t>BMB-</w:t>
      </w:r>
      <w:r w:rsidRPr="00217383">
        <w:rPr>
          <w:rFonts w:ascii="Times New Roman" w:hAnsi="Times New Roman" w:cs="Times New Roman"/>
          <w:color w:val="222222"/>
          <w:sz w:val="24"/>
          <w:szCs w:val="24"/>
        </w:rPr>
        <w:t xml:space="preserve">CR </w:t>
      </w:r>
      <w:r w:rsidR="00BE122B" w:rsidRPr="00217383">
        <w:rPr>
          <w:rFonts w:ascii="Times New Roman" w:hAnsi="Times New Roman" w:cs="Times New Roman"/>
          <w:color w:val="000000"/>
          <w:sz w:val="24"/>
          <w:szCs w:val="24"/>
        </w:rPr>
        <w:fldChar w:fldCharType="begin"/>
      </w:r>
      <w:r w:rsidR="002C4D0A">
        <w:rPr>
          <w:rFonts w:ascii="Times New Roman" w:hAnsi="Times New Roman" w:cs="Times New Roman"/>
          <w:color w:val="000000"/>
          <w:sz w:val="24"/>
          <w:szCs w:val="24"/>
        </w:rPr>
        <w:instrText xml:space="preserve"> ADDIN PAPERS2_CITATIONS &lt;citation&gt;&lt;uuid&gt;0EC2EA01-42CD-4C69-AD62-06BE63E1C00E&lt;/uuid&gt;&lt;priority&gt;22&lt;/priority&gt;&lt;publications&gt;&lt;publication&gt;&lt;uuid&gt;24E708FB-4E80-476A-932C-1A1504A8AFC0&lt;/uuid&gt;&lt;volume&gt;82&lt;/volume&gt;&lt;doi&gt;10.1073/pnas.82.20.6955&lt;/doi&gt;&lt;startpage&gt;6955&lt;/startpage&gt;&lt;publication_date&gt;99198510011200000000222000&lt;/publication_date&gt;&lt;url&gt;http://www.pnas.org/content/82/20/6955.abstract&lt;/url&gt;&lt;citekey&gt;1985PNAS...82.6955L&lt;/citekey&gt;&lt;type&gt;400&lt;/type&gt;&lt;title&gt;Rapid determination of 16S ribosomal RNA sequences for phylogenetic analyses&lt;/title&gt;&lt;number&gt;20&lt;/number&gt;&lt;subtype&gt;400&lt;/subtype&gt;&lt;endpage&gt;6959&lt;/endpage&gt;&lt;bundle&gt;&lt;publication&gt;&lt;url&gt;http://www.pnas.org/&lt;/url&gt;&lt;title&gt;Proceedings of the National Academy of Sciences&lt;/title&gt;&lt;type&gt;-100&lt;/type&gt;&lt;subtype&gt;-100&lt;/subtype&gt;&lt;uuid&gt;561127FB-7CC9-41FD-810F-D49129BD951B&lt;/uuid&gt;&lt;/publication&gt;&lt;/bundle&gt;&lt;authors&gt;&lt;author&gt;&lt;firstName&gt;D&lt;/firstName&gt;&lt;middleNames&gt;J&lt;/middleNames&gt;&lt;lastName&gt;Lane&lt;/lastName&gt;&lt;/author&gt;&lt;author&gt;&lt;firstName&gt;B&lt;/firstName&gt;&lt;lastName&gt;Pace&lt;/lastName&gt;&lt;/author&gt;&lt;author&gt;&lt;firstName&gt;G&lt;/firstName&gt;&lt;middleNames&gt;J&lt;/middleNames&gt;&lt;lastName&gt;Olsen&lt;/lastName&gt;&lt;/author&gt;&lt;author&gt;&lt;firstName&gt;David&lt;/firstName&gt;&lt;middleNames&gt;A&lt;/middleNames&gt;&lt;lastName&gt;Stahl&lt;/lastName&gt;&lt;/author&gt;&lt;author&gt;&lt;firstName&gt;M&lt;/firstName&gt;&lt;middleNames&gt;L&lt;/middleNames&gt;&lt;lastName&gt;Sogin&lt;/lastName&gt;&lt;/author&gt;&lt;author&gt;&lt;firstName&gt;N&lt;/firstName&gt;&lt;middleNames&gt;R&lt;/middleNames&gt;&lt;lastName&gt;Pace&lt;/lastName&gt;&lt;/author&gt;&lt;/authors&gt;&lt;/publication&gt;&lt;/publications&gt;&lt;cites&gt;&lt;/cites&gt;&lt;/citation&gt;</w:instrText>
      </w:r>
      <w:r w:rsidR="00BE122B" w:rsidRPr="00217383">
        <w:rPr>
          <w:rFonts w:ascii="Times New Roman" w:hAnsi="Times New Roman" w:cs="Times New Roman"/>
          <w:color w:val="000000"/>
          <w:sz w:val="24"/>
          <w:szCs w:val="24"/>
        </w:rPr>
        <w:fldChar w:fldCharType="separate"/>
      </w:r>
      <w:r w:rsidR="00D56B26" w:rsidRPr="00217383">
        <w:rPr>
          <w:rFonts w:ascii="Times New Roman" w:eastAsiaTheme="minorEastAsia" w:hAnsi="Times New Roman" w:cs="Times New Roman"/>
          <w:sz w:val="24"/>
          <w:szCs w:val="24"/>
        </w:rPr>
        <w:t>(Lane et al. 1985)</w:t>
      </w:r>
      <w:r w:rsidR="00BE122B" w:rsidRPr="00217383">
        <w:rPr>
          <w:rFonts w:ascii="Times New Roman" w:hAnsi="Times New Roman" w:cs="Times New Roman"/>
          <w:color w:val="000000"/>
          <w:sz w:val="24"/>
          <w:szCs w:val="24"/>
        </w:rPr>
        <w:fldChar w:fldCharType="end"/>
      </w:r>
      <w:r w:rsidR="00BE122B" w:rsidRPr="00217383">
        <w:rPr>
          <w:rFonts w:ascii="Times New Roman" w:hAnsi="Times New Roman" w:cs="Times New Roman"/>
          <w:color w:val="000000"/>
          <w:sz w:val="24"/>
          <w:szCs w:val="24"/>
        </w:rPr>
        <w:t xml:space="preserve"> </w:t>
      </w:r>
      <w:r w:rsidRPr="00217383">
        <w:rPr>
          <w:rFonts w:ascii="Times New Roman" w:hAnsi="Times New Roman" w:cs="Times New Roman"/>
          <w:color w:val="000000"/>
          <w:sz w:val="24"/>
          <w:szCs w:val="24"/>
        </w:rPr>
        <w:t xml:space="preserve">to </w:t>
      </w:r>
      <w:r w:rsidR="00BE122B" w:rsidRPr="00217383">
        <w:rPr>
          <w:rFonts w:ascii="Times New Roman" w:hAnsi="Times New Roman" w:cs="Times New Roman"/>
          <w:color w:val="000000"/>
          <w:sz w:val="24"/>
          <w:szCs w:val="24"/>
        </w:rPr>
        <w:t>c</w:t>
      </w:r>
      <w:r w:rsidRPr="00217383">
        <w:rPr>
          <w:rFonts w:ascii="Times New Roman" w:hAnsi="Times New Roman" w:cs="Times New Roman"/>
          <w:color w:val="000000"/>
          <w:sz w:val="24"/>
          <w:szCs w:val="24"/>
        </w:rPr>
        <w:t>rp28SR</w:t>
      </w:r>
      <w:r w:rsidR="00080032" w:rsidRPr="00BE122B">
        <w:rPr>
          <w:rFonts w:ascii="Times New Roman" w:hAnsi="Times New Roman" w:cs="Times New Roman"/>
          <w:color w:val="000000"/>
          <w:sz w:val="24"/>
          <w:szCs w:val="24"/>
        </w:rPr>
        <w:t xml:space="preserve"> </w:t>
      </w:r>
      <w:r w:rsidR="00BE122B">
        <w:rPr>
          <w:rFonts w:ascii="Times New Roman" w:hAnsi="Times New Roman" w:cs="Times New Roman"/>
          <w:color w:val="000000"/>
          <w:sz w:val="24"/>
          <w:szCs w:val="24"/>
        </w:rPr>
        <w:t>(</w:t>
      </w:r>
      <w:r w:rsidR="00BE122B" w:rsidRPr="004B6DB7">
        <w:rPr>
          <w:rFonts w:ascii="Times New Roman" w:hAnsi="Times New Roman" w:cs="Times New Roman"/>
          <w:sz w:val="24"/>
          <w:szCs w:val="24"/>
        </w:rPr>
        <w:t>TACGAGCCTCCACCAGAGTT</w:t>
      </w:r>
      <w:r w:rsidR="00BE122B">
        <w:rPr>
          <w:rFonts w:ascii="Times New Roman" w:hAnsi="Times New Roman" w:cs="Times New Roman"/>
          <w:sz w:val="24"/>
          <w:szCs w:val="24"/>
        </w:rPr>
        <w:t>).</w:t>
      </w:r>
      <w:r w:rsidR="00BE122B" w:rsidRPr="00BE122B">
        <w:rPr>
          <w:rFonts w:ascii="Times New Roman" w:hAnsi="Times New Roman" w:cs="Times New Roman"/>
          <w:color w:val="000000"/>
          <w:sz w:val="24"/>
          <w:szCs w:val="24"/>
        </w:rPr>
        <w:t xml:space="preserve"> </w:t>
      </w:r>
      <w:r w:rsidRPr="00BE122B">
        <w:rPr>
          <w:rFonts w:ascii="Times New Roman" w:hAnsi="Times New Roman" w:cs="Times New Roman"/>
          <w:color w:val="000000"/>
          <w:sz w:val="24"/>
          <w:szCs w:val="24"/>
        </w:rPr>
        <w:t>This</w:t>
      </w:r>
      <w:r>
        <w:rPr>
          <w:rFonts w:ascii="Times New Roman" w:hAnsi="Times New Roman" w:cs="Times New Roman"/>
          <w:color w:val="000000"/>
          <w:sz w:val="24"/>
          <w:szCs w:val="24"/>
        </w:rPr>
        <w:t xml:space="preserve"> region includes the 5S and ITS2.  The 18S rRNA sequence generated was identical to that of </w:t>
      </w:r>
      <w:r w:rsidRPr="00AE692E">
        <w:rPr>
          <w:rFonts w:ascii="Times New Roman" w:hAnsi="Times New Roman" w:cs="Times New Roman"/>
          <w:i/>
          <w:color w:val="000000"/>
          <w:sz w:val="24"/>
          <w:szCs w:val="24"/>
        </w:rPr>
        <w:t>T. amphioxeia</w:t>
      </w:r>
      <w:r w:rsidR="00BE122B">
        <w:rPr>
          <w:rFonts w:ascii="Times New Roman" w:hAnsi="Times New Roman" w:cs="Times New Roman"/>
          <w:color w:val="000000"/>
          <w:sz w:val="24"/>
          <w:szCs w:val="24"/>
        </w:rPr>
        <w:t xml:space="preserve"> </w:t>
      </w:r>
      <w:r w:rsidR="00BE122B">
        <w:rPr>
          <w:rFonts w:ascii="Times New Roman" w:hAnsi="Times New Roman" w:cs="Times New Roman"/>
          <w:sz w:val="24"/>
          <w:szCs w:val="24"/>
        </w:rPr>
        <w:t>(</w:t>
      </w:r>
      <w:r w:rsidR="00217383">
        <w:rPr>
          <w:rFonts w:ascii="Times New Roman" w:hAnsi="Times New Roman" w:cs="Times New Roman"/>
          <w:sz w:val="24"/>
          <w:szCs w:val="24"/>
        </w:rPr>
        <w:t>Zuber</w:t>
      </w:r>
      <w:r w:rsidR="00F869F5">
        <w:rPr>
          <w:rFonts w:ascii="Times New Roman" w:hAnsi="Times New Roman" w:cs="Times New Roman"/>
          <w:sz w:val="24"/>
          <w:szCs w:val="24"/>
        </w:rPr>
        <w:t xml:space="preserve"> et al.</w:t>
      </w:r>
      <w:r w:rsidR="00BE122B">
        <w:rPr>
          <w:rFonts w:ascii="Times New Roman" w:hAnsi="Times New Roman" w:cs="Times New Roman"/>
          <w:sz w:val="24"/>
          <w:szCs w:val="24"/>
        </w:rPr>
        <w:t xml:space="preserve"> in preparation).</w:t>
      </w:r>
      <w:commentRangeEnd w:id="20"/>
      <w:r w:rsidR="00E73D29">
        <w:rPr>
          <w:rStyle w:val="CommentReference"/>
          <w:rFonts w:ascii="Times New Roman" w:eastAsia="SimSun" w:hAnsi="Times New Roman" w:cs="Lucida Sans"/>
          <w:color w:val="00000A"/>
          <w:lang w:eastAsia="zh-CN" w:bidi="hi-IN"/>
        </w:rPr>
        <w:commentReference w:id="20"/>
      </w:r>
    </w:p>
    <w:p w14:paraId="2837CBFE" w14:textId="77777777" w:rsidR="0008449F" w:rsidRDefault="0008449F" w:rsidP="003218A1">
      <w:pPr>
        <w:pStyle w:val="HTMLPreformatted"/>
        <w:spacing w:line="480" w:lineRule="auto"/>
        <w:ind w:firstLine="288"/>
        <w:rPr>
          <w:rFonts w:ascii="Times New Roman" w:hAnsi="Times New Roman" w:cs="Times New Roman"/>
          <w:color w:val="000000"/>
          <w:sz w:val="24"/>
          <w:szCs w:val="24"/>
        </w:rPr>
      </w:pPr>
    </w:p>
    <w:p w14:paraId="2C1BEDD9" w14:textId="77777777" w:rsidR="0008449F" w:rsidRPr="0008449F" w:rsidRDefault="0008449F" w:rsidP="003218A1">
      <w:pPr>
        <w:spacing w:line="480" w:lineRule="auto"/>
        <w:ind w:firstLine="288"/>
        <w:outlineLvl w:val="0"/>
        <w:rPr>
          <w:rFonts w:cs="Arial"/>
          <w:i/>
          <w:color w:val="auto"/>
        </w:rPr>
      </w:pPr>
      <w:r w:rsidRPr="0008449F">
        <w:rPr>
          <w:rFonts w:cs="Arial"/>
          <w:i/>
          <w:color w:val="auto"/>
        </w:rPr>
        <w:t>Real Time PCR</w:t>
      </w:r>
    </w:p>
    <w:p w14:paraId="365EC79A" w14:textId="5856AEBF" w:rsidR="0008449F" w:rsidRDefault="0008449F" w:rsidP="003218A1">
      <w:pPr>
        <w:spacing w:line="480" w:lineRule="auto"/>
        <w:ind w:firstLine="288"/>
        <w:rPr>
          <w:rFonts w:cs="Arial"/>
          <w:color w:val="auto"/>
        </w:rPr>
      </w:pPr>
      <w:r w:rsidRPr="0055344C">
        <w:rPr>
          <w:rFonts w:cs="Arial"/>
          <w:color w:val="auto"/>
        </w:rPr>
        <w:t xml:space="preserve">The </w:t>
      </w:r>
      <w:r w:rsidR="00080032">
        <w:rPr>
          <w:rFonts w:cs="Arial"/>
          <w:color w:val="auto"/>
        </w:rPr>
        <w:t>relative proportions of</w:t>
      </w:r>
      <w:r>
        <w:rPr>
          <w:rFonts w:cs="Arial"/>
          <w:color w:val="auto"/>
        </w:rPr>
        <w:t xml:space="preserve"> </w:t>
      </w:r>
      <w:r w:rsidRPr="0055344C">
        <w:rPr>
          <w:rFonts w:cs="Arial"/>
          <w:color w:val="auto"/>
        </w:rPr>
        <w:t>cryptophyte</w:t>
      </w:r>
      <w:r>
        <w:rPr>
          <w:rFonts w:cs="Arial"/>
          <w:color w:val="auto"/>
        </w:rPr>
        <w:t xml:space="preserve"> </w:t>
      </w:r>
      <w:r w:rsidR="00C01879">
        <w:rPr>
          <w:rFonts w:cs="Arial"/>
          <w:color w:val="auto"/>
        </w:rPr>
        <w:t xml:space="preserve">populations </w:t>
      </w:r>
      <w:r>
        <w:rPr>
          <w:rFonts w:cs="Arial"/>
          <w:color w:val="auto"/>
        </w:rPr>
        <w:t xml:space="preserve">and </w:t>
      </w:r>
      <w:r w:rsidR="00C01879">
        <w:rPr>
          <w:rFonts w:cs="Arial"/>
          <w:color w:val="auto"/>
        </w:rPr>
        <w:t xml:space="preserve">of the </w:t>
      </w:r>
      <w:r>
        <w:rPr>
          <w:rFonts w:cs="Arial"/>
          <w:color w:val="auto"/>
        </w:rPr>
        <w:t>specific prey population</w:t>
      </w:r>
      <w:r w:rsidR="00C01879">
        <w:rPr>
          <w:rFonts w:cs="Arial"/>
          <w:color w:val="auto"/>
        </w:rPr>
        <w:t>s (</w:t>
      </w:r>
      <w:r w:rsidR="00C01879" w:rsidRPr="00C01879">
        <w:rPr>
          <w:rFonts w:cs="Arial"/>
          <w:i/>
          <w:color w:val="auto"/>
        </w:rPr>
        <w:t>T. amphioxeia</w:t>
      </w:r>
      <w:r w:rsidR="00C01879">
        <w:rPr>
          <w:rFonts w:cs="Arial"/>
          <w:color w:val="auto"/>
        </w:rPr>
        <w:t xml:space="preserve">) </w:t>
      </w:r>
      <w:r w:rsidRPr="0055344C">
        <w:rPr>
          <w:rFonts w:cs="Arial"/>
          <w:color w:val="auto"/>
        </w:rPr>
        <w:t>w</w:t>
      </w:r>
      <w:r w:rsidR="00C01879">
        <w:rPr>
          <w:rFonts w:cs="Arial"/>
          <w:color w:val="auto"/>
        </w:rPr>
        <w:t>ere</w:t>
      </w:r>
      <w:r w:rsidRPr="0055344C">
        <w:rPr>
          <w:rFonts w:cs="Arial"/>
          <w:color w:val="auto"/>
        </w:rPr>
        <w:t xml:space="preserve"> monitored in environmental samples by qPCR. </w:t>
      </w:r>
      <w:r w:rsidR="00C01879">
        <w:rPr>
          <w:rFonts w:cs="Arial"/>
          <w:color w:val="auto"/>
        </w:rPr>
        <w:t>Quantitative PCR</w:t>
      </w:r>
      <w:r w:rsidRPr="0055344C">
        <w:rPr>
          <w:rFonts w:cs="Arial"/>
          <w:color w:val="auto"/>
        </w:rPr>
        <w:t xml:space="preserve"> was performed on </w:t>
      </w:r>
      <w:r w:rsidRPr="0055344C">
        <w:rPr>
          <w:rFonts w:cs="Arial"/>
          <w:color w:val="auto"/>
        </w:rPr>
        <w:lastRenderedPageBreak/>
        <w:t>a StepOnePlus Real Time PCR system (Life Technologies) using SYBR Green as the reporter dye and the following protocol</w:t>
      </w:r>
      <w:r w:rsidR="00217383">
        <w:rPr>
          <w:rFonts w:cs="Arial"/>
          <w:color w:val="auto"/>
        </w:rPr>
        <w:t xml:space="preserve">: </w:t>
      </w:r>
      <w:r w:rsidRPr="0055344C">
        <w:rPr>
          <w:rFonts w:cs="Arial"/>
          <w:color w:val="auto"/>
        </w:rPr>
        <w:t>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°C for 1 min; followed by a melting curve analysis</w:t>
      </w:r>
      <w:r w:rsidR="00217383">
        <w:rPr>
          <w:rFonts w:cs="Arial"/>
          <w:color w:val="auto"/>
        </w:rPr>
        <w:t xml:space="preserve"> (Zuber et al.</w:t>
      </w:r>
      <w:r w:rsidR="002621C4">
        <w:rPr>
          <w:rFonts w:cs="Arial"/>
          <w:color w:val="auto"/>
        </w:rPr>
        <w:t>,</w:t>
      </w:r>
      <w:r w:rsidR="00217383">
        <w:rPr>
          <w:rFonts w:cs="Arial"/>
          <w:color w:val="auto"/>
        </w:rPr>
        <w:t xml:space="preserve"> in preparation)</w:t>
      </w:r>
      <w:r w:rsidRPr="0055344C">
        <w:rPr>
          <w:rFonts w:cs="Arial"/>
          <w:color w:val="auto"/>
        </w:rPr>
        <w:t xml:space="preserve">.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 </w:t>
      </w:r>
      <w:r w:rsidR="00C01879">
        <w:rPr>
          <w:rFonts w:cs="Arial"/>
          <w:color w:val="auto"/>
        </w:rPr>
        <w:t xml:space="preserve">targeting sequences from a region downstream of the USE </w:t>
      </w:r>
      <w:r w:rsidR="00B56497">
        <w:rPr>
          <w:rFonts w:cs="Arial"/>
          <w:color w:val="auto"/>
        </w:rPr>
        <w:t>[</w:t>
      </w:r>
      <w:commentRangeStart w:id="21"/>
      <w:r w:rsidRPr="0055344C">
        <w:rPr>
          <w:rFonts w:cs="Arial"/>
          <w:color w:val="auto"/>
        </w:rPr>
        <w:t xml:space="preserve">CrpSpecf 3F </w:t>
      </w:r>
      <w:commentRangeEnd w:id="21"/>
      <w:r w:rsidR="00C166CB">
        <w:rPr>
          <w:rStyle w:val="CommentReference"/>
        </w:rPr>
        <w:commentReference w:id="21"/>
      </w:r>
      <w:r w:rsidRPr="0055344C">
        <w:rPr>
          <w:rFonts w:cs="Arial"/>
          <w:color w:val="auto"/>
        </w:rPr>
        <w:t>(</w:t>
      </w:r>
      <w:r w:rsidRPr="0055344C">
        <w:rPr>
          <w:color w:val="auto"/>
        </w:rPr>
        <w:t>GTTCTGAAGATGCTGGCACA</w:t>
      </w:r>
      <w:r w:rsidRPr="0055344C">
        <w:rPr>
          <w:rFonts w:cs="Arial"/>
          <w:color w:val="auto"/>
        </w:rPr>
        <w:t>)/ CrpSpecf 3R (</w:t>
      </w:r>
      <w:r w:rsidRPr="0055344C">
        <w:rPr>
          <w:color w:val="auto"/>
        </w:rPr>
        <w:t>GTTCTGAAGATGCTGGCACA)</w:t>
      </w:r>
      <w:r w:rsidR="00B56497">
        <w:rPr>
          <w:rFonts w:cs="Arial"/>
          <w:color w:val="auto"/>
        </w:rPr>
        <w:t>]</w:t>
      </w:r>
      <w:r w:rsidRPr="0055344C">
        <w:rPr>
          <w:rFonts w:cs="Arial"/>
          <w:color w:val="auto"/>
        </w:rPr>
        <w:t xml:space="preserve"> were used to monitor cryptophyte populations and calculate the ratio of </w:t>
      </w:r>
      <w:r w:rsidR="00C01879">
        <w:rPr>
          <w:rFonts w:cs="Arial"/>
          <w:color w:val="auto"/>
        </w:rPr>
        <w:t xml:space="preserve">amplicons from </w:t>
      </w:r>
      <w:r w:rsidR="00C01879" w:rsidRPr="00C01879">
        <w:rPr>
          <w:rFonts w:cs="Arial"/>
          <w:i/>
          <w:color w:val="auto"/>
        </w:rPr>
        <w:t>T. amphioxeia</w:t>
      </w:r>
      <w:r w:rsidRPr="0055344C">
        <w:rPr>
          <w:rFonts w:cs="Arial"/>
          <w:color w:val="auto"/>
        </w:rPr>
        <w:t xml:space="preserve"> to cryptophytes.</w:t>
      </w:r>
      <w:r>
        <w:rPr>
          <w:rFonts w:cs="Arial"/>
          <w:color w:val="auto"/>
        </w:rPr>
        <w:t xml:space="preserve"> Primers were designed using Primer-BLAST from NCBI and confirmed with PCR. </w:t>
      </w:r>
    </w:p>
    <w:p w14:paraId="4A715A06" w14:textId="063D3E44" w:rsidR="00840E11" w:rsidRDefault="0008449F" w:rsidP="003218A1">
      <w:pPr>
        <w:spacing w:line="480" w:lineRule="auto"/>
        <w:ind w:firstLine="288"/>
        <w:rPr>
          <w:rFonts w:cs="Arial"/>
          <w:color w:val="auto"/>
        </w:rPr>
      </w:pPr>
      <w:r w:rsidRPr="0055344C">
        <w:rPr>
          <w:rFonts w:cs="Arial"/>
          <w:color w:val="auto"/>
        </w:rPr>
        <w:t xml:space="preserve">The Antarctic </w:t>
      </w:r>
      <w:r w:rsidRPr="0055344C">
        <w:rPr>
          <w:rFonts w:cs="Arial"/>
          <w:i/>
          <w:color w:val="auto"/>
        </w:rPr>
        <w:t>M. rubrum</w:t>
      </w:r>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xml:space="preserve">). </w:t>
      </w:r>
      <w:r w:rsidR="008C7A4F">
        <w:rPr>
          <w:rFonts w:cs="Arial"/>
          <w:color w:val="auto"/>
        </w:rPr>
        <w:t>E</w:t>
      </w:r>
      <w:r w:rsidRPr="0055344C">
        <w:rPr>
          <w:rFonts w:cs="Arial"/>
          <w:color w:val="auto"/>
        </w:rPr>
        <w:t xml:space="preserve">nvironmental </w:t>
      </w:r>
      <w:r w:rsidR="008C7A4F">
        <w:rPr>
          <w:rFonts w:cs="Arial"/>
          <w:color w:val="auto"/>
        </w:rPr>
        <w:t>DNA</w:t>
      </w:r>
      <w:r w:rsidRPr="0055344C">
        <w:rPr>
          <w:rFonts w:cs="Arial"/>
          <w:color w:val="auto"/>
        </w:rPr>
        <w:t xml:space="preserve"> extracts were diluted 10</w:t>
      </w:r>
      <w:r w:rsidR="00B56497">
        <w:rPr>
          <w:rFonts w:cs="Arial"/>
          <w:color w:val="auto"/>
        </w:rPr>
        <w:t>-</w:t>
      </w:r>
      <w:r w:rsidRPr="0055344C">
        <w:rPr>
          <w:rFonts w:cs="Arial"/>
          <w:color w:val="auto"/>
        </w:rPr>
        <w:t xml:space="preserve">fold before analysis to </w:t>
      </w:r>
      <w:r w:rsidR="00C01879">
        <w:rPr>
          <w:rFonts w:cs="Arial"/>
          <w:color w:val="auto"/>
        </w:rPr>
        <w:t xml:space="preserve">reduce concentrations of </w:t>
      </w:r>
      <w:r w:rsidRPr="0055344C">
        <w:rPr>
          <w:rFonts w:cs="Arial"/>
          <w:color w:val="auto"/>
        </w:rPr>
        <w:t xml:space="preserve">interfering compounds. </w:t>
      </w:r>
      <w:r w:rsidR="008C7A4F">
        <w:rPr>
          <w:rFonts w:cs="Arial"/>
          <w:color w:val="auto"/>
        </w:rPr>
        <w:t>S</w:t>
      </w:r>
      <w:r w:rsidRPr="0055344C">
        <w:rPr>
          <w:rFonts w:cs="Arial"/>
          <w:color w:val="auto"/>
        </w:rPr>
        <w:t xml:space="preserve">tandards, samples and water blanks were analyzed in triplicate </w:t>
      </w:r>
      <w:r w:rsidR="008C7A4F">
        <w:rPr>
          <w:rFonts w:cs="Arial"/>
          <w:color w:val="auto"/>
        </w:rPr>
        <w:t>with</w:t>
      </w:r>
      <w:r w:rsidRPr="0055344C">
        <w:rPr>
          <w:rFonts w:cs="Arial"/>
          <w:color w:val="auto"/>
        </w:rPr>
        <w:t xml:space="preserve"> 1 </w:t>
      </w:r>
      <w:r w:rsidRPr="0055344C">
        <w:rPr>
          <w:rFonts w:cs="Times New Roman"/>
          <w:color w:val="auto"/>
        </w:rPr>
        <w:t>μ</w:t>
      </w:r>
      <w:r w:rsidRPr="0055344C">
        <w:rPr>
          <w:rFonts w:cs="Arial"/>
          <w:color w:val="auto"/>
        </w:rPr>
        <w:t xml:space="preserve">L of DNA template </w:t>
      </w:r>
      <w:r w:rsidR="008C7A4F">
        <w:rPr>
          <w:rFonts w:cs="Arial"/>
          <w:color w:val="auto"/>
        </w:rPr>
        <w:t>added</w:t>
      </w:r>
      <w:r w:rsidRPr="0055344C">
        <w:rPr>
          <w:rFonts w:cs="Arial"/>
          <w:color w:val="auto"/>
        </w:rPr>
        <w:t xml:space="preserve"> in each reaction.</w:t>
      </w:r>
      <w:r>
        <w:rPr>
          <w:rFonts w:cs="Arial"/>
          <w:color w:val="auto"/>
        </w:rPr>
        <w:t xml:space="preserve"> </w:t>
      </w:r>
      <w:r w:rsidRPr="0055344C">
        <w:rPr>
          <w:rFonts w:cs="Arial"/>
          <w:color w:val="auto"/>
        </w:rPr>
        <w:t xml:space="preserve">Standards for qPCR were constructed with the </w:t>
      </w:r>
      <w:r w:rsidRPr="0055344C">
        <w:rPr>
          <w:rFonts w:cs="Arial"/>
          <w:i/>
          <w:color w:val="auto"/>
        </w:rPr>
        <w:t xml:space="preserve">T. amphioxeia </w:t>
      </w:r>
      <w:r w:rsidRPr="0055344C">
        <w:rPr>
          <w:rFonts w:cs="Arial"/>
          <w:color w:val="auto"/>
        </w:rPr>
        <w:t xml:space="preserve">LSU D2 region cloned into a TOPO 2.1 vector. This plasmid was used for both 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w:t>
      </w:r>
      <w:r w:rsidR="00840E11">
        <w:rPr>
          <w:rFonts w:cs="Arial"/>
          <w:color w:val="auto"/>
        </w:rPr>
        <w:t xml:space="preserve">The number of gene copies in the standard was calculated </w:t>
      </w:r>
      <w:r w:rsidR="00053BF6">
        <w:rPr>
          <w:rFonts w:cs="Arial"/>
          <w:color w:val="auto"/>
        </w:rPr>
        <w:t xml:space="preserve">as described previously </w:t>
      </w:r>
      <w:r w:rsidR="00053BF6">
        <w:rPr>
          <w:rFonts w:cs="Arial"/>
          <w:color w:val="auto"/>
        </w:rPr>
        <w:fldChar w:fldCharType="begin"/>
      </w:r>
      <w:r w:rsidR="002C4D0A">
        <w:rPr>
          <w:rFonts w:cs="Arial"/>
          <w:color w:val="auto"/>
        </w:rPr>
        <w:instrText xml:space="preserve"> ADDIN PAPERS2_CITATIONS &lt;citation&gt;&lt;uuid&gt;60E4EE0F-219A-4184-B0A7-A68778A8F36E&lt;/uuid&gt;&lt;priority&gt;23&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053BF6">
        <w:rPr>
          <w:rFonts w:cs="Arial"/>
          <w:color w:val="auto"/>
        </w:rPr>
        <w:fldChar w:fldCharType="separate"/>
      </w:r>
      <w:r w:rsidR="00D56B26">
        <w:rPr>
          <w:rFonts w:eastAsiaTheme="minorEastAsia" w:cs="Times New Roman"/>
          <w:color w:val="auto"/>
          <w:lang w:eastAsia="en-US" w:bidi="ar-SA"/>
        </w:rPr>
        <w:t>(Kahn et al. 2014)</w:t>
      </w:r>
      <w:r w:rsidR="00053BF6">
        <w:rPr>
          <w:rFonts w:cs="Arial"/>
          <w:color w:val="auto"/>
        </w:rPr>
        <w:fldChar w:fldCharType="end"/>
      </w:r>
      <w:r w:rsidR="00053BF6">
        <w:rPr>
          <w:rFonts w:cs="Arial"/>
          <w:color w:val="auto"/>
        </w:rPr>
        <w:t>, based on the following equation</w:t>
      </w:r>
      <w:r w:rsidR="00840E11">
        <w:rPr>
          <w:rFonts w:cs="Arial"/>
          <w:color w:val="auto"/>
        </w:rPr>
        <w:t>:</w:t>
      </w:r>
    </w:p>
    <w:p w14:paraId="2C8EBBE2" w14:textId="5A6CAAD6" w:rsidR="00840E11" w:rsidRDefault="00053BF6" w:rsidP="003218A1">
      <w:pPr>
        <w:pStyle w:val="MTDisplayEquation"/>
        <w:ind w:firstLine="720"/>
        <w:jc w:val="left"/>
      </w:pPr>
      <m:oMath>
        <m:r>
          <w:rPr>
            <w:rFonts w:ascii="Cambria Math" w:hAnsi="Cambria Math"/>
          </w:rPr>
          <m:t xml:space="preserve">Molecules </m:t>
        </m:r>
        <m:sSup>
          <m:sSupPr>
            <m:ctrlPr>
              <w:rPr>
                <w:rFonts w:ascii="Cambria Math" w:hAnsi="Cambria Math"/>
                <w:i/>
              </w:rPr>
            </m:ctrlPr>
          </m:sSupPr>
          <m:e>
            <m:r>
              <w:rPr>
                <w:rFonts w:ascii="Cambria Math" w:hAnsi="Cambria Math"/>
              </w:rPr>
              <m:t>µL</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 xml:space="preserve">L × M × 6.022 × </m:t>
            </m:r>
            <m:sSup>
              <m:sSupPr>
                <m:ctrlPr>
                  <w:rPr>
                    <w:rFonts w:ascii="Cambria Math" w:hAnsi="Cambria Math"/>
                    <w:i/>
                  </w:rPr>
                </m:ctrlPr>
              </m:sSupPr>
              <m:e>
                <m:r>
                  <w:rPr>
                    <w:rFonts w:ascii="Cambria Math" w:hAnsi="Cambria Math"/>
                  </w:rPr>
                  <m:t>10</m:t>
                </m:r>
              </m:e>
              <m:sup>
                <m:r>
                  <w:rPr>
                    <w:rFonts w:ascii="Cambria Math" w:hAnsi="Cambria Math"/>
                  </w:rPr>
                  <m:t>23</m:t>
                </m:r>
              </m:sup>
            </m:sSup>
          </m:den>
        </m:f>
        <m:r>
          <w:rPr>
            <w:rFonts w:ascii="Cambria Math" w:hAnsi="Cambria Math"/>
          </w:rPr>
          <m:t xml:space="preserve"> </m:t>
        </m:r>
      </m:oMath>
      <w:r w:rsidR="00840E11">
        <w:tab/>
        <w:t xml:space="preserve"> </w:t>
      </w:r>
    </w:p>
    <w:p w14:paraId="4BE22BEC" w14:textId="1C275242" w:rsidR="0008449F" w:rsidRPr="0055344C" w:rsidRDefault="00053BF6" w:rsidP="003218A1">
      <w:pPr>
        <w:spacing w:line="480" w:lineRule="auto"/>
        <w:rPr>
          <w:rFonts w:cs="Arial"/>
          <w:color w:val="auto"/>
        </w:rPr>
      </w:pPr>
      <w:r>
        <w:t xml:space="preserve">Where </w:t>
      </w:r>
      <w:r w:rsidRPr="00053BF6">
        <w:rPr>
          <w:i/>
        </w:rPr>
        <w:t>a</w:t>
      </w:r>
      <w:r>
        <w:t xml:space="preserve"> is the plasmid DNA concentrations (g µL</w:t>
      </w:r>
      <w:r w:rsidRPr="00053BF6">
        <w:rPr>
          <w:vertAlign w:val="superscript"/>
        </w:rPr>
        <w:t>-1</w:t>
      </w:r>
      <w:r>
        <w:t xml:space="preserve">), </w:t>
      </w:r>
      <w:r w:rsidRPr="00DD0524">
        <w:rPr>
          <w:i/>
        </w:rPr>
        <w:t>L</w:t>
      </w:r>
      <w:r>
        <w:t xml:space="preserve"> is the plasmid length (including vector and inserted PCR fragment length), </w:t>
      </w:r>
      <w:r w:rsidRPr="00DD0524">
        <w:rPr>
          <w:i/>
        </w:rPr>
        <w:t>M</w:t>
      </w:r>
      <w:r>
        <w:t xml:space="preserve"> is the average molecular weight of one base pair (660 g mol</w:t>
      </w:r>
      <w:r w:rsidRPr="00053BF6">
        <w:rPr>
          <w:vertAlign w:val="superscript"/>
        </w:rPr>
        <w:t>-1</w:t>
      </w:r>
      <w:r>
        <w:t>) and 6.022 x 10</w:t>
      </w:r>
      <w:r w:rsidRPr="00053BF6">
        <w:rPr>
          <w:vertAlign w:val="superscript"/>
        </w:rPr>
        <w:t>23</w:t>
      </w:r>
      <w:r>
        <w:t xml:space="preserve"> is the Avogadro constant.</w:t>
      </w:r>
      <w:r w:rsidR="00DD0524">
        <w:t xml:space="preserve"> </w:t>
      </w:r>
      <w:r w:rsidR="0008449F" w:rsidRPr="0055344C">
        <w:rPr>
          <w:rFonts w:cs="Arial"/>
          <w:color w:val="auto"/>
        </w:rPr>
        <w:t>Concentrations of USE copies were determined with the following formula:</w:t>
      </w:r>
    </w:p>
    <w:p w14:paraId="724904B2" w14:textId="26E52EBC" w:rsidR="001F595D" w:rsidRPr="001F595D" w:rsidRDefault="001F595D" w:rsidP="003218A1">
      <w:pPr>
        <w:spacing w:line="480" w:lineRule="auto"/>
        <w:ind w:firstLine="288"/>
        <w:outlineLvl w:val="0"/>
        <w:rPr>
          <w:rFonts w:cs="Arial"/>
          <w:color w:val="auto"/>
        </w:rPr>
      </w:pPr>
      <w:r>
        <w:rPr>
          <w:rFonts w:cs="Arial"/>
          <w:color w:val="auto"/>
        </w:rPr>
        <w:lastRenderedPageBreak/>
        <w:tab/>
      </w:r>
      <m:oMath>
        <m:r>
          <w:rPr>
            <w:rFonts w:ascii="Cambria Math" w:hAnsi="Cambria Math" w:cs="Arial"/>
            <w:color w:val="auto"/>
          </w:rPr>
          <m:t xml:space="preserve">Copies </m:t>
        </m:r>
        <m:sSup>
          <m:sSupPr>
            <m:ctrlPr>
              <w:rPr>
                <w:rFonts w:ascii="Cambria Math" w:hAnsi="Cambria Math" w:cs="Arial"/>
                <w:i/>
                <w:color w:val="auto"/>
              </w:rPr>
            </m:ctrlPr>
          </m:sSupPr>
          <m:e>
            <m:r>
              <w:rPr>
                <w:rFonts w:ascii="Cambria Math" w:hAnsi="Cambria Math" w:cs="Arial"/>
                <w:color w:val="auto"/>
              </w:rPr>
              <m:t>mL</m:t>
            </m:r>
          </m:e>
          <m:sup>
            <m:r>
              <w:rPr>
                <w:rFonts w:ascii="Cambria Math" w:hAnsi="Cambria Math" w:cs="Arial"/>
                <w:color w:val="auto"/>
              </w:rPr>
              <m:t>-1</m:t>
            </m:r>
          </m:sup>
        </m:sSup>
        <m:r>
          <w:rPr>
            <w:rFonts w:ascii="Cambria Math" w:hAnsi="Cambria Math" w:cs="Arial"/>
            <w:color w:val="auto"/>
          </w:rPr>
          <m:t>=</m:t>
        </m:r>
        <m:f>
          <m:fPr>
            <m:ctrlPr>
              <w:rPr>
                <w:rFonts w:ascii="Cambria Math" w:hAnsi="Cambria Math" w:cs="Arial"/>
                <w:i/>
                <w:color w:val="auto"/>
              </w:rPr>
            </m:ctrlPr>
          </m:fPr>
          <m:num>
            <m:r>
              <w:rPr>
                <w:rFonts w:ascii="Cambria Math" w:hAnsi="Cambria Math" w:cs="Arial"/>
                <w:color w:val="auto"/>
              </w:rPr>
              <m:t>c × v ×d</m:t>
            </m:r>
          </m:num>
          <m:den>
            <m:r>
              <w:rPr>
                <w:rFonts w:ascii="Cambria Math" w:hAnsi="Cambria Math" w:cs="Arial"/>
                <w:color w:val="auto"/>
              </w:rPr>
              <m:t>V</m:t>
            </m:r>
          </m:den>
        </m:f>
      </m:oMath>
    </w:p>
    <w:p w14:paraId="49DB37C7" w14:textId="00109182" w:rsidR="0008449F" w:rsidRDefault="0008449F" w:rsidP="003218A1">
      <w:pPr>
        <w:spacing w:line="480" w:lineRule="auto"/>
        <w:ind w:firstLine="288"/>
        <w:rPr>
          <w:rFonts w:cs="Arial"/>
          <w:color w:val="auto"/>
        </w:rPr>
      </w:pPr>
      <w:r w:rsidRPr="0055344C">
        <w:rPr>
          <w:rFonts w:cs="Arial"/>
          <w:color w:val="auto"/>
        </w:rPr>
        <w:t xml:space="preserve">Where </w:t>
      </w:r>
      <w:r w:rsidR="001F595D">
        <w:rPr>
          <w:rFonts w:cs="Arial"/>
          <w:i/>
          <w:color w:val="auto"/>
        </w:rPr>
        <w:t>c</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qPCR, </w:t>
      </w:r>
      <w:r w:rsidR="001F595D">
        <w:rPr>
          <w:rFonts w:cs="Arial"/>
          <w:i/>
          <w:color w:val="auto"/>
        </w:rPr>
        <w:t>v</w:t>
      </w:r>
      <w:r w:rsidRPr="0055344C">
        <w:rPr>
          <w:rFonts w:cs="Arial"/>
          <w:i/>
          <w:color w:val="auto"/>
        </w:rPr>
        <w:t xml:space="preserve"> </w:t>
      </w:r>
      <w:r w:rsidRPr="0055344C">
        <w:rPr>
          <w:rFonts w:cs="Arial"/>
          <w:color w:val="auto"/>
        </w:rPr>
        <w:t xml:space="preserve">is the volume in </w:t>
      </w:r>
      <w:r w:rsidRPr="0055344C">
        <w:rPr>
          <w:rFonts w:cs="Times New Roman"/>
          <w:color w:val="auto"/>
        </w:rPr>
        <w:t>μ</w:t>
      </w:r>
      <w:r w:rsidRPr="0055344C">
        <w:rPr>
          <w:rFonts w:cs="Arial"/>
          <w:color w:val="auto"/>
        </w:rPr>
        <w:t xml:space="preserve">L the extracted DNA was re-suspended in, </w:t>
      </w:r>
      <w:r w:rsidR="001F595D">
        <w:rPr>
          <w:rFonts w:cs="Arial"/>
          <w:i/>
          <w:color w:val="auto"/>
        </w:rPr>
        <w:t>d</w:t>
      </w:r>
      <w:r w:rsidRPr="0055344C">
        <w:rPr>
          <w:rFonts w:cs="Arial"/>
          <w:i/>
          <w:color w:val="auto"/>
        </w:rPr>
        <w:t xml:space="preserve"> </w:t>
      </w:r>
      <w:r w:rsidRPr="0055344C">
        <w:rPr>
          <w:rFonts w:cs="Arial"/>
          <w:color w:val="auto"/>
        </w:rPr>
        <w:t xml:space="preserve">is the dilution factor and </w:t>
      </w:r>
      <w:r w:rsidR="001F595D">
        <w:rPr>
          <w:rFonts w:cs="Arial"/>
          <w:i/>
          <w:color w:val="auto"/>
        </w:rPr>
        <w:t>V</w:t>
      </w:r>
      <w:r w:rsidRPr="0055344C">
        <w:rPr>
          <w:rFonts w:cs="Arial"/>
          <w:i/>
          <w:color w:val="auto"/>
        </w:rPr>
        <w:t xml:space="preserve"> </w:t>
      </w:r>
      <w:r w:rsidRPr="0055344C">
        <w:rPr>
          <w:rFonts w:cs="Arial"/>
          <w:color w:val="auto"/>
        </w:rPr>
        <w:t>is the volume in mL of the water sample.</w:t>
      </w:r>
    </w:p>
    <w:p w14:paraId="6DBF2CDD" w14:textId="77777777" w:rsidR="008D5305" w:rsidRPr="004F2AEA" w:rsidRDefault="008D5305" w:rsidP="003218A1">
      <w:pPr>
        <w:spacing w:line="480" w:lineRule="auto"/>
        <w:ind w:firstLine="288"/>
        <w:rPr>
          <w:rFonts w:cs="Times New Roman"/>
        </w:rPr>
      </w:pPr>
    </w:p>
    <w:p w14:paraId="23C08629" w14:textId="77777777" w:rsidR="00B56497" w:rsidRDefault="005D449D" w:rsidP="003218A1">
      <w:pPr>
        <w:spacing w:line="480" w:lineRule="auto"/>
        <w:ind w:firstLine="288"/>
        <w:outlineLvl w:val="0"/>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1F237BE2" w:rsidR="00B56497" w:rsidRPr="00B56497" w:rsidRDefault="008C7A4F" w:rsidP="003218A1">
      <w:pPr>
        <w:spacing w:line="480" w:lineRule="auto"/>
        <w:ind w:firstLine="288"/>
        <w:rPr>
          <w:rFonts w:cs="Times New Roman"/>
          <w:b/>
        </w:rPr>
      </w:pPr>
      <w:r>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B56497" w:rsidRPr="004F2AEA">
        <w:rPr>
          <w:rFonts w:cs="Times New Roman"/>
          <w:i/>
          <w:iCs/>
        </w:rPr>
        <w:t>M. major</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B56497" w:rsidRPr="00DA6C50">
        <w:rPr>
          <w:rFonts w:cs="Times New Roman"/>
          <w:i/>
        </w:rPr>
        <w:t>M. major</w:t>
      </w:r>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w:t>
      </w:r>
      <w:commentRangeStart w:id="22"/>
      <w:r w:rsidR="00B56497">
        <w:rPr>
          <w:rFonts w:cs="Times New Roman"/>
        </w:rPr>
        <w:t>cellular abundances</w:t>
      </w:r>
      <w:commentRangeEnd w:id="22"/>
      <w:r w:rsidR="00F37862">
        <w:rPr>
          <w:rStyle w:val="CommentReference"/>
        </w:rPr>
        <w:commentReference w:id="22"/>
      </w:r>
      <w:r w:rsidR="00B56497">
        <w:rPr>
          <w:rFonts w:cs="Times New Roman"/>
        </w:rPr>
        <w:t>.</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3218A1">
      <w:pPr>
        <w:spacing w:line="480" w:lineRule="auto"/>
        <w:ind w:firstLine="288"/>
        <w:outlineLvl w:val="0"/>
        <w:rPr>
          <w:rFonts w:cs="Times New Roman"/>
          <w:b/>
          <w:bCs/>
        </w:rPr>
      </w:pPr>
      <w:r>
        <w:rPr>
          <w:rFonts w:cs="Times New Roman"/>
          <w:b/>
          <w:bCs/>
        </w:rPr>
        <w:t>RESULTS</w:t>
      </w:r>
    </w:p>
    <w:p w14:paraId="1F582C78" w14:textId="29D83830" w:rsidR="006466E0" w:rsidRPr="00FE75DC" w:rsidRDefault="006466E0" w:rsidP="003218A1">
      <w:pPr>
        <w:spacing w:line="480" w:lineRule="auto"/>
        <w:ind w:firstLine="270"/>
        <w:outlineLvl w:val="0"/>
        <w:rPr>
          <w:rFonts w:cs="Times New Roman"/>
        </w:rPr>
      </w:pPr>
      <w:r w:rsidRPr="00FC5E5F">
        <w:rPr>
          <w:rFonts w:cs="Times New Roman"/>
          <w:b/>
          <w:bCs/>
        </w:rPr>
        <w:t xml:space="preserve">Environmental </w:t>
      </w:r>
      <w:r>
        <w:rPr>
          <w:rFonts w:cs="Times New Roman"/>
          <w:b/>
          <w:bCs/>
        </w:rPr>
        <w:t>conditions</w:t>
      </w:r>
    </w:p>
    <w:p w14:paraId="585ED80E" w14:textId="14B759C2" w:rsidR="00900785" w:rsidRDefault="008D5305" w:rsidP="003218A1">
      <w:pPr>
        <w:spacing w:line="480" w:lineRule="auto"/>
        <w:ind w:firstLine="288"/>
        <w:rPr>
          <w:rFonts w:cs="Times New Roman"/>
        </w:rPr>
      </w:pPr>
      <w:r w:rsidRPr="00A4404F">
        <w:rPr>
          <w:rFonts w:cs="Times New Roman"/>
        </w:rPr>
        <w:t xml:space="preserve">The Columbia River </w:t>
      </w:r>
      <w:r w:rsidR="00C01879">
        <w:rPr>
          <w:rFonts w:cs="Times New Roman"/>
        </w:rPr>
        <w:t>e</w:t>
      </w:r>
      <w:r w:rsidRPr="00A4404F">
        <w:rPr>
          <w:rFonts w:cs="Times New Roman"/>
        </w:rPr>
        <w:t>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Pr="00A4404F">
        <w:rPr>
          <w:rFonts w:cs="Times New Roman"/>
        </w:rPr>
        <w:t xml:space="preserve">and strong influence from diurnal and semi-diurnal tides </w:t>
      </w:r>
      <w:r w:rsidR="009A46E9">
        <w:rPr>
          <w:rFonts w:cs="Times New Roman"/>
        </w:rPr>
        <w:fldChar w:fldCharType="begin"/>
      </w:r>
      <w:r w:rsidR="002C4D0A">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Pr="00A4404F">
        <w:rPr>
          <w:rFonts w:cs="Times New Roman"/>
        </w:rPr>
        <w:t>.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1-4, day 15-25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7-11)</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Pr="00FC5E5F">
        <w:rPr>
          <w:rFonts w:cs="Times New Roman"/>
        </w:rPr>
        <w:t xml:space="preserve">he lowest </w:t>
      </w:r>
      <w:r w:rsidR="001F595D">
        <w:rPr>
          <w:rFonts w:cs="Times New Roman"/>
        </w:rPr>
        <w:lastRenderedPageBreak/>
        <w:t xml:space="preserve">average </w:t>
      </w:r>
      <w:r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p>
    <w:p w14:paraId="37CD7C2C" w14:textId="29BB0AD1"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 were observed d</w:t>
      </w:r>
      <w:r w:rsidR="0010331A" w:rsidRPr="00B62C2A">
        <w:rPr>
          <w:rFonts w:cs="Times New Roman"/>
        </w:rPr>
        <w:t xml:space="preserve">uring neap tides (week 1, 3 and 4), and increased during spring tide (week 3). A </w:t>
      </w:r>
      <w:del w:id="23" w:author="Microsoft Office User" w:date="2016-03-16T13:43:00Z">
        <w:r w:rsidR="0010331A" w:rsidRPr="00B62C2A" w:rsidDel="00BB75EB">
          <w:rPr>
            <w:rFonts w:cs="Times New Roman"/>
          </w:rPr>
          <w:delText xml:space="preserve">positive </w:delText>
        </w:r>
      </w:del>
      <w:r w:rsidR="0010331A" w:rsidRPr="00B62C2A">
        <w:rPr>
          <w:rFonts w:cs="Times New Roman"/>
        </w:rPr>
        <w:t xml:space="preserve">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del w:id="24" w:author="Microsoft Office User" w:date="2016-03-16T13:44:00Z">
        <w:r w:rsidR="0010331A" w:rsidRPr="00B62C2A" w:rsidDel="00BB75EB">
          <w:rPr>
            <w:rFonts w:cs="Times New Roman"/>
          </w:rPr>
          <w:delText xml:space="preserve"> (</w:delText>
        </w:r>
        <w:r w:rsidR="0010331A" w:rsidRPr="00B62C2A" w:rsidDel="00BB75EB">
          <w:rPr>
            <w:rFonts w:eastAsia="Calibri" w:cs="Times New Roman"/>
          </w:rPr>
          <w:delText>R = 0.58, p &lt; 0.001</w:delText>
        </w:r>
        <w:r w:rsidR="0010331A" w:rsidRPr="00B62C2A" w:rsidDel="00BB75EB">
          <w:rPr>
            <w:rFonts w:cs="Times New Roman"/>
          </w:rPr>
          <w:delText>)</w:delText>
        </w:r>
      </w:del>
      <w:r w:rsidR="0010331A" w:rsidRPr="00B62C2A">
        <w:rPr>
          <w:rFonts w:cs="Times New Roman"/>
        </w:rPr>
        <w:t>, with</w:t>
      </w:r>
      <w:del w:id="25" w:author="Microsoft Office User" w:date="2016-03-16T13:43:00Z">
        <w:r w:rsidR="0010331A" w:rsidRPr="00B62C2A" w:rsidDel="00BB75EB">
          <w:rPr>
            <w:rFonts w:cs="Times New Roman"/>
          </w:rPr>
          <w:delText xml:space="preserve"> </w:delText>
        </w:r>
      </w:del>
      <w:ins w:id="26" w:author="Microsoft Office User" w:date="2016-03-16T13:43:00Z">
        <w:r w:rsidR="00BB75EB">
          <w:rPr>
            <w:rFonts w:cs="Times New Roman"/>
          </w:rPr>
          <w:t xml:space="preserve"> high chlorophyll corresponding to high salinity</w:t>
        </w:r>
      </w:ins>
      <w:ins w:id="27" w:author="Microsoft Office User" w:date="2016-03-16T13:44:00Z">
        <w:r w:rsidR="00BB75EB">
          <w:rPr>
            <w:rFonts w:cs="Times New Roman"/>
          </w:rPr>
          <w:t xml:space="preserve"> </w:t>
        </w:r>
        <w:r w:rsidR="00BB75EB" w:rsidRPr="00B62C2A">
          <w:rPr>
            <w:rFonts w:cs="Times New Roman"/>
          </w:rPr>
          <w:t>(</w:t>
        </w:r>
        <w:r w:rsidR="00BB75EB" w:rsidRPr="00B62C2A">
          <w:rPr>
            <w:rFonts w:eastAsia="Calibri" w:cs="Times New Roman"/>
          </w:rPr>
          <w:t>R = 0.58, p &lt; 0.001</w:t>
        </w:r>
        <w:r w:rsidR="00BB75EB" w:rsidRPr="00B62C2A">
          <w:rPr>
            <w:rFonts w:cs="Times New Roman"/>
          </w:rPr>
          <w:t>)</w:t>
        </w:r>
      </w:ins>
      <w:del w:id="28" w:author="Microsoft Office User" w:date="2016-03-16T13:43:00Z">
        <w:r w:rsidR="0010331A" w:rsidRPr="00B62C2A" w:rsidDel="00BB75EB">
          <w:rPr>
            <w:rFonts w:cs="Times New Roman"/>
          </w:rPr>
          <w:delText xml:space="preserve">high values </w:delText>
        </w:r>
        <w:commentRangeStart w:id="29"/>
        <w:r w:rsidR="0010331A" w:rsidRPr="00B62C2A" w:rsidDel="00BB75EB">
          <w:rPr>
            <w:rFonts w:cs="Times New Roman"/>
          </w:rPr>
          <w:delText xml:space="preserve">increasing </w:delText>
        </w:r>
        <w:commentRangeEnd w:id="29"/>
        <w:r w:rsidR="00B444E6" w:rsidDel="00BB75EB">
          <w:rPr>
            <w:rStyle w:val="CommentReference"/>
          </w:rPr>
          <w:commentReference w:id="29"/>
        </w:r>
        <w:r w:rsidR="0010331A" w:rsidRPr="00B62C2A" w:rsidDel="00BB75EB">
          <w:rPr>
            <w:rFonts w:cs="Times New Roman"/>
          </w:rPr>
          <w:delText>during flood tide</w:delText>
        </w:r>
      </w:del>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8E6F29">
        <w:rPr>
          <w:rFonts w:cs="Times New Roman"/>
        </w:rPr>
        <w:t>of oxygen</w:t>
      </w:r>
      <w:ins w:id="30" w:author="Microsoft Office User" w:date="2016-03-16T13:40:00Z">
        <w:r w:rsidR="00BB75EB">
          <w:rPr>
            <w:rFonts w:cs="Times New Roman"/>
          </w:rPr>
          <w:t xml:space="preserve"> </w:t>
        </w:r>
      </w:ins>
      <w:del w:id="31" w:author="Microsoft Office User" w:date="2016-03-16T13:40:00Z">
        <w:r w:rsidR="008E6F29" w:rsidDel="00BB75EB">
          <w:rPr>
            <w:rFonts w:cs="Times New Roman"/>
          </w:rPr>
          <w:delText xml:space="preserve">, which </w:delText>
        </w:r>
        <w:r w:rsidR="008E6F29" w:rsidRPr="008E6F29" w:rsidDel="00BB75EB">
          <w:rPr>
            <w:rFonts w:cs="Times New Roman"/>
          </w:rPr>
          <w:delText>is the amount of oxygen dissolved in the water sample compared to the maximum amount that could be present at the same temperature</w:delText>
        </w:r>
        <w:r w:rsidR="008E6F29" w:rsidDel="00BB75EB">
          <w:rPr>
            <w:rFonts w:cs="Times New Roman"/>
          </w:rPr>
          <w:delText xml:space="preserve">, </w:delText>
        </w:r>
      </w:del>
      <w:r w:rsidR="008E6F29">
        <w:rPr>
          <w:rFonts w:cs="Times New Roman"/>
        </w:rPr>
        <w:t xml:space="preserve">showed a similar pattern </w:t>
      </w:r>
      <w:del w:id="32" w:author="Microsoft Office User" w:date="2016-03-16T13:40:00Z">
        <w:r w:rsidR="008E6F29" w:rsidDel="00BB75EB">
          <w:rPr>
            <w:rFonts w:cs="Times New Roman"/>
          </w:rPr>
          <w:delText xml:space="preserve">than </w:delText>
        </w:r>
      </w:del>
      <w:ins w:id="33" w:author="Microsoft Office User" w:date="2016-03-16T13:40:00Z">
        <w:r w:rsidR="00BB75EB">
          <w:rPr>
            <w:rFonts w:cs="Times New Roman"/>
          </w:rPr>
          <w:t xml:space="preserve">to </w:t>
        </w:r>
      </w:ins>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concentration</w:t>
      </w:r>
      <w:r w:rsidR="008E6F29">
        <w:rPr>
          <w:rFonts w:cs="Times New Roman"/>
        </w:rPr>
        <w:t>s</w:t>
      </w:r>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which decreased later on during </w:t>
      </w:r>
      <w:commentRangeStart w:id="34"/>
      <w:r w:rsidR="008E6F29">
        <w:rPr>
          <w:rFonts w:cs="Times New Roman"/>
        </w:rPr>
        <w:t>neap tides</w:t>
      </w:r>
      <w:commentRangeEnd w:id="34"/>
      <w:r w:rsidR="00BB75EB">
        <w:rPr>
          <w:rStyle w:val="CommentReference"/>
        </w:rPr>
        <w:commentReference w:id="34"/>
      </w:r>
      <w:r w:rsidR="008E6F29">
        <w:rPr>
          <w:rFonts w:cs="Times New Roman"/>
        </w:rPr>
        <w:t xml:space="preserve">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612183E4" w:rsidR="00DE6FA7" w:rsidRDefault="00FB0F11" w:rsidP="008E6F29">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 which coincided with the start of the spring tide.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 (</w:t>
      </w:r>
      <w:r w:rsidR="00C34300" w:rsidRPr="00FB0F11">
        <w:rPr>
          <w:rFonts w:cs="Times New Roman"/>
          <w:b/>
          <w:bCs/>
        </w:rPr>
        <w:t>Fig. 1C</w:t>
      </w:r>
      <w:r w:rsidR="00C34300" w:rsidRPr="00FB0F11">
        <w:rPr>
          <w:rFonts w:cs="Times New Roman"/>
        </w:rPr>
        <w:t>)</w:t>
      </w:r>
      <w:r w:rsidR="00C34300">
        <w:rPr>
          <w:rFonts w:cs="Times New Roman"/>
        </w:rPr>
        <w:t>.</w:t>
      </w:r>
      <w:r w:rsidR="008D5305" w:rsidRPr="006C617F">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2DB4BACD" w14:textId="398DE338" w:rsidR="00D72125" w:rsidRPr="000B5375" w:rsidRDefault="00D72125" w:rsidP="003218A1">
      <w:pPr>
        <w:spacing w:line="480" w:lineRule="auto"/>
        <w:ind w:firstLine="288"/>
        <w:rPr>
          <w:rFonts w:eastAsia="Calibri" w:cs="Times New Roman"/>
        </w:rPr>
      </w:pPr>
      <w:r>
        <w:rPr>
          <w:rFonts w:cstheme="minorBidi"/>
        </w:rPr>
        <w:t>Fixed samples of the 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1462A4">
        <w:rPr>
          <w:rFonts w:cs="Times New Roman"/>
          <w:b/>
        </w:rPr>
        <w:t>Fig. S</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 xml:space="preserve">The small size (&lt;5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402A36">
        <w:rPr>
          <w:rFonts w:cs="Times New Roman"/>
          <w:b/>
        </w:rPr>
        <w:t>S</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past 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2C4D0A">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5C0D5A">
        <w:rPr>
          <w:rFonts w:cs="Times New Roman"/>
          <w:bCs/>
          <w:i/>
        </w:rPr>
        <w:t xml:space="preserve">T. amphioxeia </w:t>
      </w:r>
      <w:r w:rsidR="005C0D5A">
        <w:rPr>
          <w:rFonts w:cs="Times New Roman"/>
        </w:rPr>
        <w:t>population.</w:t>
      </w:r>
      <w:r w:rsidR="005C0D5A">
        <w:rPr>
          <w:rFonts w:eastAsia="Calibri" w:cs="Times New Roman"/>
        </w:rPr>
        <w:t xml:space="preserve"> Quantitative PCR was used to determine the </w:t>
      </w:r>
      <w:r w:rsidR="005C0D5A">
        <w:rPr>
          <w:rFonts w:cs="Times New Roman"/>
        </w:rPr>
        <w:t xml:space="preserve">abundance of </w:t>
      </w:r>
      <w:r w:rsidR="005C0D5A">
        <w:rPr>
          <w:rFonts w:cs="Times New Roman"/>
          <w:i/>
          <w:iCs/>
        </w:rPr>
        <w:t>T. amphioxeia</w:t>
      </w:r>
      <w:r w:rsidR="005C0D5A">
        <w:rPr>
          <w:rFonts w:cs="Times New Roman"/>
        </w:rPr>
        <w:t xml:space="preserve"> ribosomal DNA copy number relative to the abundance of total cryptophyte ribosomal DNA copy number. Based on this analysis, </w:t>
      </w:r>
      <w:r w:rsidR="005C0D5A">
        <w:rPr>
          <w:rFonts w:cs="Times New Roman"/>
          <w:i/>
        </w:rPr>
        <w:t>T. amphioxeia</w:t>
      </w:r>
      <w:r w:rsidR="005C0D5A">
        <w:rPr>
          <w:rFonts w:cs="Times New Roman"/>
        </w:rPr>
        <w:t xml:space="preserve"> was always less than 1% (0.06% to 0.40%) of </w:t>
      </w:r>
      <w:r w:rsidR="00A65C83">
        <w:rPr>
          <w:rFonts w:cs="Times New Roman"/>
        </w:rPr>
        <w:t xml:space="preserve">all </w:t>
      </w:r>
      <w:r w:rsidR="005C0D5A">
        <w:rPr>
          <w:rFonts w:cs="Times New Roman"/>
        </w:rPr>
        <w:t>cryptophyte</w:t>
      </w:r>
      <w:r w:rsidR="00A65C83">
        <w:rPr>
          <w:rFonts w:cs="Times New Roman"/>
        </w:rPr>
        <w:t xml:space="preserve"> </w:t>
      </w:r>
      <w:r w:rsidR="005C0D5A">
        <w:rPr>
          <w:rFonts w:cs="Times New Roman"/>
        </w:rPr>
        <w:t>s</w:t>
      </w:r>
      <w:r w:rsidR="00A65C83">
        <w:rPr>
          <w:rFonts w:cs="Times New Roman"/>
        </w:rPr>
        <w:t>equences</w:t>
      </w:r>
      <w:r w:rsidR="005C0D5A">
        <w:rPr>
          <w:rFonts w:cs="Times New Roman"/>
        </w:rPr>
        <w:t>,</w:t>
      </w:r>
      <w:r>
        <w:rPr>
          <w:rFonts w:cs="Times New Roman"/>
        </w:rPr>
        <w:t xml:space="preserve"> with the highest and lowest percentages of </w:t>
      </w:r>
      <w:r w:rsidRPr="00A357F5">
        <w:rPr>
          <w:rFonts w:cs="Times New Roman"/>
          <w:i/>
          <w:iCs/>
        </w:rPr>
        <w:t xml:space="preserve">T. </w:t>
      </w:r>
      <w:r>
        <w:rPr>
          <w:rFonts w:cs="Times New Roman"/>
          <w:i/>
          <w:iCs/>
        </w:rPr>
        <w:t>amphioxeia</w:t>
      </w:r>
      <w:r>
        <w:rPr>
          <w:rFonts w:cs="Times New Roman"/>
        </w:rPr>
        <w:t xml:space="preserve"> occurring</w:t>
      </w:r>
      <w:r w:rsidRPr="00A357F5">
        <w:rPr>
          <w:rFonts w:cs="Times New Roman"/>
        </w:rPr>
        <w:t xml:space="preserve"> </w:t>
      </w:r>
      <w:r>
        <w:rPr>
          <w:rFonts w:cs="Times New Roman"/>
        </w:rPr>
        <w:t>during the first and second week of the survey, respectively (</w:t>
      </w:r>
      <w:r>
        <w:rPr>
          <w:rFonts w:cs="Times New Roman"/>
          <w:b/>
          <w:bCs/>
        </w:rPr>
        <w:t>T</w:t>
      </w:r>
      <w:r w:rsidRPr="00A357F5">
        <w:rPr>
          <w:rFonts w:cs="Times New Roman"/>
          <w:b/>
          <w:bCs/>
        </w:rPr>
        <w:t>able 1</w:t>
      </w:r>
      <w:r w:rsidRPr="00D72125">
        <w:rPr>
          <w:rFonts w:cs="Times New Roman"/>
          <w:bCs/>
        </w:rPr>
        <w:t>)</w:t>
      </w:r>
      <w:r>
        <w:rPr>
          <w:rFonts w:cs="Times New Roman"/>
          <w:bCs/>
        </w:rPr>
        <w:t xml:space="preserve">. </w:t>
      </w:r>
      <w:commentRangeStart w:id="35"/>
      <w:r>
        <w:rPr>
          <w:rFonts w:cs="Times New Roman"/>
          <w:bCs/>
        </w:rPr>
        <w:t>This result</w:t>
      </w:r>
      <w:r w:rsidR="005C0D5A">
        <w:rPr>
          <w:rFonts w:cs="Times New Roman"/>
          <w:bCs/>
        </w:rPr>
        <w:t xml:space="preserve">, in combination with cell </w:t>
      </w:r>
      <w:r w:rsidR="005C0D5A">
        <w:rPr>
          <w:rFonts w:cs="Times New Roman"/>
          <w:bCs/>
        </w:rPr>
        <w:lastRenderedPageBreak/>
        <w:t>sorting,</w:t>
      </w:r>
      <w:r>
        <w:rPr>
          <w:rFonts w:cs="Times New Roman"/>
          <w:bCs/>
        </w:rPr>
        <w:t xml:space="preserve"> </w:t>
      </w:r>
      <w:r w:rsidR="00D165DD">
        <w:rPr>
          <w:rFonts w:cs="Times New Roman"/>
          <w:bCs/>
        </w:rPr>
        <w:t>suggest</w:t>
      </w:r>
      <w:r>
        <w:rPr>
          <w:rFonts w:cs="Times New Roman"/>
          <w:bCs/>
        </w:rPr>
        <w:t>ed that &gt; 99% of cryptophyte</w:t>
      </w:r>
      <w:r w:rsidR="005C0D5A">
        <w:rPr>
          <w:rFonts w:cs="Times New Roman"/>
          <w:bCs/>
        </w:rPr>
        <w:t>s</w:t>
      </w:r>
      <w:r>
        <w:rPr>
          <w:rFonts w:cs="Times New Roman"/>
          <w:bCs/>
        </w:rPr>
        <w:t xml:space="preserve"> detected by qPCR w</w:t>
      </w:r>
      <w:r w:rsidR="00D165DD">
        <w:rPr>
          <w:rFonts w:cs="Times New Roman"/>
          <w:bCs/>
        </w:rPr>
        <w:t>as</w:t>
      </w:r>
      <w:r>
        <w:rPr>
          <w:rFonts w:cs="Times New Roman"/>
          <w:bCs/>
        </w:rPr>
        <w:t xml:space="preserve"> not quantified by the cytometer, </w:t>
      </w:r>
      <w:r w:rsidR="00D165DD">
        <w:rPr>
          <w:rFonts w:cs="Times New Roman"/>
          <w:bCs/>
        </w:rPr>
        <w:t xml:space="preserve">probably because most </w:t>
      </w:r>
      <w:r>
        <w:rPr>
          <w:rFonts w:cs="Times New Roman"/>
          <w:bCs/>
        </w:rPr>
        <w:t>cryptophyte</w:t>
      </w:r>
      <w:r w:rsidR="00D165DD">
        <w:rPr>
          <w:rFonts w:cs="Times New Roman"/>
          <w:bCs/>
        </w:rPr>
        <w:t xml:space="preserve"> cell</w:t>
      </w:r>
      <w:r>
        <w:rPr>
          <w:rFonts w:cs="Times New Roman"/>
          <w:bCs/>
        </w:rPr>
        <w:t xml:space="preserve">s were larger than the size range of the </w:t>
      </w:r>
      <w:r w:rsidR="00866479">
        <w:rPr>
          <w:rFonts w:cs="Times New Roman"/>
          <w:bCs/>
        </w:rPr>
        <w:t xml:space="preserve">SeaFlow </w:t>
      </w:r>
      <w:r>
        <w:rPr>
          <w:rFonts w:cs="Times New Roman"/>
          <w:bCs/>
        </w:rPr>
        <w:t xml:space="preserve">instrument (0.5 to 15 </w:t>
      </w:r>
      <w:r w:rsidRPr="00F562D2">
        <w:rPr>
          <w:rFonts w:cs="Times New Roman"/>
        </w:rPr>
        <w:t>µm</w:t>
      </w:r>
      <w:r>
        <w:rPr>
          <w:rFonts w:cs="Times New Roman"/>
          <w:bCs/>
        </w:rPr>
        <w:t>).</w:t>
      </w:r>
      <w:r>
        <w:rPr>
          <w:rFonts w:cs="Times New Roman"/>
          <w:b/>
          <w:bCs/>
        </w:rPr>
        <w:t xml:space="preserve"> </w:t>
      </w:r>
      <w:commentRangeEnd w:id="35"/>
      <w:r w:rsidR="00580F44">
        <w:rPr>
          <w:rStyle w:val="CommentReference"/>
        </w:rPr>
        <w:commentReference w:id="35"/>
      </w:r>
    </w:p>
    <w:p w14:paraId="393AC0C8" w14:textId="62F42936" w:rsidR="008D5305" w:rsidRPr="00FE75DC" w:rsidRDefault="008D5305" w:rsidP="003218A1">
      <w:pPr>
        <w:spacing w:line="480" w:lineRule="auto"/>
        <w:ind w:firstLine="288"/>
        <w:rPr>
          <w:rFonts w:cs="Times New Roman"/>
        </w:rPr>
      </w:pPr>
    </w:p>
    <w:p w14:paraId="6FDB6336" w14:textId="4FE87C34" w:rsidR="008879DF" w:rsidRDefault="008D5305" w:rsidP="003218A1">
      <w:pPr>
        <w:spacing w:line="480" w:lineRule="auto"/>
        <w:ind w:firstLine="288"/>
        <w:rPr>
          <w:rFonts w:cs="Times New Roman"/>
        </w:rPr>
      </w:pPr>
      <w:r>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Pr>
          <w:rFonts w:cs="Times New Roman"/>
        </w:rPr>
        <w:t xml:space="preserve">measured </w:t>
      </w:r>
      <w:r w:rsidR="00B113BF">
        <w:rPr>
          <w:rFonts w:cs="Times New Roman"/>
        </w:rPr>
        <w:t xml:space="preserve">continuously by flow cytometry </w:t>
      </w:r>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5C0D5A">
        <w:rPr>
          <w:rFonts w:cs="Times New Roman"/>
          <w:b/>
          <w:bCs/>
        </w:rPr>
        <w:t>2</w:t>
      </w:r>
      <w:r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D30635">
        <w:rPr>
          <w:rFonts w:cs="Times New Roman"/>
          <w:b/>
        </w:rPr>
        <w:t>3</w:t>
      </w:r>
      <w:r>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5B459F">
        <w:rPr>
          <w:rFonts w:cs="Times New Roman"/>
        </w:rPr>
        <w:t xml:space="preserve">was the result of frequent clogging of </w:t>
      </w:r>
      <w:r w:rsidR="005B459F" w:rsidRPr="00760EA7">
        <w:rPr>
          <w:rFonts w:cs="Times New Roman"/>
        </w:rPr>
        <w:t>the flow cytometer due to high concentrations of suspended particle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402A36">
        <w:rPr>
          <w:rFonts w:cs="Times New Roman"/>
          <w:b/>
        </w:rPr>
        <w:t>2</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7-10)</w:t>
      </w:r>
      <w:r w:rsidR="004645A0" w:rsidRPr="00FC5E5F">
        <w:rPr>
          <w:rFonts w:cs="Times New Roman"/>
        </w:rPr>
        <w:t xml:space="preserve"> and </w:t>
      </w:r>
      <w:r w:rsidR="00D20E0E">
        <w:rPr>
          <w:rFonts w:cs="Times New Roman"/>
        </w:rPr>
        <w:t xml:space="preserve">second neap tide </w:t>
      </w:r>
      <w:r w:rsidR="004645A0">
        <w:rPr>
          <w:rFonts w:cs="Times New Roman"/>
        </w:rPr>
        <w:t>(day</w:t>
      </w:r>
      <w:r w:rsidR="000B5375">
        <w:rPr>
          <w:rFonts w:cs="Times New Roman"/>
        </w:rPr>
        <w:t>s</w:t>
      </w:r>
      <w:r w:rsidR="004645A0">
        <w:rPr>
          <w:rFonts w:cs="Times New Roman"/>
        </w:rPr>
        <w:t xml:space="preserve"> 15-18)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402A36">
        <w:rPr>
          <w:rFonts w:cs="Times New Roman"/>
          <w:b/>
        </w:rPr>
        <w:t>2</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Pr>
          <w:rFonts w:cs="Times New Roman"/>
        </w:rPr>
        <w:t xml:space="preserve">in </w:t>
      </w:r>
      <w:r w:rsidR="00B113BF">
        <w:rPr>
          <w:rFonts w:cs="Times New Roman"/>
        </w:rPr>
        <w:t xml:space="preserve">the </w:t>
      </w:r>
      <w:r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p>
    <w:p w14:paraId="0FFB87AD" w14:textId="77777777" w:rsidR="00A65C83" w:rsidRPr="005B459F" w:rsidRDefault="00A65C83" w:rsidP="003218A1">
      <w:pPr>
        <w:spacing w:line="480" w:lineRule="auto"/>
        <w:ind w:firstLine="288"/>
        <w:rPr>
          <w:rFonts w:cs="Times New Roman"/>
        </w:rPr>
      </w:pPr>
    </w:p>
    <w:p w14:paraId="77EB6806" w14:textId="0983783E"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Pr="005D614B">
        <w:rPr>
          <w:rFonts w:cs="Times New Roman"/>
          <w:i/>
          <w:iCs/>
        </w:rPr>
        <w:t>M. major</w:t>
      </w:r>
      <w:r w:rsidR="005221E8" w:rsidRPr="005221E8">
        <w:rPr>
          <w:rFonts w:cs="Times New Roman"/>
        </w:rPr>
        <w:t xml:space="preserve"> </w:t>
      </w:r>
      <w:r w:rsidR="00866479">
        <w:rPr>
          <w:rFonts w:cs="Times New Roman"/>
        </w:rPr>
        <w:t xml:space="preserve">(measured only once a day at </w:t>
      </w:r>
      <w:r w:rsidR="005221E8">
        <w:rPr>
          <w:rFonts w:cs="Times New Roman"/>
        </w:rPr>
        <w:t>high-tide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but 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402A36">
        <w:rPr>
          <w:rFonts w:cs="Times New Roman"/>
          <w:b/>
          <w:bCs/>
        </w:rPr>
        <w:t>2</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8D5305" w:rsidRPr="004B24FD">
        <w:rPr>
          <w:rFonts w:eastAsia="Calibri" w:cs="Times New Roman"/>
          <w:i/>
        </w:rPr>
        <w:t>M. major</w:t>
      </w:r>
      <w:r w:rsidR="008D5305">
        <w:rPr>
          <w:rFonts w:eastAsia="Calibri" w:cs="Times New Roman"/>
        </w:rPr>
        <w:t xml:space="preserve"> was observed during the survey (R = 0.</w:t>
      </w:r>
      <w:r w:rsidR="000B5375">
        <w:rPr>
          <w:rFonts w:eastAsia="Calibri" w:cs="Times New Roman"/>
        </w:rPr>
        <w:t>71</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9D3EE8">
        <w:rPr>
          <w:rFonts w:eastAsia="Calibri" w:cs="Times New Roman"/>
          <w:b/>
        </w:rPr>
        <w:t>3</w:t>
      </w:r>
      <w:r w:rsidR="006525FE">
        <w:rPr>
          <w:rFonts w:eastAsia="Calibri" w:cs="Times New Roman"/>
        </w:rPr>
        <w:t>)</w:t>
      </w:r>
      <w:r w:rsidR="006525FE">
        <w:rPr>
          <w:rFonts w:cs="Times New Roman"/>
        </w:rPr>
        <w:t xml:space="preserve">. </w:t>
      </w:r>
      <w:r w:rsidR="00136ED5">
        <w:rPr>
          <w:rFonts w:eastAsia="Calibri" w:cs="Times New Roman"/>
        </w:rPr>
        <w:t xml:space="preserve">Abundances of </w:t>
      </w:r>
      <w:r w:rsidR="005228AD" w:rsidRPr="004B24FD">
        <w:rPr>
          <w:rFonts w:eastAsia="Calibri" w:cs="Times New Roman"/>
          <w:i/>
        </w:rPr>
        <w:t>M. major</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136ED5">
        <w:rPr>
          <w:rFonts w:eastAsia="Calibri" w:cs="Times New Roman"/>
        </w:rPr>
        <w:t xml:space="preserve"> </w:t>
      </w:r>
      <w:r w:rsidR="00CB692E">
        <w:rPr>
          <w:rFonts w:eastAsia="Calibri" w:cs="Times New Roman"/>
        </w:rPr>
        <w:t xml:space="preserve">pH,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 xml:space="preserve">during the survey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3218A1">
      <w:pPr>
        <w:spacing w:line="480" w:lineRule="auto"/>
        <w:ind w:firstLine="288"/>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67276024" w:rsidR="005D449D" w:rsidRDefault="00DD0524" w:rsidP="003218A1">
      <w:pPr>
        <w:spacing w:line="480" w:lineRule="auto"/>
        <w:ind w:firstLine="288"/>
        <w:rPr>
          <w:rFonts w:cs="Times New Roman"/>
        </w:rPr>
      </w:pPr>
      <w:r w:rsidRPr="005D52F8">
        <w:rPr>
          <w:rFonts w:cs="Times New Roman"/>
        </w:rPr>
        <w:lastRenderedPageBreak/>
        <w:t xml:space="preserve">To gain confidence that </w:t>
      </w:r>
      <w:r>
        <w:rPr>
          <w:rFonts w:cs="Times New Roman"/>
        </w:rPr>
        <w:t xml:space="preserve">size distribution data from SeaFlow </w:t>
      </w:r>
      <w:r w:rsidRPr="005D52F8">
        <w:rPr>
          <w:rFonts w:cs="Times New Roman"/>
        </w:rPr>
        <w:t xml:space="preserve">could accurately estimate </w:t>
      </w:r>
      <w:r>
        <w:rPr>
          <w:rFonts w:cs="Times New Roman"/>
        </w:rPr>
        <w:t xml:space="preserve">division </w:t>
      </w:r>
      <w:r w:rsidRPr="005D52F8">
        <w:rPr>
          <w:rFonts w:cs="Times New Roman"/>
        </w:rPr>
        <w:t>rates of natural populations</w:t>
      </w:r>
      <w:r>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6E4A33">
        <w:rPr>
          <w:rFonts w:cs="Times New Roman"/>
        </w:rPr>
        <w:t xml:space="preserve"> in culture, a cryptophyte of similar size range than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similar range of estimate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9D3EE8">
        <w:rPr>
          <w:rFonts w:cs="Times New Roman"/>
          <w:b/>
        </w:rPr>
        <w:t>4</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D30635">
        <w:rPr>
          <w:rFonts w:cs="Times New Roman"/>
          <w:b/>
        </w:rPr>
        <w:t>4</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 xml:space="preserve">Restricted access to the sampling site in the field prevented use of the cell-cycle method, which requires discrete samples taken </w:t>
      </w:r>
      <w:r w:rsidR="007A04D5">
        <w:rPr>
          <w:rFonts w:cs="Times New Roman"/>
        </w:rPr>
        <w:t xml:space="preserve">at least every 2 hrs </w:t>
      </w:r>
      <w:r w:rsidR="00DD3854">
        <w:rPr>
          <w:rFonts w:cs="Times New Roman"/>
        </w:rPr>
        <w:t>over the 24-hr cycle. Instead,</w:t>
      </w:r>
      <w:r w:rsidR="0083552D">
        <w:rPr>
          <w:rFonts w:cs="Times New Roman"/>
        </w:rPr>
        <w:t xml:space="preserve"> division rates for the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amphioxeia-</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were based on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 xml:space="preserve">amphioxeia </w:t>
      </w:r>
      <w:r w:rsidR="00DD3854" w:rsidRPr="00DD3854">
        <w:rPr>
          <w:rFonts w:cs="Times New Roman"/>
          <w:iCs/>
        </w:rPr>
        <w:t xml:space="preserve">like </w:t>
      </w:r>
      <w:r w:rsidR="0083552D">
        <w:rPr>
          <w:rFonts w:cs="Times New Roman"/>
        </w:rPr>
        <w:t>cryptophyte population</w:t>
      </w:r>
      <w:r w:rsidR="000F2FA3" w:rsidRPr="00B63D44">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9D3EE8">
        <w:rPr>
          <w:rFonts w:cs="Times New Roman"/>
          <w:b/>
        </w:rPr>
        <w:t>5</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2C4D0A">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57C32052" w:rsidR="0091553D" w:rsidRDefault="008D5305" w:rsidP="003218A1">
      <w:pPr>
        <w:spacing w:line="480" w:lineRule="auto"/>
        <w:ind w:firstLine="288"/>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Pr="00FC5E5F">
        <w:rPr>
          <w:rFonts w:cs="Times New Roman"/>
        </w:rPr>
        <w:t>ranged from 0.</w:t>
      </w:r>
      <w:r w:rsidR="003C6127">
        <w:rPr>
          <w:rFonts w:cs="Times New Roman"/>
        </w:rPr>
        <w:t>2</w:t>
      </w:r>
      <w:r>
        <w:rPr>
          <w:rFonts w:cs="Times New Roman"/>
        </w:rPr>
        <w:t xml:space="preserve"> ± 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A84615">
        <w:rPr>
          <w:rFonts w:cs="Times New Roman"/>
          <w:b/>
          <w:bCs/>
        </w:rPr>
        <w:t>5</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w:t>
      </w:r>
      <w:ins w:id="37" w:author="Microsoft Office User" w:date="2016-03-16T14:13:00Z">
        <w:r w:rsidR="005A2A0D">
          <w:rPr>
            <w:rFonts w:cs="Times New Roman"/>
          </w:rPr>
          <w:t>s</w:t>
        </w:r>
      </w:ins>
      <w:r>
        <w:rPr>
          <w:rFonts w:cs="Times New Roman"/>
        </w:rPr>
        <w:t xml:space="preserve"> per day, respectively</w:t>
      </w:r>
      <w:r w:rsidR="003746BA">
        <w:rPr>
          <w:rFonts w:cs="Times New Roman"/>
        </w:rPr>
        <w:t>. The highest division rate was</w:t>
      </w:r>
      <w:r>
        <w:rPr>
          <w:rFonts w:cs="Times New Roman"/>
        </w:rPr>
        <w:t xml:space="preserve"> observed </w:t>
      </w:r>
      <w:r w:rsidR="00DD3854">
        <w:rPr>
          <w:rFonts w:cs="Times New Roman"/>
        </w:rPr>
        <w:t>on</w:t>
      </w:r>
      <w:r>
        <w:rPr>
          <w:rFonts w:cs="Times New Roman"/>
        </w:rPr>
        <w:t xml:space="preserve">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 xml:space="preserve">Fig. </w:t>
      </w:r>
      <w:r w:rsidR="00A84615">
        <w:rPr>
          <w:rFonts w:cs="Times New Roman"/>
          <w:b/>
        </w:rPr>
        <w:t>1B</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commentRangeStart w:id="38"/>
      <w:r w:rsidR="004F035C" w:rsidRPr="00A33782">
        <w:rPr>
          <w:rFonts w:cs="Times New Roman"/>
          <w:b/>
        </w:rPr>
        <w:t xml:space="preserve">Fig. </w:t>
      </w:r>
      <w:r w:rsidR="003A4248">
        <w:rPr>
          <w:rFonts w:cs="Times New Roman"/>
          <w:b/>
        </w:rPr>
        <w:t>S</w:t>
      </w:r>
      <w:r w:rsidR="00D30635">
        <w:rPr>
          <w:rFonts w:cs="Times New Roman"/>
          <w:b/>
        </w:rPr>
        <w:t>5</w:t>
      </w:r>
      <w:commentRangeEnd w:id="38"/>
      <w:r w:rsidR="005A2A0D">
        <w:rPr>
          <w:rStyle w:val="CommentReference"/>
        </w:rPr>
        <w:commentReference w:id="38"/>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3218A1">
      <w:pPr>
        <w:spacing w:line="480" w:lineRule="auto"/>
        <w:ind w:firstLine="288"/>
        <w:outlineLvl w:val="0"/>
        <w:rPr>
          <w:rFonts w:cs="Times New Roman"/>
          <w:b/>
          <w:bCs/>
        </w:rPr>
      </w:pPr>
      <w:r>
        <w:rPr>
          <w:rFonts w:cs="Times New Roman"/>
          <w:b/>
          <w:bCs/>
        </w:rPr>
        <w:t>DISCUSSION</w:t>
      </w:r>
    </w:p>
    <w:p w14:paraId="533285E9" w14:textId="1CAE36CE" w:rsidR="008D5305" w:rsidRPr="00BD2C01" w:rsidRDefault="008D5305" w:rsidP="003218A1">
      <w:pPr>
        <w:spacing w:line="480" w:lineRule="auto"/>
        <w:ind w:firstLine="288"/>
        <w:outlineLvl w:val="0"/>
        <w:rPr>
          <w:rFonts w:cs="Times New Roman"/>
          <w:b/>
        </w:rPr>
      </w:pPr>
      <w:r>
        <w:rPr>
          <w:rFonts w:cs="Times New Roman"/>
          <w:b/>
        </w:rPr>
        <w:lastRenderedPageBreak/>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2A042A58" w:rsidR="000F2FA3" w:rsidRDefault="008D5305" w:rsidP="003218A1">
      <w:pPr>
        <w:spacing w:line="480" w:lineRule="auto"/>
        <w:ind w:firstLine="288"/>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no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ins w:id="39" w:author="Microsoft Office User" w:date="2016-03-16T14:17:00Z">
        <w:r w:rsidR="005A2A0D">
          <w:rPr>
            <w:rFonts w:cs="Times New Roman"/>
          </w:rPr>
          <w:t xml:space="preserve"> (Figure 2)</w:t>
        </w:r>
      </w:ins>
      <w:r w:rsidR="00493498">
        <w:rPr>
          <w:rFonts w:cs="Times New Roman"/>
        </w:rPr>
        <w:t>,</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amphioxeia</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9607C1" w:rsidRPr="00D00863">
        <w:rPr>
          <w:rFonts w:cs="Times New Roman"/>
        </w:rPr>
        <w:t xml:space="preserve"> fluorescence</w:t>
      </w:r>
      <w:ins w:id="40" w:author="Microsoft Office User" w:date="2016-03-16T14:16:00Z">
        <w:r w:rsidR="005A2A0D">
          <w:rPr>
            <w:rFonts w:cs="Times New Roman"/>
          </w:rPr>
          <w:t xml:space="preserve"> (Figure 1B)</w:t>
        </w:r>
      </w:ins>
      <w:r w:rsidR="009607C1" w:rsidRPr="00D00863">
        <w:rPr>
          <w:rFonts w:cs="Times New Roman"/>
        </w:rPr>
        <w:t>, which suggest</w:t>
      </w:r>
      <w:ins w:id="41" w:author="Microsoft Office User" w:date="2016-03-16T14:17:00Z">
        <w:r w:rsidR="005A2A0D">
          <w:rPr>
            <w:rFonts w:cs="Times New Roman"/>
          </w:rPr>
          <w:t>s</w:t>
        </w:r>
      </w:ins>
      <w:del w:id="42" w:author="Microsoft Office User" w:date="2016-03-16T14:17:00Z">
        <w:r w:rsidR="009607C1" w:rsidRPr="00D00863" w:rsidDel="005A2A0D">
          <w:rPr>
            <w:rFonts w:cs="Times New Roman"/>
          </w:rPr>
          <w:delText>ed</w:delText>
        </w:r>
      </w:del>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of marine origin.</w:t>
      </w:r>
      <w:r w:rsidR="00B3016B" w:rsidRPr="00B3016B">
        <w:rPr>
          <w:rFonts w:cs="Times New Roman"/>
          <w:i/>
        </w:rPr>
        <w:t xml:space="preserve"> </w:t>
      </w:r>
      <w:r w:rsidR="00B3016B" w:rsidRPr="00FC5E5F">
        <w:rPr>
          <w:rFonts w:cs="Times New Roman"/>
          <w:i/>
        </w:rPr>
        <w:t>Teleaulax</w:t>
      </w:r>
      <w:r w:rsidR="00DD3854">
        <w:rPr>
          <w:rFonts w:cs="Times New Roman"/>
          <w:iCs/>
        </w:rPr>
        <w:t>-</w:t>
      </w:r>
      <w:r w:rsidR="00DD3854" w:rsidRPr="00DD3854">
        <w:rPr>
          <w:rFonts w:cs="Times New Roman"/>
          <w:iCs/>
        </w:rPr>
        <w:t xml:space="preserve">like </w:t>
      </w:r>
      <w:r w:rsidR="00DD3854">
        <w:rPr>
          <w:rFonts w:cs="Times New Roman"/>
          <w:iCs/>
        </w:rPr>
        <w:t>c</w:t>
      </w:r>
      <w:r w:rsidR="00194CA4">
        <w:rPr>
          <w:rFonts w:cs="Times New Roman"/>
        </w:rPr>
        <w:t>ryptophyte a</w:t>
      </w:r>
      <w:r w:rsidR="000F2FA3">
        <w:rPr>
          <w:rFonts w:cs="Times New Roman"/>
        </w:rPr>
        <w:t>bundances shifted dramatically over the course of just a few hours</w:t>
      </w:r>
      <w:ins w:id="43" w:author="Microsoft Office User" w:date="2016-03-16T14:17:00Z">
        <w:r w:rsidR="005A2A0D">
          <w:rPr>
            <w:rFonts w:cs="Times New Roman"/>
          </w:rPr>
          <w:t xml:space="preserve"> (Figure 2)</w:t>
        </w:r>
      </w:ins>
      <w:ins w:id="44" w:author="Microsoft Office User" w:date="2016-03-16T14:18:00Z">
        <w:r w:rsidR="005A2A0D">
          <w:rPr>
            <w:rFonts w:cs="Times New Roman"/>
          </w:rPr>
          <w:t>,</w:t>
        </w:r>
      </w:ins>
      <w:del w:id="45" w:author="Microsoft Office User" w:date="2016-03-16T14:18:00Z">
        <w:r w:rsidR="000F2FA3" w:rsidDel="005A2A0D">
          <w:rPr>
            <w:rFonts w:cs="Times New Roman"/>
          </w:rPr>
          <w:delText>. These results</w:delText>
        </w:r>
      </w:del>
      <w:r w:rsidR="000F2FA3">
        <w:rPr>
          <w:rFonts w:cs="Times New Roman"/>
        </w:rPr>
        <w:t xml:space="preserve"> suggest</w:t>
      </w:r>
      <w:ins w:id="46" w:author="Microsoft Office User" w:date="2016-03-16T14:18:00Z">
        <w:r w:rsidR="005A2A0D">
          <w:rPr>
            <w:rFonts w:cs="Times New Roman"/>
          </w:rPr>
          <w:t>ing</w:t>
        </w:r>
      </w:ins>
      <w:r w:rsidR="000F2FA3">
        <w:rPr>
          <w:rFonts w:cs="Times New Roman"/>
        </w:rPr>
        <w:t xml:space="preserve"> that </w:t>
      </w:r>
      <w:r w:rsidR="000F2FA3" w:rsidRPr="00FC5E5F">
        <w:rPr>
          <w:rFonts w:cs="Times New Roman"/>
          <w:bCs/>
          <w:i/>
        </w:rPr>
        <w:t>T</w:t>
      </w:r>
      <w:r w:rsidR="000F2FA3">
        <w:rPr>
          <w:rFonts w:cs="Times New Roman"/>
          <w:bCs/>
          <w:i/>
        </w:rPr>
        <w:t>.</w:t>
      </w:r>
      <w:r w:rsidR="000F2FA3" w:rsidRPr="00FC5E5F">
        <w:rPr>
          <w:rFonts w:cs="Times New Roman"/>
          <w:bCs/>
          <w:i/>
        </w:rPr>
        <w:t xml:space="preserve"> </w:t>
      </w:r>
      <w:r w:rsidR="000F2FA3">
        <w:rPr>
          <w:rFonts w:cs="Times New Roman"/>
          <w:bCs/>
          <w:i/>
        </w:rPr>
        <w:t>amphio</w:t>
      </w:r>
      <w:r w:rsidR="000F2FA3" w:rsidRPr="00FC5E5F">
        <w:rPr>
          <w:rFonts w:cs="Times New Roman"/>
          <w:bCs/>
          <w:i/>
        </w:rPr>
        <w:t>x</w:t>
      </w:r>
      <w:r w:rsidR="000F2FA3">
        <w:rPr>
          <w:rFonts w:cs="Times New Roman"/>
          <w:bCs/>
          <w:i/>
        </w:rPr>
        <w:t>ei</w:t>
      </w:r>
      <w:r w:rsidR="000F2FA3" w:rsidRPr="00FC5E5F">
        <w:rPr>
          <w:rFonts w:cs="Times New Roman"/>
          <w:bCs/>
          <w:i/>
        </w:rPr>
        <w:t>a</w:t>
      </w:r>
      <w:r w:rsidR="000F2FA3">
        <w:rPr>
          <w:rFonts w:cs="Times New Roman"/>
        </w:rPr>
        <w:t xml:space="preserve"> distribution is very patchy</w:t>
      </w:r>
      <w:r w:rsidR="000F2FA3" w:rsidRPr="00D36109">
        <w:rPr>
          <w:rFonts w:cs="Times New Roman"/>
        </w:rPr>
        <w:t xml:space="preserve"> </w:t>
      </w:r>
      <w:r w:rsidR="000F2FA3">
        <w:rPr>
          <w:rFonts w:cs="Times New Roman"/>
        </w:rPr>
        <w:t xml:space="preserve">within the CRE, </w:t>
      </w:r>
      <w:ins w:id="47" w:author="Microsoft Office User" w:date="2016-03-16T14:18:00Z">
        <w:r w:rsidR="005A2A0D">
          <w:rPr>
            <w:rFonts w:cs="Times New Roman"/>
          </w:rPr>
          <w:t xml:space="preserve">likely due to </w:t>
        </w:r>
      </w:ins>
      <w:del w:id="48" w:author="Microsoft Office User" w:date="2016-03-16T14:18:00Z">
        <w:r w:rsidR="000F2FA3" w:rsidDel="005A2A0D">
          <w:rPr>
            <w:rFonts w:cs="Times New Roman"/>
          </w:rPr>
          <w:delText xml:space="preserve">and highlight the </w:delText>
        </w:r>
        <w:r w:rsidR="000F2FA3" w:rsidDel="008E496B">
          <w:rPr>
            <w:rFonts w:cs="Times New Roman"/>
          </w:rPr>
          <w:delText>importance of</w:delText>
        </w:r>
      </w:del>
      <w:ins w:id="49" w:author="Microsoft Office User" w:date="2016-03-16T14:19:00Z">
        <w:r w:rsidR="008E496B">
          <w:rPr>
            <w:rFonts w:cs="Times New Roman"/>
          </w:rPr>
          <w:t xml:space="preserve">strong </w:t>
        </w:r>
      </w:ins>
      <w:del w:id="50" w:author="Microsoft Office User" w:date="2016-03-16T14:18:00Z">
        <w:r w:rsidR="000F2FA3" w:rsidDel="008E496B">
          <w:rPr>
            <w:rFonts w:cs="Times New Roman"/>
          </w:rPr>
          <w:delText xml:space="preserve"> </w:delText>
        </w:r>
      </w:del>
      <w:r w:rsidR="000F2FA3">
        <w:rPr>
          <w:rFonts w:cs="Times New Roman"/>
        </w:rPr>
        <w:t>physic</w:t>
      </w:r>
      <w:r w:rsidR="00DD3854">
        <w:rPr>
          <w:rFonts w:cs="Times New Roman"/>
        </w:rPr>
        <w:t xml:space="preserve">al transport </w:t>
      </w:r>
      <w:del w:id="51" w:author="Microsoft Office User" w:date="2016-03-16T14:19:00Z">
        <w:r w:rsidR="00DD3854" w:rsidDel="008E496B">
          <w:rPr>
            <w:rFonts w:cs="Times New Roman"/>
          </w:rPr>
          <w:delText xml:space="preserve">in the dynamics of phytoplankton communities </w:delText>
        </w:r>
      </w:del>
      <w:r w:rsidR="000F2FA3">
        <w:rPr>
          <w:rFonts w:cs="Times New Roman"/>
        </w:rPr>
        <w:t>in the estuary.</w:t>
      </w:r>
      <w:r w:rsidR="000F2FA3" w:rsidRPr="00493498">
        <w:rPr>
          <w:rFonts w:cs="Times New Roman"/>
        </w:rPr>
        <w:t xml:space="preserve"> </w:t>
      </w:r>
      <w:r w:rsidR="000F2FA3">
        <w:rPr>
          <w:rFonts w:cs="Times New Roman"/>
        </w:rPr>
        <w:t xml:space="preserve">Such variability in cell abundance </w:t>
      </w:r>
      <w:ins w:id="52" w:author="Microsoft Office User" w:date="2016-03-16T14:19:00Z">
        <w:r w:rsidR="008E496B">
          <w:rPr>
            <w:rFonts w:cs="Times New Roman"/>
          </w:rPr>
          <w:t xml:space="preserve">over short time scales </w:t>
        </w:r>
      </w:ins>
      <w:del w:id="53" w:author="Microsoft Office User" w:date="2016-03-16T14:19:00Z">
        <w:r w:rsidR="000F2FA3" w:rsidDel="008E496B">
          <w:rPr>
            <w:rFonts w:cs="Times New Roman"/>
          </w:rPr>
          <w:delText xml:space="preserve">should be taken into consideration when interpreting results from abundance data extrapolated from a small number of data points, and </w:delText>
        </w:r>
      </w:del>
      <w:r w:rsidR="000F2FA3">
        <w:rPr>
          <w:rFonts w:cs="Times New Roman"/>
        </w:rPr>
        <w:t>emphasizes the importance of continuous measurements</w:t>
      </w:r>
      <w:ins w:id="54" w:author="Microsoft Office User" w:date="2016-03-16T14:20:00Z">
        <w:r w:rsidR="008E496B">
          <w:rPr>
            <w:rFonts w:cs="Times New Roman"/>
          </w:rPr>
          <w:t xml:space="preserve"> such as continuous flow cytometery</w:t>
        </w:r>
      </w:ins>
      <w:r w:rsidR="000F2FA3">
        <w:rPr>
          <w:rFonts w:cs="Times New Roman"/>
        </w:rPr>
        <w:t xml:space="preserve"> for monitoring phytoplankton in the CRE.</w:t>
      </w:r>
    </w:p>
    <w:p w14:paraId="2D78A900" w14:textId="77777777" w:rsidR="000F2FA3" w:rsidRDefault="000F2FA3" w:rsidP="003218A1">
      <w:pPr>
        <w:spacing w:line="480" w:lineRule="auto"/>
        <w:ind w:firstLine="288"/>
        <w:rPr>
          <w:rFonts w:cs="Times New Roman"/>
        </w:rPr>
      </w:pPr>
    </w:p>
    <w:p w14:paraId="4AD8F697" w14:textId="7ABEF2BE" w:rsidR="00017CDC" w:rsidRDefault="008D5305" w:rsidP="003218A1">
      <w:pPr>
        <w:spacing w:line="480" w:lineRule="auto"/>
        <w:ind w:firstLine="288"/>
        <w:rPr>
          <w:rFonts w:cs="Times New Roman"/>
        </w:rPr>
      </w:pPr>
      <w:r w:rsidRPr="00FC5E5F">
        <w:rPr>
          <w:rFonts w:cs="Times New Roman"/>
        </w:rPr>
        <w:tab/>
      </w:r>
      <w:r w:rsidR="00DD3854">
        <w:rPr>
          <w:rFonts w:cs="Times New Roman"/>
        </w:rPr>
        <w:t>T</w:t>
      </w:r>
      <w:r>
        <w:rPr>
          <w:rFonts w:cs="Times New Roman"/>
        </w:rPr>
        <w:t>his study is the first to estimate division</w:t>
      </w:r>
      <w:r w:rsidRPr="00FC5E5F">
        <w:rPr>
          <w:rFonts w:cs="Times New Roman"/>
        </w:rPr>
        <w:t xml:space="preserve"> rates </w:t>
      </w:r>
      <w:r>
        <w:rPr>
          <w:rFonts w:cs="Times New Roman"/>
        </w:rPr>
        <w:t xml:space="preserve">of </w:t>
      </w:r>
      <w:ins w:id="55" w:author="Microsoft Office User" w:date="2016-03-16T15:04:00Z">
        <w:r w:rsidR="00710E2F">
          <w:rPr>
            <w:rFonts w:cs="Times New Roman"/>
          </w:rPr>
          <w:t xml:space="preserve">a cryptophyte population </w:t>
        </w:r>
      </w:ins>
      <w:del w:id="56" w:author="Microsoft Office User" w:date="2016-03-16T15:04:00Z">
        <w:r w:rsidR="00DD3854" w:rsidRPr="00FC5E5F" w:rsidDel="00710E2F">
          <w:rPr>
            <w:rFonts w:cs="Times New Roman"/>
            <w:bCs/>
            <w:i/>
          </w:rPr>
          <w:delText>T</w:delText>
        </w:r>
        <w:r w:rsidR="00DD3854" w:rsidDel="00710E2F">
          <w:rPr>
            <w:rFonts w:cs="Times New Roman"/>
            <w:bCs/>
            <w:i/>
          </w:rPr>
          <w:delText>.</w:delText>
        </w:r>
        <w:r w:rsidR="00DD3854" w:rsidRPr="00FC5E5F" w:rsidDel="00710E2F">
          <w:rPr>
            <w:rFonts w:cs="Times New Roman"/>
            <w:bCs/>
            <w:i/>
          </w:rPr>
          <w:delText xml:space="preserve"> </w:delText>
        </w:r>
        <w:r w:rsidR="00DD3854" w:rsidDel="00710E2F">
          <w:rPr>
            <w:rFonts w:cs="Times New Roman"/>
            <w:bCs/>
            <w:i/>
          </w:rPr>
          <w:delText>amphio</w:delText>
        </w:r>
        <w:r w:rsidR="00DD3854" w:rsidRPr="00FC5E5F" w:rsidDel="00710E2F">
          <w:rPr>
            <w:rFonts w:cs="Times New Roman"/>
            <w:bCs/>
            <w:i/>
          </w:rPr>
          <w:delText>x</w:delText>
        </w:r>
        <w:r w:rsidR="00DD3854" w:rsidDel="00710E2F">
          <w:rPr>
            <w:rFonts w:cs="Times New Roman"/>
            <w:bCs/>
            <w:i/>
          </w:rPr>
          <w:delText>ei</w:delText>
        </w:r>
      </w:del>
      <w:del w:id="57" w:author="Microsoft Office User" w:date="2016-03-16T14:20:00Z">
        <w:r w:rsidR="00DD3854" w:rsidRPr="00FC5E5F" w:rsidDel="008E496B">
          <w:rPr>
            <w:rFonts w:cs="Times New Roman"/>
            <w:bCs/>
            <w:i/>
          </w:rPr>
          <w:delText>a</w:delText>
        </w:r>
      </w:del>
      <w:del w:id="58" w:author="Microsoft Office User" w:date="2016-03-16T15:04:00Z">
        <w:r w:rsidR="00DD3854" w:rsidDel="00710E2F">
          <w:rPr>
            <w:rFonts w:cs="Times New Roman"/>
          </w:rPr>
          <w:delText xml:space="preserve">, or any other cryptophyte species, </w:delText>
        </w:r>
      </w:del>
      <w:r>
        <w:rPr>
          <w:rFonts w:cs="Times New Roman"/>
        </w:rPr>
        <w:t>in the field</w:t>
      </w:r>
      <w:ins w:id="59" w:author="Microsoft Office User" w:date="2016-03-16T14:21:00Z">
        <w:r w:rsidR="008E496B">
          <w:rPr>
            <w:rFonts w:cs="Times New Roman"/>
          </w:rPr>
          <w:t xml:space="preserve"> (Figure 5)</w:t>
        </w:r>
      </w:ins>
      <w:r>
        <w:rPr>
          <w:rFonts w:cs="Times New Roman"/>
        </w:rPr>
        <w:t xml:space="preserve">. </w:t>
      </w:r>
      <w:r w:rsidR="00074038">
        <w:rPr>
          <w:rFonts w:cs="Times New Roman"/>
        </w:rPr>
        <w:t xml:space="preserve">The highest estimates of </w:t>
      </w:r>
      <w:commentRangeStart w:id="60"/>
      <w:del w:id="61" w:author="Microsoft Office User" w:date="2016-03-16T15:04:00Z">
        <w:r w:rsidR="00DD3854" w:rsidRPr="00FC5E5F" w:rsidDel="00710E2F">
          <w:rPr>
            <w:rFonts w:cs="Times New Roman"/>
            <w:bCs/>
            <w:i/>
          </w:rPr>
          <w:delText>T</w:delText>
        </w:r>
        <w:r w:rsidR="00DD3854" w:rsidDel="00710E2F">
          <w:rPr>
            <w:rFonts w:cs="Times New Roman"/>
            <w:bCs/>
            <w:i/>
          </w:rPr>
          <w:delText>.</w:delText>
        </w:r>
        <w:r w:rsidR="00DD3854" w:rsidRPr="00FC5E5F" w:rsidDel="00710E2F">
          <w:rPr>
            <w:rFonts w:cs="Times New Roman"/>
            <w:bCs/>
            <w:i/>
          </w:rPr>
          <w:delText xml:space="preserve"> </w:delText>
        </w:r>
        <w:r w:rsidR="00DD3854" w:rsidDel="00710E2F">
          <w:rPr>
            <w:rFonts w:cs="Times New Roman"/>
            <w:bCs/>
            <w:i/>
          </w:rPr>
          <w:delText>amphio</w:delText>
        </w:r>
        <w:r w:rsidR="00DD3854" w:rsidRPr="00FC5E5F" w:rsidDel="00710E2F">
          <w:rPr>
            <w:rFonts w:cs="Times New Roman"/>
            <w:bCs/>
            <w:i/>
          </w:rPr>
          <w:delText>x</w:delText>
        </w:r>
        <w:r w:rsidR="00DD3854" w:rsidDel="00710E2F">
          <w:rPr>
            <w:rFonts w:cs="Times New Roman"/>
            <w:bCs/>
            <w:i/>
          </w:rPr>
          <w:delText>ei</w:delText>
        </w:r>
        <w:r w:rsidR="00DD3854" w:rsidRPr="00FC5E5F" w:rsidDel="00710E2F">
          <w:rPr>
            <w:rFonts w:cs="Times New Roman"/>
            <w:bCs/>
            <w:i/>
          </w:rPr>
          <w:delText>a</w:delText>
        </w:r>
      </w:del>
      <w:ins w:id="62" w:author="Microsoft Office User" w:date="2016-03-16T15:04:00Z">
        <w:r w:rsidR="00710E2F">
          <w:rPr>
            <w:rFonts w:cs="Times New Roman"/>
            <w:bCs/>
          </w:rPr>
          <w:t>cryptophyte</w:t>
        </w:r>
      </w:ins>
      <w:r w:rsidR="00074038">
        <w:rPr>
          <w:rFonts w:cs="Times New Roman"/>
        </w:rPr>
        <w:t xml:space="preserve"> </w:t>
      </w:r>
      <w:commentRangeEnd w:id="60"/>
      <w:r w:rsidR="008E496B">
        <w:rPr>
          <w:rStyle w:val="CommentReference"/>
        </w:rPr>
        <w:commentReference w:id="60"/>
      </w:r>
      <w:r w:rsidR="00411F45">
        <w:rPr>
          <w:rFonts w:cs="Times New Roman"/>
        </w:rPr>
        <w:t>division rates 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Pr="00903232">
        <w:rPr>
          <w:rFonts w:cs="Times New Roman"/>
          <w:i/>
        </w:rPr>
        <w:t xml:space="preserve"> </w:t>
      </w:r>
      <w:r w:rsidR="00411F45">
        <w:rPr>
          <w:rFonts w:cs="Times New Roman"/>
        </w:rPr>
        <w:t>isolates</w:t>
      </w:r>
      <w:ins w:id="63" w:author="Microsoft Office User" w:date="2016-03-16T15:05:00Z">
        <w:r w:rsidR="00710E2F">
          <w:rPr>
            <w:rFonts w:cs="Times New Roman"/>
          </w:rPr>
          <w:t xml:space="preserve"> of </w:t>
        </w:r>
        <w:r w:rsidR="00710E2F" w:rsidRPr="00710E2F">
          <w:rPr>
            <w:rFonts w:cs="Times New Roman"/>
            <w:i/>
            <w:rPrChange w:id="64" w:author="Microsoft Office User" w:date="2016-03-16T15:05:00Z">
              <w:rPr>
                <w:rFonts w:cs="Times New Roman"/>
              </w:rPr>
            </w:rPrChange>
          </w:rPr>
          <w:t>T. amphioxeia</w:t>
        </w:r>
      </w:ins>
      <w:r w:rsidR="00411F45">
        <w:rPr>
          <w:rFonts w:cs="Times New Roman"/>
        </w:rPr>
        <w:t xml:space="preserve">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2C4D0A">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4646E">
        <w:rPr>
          <w:rFonts w:eastAsiaTheme="minorEastAsia" w:cs="Times New Roman"/>
          <w:color w:val="auto"/>
          <w:lang w:eastAsia="en-US" w:bidi="ar-SA"/>
        </w:rPr>
        <w:t>(Nishitani et al. 2008, Berge et al. 2010, Rial et al. 2013)</w:t>
      </w:r>
      <w:r w:rsidR="00B0285E">
        <w:rPr>
          <w:rFonts w:cs="Times New Roman"/>
        </w:rPr>
        <w:fldChar w:fldCharType="end"/>
      </w:r>
      <w:r>
        <w:rPr>
          <w:rFonts w:cs="Times New Roman"/>
        </w:rPr>
        <w:t xml:space="preserve">, </w:t>
      </w:r>
      <w:ins w:id="65" w:author="Microsoft Office User" w:date="2016-03-16T15:05:00Z">
        <w:r w:rsidR="00710E2F">
          <w:rPr>
            <w:rFonts w:cs="Times New Roman"/>
          </w:rPr>
          <w:t xml:space="preserve">supporting our identification of these cryptophytes as </w:t>
        </w:r>
        <w:r w:rsidR="00710E2F" w:rsidRPr="00710E2F">
          <w:rPr>
            <w:rFonts w:cs="Times New Roman"/>
            <w:i/>
            <w:rPrChange w:id="66" w:author="Microsoft Office User" w:date="2016-03-16T15:05:00Z">
              <w:rPr>
                <w:rFonts w:cs="Times New Roman"/>
              </w:rPr>
            </w:rPrChange>
          </w:rPr>
          <w:t>T. amphioxeia</w:t>
        </w:r>
        <w:r w:rsidR="00710E2F">
          <w:rPr>
            <w:rFonts w:cs="Times New Roman"/>
          </w:rPr>
          <w:t xml:space="preserve"> and </w:t>
        </w:r>
      </w:ins>
      <w:r>
        <w:rPr>
          <w:rFonts w:cs="Times New Roman"/>
        </w:rPr>
        <w:t xml:space="preserve">suggesting that </w:t>
      </w:r>
      <w:del w:id="67" w:author="Microsoft Office User" w:date="2016-03-16T14:22:00Z">
        <w:r w:rsidDel="008E496B">
          <w:rPr>
            <w:rFonts w:cs="Times New Roman"/>
          </w:rPr>
          <w:delText>cells at that time were growing</w:delText>
        </w:r>
      </w:del>
      <w:ins w:id="68" w:author="Microsoft Office User" w:date="2016-03-16T14:22:00Z">
        <w:r w:rsidR="008E496B">
          <w:rPr>
            <w:rFonts w:cs="Times New Roman"/>
          </w:rPr>
          <w:t>the field population of cryptophytes were experiencing</w:t>
        </w:r>
      </w:ins>
      <w:r>
        <w:rPr>
          <w:rFonts w:cs="Times New Roman"/>
        </w:rPr>
        <w:t xml:space="preserve"> near optimal growth conditions. </w:t>
      </w:r>
      <w:r w:rsidR="000E003B">
        <w:rPr>
          <w:rFonts w:cs="Times New Roman"/>
        </w:rPr>
        <w:t>D</w:t>
      </w:r>
      <w:r w:rsidR="00074038">
        <w:rPr>
          <w:rFonts w:cs="Times New Roman"/>
        </w:rPr>
        <w:t xml:space="preserve">ivision rates of </w:t>
      </w:r>
      <w:r w:rsidR="00355CA5">
        <w:rPr>
          <w:rFonts w:cs="Times New Roman"/>
        </w:rPr>
        <w:t xml:space="preserve">the </w:t>
      </w:r>
      <w:r w:rsidR="00074038">
        <w:rPr>
          <w:rFonts w:cs="Times New Roman"/>
        </w:rPr>
        <w:t>cryptophyte</w:t>
      </w:r>
      <w:ins w:id="69" w:author="Microsoft Office User" w:date="2016-03-16T14:23:00Z">
        <w:r w:rsidR="008E496B">
          <w:rPr>
            <w:rFonts w:cs="Times New Roman"/>
          </w:rPr>
          <w:t xml:space="preserve"> population</w:t>
        </w:r>
      </w:ins>
      <w:r w:rsidR="00074038">
        <w:rPr>
          <w:rFonts w:cs="Times New Roman"/>
        </w:rPr>
        <w:t xml:space="preserve"> </w:t>
      </w:r>
      <w:r w:rsidR="00411F45">
        <w:rPr>
          <w:rFonts w:cs="Times New Roman"/>
          <w:bCs/>
        </w:rPr>
        <w:t xml:space="preserve">were </w:t>
      </w:r>
      <w:r w:rsidR="000E003B">
        <w:rPr>
          <w:rFonts w:cs="Times New Roman"/>
          <w:bCs/>
        </w:rPr>
        <w:t xml:space="preserve">positively </w:t>
      </w:r>
      <w:commentRangeStart w:id="70"/>
      <w:r w:rsidR="00411F45">
        <w:rPr>
          <w:rFonts w:cs="Times New Roman"/>
          <w:bCs/>
        </w:rPr>
        <w:t xml:space="preserve">correlated </w:t>
      </w:r>
      <w:commentRangeEnd w:id="70"/>
      <w:r w:rsidR="00710E2F">
        <w:rPr>
          <w:rStyle w:val="CommentReference"/>
        </w:rPr>
        <w:commentReference w:id="70"/>
      </w:r>
      <w:r w:rsidR="00411F45">
        <w:rPr>
          <w:rFonts w:cs="Times New Roman"/>
          <w:bCs/>
        </w:rPr>
        <w:t>with</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inorganic nitrogen and phosphorus </w:t>
      </w:r>
      <w:r w:rsidR="00D71B00">
        <w:rPr>
          <w:rFonts w:cs="Times New Roman"/>
        </w:rPr>
        <w:t>(</w:t>
      </w:r>
      <w:r w:rsidR="00D71B00" w:rsidRPr="00B0285E">
        <w:rPr>
          <w:rFonts w:cs="Times New Roman"/>
          <w:b/>
        </w:rPr>
        <w:t>Fig. S</w:t>
      </w:r>
      <w:r w:rsidR="00D30635">
        <w:rPr>
          <w:rFonts w:cs="Times New Roman"/>
          <w:b/>
        </w:rPr>
        <w:t>5</w:t>
      </w:r>
      <w:r w:rsidR="00D71B00">
        <w:rPr>
          <w:rFonts w:cs="Times New Roman"/>
        </w:rPr>
        <w:t xml:space="preserve">), suggesting that nutrient availability </w:t>
      </w:r>
      <w:del w:id="71" w:author="Microsoft Office User" w:date="2016-03-16T14:24:00Z">
        <w:r w:rsidR="00D71B00" w:rsidDel="008E496B">
          <w:rPr>
            <w:rFonts w:cs="Times New Roman"/>
          </w:rPr>
          <w:delText xml:space="preserve">was </w:delText>
        </w:r>
      </w:del>
      <w:ins w:id="72" w:author="Microsoft Office User" w:date="2016-03-16T14:24:00Z">
        <w:r w:rsidR="008E496B">
          <w:rPr>
            <w:rFonts w:cs="Times New Roman"/>
          </w:rPr>
          <w:t xml:space="preserve">may have been the </w:t>
        </w:r>
      </w:ins>
      <w:r w:rsidR="00D71B00">
        <w:rPr>
          <w:rFonts w:cs="Times New Roman"/>
        </w:rPr>
        <w:t xml:space="preserve">limiting </w:t>
      </w:r>
      <w:del w:id="73" w:author="Microsoft Office User" w:date="2016-03-16T14:24:00Z">
        <w:r w:rsidR="00D71B00" w:rsidDel="008E496B">
          <w:rPr>
            <w:rFonts w:cs="Times New Roman"/>
          </w:rPr>
          <w:delText xml:space="preserve">the </w:delText>
        </w:r>
      </w:del>
      <w:ins w:id="74" w:author="Microsoft Office User" w:date="2016-03-16T14:24:00Z">
        <w:r w:rsidR="008E496B">
          <w:rPr>
            <w:rFonts w:cs="Times New Roman"/>
          </w:rPr>
          <w:t xml:space="preserve">factor for </w:t>
        </w:r>
      </w:ins>
      <w:r w:rsidR="00D71B00">
        <w:rPr>
          <w:rFonts w:cs="Times New Roman"/>
        </w:rPr>
        <w:t>growth</w:t>
      </w:r>
      <w:ins w:id="75" w:author="Microsoft Office User" w:date="2016-03-16T14:24:00Z">
        <w:r w:rsidR="008E496B">
          <w:rPr>
            <w:rFonts w:cs="Times New Roman"/>
          </w:rPr>
          <w:t xml:space="preserve"> of</w:t>
        </w:r>
      </w:ins>
      <w:r w:rsidR="00D71B00">
        <w:rPr>
          <w:rFonts w:cs="Times New Roman"/>
        </w:rPr>
        <w:t xml:space="preserve"> </w:t>
      </w:r>
      <w:r w:rsidR="00D71B00" w:rsidRPr="00FC5E5F">
        <w:rPr>
          <w:rFonts w:cs="Times New Roman"/>
          <w:i/>
        </w:rPr>
        <w:t>T</w:t>
      </w:r>
      <w:r w:rsidR="00D71B00">
        <w:rPr>
          <w:rFonts w:cs="Times New Roman"/>
          <w:i/>
        </w:rPr>
        <w:t>.</w:t>
      </w:r>
      <w:r w:rsidR="00D71B00" w:rsidRPr="00FC5E5F">
        <w:rPr>
          <w:rFonts w:cs="Times New Roman"/>
          <w:i/>
        </w:rPr>
        <w:t xml:space="preserve"> amphioxeia</w:t>
      </w:r>
      <w:ins w:id="76" w:author="Microsoft Office User" w:date="2016-03-16T14:24:00Z">
        <w:r w:rsidR="008E496B">
          <w:rPr>
            <w:rFonts w:cs="Times New Roman"/>
          </w:rPr>
          <w:t>-like cryptophytes</w:t>
        </w:r>
      </w:ins>
      <w:r w:rsidR="00D71B00">
        <w:rPr>
          <w:rFonts w:cs="Times New Roman"/>
          <w:i/>
        </w:rPr>
        <w:t xml:space="preserve"> </w:t>
      </w:r>
      <w:r w:rsidR="00D71B00">
        <w:rPr>
          <w:rFonts w:cs="Times New Roman"/>
        </w:rPr>
        <w:t xml:space="preserve">during the survey. </w:t>
      </w:r>
      <w:r w:rsidR="00D91022">
        <w:rPr>
          <w:rFonts w:cs="Times New Roman"/>
        </w:rPr>
        <w:t xml:space="preserve">The potential effect of nutrient availability on </w:t>
      </w:r>
      <w:r w:rsidR="00D91022" w:rsidRPr="00FC5E5F">
        <w:rPr>
          <w:rFonts w:cs="Times New Roman"/>
          <w:i/>
        </w:rPr>
        <w:t>T</w:t>
      </w:r>
      <w:r w:rsidR="00D91022">
        <w:rPr>
          <w:rFonts w:cs="Times New Roman"/>
          <w:i/>
        </w:rPr>
        <w:t>.</w:t>
      </w:r>
      <w:r w:rsidR="00D91022" w:rsidRPr="00FC5E5F">
        <w:rPr>
          <w:rFonts w:cs="Times New Roman"/>
          <w:i/>
        </w:rPr>
        <w:t xml:space="preserve"> amphioxeia</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2C4D0A">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del w:id="77" w:author="Microsoft Office User" w:date="2016-03-16T14:25:00Z">
        <w:r w:rsidR="00D91022" w:rsidDel="008E496B">
          <w:rPr>
            <w:rFonts w:cs="Times New Roman"/>
          </w:rPr>
          <w:delText xml:space="preserve">irradiance </w:delText>
        </w:r>
      </w:del>
      <w:ins w:id="78" w:author="Microsoft Office User" w:date="2016-03-16T14:25:00Z">
        <w:r w:rsidR="00710E2F">
          <w:rPr>
            <w:rFonts w:cs="Times New Roman"/>
          </w:rPr>
          <w:t>p</w:t>
        </w:r>
        <w:r w:rsidR="008E496B">
          <w:rPr>
            <w:rFonts w:cs="Times New Roman"/>
          </w:rPr>
          <w:t>hotosynthetically active radiation</w:t>
        </w:r>
      </w:ins>
      <w:ins w:id="79" w:author="Microsoft Office User" w:date="2016-03-16T15:07:00Z">
        <w:r w:rsidR="00710E2F">
          <w:rPr>
            <w:rFonts w:cs="Times New Roman"/>
          </w:rPr>
          <w:t xml:space="preserve"> (PAR)</w:t>
        </w:r>
      </w:ins>
      <w:ins w:id="80" w:author="Microsoft Office User" w:date="2016-03-16T14:25:00Z">
        <w:r w:rsidR="008E496B">
          <w:rPr>
            <w:rFonts w:cs="Times New Roman"/>
          </w:rPr>
          <w:t xml:space="preserve"> </w:t>
        </w:r>
      </w:ins>
      <w:r w:rsidR="00D91022">
        <w:rPr>
          <w:rFonts w:cs="Times New Roman"/>
        </w:rPr>
        <w:t xml:space="preserve">and </w:t>
      </w:r>
      <w:r w:rsidR="00D91022" w:rsidRPr="00FC5E5F">
        <w:rPr>
          <w:rFonts w:cs="Times New Roman"/>
          <w:bCs/>
          <w:i/>
        </w:rPr>
        <w:t>T</w:t>
      </w:r>
      <w:r w:rsidR="00D91022">
        <w:rPr>
          <w:rFonts w:cs="Times New Roman"/>
          <w:bCs/>
          <w:i/>
        </w:rPr>
        <w:t>.</w:t>
      </w:r>
      <w:r w:rsidR="00D91022" w:rsidRPr="00FC5E5F">
        <w:rPr>
          <w:rFonts w:cs="Times New Roman"/>
          <w:bCs/>
          <w:i/>
        </w:rPr>
        <w:t xml:space="preserve"> </w:t>
      </w:r>
      <w:r w:rsidR="00D91022">
        <w:rPr>
          <w:rFonts w:cs="Times New Roman"/>
          <w:bCs/>
          <w:i/>
        </w:rPr>
        <w:t>amphio</w:t>
      </w:r>
      <w:r w:rsidR="00D91022" w:rsidRPr="00FC5E5F">
        <w:rPr>
          <w:rFonts w:cs="Times New Roman"/>
          <w:bCs/>
          <w:i/>
        </w:rPr>
        <w:t>x</w:t>
      </w:r>
      <w:r w:rsidR="00D91022">
        <w:rPr>
          <w:rFonts w:cs="Times New Roman"/>
          <w:bCs/>
          <w:i/>
        </w:rPr>
        <w:t>ei</w:t>
      </w:r>
      <w:r w:rsidR="00D91022" w:rsidRPr="00FC5E5F">
        <w:rPr>
          <w:rFonts w:cs="Times New Roman"/>
          <w:bCs/>
          <w:i/>
        </w:rPr>
        <w:t>a</w:t>
      </w:r>
      <w:r w:rsidR="00D91022">
        <w:rPr>
          <w:rFonts w:cs="Times New Roman"/>
        </w:rPr>
        <w:t xml:space="preserve"> division rates was observed </w:t>
      </w:r>
      <w:r w:rsidR="00D91022">
        <w:rPr>
          <w:rFonts w:cs="Times New Roman"/>
        </w:rPr>
        <w:lastRenderedPageBreak/>
        <w:t>during the survey (data not shown), which support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2C4D0A">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61B7EA0" w:rsidR="008D5305" w:rsidRPr="0012451E" w:rsidRDefault="008D5305" w:rsidP="003218A1">
      <w:pPr>
        <w:spacing w:line="480" w:lineRule="auto"/>
        <w:ind w:firstLine="288"/>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0F2FA3" w:rsidRPr="000F2FA3">
        <w:rPr>
          <w:rFonts w:cs="Times New Roman"/>
          <w:b/>
          <w:i/>
        </w:rPr>
        <w:t>M. major</w:t>
      </w:r>
      <w:r w:rsidRPr="000F2FA3">
        <w:rPr>
          <w:rFonts w:cs="Times New Roman"/>
          <w:i/>
        </w:rPr>
        <w:tab/>
      </w:r>
      <w:r w:rsidRPr="00FC5E5F">
        <w:rPr>
          <w:rFonts w:cs="Times New Roman"/>
        </w:rPr>
        <w:t xml:space="preserve"> </w:t>
      </w:r>
    </w:p>
    <w:p w14:paraId="202D7C6E" w14:textId="43F0AE47" w:rsidR="003C54C0" w:rsidRDefault="00ED1E71" w:rsidP="003C54C0">
      <w:pPr>
        <w:widowControl/>
        <w:tabs>
          <w:tab w:val="clear" w:pos="709"/>
        </w:tabs>
        <w:suppressAutoHyphens w:val="0"/>
        <w:spacing w:line="480" w:lineRule="auto"/>
        <w:rPr>
          <w:rFonts w:eastAsia="Calibri" w:cs="Times New Roman"/>
        </w:rPr>
      </w:pPr>
      <w:r>
        <w:rPr>
          <w:rFonts w:eastAsia="Calibri" w:cs="Times New Roman"/>
        </w:rPr>
        <w:t xml:space="preserve">Abundances of </w:t>
      </w:r>
      <w:r w:rsidRPr="00F51FF4">
        <w:rPr>
          <w:rFonts w:cs="Times New Roman"/>
          <w:i/>
        </w:rPr>
        <w:t xml:space="preserve">M. </w:t>
      </w:r>
      <w:r>
        <w:rPr>
          <w:rFonts w:cs="Times New Roman"/>
          <w:i/>
        </w:rPr>
        <w:t xml:space="preserve">major </w:t>
      </w:r>
      <w:r w:rsidR="003C54C0">
        <w:rPr>
          <w:rFonts w:cs="Times New Roman"/>
        </w:rPr>
        <w:t xml:space="preserve">during the survey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w:t>
      </w:r>
      <w:ins w:id="81" w:author="Microsoft Office User" w:date="2016-03-16T14:25:00Z">
        <w:r w:rsidR="008E496B">
          <w:rPr>
            <w:rFonts w:cs="Times New Roman"/>
          </w:rPr>
          <w:t xml:space="preserve"> (Figure 2)</w:t>
        </w:r>
      </w:ins>
      <w:r w:rsidR="0098043F">
        <w:rPr>
          <w:rFonts w:cs="Times New Roman"/>
        </w:rPr>
        <w:t xml:space="preserve"> 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2C4D0A">
        <w:rPr>
          <w:rFonts w:eastAsia="Calibri" w:cs="Times New Roman"/>
        </w:rPr>
        <w:instrText xml:space="preserve"> ADDIN PAPERS2_CITATIONS &lt;citation&gt;&lt;uuid&gt;6986AF2F-FEBE-422D-9908-5BF4D2FA4EFD&lt;/uuid&gt;&lt;priority&gt;32&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sidR="003C54C0">
        <w:rPr>
          <w:rFonts w:eastAsia="Calibri" w:cs="Times New Roman"/>
        </w:rPr>
        <w:t>, while a</w:t>
      </w:r>
      <w:r w:rsidR="00CE7585" w:rsidRPr="00FC5E5F">
        <w:rPr>
          <w:rFonts w:cs="Times New Roman"/>
        </w:rPr>
        <w:t xml:space="preserve">bundances of </w:t>
      </w:r>
      <w:r w:rsidR="00CE7585" w:rsidRPr="00FC5E5F">
        <w:rPr>
          <w:rFonts w:cs="Times New Roman"/>
          <w:i/>
        </w:rPr>
        <w:t>Teleaulax</w:t>
      </w:r>
      <w:r w:rsidR="00CE7585">
        <w:rPr>
          <w:rFonts w:cs="Times New Roman"/>
          <w:bCs/>
          <w:i/>
        </w:rPr>
        <w:t>-</w:t>
      </w:r>
      <w:r w:rsidR="00CE7585">
        <w:rPr>
          <w:rFonts w:cs="Times New Roman"/>
          <w:bCs/>
        </w:rPr>
        <w:t>like cryptophytes</w:t>
      </w:r>
      <w:r w:rsidR="00CE7585">
        <w:rPr>
          <w:rFonts w:cs="Times New Roman"/>
        </w:rPr>
        <w:t xml:space="preserve"> were comparable to previous year estimates in the CRE, with abundances ranging from 0.1 to 1 </w:t>
      </w:r>
      <w:r w:rsidR="00CE7585" w:rsidRPr="00FC5E5F">
        <w:rPr>
          <w:rFonts w:cs="Times New Roman"/>
        </w:rPr>
        <w:t>x</w:t>
      </w:r>
      <w:r w:rsidR="00CE7585">
        <w:rPr>
          <w:rFonts w:cs="Times New Roman"/>
        </w:rPr>
        <w:t xml:space="preserve"> </w:t>
      </w:r>
      <w:r w:rsidR="00CE7585" w:rsidRPr="008A0DAC">
        <w:rPr>
          <w:rFonts w:cs="Times New Roman"/>
        </w:rPr>
        <w:t>10</w:t>
      </w:r>
      <w:r w:rsidR="00CE7585" w:rsidRPr="008A0DAC">
        <w:rPr>
          <w:rFonts w:eastAsia="Calibri" w:cs="Times New Roman"/>
          <w:vertAlign w:val="superscript"/>
        </w:rPr>
        <w:t>6</w:t>
      </w:r>
      <w:r w:rsidR="00CE7585" w:rsidRPr="008A0DAC">
        <w:rPr>
          <w:rFonts w:eastAsia="Calibri" w:cs="Times New Roman"/>
        </w:rPr>
        <w:t xml:space="preserve"> cells L</w:t>
      </w:r>
      <w:r w:rsidR="00CE7585" w:rsidRPr="008A0DAC">
        <w:rPr>
          <w:rFonts w:eastAsia="Calibri" w:cs="Times New Roman"/>
          <w:vertAlign w:val="superscript"/>
        </w:rPr>
        <w:t>-1</w:t>
      </w:r>
      <w:r w:rsidR="00CE7585">
        <w:rPr>
          <w:rFonts w:eastAsia="Calibri" w:cs="Times New Roman"/>
        </w:rPr>
        <w:t xml:space="preserve"> </w:t>
      </w:r>
      <w:ins w:id="82" w:author="Microsoft Office User" w:date="2016-03-16T14:26:00Z">
        <w:r w:rsidR="008E496B">
          <w:rPr>
            <w:rFonts w:eastAsia="Calibri" w:cs="Times New Roman"/>
          </w:rPr>
          <w:t>(Figure 2)</w:t>
        </w:r>
      </w:ins>
      <w:r w:rsidR="00CE7585">
        <w:rPr>
          <w:rFonts w:eastAsia="Calibri" w:cs="Times New Roman"/>
        </w:rPr>
        <w:fldChar w:fldCharType="begin"/>
      </w:r>
      <w:r w:rsidR="00CE7585">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CE7585">
        <w:rPr>
          <w:rFonts w:eastAsia="Calibri" w:cs="Times New Roman"/>
        </w:rPr>
        <w:fldChar w:fldCharType="separate"/>
      </w:r>
      <w:r w:rsidR="00CE7585">
        <w:rPr>
          <w:rFonts w:eastAsiaTheme="minorEastAsia" w:cs="Times New Roman"/>
          <w:color w:val="auto"/>
          <w:lang w:eastAsia="en-US" w:bidi="ar-SA"/>
        </w:rPr>
        <w:t>(Peterson et al. 2013)</w:t>
      </w:r>
      <w:r w:rsidR="00CE7585">
        <w:rPr>
          <w:rFonts w:eastAsia="Calibri" w:cs="Times New Roman"/>
        </w:rPr>
        <w:fldChar w:fldCharType="end"/>
      </w:r>
      <w:r w:rsidR="00CE7585">
        <w:rPr>
          <w:rFonts w:eastAsia="Calibri" w:cs="Times New Roman"/>
        </w:rPr>
        <w:t>.</w:t>
      </w:r>
      <w:r w:rsidR="003C54C0" w:rsidRPr="003C54C0">
        <w:rPr>
          <w:rFonts w:eastAsia="Calibri" w:cs="Times New Roman"/>
        </w:rPr>
        <w:t xml:space="preserve"> </w:t>
      </w:r>
      <w:r w:rsidR="003C54C0">
        <w:rPr>
          <w:rFonts w:eastAsia="Calibri" w:cs="Times New Roman"/>
        </w:rPr>
        <w:t>During the first week before the start of the survey, chlorophyll a concentrations declined abruptly to values one order of magnitude lower than those previously observed during red water blooms (Herfort et al. 2012). These result suggest that the survey took place during the decline of the red water blooms.</w:t>
      </w:r>
    </w:p>
    <w:p w14:paraId="0D70F193" w14:textId="1896B98B" w:rsidR="00A62B51" w:rsidRPr="00922D6A" w:rsidRDefault="003C54C0" w:rsidP="00922D6A">
      <w:pPr>
        <w:widowControl/>
        <w:tabs>
          <w:tab w:val="clear" w:pos="709"/>
        </w:tabs>
        <w:suppressAutoHyphens w:val="0"/>
        <w:spacing w:line="480" w:lineRule="auto"/>
        <w:ind w:firstLine="288"/>
        <w:rPr>
          <w:rFonts w:eastAsia="Calibri" w:cs="Times New Roman"/>
        </w:rPr>
      </w:pPr>
      <w:r>
        <w:rPr>
          <w:rFonts w:eastAsia="Calibri" w:cs="Times New Roman"/>
        </w:rPr>
        <w:t>T</w:t>
      </w:r>
      <w:r w:rsidR="0098043F">
        <w:rPr>
          <w:rFonts w:eastAsia="Calibri" w:cs="Times New Roman"/>
        </w:rPr>
        <w:t xml:space="preserve">he strong 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98043F" w:rsidRPr="00F51FF4">
        <w:rPr>
          <w:rFonts w:cs="Times New Roman"/>
          <w:i/>
        </w:rPr>
        <w:t xml:space="preserve">M. </w:t>
      </w:r>
      <w:r w:rsidR="0098043F">
        <w:rPr>
          <w:rFonts w:cs="Times New Roman"/>
          <w:i/>
        </w:rPr>
        <w:t xml:space="preserve">major </w:t>
      </w:r>
      <w:r w:rsidR="0098043F">
        <w:rPr>
          <w:rFonts w:cs="Times New Roman"/>
        </w:rPr>
        <w:t>abundances suggest</w:t>
      </w:r>
      <w:r>
        <w:rPr>
          <w:rFonts w:cs="Times New Roman"/>
        </w:rPr>
        <w:t>s</w:t>
      </w:r>
      <w:r w:rsidR="0098043F">
        <w:rPr>
          <w:rFonts w:cs="Times New Roman"/>
        </w:rPr>
        <w:t xml:space="preserve"> a </w:t>
      </w:r>
      <w:r w:rsidR="008C5550">
        <w:rPr>
          <w:rFonts w:cs="Times New Roman"/>
        </w:rPr>
        <w:t>tighly coupled predator-prey relationships</w:t>
      </w:r>
      <w:ins w:id="83" w:author="Microsoft Office User" w:date="2016-03-16T14:51:00Z">
        <w:r w:rsidR="00541156">
          <w:rPr>
            <w:rFonts w:cs="Times New Roman"/>
          </w:rPr>
          <w:t xml:space="preserve"> (Figure 3)</w:t>
        </w:r>
      </w:ins>
      <w:r w:rsidR="0098043F">
        <w:rPr>
          <w:rFonts w:cs="Times New Roman"/>
        </w:rPr>
        <w:t>.</w:t>
      </w:r>
      <w:r w:rsidR="0098043F">
        <w:rPr>
          <w:rFonts w:eastAsia="Calibri" w:cs="Times New Roman"/>
        </w:rPr>
        <w:t xml:space="preserve"> </w:t>
      </w:r>
      <w:r w:rsidR="008D5305">
        <w:rPr>
          <w:rFonts w:cs="Times New Roman"/>
        </w:rPr>
        <w:t xml:space="preserve">Assuming </w:t>
      </w:r>
      <w:r w:rsidR="008D5305" w:rsidRPr="00FC5E5F">
        <w:rPr>
          <w:rFonts w:cs="Times New Roman"/>
        </w:rPr>
        <w:t>ingestion rates between ~3.5 and 8.9 cryptophytes ciliate</w:t>
      </w:r>
      <w:r w:rsidR="008D5305" w:rsidRPr="008A0DAC">
        <w:rPr>
          <w:rFonts w:eastAsia="Calibri" w:cs="Times New Roman"/>
          <w:vertAlign w:val="superscript"/>
        </w:rPr>
        <w:t>-</w:t>
      </w:r>
      <w:r w:rsidR="008D5305" w:rsidRPr="00FC5E5F">
        <w:rPr>
          <w:rFonts w:eastAsia="Calibri" w:cs="Times New Roman"/>
        </w:rPr>
        <w:t>¹</w:t>
      </w:r>
      <w:r w:rsidR="008D5305" w:rsidRPr="00FC5E5F">
        <w:rPr>
          <w:rFonts w:cs="Times New Roman"/>
        </w:rPr>
        <w:t xml:space="preserve"> day</w:t>
      </w:r>
      <w:r w:rsidR="008D5305" w:rsidRPr="008A0DAC">
        <w:rPr>
          <w:rFonts w:eastAsia="Calibri" w:cs="Times New Roman"/>
          <w:vertAlign w:val="superscript"/>
        </w:rPr>
        <w:t>-</w:t>
      </w:r>
      <w:r w:rsidR="008D5305" w:rsidRPr="00FC5E5F">
        <w:rPr>
          <w:rFonts w:eastAsia="Calibri" w:cs="Times New Roman"/>
        </w:rPr>
        <w:t xml:space="preserve">¹ </w:t>
      </w:r>
      <w:r w:rsidR="008D5305">
        <w:rPr>
          <w:rFonts w:eastAsia="Calibri" w:cs="Times New Roman"/>
        </w:rPr>
        <w:t xml:space="preserve">by </w:t>
      </w:r>
      <w:r w:rsidR="008D5305" w:rsidRPr="00F51FF4">
        <w:rPr>
          <w:rFonts w:eastAsia="Calibri" w:cs="Times New Roman"/>
          <w:i/>
        </w:rPr>
        <w:t xml:space="preserve">M. </w:t>
      </w:r>
      <w:r w:rsidR="008D5305">
        <w:rPr>
          <w:rFonts w:eastAsia="Calibri" w:cs="Times New Roman"/>
          <w:i/>
        </w:rPr>
        <w:t>major</w:t>
      </w:r>
      <w:r w:rsidR="0073136D">
        <w:rPr>
          <w:rFonts w:eastAsia="Calibri" w:cs="Times New Roman"/>
        </w:rPr>
        <w:t xml:space="preserve">, with a </w:t>
      </w:r>
      <w:commentRangeStart w:id="84"/>
      <w:r w:rsidR="0073136D">
        <w:rPr>
          <w:rFonts w:eastAsia="Calibri" w:cs="Times New Roman"/>
        </w:rPr>
        <w:t xml:space="preserve">minimum of ~1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w:t>
      </w:r>
      <w:commentRangeEnd w:id="84"/>
      <w:r w:rsidR="008E496B">
        <w:rPr>
          <w:rStyle w:val="CommentReference"/>
        </w:rPr>
        <w:commentReference w:id="84"/>
      </w:r>
      <w:r w:rsidR="0073136D">
        <w:rPr>
          <w:rFonts w:eastAsia="Calibri" w:cs="Times New Roman"/>
        </w:rPr>
        <w:t>needed for maximum growth</w:t>
      </w:r>
      <w:r w:rsidR="000254AD">
        <w:rPr>
          <w:rFonts w:eastAsia="Calibri" w:cs="Times New Roman"/>
        </w:rPr>
        <w:t xml:space="preserve"> </w:t>
      </w:r>
      <w:r w:rsidR="00B0285E">
        <w:rPr>
          <w:rFonts w:eastAsia="Calibri" w:cs="Times New Roman"/>
        </w:rPr>
        <w:fldChar w:fldCharType="begin"/>
      </w:r>
      <w:r w:rsidR="002C4D0A">
        <w:rPr>
          <w:rFonts w:eastAsia="Calibri" w:cs="Times New Roman"/>
        </w:rPr>
        <w:instrText xml:space="preserve"> ADDIN PAPERS2_CITATIONS &lt;citation&gt;&lt;uuid&gt;AA854990-14F7-4489-84FA-AADA83283E92&lt;/uuid&gt;&lt;priority&gt;33&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 xml:space="preserve">, </w:t>
      </w:r>
      <w:r w:rsidR="000F2FA3">
        <w:rPr>
          <w:rFonts w:eastAsia="Calibri" w:cs="Times New Roman"/>
        </w:rPr>
        <w:t>the</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B31A0A">
        <w:rPr>
          <w:rFonts w:eastAsia="Calibri" w:cs="Times New Roman"/>
        </w:rPr>
        <w:t xml:space="preserve">would indicate </w:t>
      </w:r>
      <w:r w:rsidR="008D5305">
        <w:rPr>
          <w:rFonts w:eastAsia="Calibri" w:cs="Times New Roman"/>
        </w:rPr>
        <w:t xml:space="preserve">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8D5305">
        <w:rPr>
          <w:rFonts w:cs="Times New Roman"/>
          <w:iCs/>
        </w:rPr>
        <w:t xml:space="preserve"> </w:t>
      </w:r>
      <w:r w:rsidR="00922D6A">
        <w:rPr>
          <w:rFonts w:cs="Times New Roman"/>
          <w:iCs/>
        </w:rPr>
        <w:t xml:space="preserve">during the survey </w:t>
      </w:r>
      <w:r w:rsidR="008D5305">
        <w:rPr>
          <w:rFonts w:cs="Times New Roman"/>
          <w:iCs/>
        </w:rPr>
        <w:t xml:space="preserve">were </w:t>
      </w:r>
      <w:commentRangeStart w:id="85"/>
      <w:r w:rsidR="000254AD">
        <w:rPr>
          <w:rFonts w:cs="Times New Roman"/>
          <w:iCs/>
        </w:rPr>
        <w:t>too low to</w:t>
      </w:r>
      <w:commentRangeEnd w:id="85"/>
      <w:r w:rsidR="00DA050F">
        <w:rPr>
          <w:rStyle w:val="CommentReference"/>
        </w:rPr>
        <w:commentReference w:id="85"/>
      </w:r>
      <w:r w:rsidR="000254AD">
        <w:rPr>
          <w:rFonts w:cs="Times New Roman"/>
          <w:iCs/>
        </w:rPr>
        <w:t xml:space="preserve"> sustain </w:t>
      </w:r>
      <w:r w:rsidR="000F2FA3">
        <w:rPr>
          <w:rFonts w:cs="Times New Roman"/>
          <w:iCs/>
        </w:rPr>
        <w:t xml:space="preserve">the growth of </w:t>
      </w:r>
      <w:r w:rsidR="008D5305" w:rsidRPr="00F51FF4">
        <w:rPr>
          <w:rFonts w:cs="Times New Roman"/>
          <w:i/>
        </w:rPr>
        <w:t>M</w:t>
      </w:r>
      <w:r w:rsidR="008D5305">
        <w:rPr>
          <w:rFonts w:cs="Times New Roman"/>
          <w:i/>
        </w:rPr>
        <w:t>. major</w:t>
      </w:r>
      <w:r w:rsidR="000254AD">
        <w:rPr>
          <w:rFonts w:cs="Times New Roman"/>
        </w:rPr>
        <w:t xml:space="preserve">. </w:t>
      </w:r>
      <w:commentRangeStart w:id="86"/>
      <w:r w:rsidR="00922D6A">
        <w:rPr>
          <w:rFonts w:cs="Times New Roman"/>
        </w:rPr>
        <w:t>However, t</w:t>
      </w:r>
      <w:r w:rsidR="00290CCD">
        <w:rPr>
          <w:rFonts w:cs="Times New Roman"/>
        </w:rPr>
        <w:t xml:space="preserve">here are a few different </w:t>
      </w:r>
      <w:r w:rsidR="00922D6A">
        <w:rPr>
          <w:rFonts w:cs="Times New Roman"/>
        </w:rPr>
        <w:t xml:space="preserve">possible </w:t>
      </w:r>
      <w:r w:rsidR="00290CCD">
        <w:rPr>
          <w:rFonts w:cs="Times New Roman"/>
        </w:rPr>
        <w:t xml:space="preserve">phenomena that could </w:t>
      </w:r>
      <w:r w:rsidR="00922D6A">
        <w:rPr>
          <w:rFonts w:cs="Times New Roman"/>
        </w:rPr>
        <w:t>enable</w:t>
      </w:r>
      <w:r w:rsidR="00290CCD">
        <w:rPr>
          <w:rFonts w:cs="Times New Roman"/>
        </w:rPr>
        <w:t xml:space="preserve"> </w:t>
      </w:r>
      <w:r w:rsidR="00290CCD" w:rsidRPr="00290CCD">
        <w:rPr>
          <w:rFonts w:cs="Times New Roman"/>
          <w:i/>
        </w:rPr>
        <w:t>M. major</w:t>
      </w:r>
      <w:r w:rsidR="00290CCD">
        <w:rPr>
          <w:rFonts w:cs="Times New Roman"/>
        </w:rPr>
        <w:t xml:space="preserve"> to proliferate in the estuary </w:t>
      </w:r>
      <w:r w:rsidR="00144B6D">
        <w:rPr>
          <w:rFonts w:cs="Times New Roman"/>
        </w:rPr>
        <w:t xml:space="preserve">despite the low abundance </w:t>
      </w:r>
      <w:r w:rsidR="00290CCD">
        <w:rPr>
          <w:rFonts w:cs="Times New Roman"/>
        </w:rPr>
        <w:t xml:space="preserve">of free-living </w:t>
      </w:r>
      <w:r w:rsidR="00290CCD" w:rsidRPr="00290CCD">
        <w:rPr>
          <w:rFonts w:cs="Times New Roman"/>
          <w:i/>
        </w:rPr>
        <w:t>T. amphioxeia</w:t>
      </w:r>
      <w:r w:rsidR="00290CCD">
        <w:rPr>
          <w:rFonts w:cs="Times New Roman"/>
        </w:rPr>
        <w:t xml:space="preserve">. </w:t>
      </w:r>
      <w:r w:rsidR="00CD3F55">
        <w:rPr>
          <w:rFonts w:cs="Times New Roman"/>
        </w:rPr>
        <w:t>The most parsimonious explanation</w:t>
      </w:r>
      <w:r w:rsidR="00290CCD">
        <w:rPr>
          <w:rFonts w:cs="Times New Roman"/>
        </w:rPr>
        <w:t xml:space="preserve"> </w:t>
      </w:r>
      <w:r w:rsidR="00CD3F55">
        <w:rPr>
          <w:rFonts w:cs="Times New Roman"/>
        </w:rPr>
        <w:t xml:space="preserve">would be </w:t>
      </w:r>
      <w:r w:rsidR="00290CCD">
        <w:rPr>
          <w:rFonts w:cs="Times New Roman"/>
        </w:rPr>
        <w:t xml:space="preserve">that </w:t>
      </w:r>
      <w:r w:rsidR="00290CCD" w:rsidRPr="00746CD0">
        <w:rPr>
          <w:rFonts w:cs="Times New Roman"/>
          <w:i/>
        </w:rPr>
        <w:t>T. amphioxeia</w:t>
      </w:r>
      <w:r w:rsidR="00290CCD">
        <w:rPr>
          <w:rFonts w:cs="Times New Roman"/>
        </w:rPr>
        <w:t xml:space="preserve"> is able to </w:t>
      </w:r>
      <w:r w:rsidR="00746CD0">
        <w:rPr>
          <w:rFonts w:cs="Times New Roman"/>
        </w:rPr>
        <w:t>persist inside the ciliate as a non-replicating</w:t>
      </w:r>
      <w:r w:rsidR="00290CCD">
        <w:rPr>
          <w:rFonts w:cs="Times New Roman"/>
        </w:rPr>
        <w:t xml:space="preserve"> endosymbiont for an extend</w:t>
      </w:r>
      <w:r w:rsidR="00746CD0">
        <w:rPr>
          <w:rFonts w:cs="Times New Roman"/>
        </w:rPr>
        <w:t xml:space="preserve">ed period of time, and grows in number over the course of the bloom as </w:t>
      </w:r>
      <w:r w:rsidR="00746CD0" w:rsidRPr="00746CD0">
        <w:rPr>
          <w:rFonts w:cs="Times New Roman"/>
          <w:i/>
        </w:rPr>
        <w:t>M. major</w:t>
      </w:r>
      <w:r w:rsidR="00746CD0">
        <w:rPr>
          <w:rFonts w:cs="Times New Roman"/>
        </w:rPr>
        <w:t xml:space="preserve"> continues to graze.</w:t>
      </w:r>
      <w:r w:rsidR="00A11718">
        <w:rPr>
          <w:rFonts w:cs="Times New Roman"/>
        </w:rPr>
        <w:t xml:space="preserve"> In the Korean isolate of the related ciliate, </w:t>
      </w:r>
      <w:r w:rsidR="00A11718" w:rsidRPr="00A11718">
        <w:rPr>
          <w:rFonts w:cs="Times New Roman"/>
          <w:i/>
        </w:rPr>
        <w:t>M. rubrum</w:t>
      </w:r>
      <w:r w:rsidR="00A11718">
        <w:rPr>
          <w:rFonts w:cs="Times New Roman"/>
        </w:rPr>
        <w:t xml:space="preserve">, it has been shown that the prey plastids can not only persist, but also maintain photosynthetic function for up to 80 days </w:t>
      </w:r>
      <w:r w:rsidR="00422B93">
        <w:rPr>
          <w:rFonts w:cs="Times New Roman"/>
        </w:rPr>
        <w:fldChar w:fldCharType="begin"/>
      </w:r>
      <w:r w:rsidR="002C4D0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22B93">
        <w:rPr>
          <w:rFonts w:cs="Times New Roman"/>
        </w:rPr>
        <w:fldChar w:fldCharType="separate"/>
      </w:r>
      <w:r w:rsidR="0074646E">
        <w:rPr>
          <w:rFonts w:eastAsiaTheme="minorEastAsia" w:cs="Times New Roman"/>
          <w:color w:val="auto"/>
          <w:lang w:eastAsia="en-US" w:bidi="ar-SA"/>
        </w:rPr>
        <w:t>(Myung et al. 2013)</w:t>
      </w:r>
      <w:r w:rsidR="00422B93">
        <w:rPr>
          <w:rFonts w:cs="Times New Roman"/>
        </w:rPr>
        <w:fldChar w:fldCharType="end"/>
      </w:r>
      <w:r w:rsidR="00A11718">
        <w:rPr>
          <w:rFonts w:cs="Times New Roman"/>
        </w:rPr>
        <w:t>.</w:t>
      </w:r>
      <w:r w:rsidR="00D34BDB">
        <w:rPr>
          <w:rFonts w:cs="Times New Roman"/>
        </w:rPr>
        <w:t xml:space="preserve"> </w:t>
      </w:r>
      <w:r w:rsidR="008C5550">
        <w:rPr>
          <w:rFonts w:cs="Times New Roman"/>
        </w:rPr>
        <w:t xml:space="preserve">Another explanation is that </w:t>
      </w:r>
      <w:r w:rsidR="00B81B5B" w:rsidRPr="007D1762">
        <w:rPr>
          <w:rFonts w:cs="Times New Roman"/>
          <w:i/>
        </w:rPr>
        <w:t>T. amphioxeia</w:t>
      </w:r>
      <w:r w:rsidR="00B81B5B">
        <w:rPr>
          <w:rFonts w:cs="Times New Roman"/>
        </w:rPr>
        <w:t xml:space="preserve"> </w:t>
      </w:r>
      <w:r w:rsidR="008C5550">
        <w:rPr>
          <w:rFonts w:cs="Times New Roman"/>
        </w:rPr>
        <w:t>can replicate</w:t>
      </w:r>
      <w:r w:rsidR="007D1762">
        <w:rPr>
          <w:rFonts w:cs="Times New Roman"/>
        </w:rPr>
        <w:t xml:space="preserve"> inside the host </w:t>
      </w:r>
      <w:r w:rsidR="007D1762">
        <w:rPr>
          <w:rFonts w:cs="Times New Roman"/>
        </w:rPr>
        <w:lastRenderedPageBreak/>
        <w:t>cell.</w:t>
      </w:r>
      <w:r w:rsidR="00B81B5B">
        <w:rPr>
          <w:rFonts w:cs="Times New Roman"/>
        </w:rPr>
        <w:t xml:space="preserve"> </w:t>
      </w:r>
      <w:r w:rsidR="00B31A0A">
        <w:rPr>
          <w:rFonts w:cs="Times New Roman"/>
        </w:rPr>
        <w:t xml:space="preserve">While the ability of </w:t>
      </w:r>
      <w:r w:rsidR="00B31A0A" w:rsidRPr="00F51FF4">
        <w:rPr>
          <w:rFonts w:cs="Times New Roman"/>
          <w:i/>
        </w:rPr>
        <w:t>T</w:t>
      </w:r>
      <w:r w:rsidR="00B31A0A">
        <w:rPr>
          <w:rFonts w:cs="Times New Roman"/>
          <w:i/>
        </w:rPr>
        <w:t>.</w:t>
      </w:r>
      <w:r w:rsidR="00B31A0A" w:rsidRPr="00FC5E5F">
        <w:rPr>
          <w:rFonts w:eastAsia="Calibri" w:cs="Times New Roman"/>
          <w:i/>
          <w:iCs/>
        </w:rPr>
        <w:t xml:space="preserve"> </w:t>
      </w:r>
      <w:r w:rsidR="000B5375">
        <w:rPr>
          <w:rFonts w:eastAsia="Calibri" w:cs="Times New Roman"/>
          <w:i/>
          <w:iCs/>
        </w:rPr>
        <w:t>amphioxeia</w:t>
      </w:r>
      <w:r w:rsidR="00B31A0A">
        <w:rPr>
          <w:rFonts w:cs="Times New Roman"/>
        </w:rPr>
        <w:t xml:space="preserve"> to </w:t>
      </w:r>
      <w:r w:rsidR="008C5550">
        <w:rPr>
          <w:rFonts w:cs="Times New Roman"/>
        </w:rPr>
        <w:t>replicate</w:t>
      </w:r>
      <w:r w:rsidR="00B31A0A">
        <w:rPr>
          <w:rFonts w:cs="Times New Roman"/>
        </w:rPr>
        <w:t xml:space="preserve"> inside </w:t>
      </w:r>
      <w:r w:rsidR="00B31A0A" w:rsidRPr="00293040">
        <w:rPr>
          <w:rFonts w:cs="Times New Roman"/>
          <w:i/>
        </w:rPr>
        <w:t xml:space="preserve">M. </w:t>
      </w:r>
      <w:r w:rsidR="00B31A0A">
        <w:rPr>
          <w:rFonts w:cs="Times New Roman"/>
          <w:i/>
        </w:rPr>
        <w:t xml:space="preserve">major </w:t>
      </w:r>
      <w:r w:rsidR="00B31A0A">
        <w:rPr>
          <w:rFonts w:cs="Times New Roman"/>
        </w:rPr>
        <w:t>has not yet been demonstrated in cultures, it has been observed in other single-celled endosymbiont-bearing organisms</w:t>
      </w:r>
      <w:r w:rsidR="003C4127">
        <w:rPr>
          <w:rFonts w:cs="Times New Roman"/>
        </w:rPr>
        <w:t>,</w:t>
      </w:r>
      <w:r w:rsidR="00B31A0A">
        <w:rPr>
          <w:rFonts w:cs="Times New Roman"/>
        </w:rPr>
        <w:t xml:space="preserve"> such as the ciliate </w:t>
      </w:r>
      <w:r w:rsidR="00B31A0A" w:rsidRPr="007B0C42">
        <w:rPr>
          <w:rFonts w:cs="Times New Roman"/>
          <w:i/>
        </w:rPr>
        <w:t>Paramecium bursaria</w:t>
      </w:r>
      <w:r w:rsidR="005E3B87">
        <w:rPr>
          <w:rFonts w:cs="Times New Roman"/>
        </w:rPr>
        <w:t xml:space="preserve"> </w:t>
      </w:r>
      <w:r w:rsidR="009A46E9">
        <w:rPr>
          <w:rFonts w:cs="Times New Roman"/>
        </w:rPr>
        <w:fldChar w:fldCharType="begin"/>
      </w:r>
      <w:r w:rsidR="002C4D0A">
        <w:rPr>
          <w:rFonts w:cs="Times New Roman"/>
        </w:rPr>
        <w:instrText xml:space="preserve"> ADDIN PAPERS2_CITATIONS &lt;citation&gt;&lt;uuid&gt;A7918DF8-27EC-4E19-A601-E2CDE395967B&lt;/uuid&gt;&lt;priority&gt;35&lt;/priority&gt;&lt;publications&gt;&lt;publication&gt;&lt;uuid&gt;00A8E03E-3A65-4093-B093-D2A4D64BD953&lt;/uuid&gt;&lt;volume&gt;160&lt;/volume&gt;&lt;accepted_date&gt;99200806071200000000222000&lt;/accepted_date&gt;&lt;doi&gt;10.1016/j.protis.2008.06.001&lt;/doi&gt;&lt;startpage&gt;65&lt;/startpage&gt;&lt;publication_date&gt;99200902001200000000220000&lt;/publication_date&gt;&lt;url&gt;http://eutils.ncbi.nlm.nih.gov/entrez/eutils/elink.fcgi?dbfrom=pubmed&amp;amp;id=18715827&amp;amp;retmode=ref&amp;amp;cmd=prlinks&lt;/url&gt;&lt;type&gt;400&lt;/type&gt;&lt;title&gt;Timing of perialgal vacuole membrane differentiation from digestive vacuole membrane in infection of symbiotic algae Chlorella vulgaris of the ciliate Paramecium bursaria.&lt;/title&gt;&lt;submission_date&gt;99200804101200000000222000&lt;/submission_date&gt;&lt;number&gt;1&lt;/number&gt;&lt;institution&gt;Department of Natural Science and Symbiosis, Graduate School of Science and Engineering, Yamaguchi University, Yoshida 1677-1, Yamaguchi 753-8512, Japan.&lt;/institution&gt;&lt;subtype&gt;400&lt;/subtype&gt;&lt;endpage&gt;74&lt;/endpage&gt;&lt;bundle&gt;&lt;publication&gt;&lt;title&gt;Protist&lt;/title&gt;&lt;type&gt;-100&lt;/type&gt;&lt;subtype&gt;-100&lt;/subtype&gt;&lt;uuid&gt;58DF9623-A562-4345-B4F0-696678A61566&lt;/uuid&gt;&lt;/publication&gt;&lt;/bundle&gt;&lt;authors&gt;&lt;author&gt;&lt;firstName&gt;Yuuki&lt;/firstName&gt;&lt;lastName&gt;Kodama&lt;/lastName&gt;&lt;/author&gt;&lt;author&gt;&lt;firstName&gt;Masahiro&lt;/firstName&gt;&lt;lastName&gt;Fujishima&lt;/lastName&gt;&lt;/author&gt;&lt;/authors&gt;&lt;/publication&gt;&lt;publication&gt;&lt;uuid&gt;3E434C99-9ADD-41DC-AB03-37EE2200964B&lt;/uuid&gt;&lt;volume&gt;107&lt;/volume&gt;&lt;accepted_date&gt;99201003221200000000222000&lt;/accepted_date&gt;&lt;doi&gt;10.1007/s11120-010-9546-8&lt;/doi&gt;&lt;startpage&gt;117&lt;/startpage&gt;&lt;publication_date&gt;99201101001200000000220000&lt;/publication_date&gt;&lt;url&gt;http://eutils.ncbi.nlm.nih.gov/entrez/eutils/elink.fcgi?dbfrom=pubmed&amp;amp;id=20405214&amp;amp;retmode=ref&amp;amp;cmd=prlinks&lt;/url&gt;&lt;type&gt;400&lt;/type&gt;&lt;title&gt;The acquisition of phototrophy: adaptive strategies of hosting endosymbionts and organelles.&lt;/title&gt;&lt;submission_date&gt;99200910291200000000222000&lt;/submission_date&gt;&lt;number&gt;1&lt;/number&gt;&lt;institution&gt;Department of Biology, Woods Hole Oceanographic Institution, Woods Hole, MA, 02543, USA. mattjohnson@whoi.edu&lt;/institution&gt;&lt;subtype&gt;400&lt;/subtype&gt;&lt;endpage&gt;132&lt;/endpage&gt;&lt;bundle&gt;&lt;publication&gt;&lt;title&gt;Photosynthesis Research&lt;/title&gt;&lt;type&gt;-100&lt;/type&gt;&lt;subtype&gt;-100&lt;/subtype&gt;&lt;uuid&gt;0A272D39-2E70-4038-B3DF-AE67D0740F49&lt;/uuid&gt;&lt;/publication&gt;&lt;/bundle&gt;&lt;authors&gt;&lt;author&gt;&lt;firstName&gt;Matthew&lt;/firstName&gt;&lt;middleNames&gt;D&lt;/middleNames&gt;&lt;lastName&gt;Johnson&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(Kodama &amp; Fujishima 2009, Johnson 2011)</w:t>
      </w:r>
      <w:r w:rsidR="009A46E9">
        <w:rPr>
          <w:rFonts w:cs="Times New Roman"/>
        </w:rPr>
        <w:fldChar w:fldCharType="end"/>
      </w:r>
      <w:r w:rsidR="009A46E9">
        <w:rPr>
          <w:rFonts w:cs="Times New Roman"/>
        </w:rPr>
        <w:t>.</w:t>
      </w:r>
      <w:r w:rsidR="00B31A0A">
        <w:rPr>
          <w:rFonts w:cs="Times New Roman"/>
        </w:rPr>
        <w:t xml:space="preserve"> </w:t>
      </w:r>
      <w:r w:rsidR="00144B6D">
        <w:rPr>
          <w:rFonts w:cs="Times New Roman"/>
        </w:rPr>
        <w:t>T</w:t>
      </w:r>
      <w:r w:rsidR="009D7997">
        <w:rPr>
          <w:rFonts w:cs="Times New Roman"/>
        </w:rPr>
        <w:t xml:space="preserve">hese possible explanations for the differences observed between the number of free-living and ingested </w:t>
      </w:r>
      <w:r w:rsidR="009D7997" w:rsidRPr="009D7997">
        <w:rPr>
          <w:rFonts w:cs="Times New Roman"/>
          <w:i/>
        </w:rPr>
        <w:t>T. amphioxeia</w:t>
      </w:r>
      <w:r w:rsidR="009D7997">
        <w:rPr>
          <w:rFonts w:cs="Times New Roman"/>
        </w:rPr>
        <w:t xml:space="preserve"> would represent a deviation from the canonical description</w:t>
      </w:r>
      <w:r w:rsidR="00863D09">
        <w:rPr>
          <w:rFonts w:cs="Times New Roman"/>
        </w:rPr>
        <w:t>s</w:t>
      </w:r>
      <w:r w:rsidR="009D7997">
        <w:rPr>
          <w:rFonts w:cs="Times New Roman"/>
        </w:rPr>
        <w:t xml:space="preserve"> of predator-prey </w:t>
      </w:r>
      <w:r w:rsidR="00863D09">
        <w:rPr>
          <w:rFonts w:cs="Times New Roman"/>
        </w:rPr>
        <w:t>relationships</w:t>
      </w:r>
      <w:r w:rsidR="009D7997">
        <w:rPr>
          <w:rFonts w:cs="Times New Roman"/>
        </w:rPr>
        <w:t xml:space="preserve"> between marine microbes</w:t>
      </w:r>
      <w:r w:rsidR="00863D09">
        <w:rPr>
          <w:rFonts w:cs="Times New Roman"/>
        </w:rPr>
        <w:t xml:space="preserve">. </w:t>
      </w:r>
      <w:r w:rsidR="00144B6D">
        <w:rPr>
          <w:rFonts w:cs="Times New Roman"/>
        </w:rPr>
        <w:t xml:space="preserve">However, without a cultured representative of </w:t>
      </w:r>
      <w:r w:rsidR="00144B6D" w:rsidRPr="00893A63">
        <w:rPr>
          <w:rFonts w:cs="Times New Roman"/>
          <w:i/>
        </w:rPr>
        <w:t>M. major</w:t>
      </w:r>
      <w:r w:rsidR="00144B6D">
        <w:rPr>
          <w:rFonts w:cs="Times New Roman"/>
        </w:rPr>
        <w:t xml:space="preserve">, the specifics of this predator-prey relationship remain speculative. </w:t>
      </w:r>
      <w:r w:rsidR="00863D09">
        <w:rPr>
          <w:rFonts w:cs="Times New Roman"/>
        </w:rPr>
        <w:t>It is clear that, while environmental conditions (such as nutrient availability) affect</w:t>
      </w:r>
      <w:del w:id="87" w:author="Microsoft Office User" w:date="2016-03-16T14:33:00Z">
        <w:r w:rsidR="00863D09" w:rsidDel="00DA050F">
          <w:rPr>
            <w:rFonts w:cs="Times New Roman"/>
          </w:rPr>
          <w:delText>ing</w:delText>
        </w:r>
      </w:del>
      <w:r w:rsidR="00863D09">
        <w:rPr>
          <w:rFonts w:cs="Times New Roman"/>
        </w:rPr>
        <w:t xml:space="preserve"> the</w:t>
      </w:r>
      <w:del w:id="88" w:author="Microsoft Office User" w:date="2016-03-16T14:49:00Z">
        <w:r w:rsidR="00863D09" w:rsidDel="0059012F">
          <w:rPr>
            <w:rFonts w:cs="Times New Roman"/>
          </w:rPr>
          <w:delText xml:space="preserve"> abundances </w:delText>
        </w:r>
        <w:r w:rsidR="005B34BA" w:rsidDel="0059012F">
          <w:rPr>
            <w:rFonts w:cs="Times New Roman"/>
          </w:rPr>
          <w:delText>and</w:delText>
        </w:r>
      </w:del>
      <w:r w:rsidR="005B34BA">
        <w:rPr>
          <w:rFonts w:cs="Times New Roman"/>
        </w:rPr>
        <w:t xml:space="preserve"> physiology </w:t>
      </w:r>
      <w:r w:rsidR="00863D09">
        <w:rPr>
          <w:rFonts w:cs="Times New Roman"/>
        </w:rPr>
        <w:t xml:space="preserve">of </w:t>
      </w:r>
      <w:r w:rsidR="00863D09" w:rsidRPr="00863D09">
        <w:rPr>
          <w:rFonts w:cs="Times New Roman"/>
          <w:i/>
        </w:rPr>
        <w:t>T. amphioxeia</w:t>
      </w:r>
      <w:ins w:id="89" w:author="Microsoft Office User" w:date="2016-03-16T14:49:00Z">
        <w:r w:rsidR="0059012F">
          <w:rPr>
            <w:rFonts w:cs="Times New Roman"/>
            <w:i/>
          </w:rPr>
          <w:t xml:space="preserve"> </w:t>
        </w:r>
        <w:r w:rsidR="0059012F" w:rsidRPr="0059012F">
          <w:rPr>
            <w:rFonts w:cs="Times New Roman"/>
            <w:rPrChange w:id="90" w:author="Microsoft Office User" w:date="2016-03-16T14:49:00Z">
              <w:rPr>
                <w:rFonts w:cs="Times New Roman"/>
                <w:i/>
              </w:rPr>
            </w:rPrChange>
          </w:rPr>
          <w:t>and abundance</w:t>
        </w:r>
      </w:ins>
      <w:r w:rsidR="00863D09">
        <w:rPr>
          <w:rFonts w:cs="Times New Roman"/>
        </w:rPr>
        <w:t xml:space="preserve"> </w:t>
      </w:r>
      <w:ins w:id="91" w:author="Microsoft Office User" w:date="2016-03-16T14:49:00Z">
        <w:r w:rsidR="0059012F">
          <w:rPr>
            <w:rFonts w:cs="Times New Roman"/>
          </w:rPr>
          <w:t xml:space="preserve">of the cryptophyte </w:t>
        </w:r>
      </w:ins>
      <w:r w:rsidR="00863D09">
        <w:rPr>
          <w:rFonts w:cs="Times New Roman"/>
        </w:rPr>
        <w:t>play</w:t>
      </w:r>
      <w:ins w:id="92" w:author="Microsoft Office User" w:date="2016-03-16T14:50:00Z">
        <w:r w:rsidR="0059012F">
          <w:rPr>
            <w:rFonts w:cs="Times New Roman"/>
          </w:rPr>
          <w:t>s</w:t>
        </w:r>
      </w:ins>
      <w:r w:rsidR="00863D09">
        <w:rPr>
          <w:rFonts w:cs="Times New Roman"/>
        </w:rPr>
        <w:t xml:space="preserve"> a significant role in the </w:t>
      </w:r>
      <w:del w:id="93" w:author="Microsoft Office User" w:date="2016-03-16T14:50:00Z">
        <w:r w:rsidR="00863D09" w:rsidDel="0059012F">
          <w:rPr>
            <w:rFonts w:cs="Times New Roman"/>
          </w:rPr>
          <w:delText xml:space="preserve">development </w:delText>
        </w:r>
      </w:del>
      <w:ins w:id="94" w:author="Microsoft Office User" w:date="2016-03-16T14:50:00Z">
        <w:r w:rsidR="0059012F">
          <w:rPr>
            <w:rFonts w:cs="Times New Roman"/>
          </w:rPr>
          <w:t xml:space="preserve">control </w:t>
        </w:r>
      </w:ins>
      <w:r w:rsidR="00863D09">
        <w:rPr>
          <w:rFonts w:cs="Times New Roman"/>
        </w:rPr>
        <w:t xml:space="preserve">of the </w:t>
      </w:r>
      <w:r w:rsidR="00863D09" w:rsidRPr="00863D09">
        <w:rPr>
          <w:rFonts w:cs="Times New Roman"/>
          <w:i/>
        </w:rPr>
        <w:t>M. major</w:t>
      </w:r>
      <w:r w:rsidR="00863D09">
        <w:rPr>
          <w:rFonts w:cs="Times New Roman"/>
        </w:rPr>
        <w:t xml:space="preserve"> bloom, the unique interactions between this cilia</w:t>
      </w:r>
      <w:r w:rsidR="005B459F">
        <w:rPr>
          <w:rFonts w:cs="Times New Roman"/>
        </w:rPr>
        <w:t>te and its cryptophyte prey</w:t>
      </w:r>
      <w:r w:rsidR="00863D09">
        <w:rPr>
          <w:rFonts w:cs="Times New Roman"/>
        </w:rPr>
        <w:t xml:space="preserve"> contribute to </w:t>
      </w:r>
      <w:r w:rsidR="00863D09" w:rsidRPr="00863D09">
        <w:rPr>
          <w:rFonts w:cs="Times New Roman"/>
          <w:i/>
        </w:rPr>
        <w:t>M. major</w:t>
      </w:r>
      <w:r w:rsidR="00863D09">
        <w:rPr>
          <w:rFonts w:cs="Times New Roman"/>
        </w:rPr>
        <w:t>’s proliferation in the CRE.</w:t>
      </w:r>
      <w:r w:rsidR="00D9146C">
        <w:rPr>
          <w:rFonts w:cs="Times New Roman"/>
        </w:rPr>
        <w:t xml:space="preserve"> </w:t>
      </w:r>
      <w:commentRangeEnd w:id="86"/>
      <w:r w:rsidR="00DA050F">
        <w:rPr>
          <w:rStyle w:val="CommentReference"/>
        </w:rPr>
        <w:commentReference w:id="86"/>
      </w: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3218A1">
      <w:pPr>
        <w:widowControl/>
        <w:tabs>
          <w:tab w:val="clear" w:pos="709"/>
        </w:tabs>
        <w:suppressAutoHyphens w:val="0"/>
        <w:spacing w:line="480" w:lineRule="auto"/>
        <w:ind w:firstLine="288"/>
        <w:outlineLvl w:val="0"/>
        <w:rPr>
          <w:rFonts w:cs="Times New Roman"/>
          <w:b/>
          <w:bCs/>
        </w:rPr>
      </w:pPr>
      <w:r>
        <w:rPr>
          <w:rFonts w:cs="Times New Roman"/>
          <w:b/>
          <w:bCs/>
        </w:rPr>
        <w:t>Acknowledg</w:t>
      </w:r>
      <w:r w:rsidR="008D5305">
        <w:rPr>
          <w:rFonts w:cs="Times New Roman"/>
          <w:b/>
          <w:bCs/>
        </w:rPr>
        <w:t>ments</w:t>
      </w:r>
    </w:p>
    <w:p w14:paraId="26495181" w14:textId="7929185E" w:rsidR="008C5550" w:rsidRDefault="00422B93" w:rsidP="003218A1">
      <w:pPr>
        <w:widowControl/>
        <w:tabs>
          <w:tab w:val="clear" w:pos="709"/>
        </w:tabs>
        <w:suppressAutoHyphens w:val="0"/>
        <w:spacing w:line="480" w:lineRule="auto"/>
        <w:ind w:firstLine="288"/>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Pr="00422B93">
        <w:rPr>
          <w:rFonts w:cs="Times New Roman"/>
          <w:bCs/>
        </w:rPr>
        <w:t>CMOP colleagues generally for valuable discussions on related topics.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8C5550">
      <w:pPr>
        <w:spacing w:line="480" w:lineRule="auto"/>
        <w:ind w:firstLine="288"/>
        <w:jc w:val="both"/>
      </w:pPr>
    </w:p>
    <w:p w14:paraId="5EEBB757" w14:textId="77777777" w:rsidR="002C4D0A" w:rsidRDefault="00A766CD"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2C4D0A">
        <w:rPr>
          <w:rFonts w:eastAsiaTheme="minorEastAsia" w:cs="Times New Roman"/>
          <w:color w:val="auto"/>
          <w:lang w:eastAsia="en-US" w:bidi="ar-SA"/>
        </w:rPr>
        <w:t>Armstrong FAJ, Stearns CR, Strickland JDH (1967) The measurement of upwelling and subsequent biological process by means of the Technicon Autoanalyzer® and associated equipment. Deep Sea Research and Oceanographic Abstracts 14:381–389</w:t>
      </w:r>
    </w:p>
    <w:p w14:paraId="13E56A5C"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Baptista A, Seaton C, Wilkin M, Riseman S, Needoba J, Maier D, Turner P, Kärnä T, Lopez J, Herfort L, Megler VM, Mcneil C, Crump B, Peterson T, Spitz Y, Simon H (2015) Infrastructure for collaborative science and societal applications in the Columbia River estuary. Front Earth Sci:1–24</w:t>
      </w:r>
    </w:p>
    <w:p w14:paraId="7A6FA2FE"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Bergmann T, Fahnenstiel G, Lohrenz S, Millie D, Schofield O (2004) Impacts of a recurrent resuspension event and variable phytoplankton community composition on remote sensing reflectance. Journal of Geophysical Research-Oceans 109:C10S15</w:t>
      </w:r>
    </w:p>
    <w:p w14:paraId="27CCF412"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Carpenter EJ, Chang J (1988) Species-specific phytoplankton growth rates via diel DNA synthesis cycles. I. Concept of the method. Marine Ecology Progress Series 43:105–111</w:t>
      </w:r>
    </w:p>
    <w:p w14:paraId="7CBC0B83"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Chawla A, Jay DA, Baptista AM, Wilkin MP, Seaton C (2008) Seasonal variability and estuary-shelf interactions in circulation dynamics of a river- dominated estuary. Estuaries and Coasts 31:269–288</w:t>
      </w:r>
    </w:p>
    <w:p w14:paraId="55128A8A"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Crawford DW (1989) Mesodinium rubrum: the phytoplankter that wasn't. Marine Ecology Progress Series 58:161–174</w:t>
      </w:r>
    </w:p>
    <w:p w14:paraId="0D24A66C" w14:textId="7F8E4AB1" w:rsidR="002C4D0A" w:rsidRPr="00A24FF0" w:rsidRDefault="002C4D0A" w:rsidP="002C4D0A">
      <w:pPr>
        <w:tabs>
          <w:tab w:val="left" w:pos="450"/>
        </w:tabs>
        <w:autoSpaceDE w:val="0"/>
        <w:autoSpaceDN w:val="0"/>
        <w:adjustRightInd w:val="0"/>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52112B64" w14:textId="77777777" w:rsidR="002C4D0A" w:rsidRDefault="002C4D0A" w:rsidP="002C4D0A">
      <w:pPr>
        <w:tabs>
          <w:tab w:val="left" w:pos="450"/>
        </w:tabs>
        <w:ind w:left="450" w:hanging="450"/>
        <w:rPr>
          <w:rFonts w:cs="Times New Roman"/>
        </w:rPr>
      </w:pPr>
    </w:p>
    <w:p w14:paraId="468CCB89" w14:textId="66E62DE1" w:rsidR="002C4D0A" w:rsidRDefault="002C4D0A" w:rsidP="002C4D0A">
      <w:pPr>
        <w:tabs>
          <w:tab w:val="left" w:pos="450"/>
        </w:tabs>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226920E9" w14:textId="77777777" w:rsidR="002C4D0A" w:rsidRDefault="002C4D0A" w:rsidP="002C4D0A">
      <w:pPr>
        <w:rPr>
          <w:rFonts w:cs="Times New Roman"/>
        </w:rPr>
      </w:pPr>
    </w:p>
    <w:p w14:paraId="4359A3FA"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Garcia Cuetos L, Moestrup O, Hansen PJ (2012) Studies on the Genus Mesodinium II. Ultrastructural and Molecular Investigations of Five Marine Species Help Clarifying the Taxonomy. J Eukaryotic Microbiology 59:374–400</w:t>
      </w:r>
    </w:p>
    <w:p w14:paraId="60F49179"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Hansen PJ, Fenchel T (2006) The bloom-forming ciliate Mesodinium rubrumharbours a single permanent endosymbiont. Marine Biology Research 2:169–177</w:t>
      </w:r>
    </w:p>
    <w:p w14:paraId="217DBF20"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Campbell V, Futrell S, Zuber P (2011) Myrionecta rubra (Mesodinium rubrum) bloom initiation in the Columbia River estuary. Estuarine, Coastal and Shelf Science 95:440–446</w:t>
      </w:r>
    </w:p>
    <w:p w14:paraId="701A053D"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McCue LA, Crump BC, Prahl FG, Baptista AM, Campbell V, Warnick R, Selby M, Roegner GC, Zuber P (2011) Myrionecta rubra population genetic diversity and its cryptophyte chloroplast specificity in recurrent red tides in the Columbia River estuary. Aquatic Microbial Ecology 62:85–97</w:t>
      </w:r>
    </w:p>
    <w:p w14:paraId="3147F477"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Herfort L, Peterson TD, Prahl FG, McCue LA, Needoba JA, Crump BC, Roegner GC, Campbell V, Zuber P (2012) Red Waters of Myrionecta rubra are Biogeochemical Hotspots for the Columbia River Estuary with Impacts on Primary/Secondary Productions and Nutrient Cycles. Estuaries and Coasts 35:878–891</w:t>
      </w:r>
    </w:p>
    <w:p w14:paraId="307A4416"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Hunter-Cevera KR, Neubert MG, Solow AR, Olson RJ, Shalapyonok A, Sosik HM (2014) Diel size distributions reveal seasonal growth dynamics of a coastal phytoplankter. Proceedings of the National Academy of Sciences 111:9852–9857</w:t>
      </w:r>
    </w:p>
    <w:p w14:paraId="5D92C513"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Jay DA, Smith JD (1990) Circulation, density distribution and neap-spring transitions in the Columbia River Estuary. Progress in Oceanography 25:81–112</w:t>
      </w:r>
    </w:p>
    <w:p w14:paraId="629F55DF"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Johnson MD (2011) The acquisition of phototrophy: adaptive strategies of hosting endosymbionts and organelles. Photosynthesis Research 107:117–132</w:t>
      </w:r>
    </w:p>
    <w:p w14:paraId="15AE4267"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Kahn P, Herfort L, Peterson TD, Zuber P (2014) Discovery of a Katablepharissp. in the Columbia River estuary that is abundant during the spring and bears a unique large ribosomal subunit sequence element. MicrobiologyOpen 3:764–776</w:t>
      </w:r>
    </w:p>
    <w:p w14:paraId="59361C98"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Kodama Y, Fujishima M (2009) Timing of perialgal vacuole membrane differentiation from digestive vacuole membrane in infection of symbiotic algae Chlorella vulgaris of the ciliate Paramecium bursaria. Protist 160:65–74</w:t>
      </w:r>
    </w:p>
    <w:p w14:paraId="0BF3CF62"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Lane DJ, Pace B, Olsen GJ, Stahl DA, Sogin ML, Pace NR (1985) Rapid determination of 16S ribosomal RNA sequences for phylogenetic analyses. Proceedings of the National Academy of Sciences 82:6955–6959</w:t>
      </w:r>
    </w:p>
    <w:p w14:paraId="2367A61D"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Laws EA (2013) Evaluation of In Situ Phytoplankton Growth Rates: A Synthesis of Data from Varied Approaches. Annual Review of Marine Science 5:247–268</w:t>
      </w:r>
    </w:p>
    <w:p w14:paraId="5A5C7343"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Li B, Karl DM, Letelier RM, Bidigare RR, Church MJ (2013) Variability of chromophytic phytoplankton in the North Pacific Subtropical Gyre. Deep Sea Research Part II: Topical Studies in Oceanography 93:84–95</w:t>
      </w:r>
    </w:p>
    <w:p w14:paraId="27BEAB2E"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Lohmann H (1908) Untersuchungen zur Feststellung des vollständigen Gehaltes des Meeres an Plankton. Wissensch. Meeresuntersuchungen</w:t>
      </w:r>
    </w:p>
    <w:p w14:paraId="58B9D562"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Myung G, Kim HS, Park JW, Park JS, Yih W (2013) Sequestered plastids in Mesodinium rubrum are functionally active up to 80 days of phototrophic growth without cryptomonad prey. Harmful Algae 27:82–87</w:t>
      </w:r>
    </w:p>
    <w:p w14:paraId="6C3BE9FD"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Neal VT (1972) Physical aspects of the Columbia River and its estuary (AT Pruter and DL Alverson, Eds.), University of Washington Press. The Columbia River estuary and adjacent ocean waters, Seattle, WA</w:t>
      </w:r>
    </w:p>
    <w:p w14:paraId="518C837F"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Nishitani G, Nagai S, Takano Y (2008) Growth characteristics and phylogenetic analysis of the marine dinoflagellate Dinophysis infundibulus (Dinophyceae). Aquatic Microbial …</w:t>
      </w:r>
    </w:p>
    <w:p w14:paraId="169D9141"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Peterson TD, Golda RL, Garcia ML, Li B, Maier MA, Needoba JA, Zuber P (2013) Associations between Mesodinium rubrum and cryptophyte algae in the Columbia River estuary. Aquatic </w:t>
      </w:r>
      <w:r>
        <w:rPr>
          <w:rFonts w:eastAsiaTheme="minorEastAsia" w:cs="Times New Roman"/>
          <w:color w:val="auto"/>
          <w:lang w:eastAsia="en-US" w:bidi="ar-SA"/>
        </w:rPr>
        <w:lastRenderedPageBreak/>
        <w:t>Microbial Ecology 68:117–130</w:t>
      </w:r>
    </w:p>
    <w:p w14:paraId="35DA3697"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Rial P, Garrido JL, Jaen D, Rodriguez F (2013) Pigment composition in three Dinophysis species (Dinophyceae) and the associated cultures of Mesodinium rubrum and Teleaulax amphioxeia. Journal of Plankton Research 35:433–437</w:t>
      </w:r>
    </w:p>
    <w:p w14:paraId="0F6D1FBE"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Ribalet F, Swalwell J, Clayton S, Jiménez V, Sudek S, Lin Y, Johnson ZI, Worden AZ, Armbrust EV (2015) Light-driven synchrony of Prochlorococcus growth and mortality in the subtropical Pacific gyre. Proceedings of the National Academy of Sciences 112:8008–8012</w:t>
      </w:r>
    </w:p>
    <w:p w14:paraId="68676A2D"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Small LF, McIntire CD, MacDonald KB, Lara-Lara JR, Frey BE, Amspoker MC, Winfield T (1990) Primary production, plant and detrital biomass, and particle transport in the Columbia River Estuary. Progress in Oceanography 25:175–210</w:t>
      </w:r>
    </w:p>
    <w:p w14:paraId="62613C5A"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Sosik HM, Olson RJ, Neubert MG, Shalapyonok A, Solow AR (2003) Growth Rates of Coastal Phytoplankton from Time-Series Measurements with a Submersible Flow Cytometer. Limnology and Oceanography 48:1756–1765</w:t>
      </w:r>
    </w:p>
    <w:p w14:paraId="47553A23"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Stoecker DK, Taniguchi A, Michaels AE (1989) Abundance of autotrophic, mixotrophic and heterotrophic planktonic ciliates in shelf and slope waters. Marine Ecology Progress Series 50:241–254</w:t>
      </w:r>
    </w:p>
    <w:p w14:paraId="2BA42AB5"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Swalwell JE, Ribalet F, Armbrust EV (2011) SeaFlow: A novel underway flow-cytometer for continuous observations of phytoplankton in the ocean. Limnology and Oceanography: Methods 9:466–477</w:t>
      </w:r>
    </w:p>
    <w:p w14:paraId="54071B00"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van den Hoff J, Bell E (2015) The ciliate Mesodinium rubrum and its cryptophyte prey in Antarctic aquatic environments. Polar Biology 38:1305–1310</w:t>
      </w:r>
    </w:p>
    <w:p w14:paraId="2FA3A026"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Yih W, Kim HS, Jeong HJ, Myung G, Kim YG (2004) Ingestion of cryptophyte cells by the marine photosynthetic ciliate Mesodinium rubrum. Multiple values selected 36:165–170</w:t>
      </w:r>
    </w:p>
    <w:p w14:paraId="39BC774D" w14:textId="2BD967EB" w:rsidR="00B73BD9" w:rsidRPr="00FE305E" w:rsidRDefault="00A766CD"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cs="Times New Roman"/>
          <w:bCs/>
        </w:rPr>
      </w:pPr>
      <w:r>
        <w:fldChar w:fldCharType="end"/>
      </w:r>
      <w:r w:rsidR="008D5305" w:rsidRPr="00FE305E">
        <w:rPr>
          <w:rFonts w:cs="Times New Roman"/>
          <w:bCs/>
        </w:rPr>
        <w:br w:type="page"/>
      </w:r>
    </w:p>
    <w:p w14:paraId="59C5F379" w14:textId="77777777" w:rsidR="00280AF2" w:rsidRPr="0015514D" w:rsidRDefault="008D5305" w:rsidP="000B5375">
      <w:pPr>
        <w:widowControl/>
        <w:tabs>
          <w:tab w:val="clear" w:pos="709"/>
        </w:tabs>
        <w:suppressAutoHyphens w:val="0"/>
        <w:spacing w:line="480" w:lineRule="auto"/>
        <w:ind w:firstLine="288"/>
        <w:jc w:val="both"/>
        <w:outlineLvl w:val="0"/>
        <w:rPr>
          <w:rFonts w:cs="Times New Roman"/>
          <w:b/>
          <w:bCs/>
        </w:rPr>
      </w:pPr>
      <w:r w:rsidRPr="0015514D">
        <w:rPr>
          <w:rFonts w:cs="Times New Roman"/>
          <w:b/>
          <w:bCs/>
        </w:rPr>
        <w:lastRenderedPageBreak/>
        <w:t>Table</w:t>
      </w:r>
    </w:p>
    <w:p w14:paraId="622B92C5" w14:textId="77777777" w:rsidR="00280AF2" w:rsidRDefault="00280AF2" w:rsidP="004B52B9">
      <w:pPr>
        <w:widowControl/>
        <w:tabs>
          <w:tab w:val="clear" w:pos="709"/>
        </w:tabs>
        <w:suppressAutoHyphens w:val="0"/>
        <w:spacing w:line="480" w:lineRule="auto"/>
        <w:ind w:firstLine="288"/>
        <w:jc w:val="both"/>
        <w:rPr>
          <w:rFonts w:cs="Times New Roman"/>
          <w:bCs/>
        </w:rPr>
      </w:pPr>
    </w:p>
    <w:p w14:paraId="3A6EE54E" w14:textId="3D0367D5" w:rsidR="00427A71" w:rsidRPr="00280AF2" w:rsidRDefault="008D5305" w:rsidP="00427A71">
      <w:pPr>
        <w:widowControl/>
        <w:tabs>
          <w:tab w:val="clear" w:pos="709"/>
        </w:tabs>
        <w:suppressAutoHyphens w:val="0"/>
        <w:spacing w:line="480" w:lineRule="auto"/>
        <w:ind w:firstLine="288"/>
        <w:jc w:val="both"/>
        <w:rPr>
          <w:rFonts w:cs="Times New Roman"/>
          <w:bCs/>
        </w:rPr>
      </w:pPr>
      <w:commentRangeStart w:id="95"/>
      <w:r w:rsidRPr="00685834">
        <w:rPr>
          <w:rFonts w:cs="Times New Roman"/>
          <w:b/>
        </w:rPr>
        <w:t>Table 1</w:t>
      </w:r>
      <w:commentRangeEnd w:id="95"/>
      <w:r w:rsidR="00DA050F">
        <w:rPr>
          <w:rStyle w:val="CommentReference"/>
        </w:rPr>
        <w:commentReference w:id="95"/>
      </w:r>
      <w:r w:rsidRPr="00685834">
        <w:rPr>
          <w:rFonts w:cs="Times New Roman"/>
          <w:b/>
        </w:rPr>
        <w:t>.</w:t>
      </w:r>
      <w:r>
        <w:rPr>
          <w:rFonts w:cs="Times New Roman"/>
        </w:rPr>
        <w:t xml:space="preserve"> </w:t>
      </w:r>
      <w:r w:rsidR="00280AF2">
        <w:rPr>
          <w:rFonts w:cs="Times New Roman"/>
        </w:rPr>
        <w:t xml:space="preserve">Percent of </w:t>
      </w:r>
      <w:r w:rsidR="00280AF2">
        <w:rPr>
          <w:rFonts w:cs="Times New Roman"/>
          <w:i/>
          <w:iCs/>
        </w:rPr>
        <w:t xml:space="preserve">Teleaulax amphioxeia </w:t>
      </w:r>
      <w:r w:rsidR="00280AF2">
        <w:rPr>
          <w:rFonts w:cs="Times New Roman"/>
        </w:rPr>
        <w:t>to the total cryptophytes during the survey</w:t>
      </w:r>
      <w:r w:rsidR="008C5550">
        <w:rPr>
          <w:rFonts w:cs="Times New Roman"/>
        </w:rPr>
        <w:t xml:space="preserve">, determined from  </w:t>
      </w:r>
      <w:r w:rsidR="008C5550" w:rsidRPr="008C5550">
        <w:rPr>
          <w:rFonts w:cs="Times New Roman"/>
        </w:rPr>
        <w:t>the</w:t>
      </w:r>
      <w:r w:rsidR="00427A71" w:rsidRPr="008C5550">
        <w:rPr>
          <w:rFonts w:cs="Times New Roman"/>
        </w:rPr>
        <w:t xml:space="preserve"> comparison of amplicons from the LSU D2 region (USE) (</w:t>
      </w:r>
      <w:r w:rsidR="008C5550" w:rsidRPr="008C5550">
        <w:rPr>
          <w:rFonts w:cs="Times New Roman"/>
        </w:rPr>
        <w:t>see Materials &amp; Methods)</w:t>
      </w:r>
    </w:p>
    <w:p w14:paraId="631050C7" w14:textId="1553B6BE" w:rsidR="008D5305" w:rsidRDefault="008D5305" w:rsidP="004B52B9">
      <w:pPr>
        <w:widowControl/>
        <w:tabs>
          <w:tab w:val="clear" w:pos="709"/>
        </w:tabs>
        <w:suppressAutoHyphens w:val="0"/>
        <w:spacing w:line="480" w:lineRule="auto"/>
        <w:ind w:firstLine="288"/>
        <w:jc w:val="both"/>
        <w:rPr>
          <w:rFonts w:cs="Times New Roman"/>
          <w:b/>
          <w:bCs/>
        </w:rPr>
      </w:pPr>
    </w:p>
    <w:tbl>
      <w:tblPr>
        <w:tblStyle w:val="LightShading"/>
        <w:tblW w:w="0" w:type="auto"/>
        <w:jc w:val="center"/>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B52B9">
            <w:pPr>
              <w:pStyle w:val="TableContents"/>
              <w:ind w:firstLine="288"/>
              <w:jc w:val="both"/>
            </w:pPr>
            <w:r>
              <w:rPr>
                <w:rFonts w:ascii="Calibri" w:hAnsi="Calibri"/>
              </w:rPr>
              <w:t>Date</w:t>
            </w:r>
          </w:p>
        </w:tc>
        <w:tc>
          <w:tcPr>
            <w:tcW w:w="2448" w:type="dxa"/>
          </w:tcPr>
          <w:p w14:paraId="51DC7751" w14:textId="283FC01A"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 xml:space="preserve">T. </w:t>
            </w:r>
            <w:r w:rsidR="000B5375">
              <w:rPr>
                <w:rFonts w:ascii="Calibri" w:hAnsi="Calibri"/>
                <w:i/>
                <w:iCs/>
              </w:rPr>
              <w:t>amphioxeia</w:t>
            </w:r>
            <w:r>
              <w:rPr>
                <w:rFonts w:ascii="Calibri" w:hAnsi="Calibri"/>
              </w:rPr>
              <w:t xml:space="preserve"> 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B52B9">
            <w:pPr>
              <w:pStyle w:val="TableContents"/>
              <w:ind w:firstLine="288"/>
              <w:jc w:val="both"/>
            </w:pPr>
            <w:r>
              <w:rPr>
                <w:rFonts w:ascii="Calibri" w:hAnsi="Calibri"/>
              </w:rPr>
              <w:t>9/11/13</w:t>
            </w:r>
          </w:p>
        </w:tc>
        <w:tc>
          <w:tcPr>
            <w:tcW w:w="2448" w:type="dxa"/>
          </w:tcPr>
          <w:p w14:paraId="0D3E2AC5"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B52B9">
            <w:pPr>
              <w:pStyle w:val="TableContents"/>
              <w:ind w:firstLine="288"/>
              <w:jc w:val="both"/>
            </w:pPr>
            <w:r>
              <w:rPr>
                <w:rFonts w:ascii="Calibri" w:hAnsi="Calibri"/>
              </w:rPr>
              <w:t>9/13/13</w:t>
            </w:r>
          </w:p>
        </w:tc>
        <w:tc>
          <w:tcPr>
            <w:tcW w:w="2448" w:type="dxa"/>
          </w:tcPr>
          <w:p w14:paraId="22FAC2DB"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B52B9">
            <w:pPr>
              <w:pStyle w:val="TableContents"/>
              <w:ind w:firstLine="288"/>
              <w:jc w:val="both"/>
            </w:pPr>
            <w:r>
              <w:rPr>
                <w:rFonts w:ascii="Calibri" w:hAnsi="Calibri"/>
              </w:rPr>
              <w:t>9/20/13</w:t>
            </w:r>
          </w:p>
        </w:tc>
        <w:tc>
          <w:tcPr>
            <w:tcW w:w="2448" w:type="dxa"/>
          </w:tcPr>
          <w:p w14:paraId="676883A0"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B52B9">
            <w:pPr>
              <w:pStyle w:val="TableContents"/>
              <w:ind w:firstLine="288"/>
              <w:jc w:val="both"/>
            </w:pPr>
            <w:r>
              <w:rPr>
                <w:rFonts w:ascii="Calibri" w:hAnsi="Calibri"/>
              </w:rPr>
              <w:t>9/24/13</w:t>
            </w:r>
          </w:p>
        </w:tc>
        <w:tc>
          <w:tcPr>
            <w:tcW w:w="2448" w:type="dxa"/>
          </w:tcPr>
          <w:p w14:paraId="0E04D122"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B52B9">
            <w:pPr>
              <w:pStyle w:val="TableContents"/>
              <w:ind w:firstLine="288"/>
              <w:jc w:val="both"/>
            </w:pPr>
            <w:r>
              <w:rPr>
                <w:rFonts w:ascii="Calibri" w:hAnsi="Calibri"/>
              </w:rPr>
              <w:t>10/1/13</w:t>
            </w:r>
          </w:p>
        </w:tc>
        <w:tc>
          <w:tcPr>
            <w:tcW w:w="2448" w:type="dxa"/>
          </w:tcPr>
          <w:p w14:paraId="671C24D8"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B52B9">
      <w:pPr>
        <w:widowControl/>
        <w:tabs>
          <w:tab w:val="clear" w:pos="709"/>
        </w:tabs>
        <w:suppressAutoHyphens w:val="0"/>
        <w:ind w:firstLine="288"/>
        <w:jc w:val="both"/>
        <w:rPr>
          <w:rFonts w:cs="Times New Roman"/>
          <w:b/>
          <w:bCs/>
        </w:rPr>
      </w:pPr>
    </w:p>
    <w:p w14:paraId="5246786F" w14:textId="4C5FC97B" w:rsidR="008D5305" w:rsidRDefault="008D5305" w:rsidP="004B52B9">
      <w:pPr>
        <w:widowControl/>
        <w:tabs>
          <w:tab w:val="clear" w:pos="709"/>
        </w:tabs>
        <w:suppressAutoHyphens w:val="0"/>
        <w:ind w:firstLine="288"/>
        <w:jc w:val="both"/>
        <w:rPr>
          <w:rFonts w:cs="Times New Roman"/>
          <w:b/>
          <w:bCs/>
        </w:rPr>
      </w:pPr>
    </w:p>
    <w:p w14:paraId="546D4745" w14:textId="77777777" w:rsidR="008C5550" w:rsidRDefault="008C5550">
      <w:pPr>
        <w:widowControl/>
        <w:tabs>
          <w:tab w:val="clear" w:pos="709"/>
        </w:tabs>
        <w:suppressAutoHyphens w:val="0"/>
        <w:rPr>
          <w:rFonts w:cs="Times New Roman"/>
          <w:b/>
          <w:bCs/>
        </w:rPr>
      </w:pPr>
      <w:r>
        <w:rPr>
          <w:rFonts w:cs="Times New Roman"/>
          <w:b/>
          <w:bCs/>
        </w:rPr>
        <w:br w:type="page"/>
      </w:r>
    </w:p>
    <w:p w14:paraId="74871B47" w14:textId="65AA618D" w:rsidR="008D5305" w:rsidRDefault="008D5305" w:rsidP="000B5375">
      <w:pPr>
        <w:spacing w:line="480" w:lineRule="auto"/>
        <w:ind w:firstLine="288"/>
        <w:jc w:val="both"/>
        <w:outlineLvl w:val="0"/>
        <w:rPr>
          <w:rFonts w:cs="Times New Roman"/>
          <w:b/>
          <w:bCs/>
        </w:rPr>
      </w:pPr>
      <w:r w:rsidRPr="00FC5E5F">
        <w:rPr>
          <w:rFonts w:cs="Times New Roman"/>
          <w:b/>
          <w:bCs/>
        </w:rPr>
        <w:lastRenderedPageBreak/>
        <w:t>Figure</w:t>
      </w:r>
      <w:r w:rsidR="0015514D">
        <w:rPr>
          <w:rFonts w:cs="Times New Roman"/>
          <w:b/>
          <w:bCs/>
        </w:rPr>
        <w:t xml:space="preserve">s </w:t>
      </w:r>
    </w:p>
    <w:p w14:paraId="748413A0" w14:textId="006E2977" w:rsidR="008D5305" w:rsidRDefault="008D5305" w:rsidP="004B52B9">
      <w:pPr>
        <w:widowControl/>
        <w:tabs>
          <w:tab w:val="clear" w:pos="709"/>
        </w:tabs>
        <w:suppressAutoHyphens w:val="0"/>
        <w:ind w:firstLine="288"/>
        <w:jc w:val="both"/>
        <w:rPr>
          <w:rFonts w:cs="Times New Roman"/>
        </w:rPr>
      </w:pPr>
    </w:p>
    <w:p w14:paraId="09F1E0CE" w14:textId="08AD1670" w:rsidR="008D5305" w:rsidRPr="00FE75DC" w:rsidRDefault="00887726" w:rsidP="004B52B9">
      <w:pPr>
        <w:spacing w:line="480" w:lineRule="auto"/>
        <w:jc w:val="both"/>
        <w:rPr>
          <w:rFonts w:cs="Times New Roman"/>
        </w:rPr>
      </w:pPr>
      <w:r>
        <w:rPr>
          <w:rFonts w:cs="Times New Roman"/>
          <w:noProof/>
          <w:lang w:eastAsia="en-US" w:bidi="ar-SA"/>
        </w:rPr>
        <w:drawing>
          <wp:inline distT="0" distB="0" distL="0" distR="0" wp14:anchorId="1F66469D" wp14:editId="73D33535">
            <wp:extent cx="6328410" cy="4744085"/>
            <wp:effectExtent l="0" t="0" r="0" b="5715"/>
            <wp:docPr id="8" name="Picture 8" descr="Macintosh HD:Users:francois:Desktop: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esktop: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0097DBB4"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280AF2">
        <w:rPr>
          <w:rFonts w:cstheme="minorBidi"/>
        </w:rPr>
        <w:t>during the 4 week-survey in the CRE</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xml:space="preserve">.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r w:rsidR="00887726">
        <w:rPr>
          <w:rFonts w:cstheme="minorBidi"/>
        </w:rPr>
        <w:t>µg L</w:t>
      </w:r>
      <w:r w:rsidR="00887726" w:rsidRPr="00887726">
        <w:rPr>
          <w:rFonts w:cstheme="minorBidi"/>
          <w:vertAlign w:val="superscript"/>
        </w:rPr>
        <w:t>-1</w:t>
      </w:r>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17390254" w:rsidR="008D5305" w:rsidRPr="00FE75DC" w:rsidRDefault="00ED6CD6" w:rsidP="003218A1">
      <w:pPr>
        <w:spacing w:line="480" w:lineRule="auto"/>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6AA8497F" w:rsidR="008D5305" w:rsidRDefault="008D5305" w:rsidP="003218A1">
      <w:pPr>
        <w:spacing w:line="480" w:lineRule="auto"/>
        <w:ind w:firstLine="288"/>
        <w:rPr>
          <w:rFonts w:cs="Times New Roman"/>
        </w:rPr>
      </w:pPr>
      <w:r w:rsidRPr="00FC5E5F">
        <w:rPr>
          <w:rFonts w:cs="Times New Roman"/>
          <w:b/>
          <w:bCs/>
        </w:rPr>
        <w:t xml:space="preserve">Fig. </w:t>
      </w:r>
      <w:r w:rsidR="00427A71">
        <w:rPr>
          <w:rFonts w:cs="Times New Roman"/>
          <w:b/>
          <w:bCs/>
        </w:rPr>
        <w:t>2</w:t>
      </w:r>
      <w:r w:rsidRPr="00FC5E5F">
        <w:rPr>
          <w:rFonts w:cs="Times New Roman"/>
        </w:rPr>
        <w:t xml:space="preserve"> </w:t>
      </w:r>
      <w:r>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w:t>
      </w:r>
      <w:r w:rsidR="00402A36">
        <w:rPr>
          <w:rFonts w:cs="Times New Roman"/>
        </w:rPr>
        <w:t xml:space="preserve">determined by continuous flow cytometry </w:t>
      </w:r>
      <w:r>
        <w:rPr>
          <w:rFonts w:cs="Times New Roman"/>
        </w:rPr>
        <w:t xml:space="preserve">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xml:space="preserve">) </w:t>
      </w:r>
      <w:r w:rsidR="00402A36">
        <w:rPr>
          <w:rFonts w:cs="Times New Roman"/>
        </w:rPr>
        <w:t xml:space="preserve">determined from discrete samples taken </w:t>
      </w:r>
      <w:r w:rsidR="00760EA7">
        <w:rPr>
          <w:rFonts w:cs="Times New Roman"/>
        </w:rPr>
        <w:t>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p>
    <w:p w14:paraId="13CA4C83" w14:textId="47A42C72" w:rsidR="009D3EE8" w:rsidRDefault="009004BF" w:rsidP="003218A1">
      <w:pPr>
        <w:spacing w:line="480" w:lineRule="auto"/>
        <w:ind w:firstLine="288"/>
        <w:jc w:val="center"/>
        <w:rPr>
          <w:rFonts w:cs="Times New Roman"/>
          <w:b/>
          <w:bCs/>
        </w:rPr>
      </w:pPr>
      <w:r>
        <w:rPr>
          <w:rFonts w:cs="Times New Roman"/>
          <w:b/>
          <w:bCs/>
          <w:noProof/>
          <w:lang w:eastAsia="en-US" w:bidi="ar-SA"/>
        </w:rPr>
        <w:lastRenderedPageBreak/>
        <w:drawing>
          <wp:inline distT="0" distB="0" distL="0" distR="0" wp14:anchorId="404828D9" wp14:editId="2145F623">
            <wp:extent cx="3589183" cy="3589183"/>
            <wp:effectExtent l="0" t="0" r="0" b="0"/>
            <wp:docPr id="7" name="Picture 7"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89183" cy="3589183"/>
                    </a:xfrm>
                    <a:prstGeom prst="rect">
                      <a:avLst/>
                    </a:prstGeom>
                    <a:noFill/>
                    <a:ln>
                      <a:noFill/>
                    </a:ln>
                  </pic:spPr>
                </pic:pic>
              </a:graphicData>
            </a:graphic>
          </wp:inline>
        </w:drawing>
      </w:r>
    </w:p>
    <w:p w14:paraId="52E608AB" w14:textId="68748564" w:rsidR="009D3EE8" w:rsidRPr="00FE75DC" w:rsidRDefault="009D3EE8" w:rsidP="003218A1">
      <w:pPr>
        <w:spacing w:line="480" w:lineRule="auto"/>
        <w:ind w:firstLine="288"/>
        <w:rPr>
          <w:rFonts w:cs="Times New Roman"/>
        </w:rPr>
      </w:pPr>
      <w:commentRangeStart w:id="96"/>
      <w:r>
        <w:rPr>
          <w:rFonts w:cs="Times New Roman"/>
          <w:b/>
          <w:bCs/>
        </w:rPr>
        <w:t>Fig. 3.</w:t>
      </w:r>
      <w:r w:rsidRPr="0079574E">
        <w:rPr>
          <w:rFonts w:cs="Times New Roman"/>
        </w:rPr>
        <w:t xml:space="preserve"> </w:t>
      </w:r>
      <w:commentRangeEnd w:id="96"/>
      <w:r w:rsidR="00DA050F">
        <w:rPr>
          <w:rStyle w:val="CommentReference"/>
        </w:rPr>
        <w:commentReference w:id="96"/>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ED665AC" w14:textId="08217981" w:rsidR="008D77E7" w:rsidRPr="00F2360F" w:rsidRDefault="008D77E7" w:rsidP="003218A1">
      <w:pPr>
        <w:spacing w:line="480" w:lineRule="auto"/>
        <w:ind w:firstLine="288"/>
        <w:rPr>
          <w:rFonts w:cs="Times New Roman"/>
        </w:rPr>
      </w:pPr>
      <w:r w:rsidRPr="00F2360F">
        <w:rPr>
          <w:rFonts w:cs="Times New Roman"/>
          <w:b/>
        </w:rPr>
        <w:t xml:space="preserve">Fig. </w:t>
      </w:r>
      <w:r w:rsidR="009D3EE8">
        <w:rPr>
          <w:rFonts w:cs="Times New Roman"/>
          <w:b/>
        </w:rPr>
        <w:t>4</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C79388F" w14:textId="2041AEA9" w:rsidR="008D5305" w:rsidRDefault="00563AD1" w:rsidP="003218A1">
      <w:pPr>
        <w:spacing w:line="480" w:lineRule="auto"/>
        <w:ind w:firstLine="288"/>
        <w:rPr>
          <w:rFonts w:cs="Times New Roman"/>
        </w:rPr>
      </w:pPr>
      <w:r w:rsidRPr="007D1E2D">
        <w:rPr>
          <w:rFonts w:cs="Times New Roman"/>
          <w:b/>
        </w:rPr>
        <w:t xml:space="preserve">Fig. </w:t>
      </w:r>
      <w:r w:rsidR="009D3EE8">
        <w:rPr>
          <w:rFonts w:cs="Times New Roman"/>
          <w:b/>
        </w:rPr>
        <w:t>5</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rsidP="003218A1">
      <w:pPr>
        <w:widowControl/>
        <w:tabs>
          <w:tab w:val="clear" w:pos="709"/>
        </w:tabs>
        <w:suppressAutoHyphens w:val="0"/>
        <w:rPr>
          <w:rFonts w:cs="Times New Roman"/>
          <w:i/>
        </w:rPr>
      </w:pPr>
      <w:r>
        <w:rPr>
          <w:rFonts w:cs="Times New Roman"/>
          <w:i/>
        </w:rPr>
        <w:br w:type="page"/>
      </w: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lastRenderedPageBreak/>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Hennon, </w:t>
      </w:r>
      <w:r w:rsidRPr="000B3F78">
        <w:rPr>
          <w:rFonts w:cs="Times New Roman"/>
          <w:bCs/>
        </w:rPr>
        <w:t>Joseph N</w:t>
      </w:r>
      <w:r w:rsidR="000B3F78" w:rsidRPr="000B3F78">
        <w:rPr>
          <w:rFonts w:cs="Times New Roman"/>
          <w:bCs/>
        </w:rPr>
        <w:t>e</w:t>
      </w:r>
      <w:r w:rsidRPr="000B3F78">
        <w:rPr>
          <w:rFonts w:cs="Times New Roman"/>
          <w:bCs/>
        </w:rPr>
        <w:t xml:space="preserve">edoba, Katie Maxey, Rhonda Morales, Tawnya Peterson, Megan Schatz, Jarred Swalwell, Peter Zuber, E. Virginia Armbrust,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4"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0CEB206E" w14:textId="77777777" w:rsidR="00FF63AC" w:rsidRDefault="00FF63AC">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6CE9F127" w:rsidR="00563AD1" w:rsidRPr="00FE75DC" w:rsidRDefault="00FF63AC" w:rsidP="00FF63AC">
      <w:pPr>
        <w:spacing w:line="480" w:lineRule="auto"/>
        <w:ind w:firstLine="288"/>
        <w:jc w:val="center"/>
        <w:rPr>
          <w:rFonts w:cs="Times New Roman"/>
        </w:rPr>
      </w:pPr>
      <w:r>
        <w:rPr>
          <w:rFonts w:cs="Times New Roman"/>
          <w:noProof/>
          <w:lang w:eastAsia="en-US" w:bidi="ar-SA"/>
        </w:rPr>
        <w:drawing>
          <wp:inline distT="0" distB="0" distL="0" distR="0" wp14:anchorId="75B13B8F" wp14:editId="6074CD5D">
            <wp:extent cx="3705501" cy="3705501"/>
            <wp:effectExtent l="0" t="0" r="3175" b="3175"/>
            <wp:docPr id="14" name="Picture 14"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ois:Documents:DATA:SeaFlow:CMOP:CMOP_git:manuscript:manuscript_V3:manuscript_Rcode:FigureS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05501" cy="3705501"/>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0BA4FE75" w14:textId="6D63E3CC" w:rsidR="006852D0" w:rsidRPr="00505188" w:rsidRDefault="00F31AB3" w:rsidP="00467801">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6A967BD6" wp14:editId="0E9F20E6">
            <wp:extent cx="3346671" cy="3213990"/>
            <wp:effectExtent l="0" t="0" r="6350" b="12065"/>
            <wp:docPr id="16" name="Picture 16" descr="Macintosh HD:Users:francois:Documents:DATA:SeaFlow:CMOP:CMOP_git:manuscript:manuscript_V3:FigureS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FigureS3.pdf"/>
                    <pic:cNvPicPr>
                      <a:picLocks noChangeAspect="1" noChangeArrowheads="1"/>
                    </pic:cNvPicPr>
                  </pic:nvPicPr>
                  <pic:blipFill rotWithShape="1">
                    <a:blip r:embed="rId16">
                      <a:extLst>
                        <a:ext uri="{28A0092B-C50C-407E-A947-70E740481C1C}">
                          <a14:useLocalDpi xmlns:a14="http://schemas.microsoft.com/office/drawing/2010/main" val="0"/>
                        </a:ext>
                      </a:extLst>
                    </a:blip>
                    <a:srcRect l="32574" t="16458" r="31786" b="37942"/>
                    <a:stretch/>
                  </pic:blipFill>
                  <pic:spPr bwMode="auto">
                    <a:xfrm>
                      <a:off x="0" y="0"/>
                      <a:ext cx="3347672" cy="321495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3949BEB2" w14:textId="29A33C07" w:rsidR="00427A71" w:rsidRPr="00760EA7" w:rsidRDefault="00427A71" w:rsidP="003218A1">
      <w:pPr>
        <w:spacing w:line="480" w:lineRule="auto"/>
        <w:ind w:firstLine="288"/>
        <w:rPr>
          <w:rFonts w:cs="Times New Roman"/>
        </w:rPr>
      </w:pPr>
      <w:commentRangeStart w:id="97"/>
      <w:r>
        <w:rPr>
          <w:rFonts w:cs="Times New Roman"/>
          <w:b/>
        </w:rPr>
        <w:t xml:space="preserve">Fig. </w:t>
      </w:r>
      <w:r w:rsidR="00402A36">
        <w:rPr>
          <w:rFonts w:cs="Times New Roman"/>
          <w:b/>
        </w:rPr>
        <w:t>S</w:t>
      </w:r>
      <w:r w:rsidR="005735C1">
        <w:rPr>
          <w:rFonts w:cs="Times New Roman"/>
          <w:b/>
        </w:rPr>
        <w:t>2</w:t>
      </w:r>
      <w:r w:rsidRPr="003218A1">
        <w:rPr>
          <w:rFonts w:cs="Times New Roman"/>
          <w:b/>
        </w:rPr>
        <w:t xml:space="preserve">. </w:t>
      </w:r>
      <w:commentRangeEnd w:id="97"/>
      <w:r w:rsidR="0059012F">
        <w:rPr>
          <w:rStyle w:val="CommentReference"/>
        </w:rPr>
        <w:commentReference w:id="97"/>
      </w:r>
      <w:r w:rsidR="00467801" w:rsidRPr="003218A1">
        <w:rPr>
          <w:rFonts w:cs="Times New Roman"/>
        </w:rPr>
        <w:t>Flow cytometric signatures and m</w:t>
      </w:r>
      <w:r w:rsidRPr="003218A1">
        <w:rPr>
          <w:rFonts w:cs="Times New Roman"/>
        </w:rPr>
        <w:t xml:space="preserve">icrograph of glutaraldehyde-fixed </w:t>
      </w:r>
      <w:r w:rsidRPr="003218A1">
        <w:rPr>
          <w:rFonts w:cs="Times New Roman"/>
          <w:i/>
          <w:iCs/>
        </w:rPr>
        <w:t>Teleaulax</w:t>
      </w:r>
      <w:r w:rsidR="00B3016B" w:rsidRPr="003218A1">
        <w:rPr>
          <w:rFonts w:cs="Times New Roman"/>
          <w:iCs/>
        </w:rPr>
        <w:t>-like cryptophytes</w:t>
      </w:r>
      <w:r w:rsidR="00467801" w:rsidRPr="003218A1">
        <w:rPr>
          <w:rFonts w:cs="Times New Roman"/>
        </w:rPr>
        <w:t>.</w:t>
      </w:r>
      <w:r w:rsidR="00467801">
        <w:rPr>
          <w:rFonts w:cs="Times New Roman"/>
        </w:rPr>
        <w:t xml:space="preserve"> A) Red</w:t>
      </w:r>
      <w:r w:rsidR="00467801" w:rsidRPr="00467801">
        <w:rPr>
          <w:rFonts w:cs="Times New Roman"/>
        </w:rPr>
        <w:t xml:space="preserve"> fluore</w:t>
      </w:r>
      <w:r w:rsidR="00467801">
        <w:rPr>
          <w:rFonts w:cs="Times New Roman"/>
        </w:rPr>
        <w:t xml:space="preserve">scence (692 nm wavelength) </w:t>
      </w:r>
      <w:r w:rsidR="00467801" w:rsidRPr="00467801">
        <w:rPr>
          <w:rFonts w:cs="Times New Roman"/>
        </w:rPr>
        <w:t xml:space="preserve">from chlorophyll </w:t>
      </w:r>
      <w:r w:rsidR="00467801">
        <w:rPr>
          <w:rFonts w:cs="Times New Roman"/>
        </w:rPr>
        <w:t xml:space="preserve">versus </w:t>
      </w:r>
      <w:r w:rsidR="00467801" w:rsidRPr="00467801">
        <w:rPr>
          <w:rFonts w:cs="Times New Roman"/>
        </w:rPr>
        <w:t xml:space="preserve">light scatter (related to cell size) </w:t>
      </w:r>
      <w:r w:rsidR="00467801">
        <w:rPr>
          <w:rFonts w:cs="Times New Roman"/>
        </w:rPr>
        <w:t>shows phytoplankton community structure,  cryptophyte population (red</w:t>
      </w:r>
      <w:r w:rsidR="00F31AB3">
        <w:rPr>
          <w:rFonts w:cs="Times New Roman"/>
        </w:rPr>
        <w:t xml:space="preserve"> dots</w:t>
      </w:r>
      <w:r w:rsidR="00467801">
        <w:rPr>
          <w:rFonts w:cs="Times New Roman"/>
        </w:rPr>
        <w:t>) and detritus (low red fluorescence) (left panel).</w:t>
      </w:r>
      <w:r w:rsidR="00467801" w:rsidRPr="00467801">
        <w:rPr>
          <w:rFonts w:cs="Times New Roman"/>
        </w:rPr>
        <w:t xml:space="preserve"> Red fluorescence (692 nm wavelength) versus</w:t>
      </w:r>
      <w:r w:rsidR="00467801">
        <w:rPr>
          <w:rFonts w:cs="Times New Roman"/>
        </w:rPr>
        <w:t xml:space="preserve"> orange fluorescence (</w:t>
      </w:r>
      <w:r w:rsidR="00F31AB3">
        <w:rPr>
          <w:rFonts w:cs="Times New Roman"/>
        </w:rPr>
        <w:t xml:space="preserve">527 nm wavelength) from phycoerythrin </w:t>
      </w:r>
      <w:r w:rsidR="00467801" w:rsidRPr="00467801">
        <w:rPr>
          <w:rFonts w:cs="Times New Roman"/>
        </w:rPr>
        <w:t xml:space="preserve">uniquely identified a population of </w:t>
      </w:r>
      <w:r w:rsidR="00F31AB3" w:rsidRPr="00F31AB3">
        <w:rPr>
          <w:rFonts w:cs="Times New Roman"/>
        </w:rPr>
        <w:t>cryptophyte</w:t>
      </w:r>
      <w:r w:rsidR="00F31AB3">
        <w:rPr>
          <w:rFonts w:cs="Times New Roman"/>
        </w:rPr>
        <w:t xml:space="preserve"> (red dots)</w:t>
      </w:r>
      <w:r w:rsidR="00467801" w:rsidRPr="00467801">
        <w:rPr>
          <w:rFonts w:cs="Times New Roman"/>
        </w:rPr>
        <w:t>, and a tight peak of uniform fluorescent microspheres (</w:t>
      </w:r>
      <w:r w:rsidR="00F31AB3">
        <w:rPr>
          <w:rFonts w:cs="Times New Roman"/>
        </w:rPr>
        <w:t>red circle</w:t>
      </w:r>
      <w:r w:rsidR="00467801" w:rsidRPr="00467801">
        <w:rPr>
          <w:rFonts w:cs="Times New Roman"/>
        </w:rPr>
        <w:t>) added as an internal standard</w:t>
      </w:r>
      <w:r w:rsidR="00F31AB3">
        <w:rPr>
          <w:rFonts w:cs="Times New Roman"/>
        </w:rPr>
        <w:t xml:space="preserve"> (right panel)</w:t>
      </w:r>
      <w:r w:rsidR="00467801" w:rsidRPr="00467801">
        <w:rPr>
          <w:rFonts w:cs="Times New Roman"/>
        </w:rPr>
        <w:t xml:space="preserve">. Cells with low orange fluorescence are the phytoplankton populations shown </w:t>
      </w:r>
      <w:r w:rsidR="00F31AB3">
        <w:rPr>
          <w:rFonts w:cs="Times New Roman"/>
        </w:rPr>
        <w:t>o</w:t>
      </w:r>
      <w:r w:rsidR="00467801" w:rsidRPr="00467801">
        <w:rPr>
          <w:rFonts w:cs="Times New Roman"/>
        </w:rPr>
        <w:t>n</w:t>
      </w:r>
      <w:r w:rsidR="00F31AB3">
        <w:rPr>
          <w:rFonts w:cs="Times New Roman"/>
        </w:rPr>
        <w:t xml:space="preserve"> the left panel</w:t>
      </w:r>
      <w:r w:rsidR="00467801" w:rsidRPr="00467801">
        <w:rPr>
          <w:rFonts w:cs="Times New Roman"/>
        </w:rPr>
        <w:t xml:space="preserve">. </w:t>
      </w:r>
      <w:r w:rsidR="00F31AB3">
        <w:rPr>
          <w:rFonts w:cs="Times New Roman"/>
          <w:b/>
        </w:rPr>
        <w:t>B</w:t>
      </w:r>
      <w:r w:rsidR="00467801" w:rsidRPr="00467801">
        <w:rPr>
          <w:rFonts w:cs="Times New Roman"/>
          <w:b/>
        </w:rPr>
        <w:t>)</w:t>
      </w:r>
      <w:r w:rsidR="00467801" w:rsidRPr="00467801">
        <w:rPr>
          <w:rFonts w:cs="Times New Roman"/>
        </w:rPr>
        <w:t xml:space="preserve"> </w:t>
      </w:r>
      <w:r w:rsidR="00F31AB3">
        <w:rPr>
          <w:rFonts w:cs="Times New Roman"/>
        </w:rPr>
        <w:t>M</w:t>
      </w:r>
      <w:r w:rsidR="00F31AB3" w:rsidRPr="00760EA7">
        <w:rPr>
          <w:rFonts w:cs="Times New Roman"/>
        </w:rPr>
        <w:t>icrograph</w:t>
      </w:r>
      <w:r w:rsidR="00467801" w:rsidRPr="00467801">
        <w:rPr>
          <w:rFonts w:cs="Times New Roman"/>
        </w:rPr>
        <w:t xml:space="preserve"> </w:t>
      </w:r>
      <w:r>
        <w:rPr>
          <w:rFonts w:cs="Times New Roman"/>
        </w:rPr>
        <w:t>using transmitted-light (A) and epifluorescence (B) microscopy after cell sorting by flow cytometry</w:t>
      </w:r>
      <w:r w:rsidR="00F31AB3" w:rsidRPr="00F31AB3">
        <w:rPr>
          <w:rFonts w:cs="Times New Roman"/>
        </w:rPr>
        <w:t xml:space="preserve"> </w:t>
      </w:r>
      <w:r w:rsidR="00F31AB3">
        <w:rPr>
          <w:rFonts w:cs="Times New Roman"/>
        </w:rPr>
        <w:t>of the cryptophyte population (red dots shown in panels A)</w:t>
      </w:r>
      <w:r>
        <w:rPr>
          <w:rFonts w:cs="Times New Roman"/>
        </w:rPr>
        <w:t>. Scale bar is 5 µm.</w:t>
      </w:r>
    </w:p>
    <w:p w14:paraId="33F0EBC3" w14:textId="77777777" w:rsidR="00CF6B35" w:rsidRDefault="00CF6B35" w:rsidP="004B52B9">
      <w:pPr>
        <w:widowControl/>
        <w:tabs>
          <w:tab w:val="clear" w:pos="709"/>
        </w:tabs>
        <w:suppressAutoHyphens w:val="0"/>
        <w:ind w:firstLine="288"/>
        <w:jc w:val="both"/>
        <w:rPr>
          <w:rFonts w:cs="Times New Roman"/>
        </w:rPr>
      </w:pPr>
      <w:r>
        <w:rPr>
          <w:rFonts w:cs="Times New Roman"/>
        </w:rPr>
        <w:br w:type="page"/>
      </w:r>
    </w:p>
    <w:p w14:paraId="4EC4DE5B" w14:textId="77777777" w:rsidR="008D5305" w:rsidRDefault="008D5305" w:rsidP="004B52B9">
      <w:pPr>
        <w:spacing w:line="480" w:lineRule="auto"/>
        <w:ind w:firstLine="288"/>
        <w:jc w:val="both"/>
        <w:rPr>
          <w:rFonts w:cs="Times New Roman"/>
        </w:rPr>
      </w:pP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055E270C" w:rsidR="008D5305" w:rsidRDefault="000B08CC" w:rsidP="003218A1">
      <w:pPr>
        <w:spacing w:line="480" w:lineRule="auto"/>
        <w:ind w:firstLine="288"/>
        <w:rPr>
          <w:rFonts w:cs="Times New Roman"/>
        </w:rPr>
      </w:pPr>
      <w:r w:rsidRPr="007A2CF9">
        <w:rPr>
          <w:rFonts w:cs="Times New Roman"/>
          <w:b/>
        </w:rPr>
        <w:t>Fig. S</w:t>
      </w:r>
      <w:r w:rsidR="005735C1">
        <w:rPr>
          <w:rFonts w:cs="Times New Roman"/>
          <w:b/>
        </w:rPr>
        <w:t>3</w:t>
      </w:r>
      <w:r w:rsidRPr="007A2CF9">
        <w:rPr>
          <w:rFonts w:cs="Times New Roman"/>
          <w:b/>
        </w:rPr>
        <w:t>.</w:t>
      </w:r>
      <w:r>
        <w:rPr>
          <w:rFonts w:cs="Times New Roman"/>
        </w:rPr>
        <w:t xml:space="preserve"> </w:t>
      </w:r>
      <w:r w:rsidRPr="003218A1">
        <w:rPr>
          <w:rFonts w:cs="Times New Roman"/>
        </w:rPr>
        <w:t>Comparison of cell counts.</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del w:id="98" w:author="Microsoft Office User" w:date="2016-03-16T14:41:00Z">
        <w:r w:rsidDel="0059012F">
          <w:rPr>
            <w:rFonts w:cs="Times New Roman"/>
          </w:rPr>
          <w:delText xml:space="preserve">red </w:delText>
        </w:r>
      </w:del>
      <w:ins w:id="99" w:author="Microsoft Office User" w:date="2016-03-16T14:41:00Z">
        <w:r w:rsidR="0059012F">
          <w:rPr>
            <w:rFonts w:cs="Times New Roman"/>
          </w:rPr>
          <w:t xml:space="preserve">black </w:t>
        </w:r>
      </w:ins>
      <w:r>
        <w:rPr>
          <w:rFonts w:cs="Times New Roman"/>
        </w:rPr>
        <w:t xml:space="preserve">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7F54D589" w:rsidR="008D5305" w:rsidRPr="00F2360F" w:rsidRDefault="009004BF" w:rsidP="00402A36">
      <w:pPr>
        <w:spacing w:line="480" w:lineRule="auto"/>
        <w:ind w:firstLine="288"/>
        <w:jc w:val="center"/>
        <w:rPr>
          <w:rFonts w:cs="Times New Roman"/>
        </w:rPr>
      </w:pPr>
      <w:r>
        <w:rPr>
          <w:rFonts w:cs="Times New Roman"/>
          <w:noProof/>
          <w:lang w:eastAsia="en-US" w:bidi="ar-SA"/>
        </w:rPr>
        <w:lastRenderedPageBreak/>
        <w:drawing>
          <wp:inline distT="0" distB="0" distL="0" distR="0" wp14:anchorId="10DA538B" wp14:editId="1AC5CC2F">
            <wp:extent cx="3655953" cy="3655953"/>
            <wp:effectExtent l="0" t="0" r="1905" b="1905"/>
            <wp:docPr id="13" name="Picture 13"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ois:Desktop:FigureS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6855" cy="3656855"/>
                    </a:xfrm>
                    <a:prstGeom prst="rect">
                      <a:avLst/>
                    </a:prstGeom>
                    <a:noFill/>
                    <a:ln>
                      <a:noFill/>
                    </a:ln>
                  </pic:spPr>
                </pic:pic>
              </a:graphicData>
            </a:graphic>
          </wp:inline>
        </w:drawing>
      </w:r>
    </w:p>
    <w:p w14:paraId="625A201E" w14:textId="5B006EF9" w:rsidR="000B08CC" w:rsidRDefault="008D5305" w:rsidP="003218A1">
      <w:pPr>
        <w:spacing w:line="480" w:lineRule="auto"/>
        <w:ind w:firstLine="288"/>
        <w:rPr>
          <w:rFonts w:cs="Times New Roman"/>
        </w:rPr>
      </w:pPr>
      <w:r w:rsidRPr="00F2360F">
        <w:rPr>
          <w:rFonts w:cs="Times New Roman"/>
          <w:b/>
        </w:rPr>
        <w:t>Fig. S</w:t>
      </w:r>
      <w:r w:rsidR="005735C1">
        <w:rPr>
          <w:rFonts w:cs="Times New Roman"/>
          <w:b/>
        </w:rPr>
        <w:t>4</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0FC7CF98" w14:textId="77777777" w:rsidR="000B08CC" w:rsidRDefault="000B08CC" w:rsidP="004B52B9">
      <w:pPr>
        <w:widowControl/>
        <w:tabs>
          <w:tab w:val="clear" w:pos="709"/>
        </w:tabs>
        <w:suppressAutoHyphens w:val="0"/>
        <w:ind w:firstLine="288"/>
        <w:jc w:val="both"/>
        <w:rPr>
          <w:rFonts w:cs="Times New Roman"/>
        </w:rPr>
      </w:pPr>
      <w:r>
        <w:rPr>
          <w:rFonts w:cs="Times New Roman"/>
        </w:rPr>
        <w:br w:type="page"/>
      </w:r>
    </w:p>
    <w:p w14:paraId="10741809" w14:textId="77777777" w:rsidR="008D5305" w:rsidRDefault="008D5305" w:rsidP="004B52B9">
      <w:pPr>
        <w:spacing w:line="480" w:lineRule="auto"/>
        <w:ind w:firstLine="288"/>
        <w:jc w:val="both"/>
        <w:rPr>
          <w:rFonts w:cs="Times New Roman"/>
        </w:rPr>
      </w:pPr>
    </w:p>
    <w:p w14:paraId="24339155" w14:textId="7CBE3278" w:rsidR="000B08CC" w:rsidRPr="00FE75DC" w:rsidRDefault="009A6BC6" w:rsidP="004B52B9">
      <w:pPr>
        <w:spacing w:line="480" w:lineRule="auto"/>
        <w:jc w:val="both"/>
        <w:rPr>
          <w:rFonts w:cs="Times New Roman"/>
        </w:rPr>
      </w:pPr>
      <w:r>
        <w:rPr>
          <w:rFonts w:cs="Times New Roman"/>
          <w:noProof/>
          <w:lang w:eastAsia="en-US" w:bidi="ar-SA"/>
        </w:rPr>
        <w:drawing>
          <wp:inline distT="0" distB="0" distL="0" distR="0" wp14:anchorId="655B7E5D" wp14:editId="59250859">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322E26C6" w14:textId="06E0028D" w:rsidR="00A766CD" w:rsidRDefault="000B08CC" w:rsidP="00330453">
      <w:pPr>
        <w:spacing w:line="480" w:lineRule="auto"/>
        <w:ind w:firstLine="288"/>
      </w:pPr>
      <w:commentRangeStart w:id="100"/>
      <w:r w:rsidRPr="00FC5E5F">
        <w:rPr>
          <w:rFonts w:cs="Times New Roman"/>
          <w:b/>
          <w:bCs/>
        </w:rPr>
        <w:t xml:space="preserve">Fig. </w:t>
      </w:r>
      <w:r>
        <w:rPr>
          <w:rFonts w:cs="Times New Roman"/>
          <w:b/>
          <w:bCs/>
        </w:rPr>
        <w:t>S</w:t>
      </w:r>
      <w:r w:rsidR="005735C1">
        <w:rPr>
          <w:rFonts w:cs="Times New Roman"/>
          <w:b/>
          <w:bCs/>
        </w:rPr>
        <w:t>5</w:t>
      </w:r>
      <w:commentRangeEnd w:id="100"/>
      <w:r w:rsidR="0059012F">
        <w:rPr>
          <w:rStyle w:val="CommentReference"/>
        </w:rPr>
        <w:commentReference w:id="100"/>
      </w:r>
      <w:r w:rsidR="00402A36">
        <w:rPr>
          <w:rFonts w:cs="Times New Roman"/>
          <w:b/>
          <w:bCs/>
        </w:rPr>
        <w:t>.</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B3016B">
        <w:rPr>
          <w:rFonts w:cs="Times New Roman"/>
          <w:i/>
          <w:iCs/>
        </w:rPr>
        <w:t>Teleaulax</w:t>
      </w:r>
      <w:r w:rsidR="00261B51">
        <w:rPr>
          <w:rFonts w:cs="Times New Roman"/>
        </w:rPr>
        <w:t xml:space="preserve">-like cryptophytes </w:t>
      </w:r>
      <w:r w:rsidR="001E6AB1">
        <w:rPr>
          <w:rFonts w:cs="Times New Roman"/>
        </w:rPr>
        <w:t>with</w:t>
      </w:r>
      <w:r>
        <w:rPr>
          <w:rFonts w:cs="Times New Roman"/>
        </w:rPr>
        <w:t xml:space="preserve"> daily-averaged concentrations of </w:t>
      </w:r>
      <w:del w:id="101" w:author="Microsoft Office User" w:date="2016-03-16T14:46:00Z">
        <w:r w:rsidR="009A6BC6" w:rsidDel="0059012F">
          <w:rPr>
            <w:rFonts w:cs="Times New Roman"/>
          </w:rPr>
          <w:delText>A</w:delText>
        </w:r>
      </w:del>
      <w:del w:id="102" w:author="Microsoft Office User" w:date="2016-03-16T14:47:00Z">
        <w:r w:rsidR="009A6BC6" w:rsidDel="0059012F">
          <w:rPr>
            <w:rFonts w:cs="Times New Roman"/>
          </w:rPr>
          <w:delText xml:space="preserve">) </w:delText>
        </w:r>
        <w:r w:rsidDel="0059012F">
          <w:rPr>
            <w:rFonts w:cs="Times New Roman"/>
          </w:rPr>
          <w:delText xml:space="preserve">dissolved inorganic </w:delText>
        </w:r>
        <w:r w:rsidR="009A6BC6" w:rsidDel="0059012F">
          <w:rPr>
            <w:rFonts w:cs="Times New Roman"/>
          </w:rPr>
          <w:delText xml:space="preserve">(DIN, µM) and </w:delText>
        </w:r>
      </w:del>
      <w:ins w:id="103" w:author="Microsoft Office User" w:date="2016-03-16T14:46:00Z">
        <w:r w:rsidR="0059012F">
          <w:rPr>
            <w:rFonts w:cs="Times New Roman"/>
          </w:rPr>
          <w:t>A</w:t>
        </w:r>
      </w:ins>
      <w:del w:id="104" w:author="Microsoft Office User" w:date="2016-03-16T14:46:00Z">
        <w:r w:rsidR="009A6BC6" w:rsidDel="0059012F">
          <w:rPr>
            <w:rFonts w:cs="Times New Roman"/>
          </w:rPr>
          <w:delText>B</w:delText>
        </w:r>
      </w:del>
      <w:r w:rsidR="001E6AB1">
        <w:rPr>
          <w:rFonts w:cs="Times New Roman"/>
        </w:rPr>
        <w:t xml:space="preserve">) </w:t>
      </w:r>
      <w:ins w:id="105" w:author="Microsoft Office User" w:date="2016-03-16T14:47:00Z">
        <w:r w:rsidR="0059012F">
          <w:rPr>
            <w:rFonts w:cs="Times New Roman"/>
          </w:rPr>
          <w:t xml:space="preserve">dissolved inorganic </w:t>
        </w:r>
      </w:ins>
      <w:r w:rsidR="001E6AB1">
        <w:rPr>
          <w:rFonts w:cs="Times New Roman"/>
        </w:rPr>
        <w:t>phosphate (DI</w:t>
      </w:r>
      <w:r w:rsidR="009A6BC6">
        <w:rPr>
          <w:rFonts w:cs="Times New Roman"/>
        </w:rPr>
        <w:t>P</w:t>
      </w:r>
      <w:r w:rsidR="001E6AB1">
        <w:rPr>
          <w:rFonts w:cs="Times New Roman"/>
        </w:rPr>
        <w:t>, µM)</w:t>
      </w:r>
      <w:ins w:id="106" w:author="Microsoft Office User" w:date="2016-03-16T14:47:00Z">
        <w:r w:rsidR="0059012F">
          <w:rPr>
            <w:rFonts w:cs="Times New Roman"/>
          </w:rPr>
          <w:t xml:space="preserve"> and</w:t>
        </w:r>
      </w:ins>
      <w:r w:rsidR="001E6AB1">
        <w:rPr>
          <w:rFonts w:cs="Times New Roman"/>
        </w:rPr>
        <w:t xml:space="preserve"> </w:t>
      </w:r>
      <w:ins w:id="107" w:author="Microsoft Office User" w:date="2016-03-16T14:47:00Z">
        <w:r w:rsidR="0059012F">
          <w:rPr>
            <w:rFonts w:cs="Times New Roman"/>
          </w:rPr>
          <w:t xml:space="preserve">B) dissolved inorganic nitrate (DIN, µM) </w:t>
        </w:r>
      </w:ins>
      <w:r>
        <w:rPr>
          <w:rFonts w:cs="Times New Roman"/>
        </w:rPr>
        <w:t>during the survey</w:t>
      </w:r>
      <w:r w:rsidR="009A6BC6">
        <w:rPr>
          <w:rFonts w:cs="Times New Roman"/>
        </w:rPr>
        <w:t>.</w:t>
      </w:r>
      <w:r w:rsidR="009004BF" w:rsidRPr="009004B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60A6AB63" w14:textId="68F04906" w:rsidR="00090513" w:rsidRPr="008D5305" w:rsidRDefault="00090513" w:rsidP="009F4F8A">
      <w:pPr>
        <w:spacing w:line="480" w:lineRule="auto"/>
        <w:ind w:firstLine="288"/>
        <w:jc w:val="both"/>
      </w:pPr>
    </w:p>
    <w:sectPr w:rsidR="00090513" w:rsidRPr="008D5305" w:rsidSect="00FC5E5F">
      <w:footerReference w:type="even" r:id="rId20"/>
      <w:footerReference w:type="default" r:id="rId21"/>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 w:author="Microsoft Office User" w:date="2016-03-16T14:58:00Z" w:initials="Office">
    <w:p w14:paraId="201A222A" w14:textId="140834A4" w:rsidR="00541156" w:rsidRDefault="00541156">
      <w:pPr>
        <w:pStyle w:val="CommentText"/>
      </w:pPr>
      <w:r>
        <w:rPr>
          <w:rStyle w:val="CommentReference"/>
        </w:rPr>
        <w:annotationRef/>
      </w:r>
      <w:r>
        <w:t>Need to be careful through out with use of T. amphioxeia in reference to the cryptophyte population measure in CRE</w:t>
      </w:r>
    </w:p>
  </w:comment>
  <w:comment w:id="18" w:author="Microsoft Office User" w:date="2016-03-16T15:12:00Z" w:initials="Office">
    <w:p w14:paraId="74D61F64" w14:textId="7EEAE57A" w:rsidR="00F37862" w:rsidRDefault="00F37862">
      <w:pPr>
        <w:pStyle w:val="CommentText"/>
      </w:pPr>
      <w:r>
        <w:rPr>
          <w:rStyle w:val="CommentReference"/>
        </w:rPr>
        <w:annotationRef/>
      </w:r>
      <w:r>
        <w:t>Is this necessary to include? The description of the RT-qPCR seems to cover the primers. Maybe just include the first paragraph as an intro for the RT-qPCR methods section?</w:t>
      </w:r>
    </w:p>
  </w:comment>
  <w:comment w:id="19" w:author="Microsoft Office User" w:date="2016-03-16T14:04:00Z" w:initials="Office">
    <w:p w14:paraId="76C3D04D" w14:textId="2DC74D03" w:rsidR="0059012F" w:rsidRDefault="0059012F">
      <w:pPr>
        <w:pStyle w:val="CommentText"/>
      </w:pPr>
      <w:r>
        <w:rPr>
          <w:rStyle w:val="CommentReference"/>
        </w:rPr>
        <w:annotationRef/>
      </w:r>
      <w:r>
        <w:t>Single copy?</w:t>
      </w:r>
    </w:p>
  </w:comment>
  <w:comment w:id="20" w:author="Microsoft Office User" w:date="2016-03-16T15:11:00Z" w:initials="Office">
    <w:p w14:paraId="41AA19A7" w14:textId="7C088048" w:rsidR="00E73D29" w:rsidRDefault="00E73D29">
      <w:pPr>
        <w:pStyle w:val="CommentText"/>
      </w:pPr>
      <w:r>
        <w:rPr>
          <w:rStyle w:val="CommentReference"/>
        </w:rPr>
        <w:annotationRef/>
      </w:r>
      <w:r w:rsidR="00F37862">
        <w:t>No FISH data appears in this paper, cut this section.</w:t>
      </w:r>
    </w:p>
  </w:comment>
  <w:comment w:id="21" w:author="Microsoft Office User" w:date="2016-03-16T14:05:00Z" w:initials="Office">
    <w:p w14:paraId="3B77B316" w14:textId="74BC2411" w:rsidR="0059012F" w:rsidRDefault="0059012F">
      <w:pPr>
        <w:pStyle w:val="CommentText"/>
      </w:pPr>
      <w:r>
        <w:rPr>
          <w:rStyle w:val="CommentReference"/>
        </w:rPr>
        <w:annotationRef/>
      </w:r>
      <w:r>
        <w:t>How specific are these to cryptophytes? Has this been tested?</w:t>
      </w:r>
    </w:p>
  </w:comment>
  <w:comment w:id="22" w:author="Microsoft Office User" w:date="2016-03-16T15:15:00Z" w:initials="Office">
    <w:p w14:paraId="2D1C27EB" w14:textId="0646F3F6" w:rsidR="00F37862" w:rsidRDefault="00F37862">
      <w:pPr>
        <w:pStyle w:val="CommentText"/>
      </w:pPr>
      <w:r>
        <w:rPr>
          <w:rStyle w:val="CommentReference"/>
        </w:rPr>
        <w:annotationRef/>
      </w:r>
      <w:r>
        <w:t xml:space="preserve"> How is error assessed for these cell counts?</w:t>
      </w:r>
    </w:p>
  </w:comment>
  <w:comment w:id="29" w:author="Microsoft Office User" w:date="2016-03-16T13:38:00Z" w:initials="Office">
    <w:p w14:paraId="525D7F31" w14:textId="5B4A6125" w:rsidR="0059012F" w:rsidRDefault="0059012F">
      <w:pPr>
        <w:pStyle w:val="CommentText"/>
      </w:pPr>
      <w:r>
        <w:rPr>
          <w:rStyle w:val="CommentReference"/>
        </w:rPr>
        <w:annotationRef/>
      </w:r>
      <w:r>
        <w:t>Do you mean corresponding? Also is this really a correlation of chl with tidal cycle or is it chl v. salinity? Consider showing a figure in supplemental</w:t>
      </w:r>
    </w:p>
  </w:comment>
  <w:comment w:id="34" w:author="Microsoft Office User" w:date="2016-03-16T13:41:00Z" w:initials="Office">
    <w:p w14:paraId="42D69D7C" w14:textId="6F96DC5D" w:rsidR="0059012F" w:rsidRDefault="0059012F">
      <w:pPr>
        <w:pStyle w:val="CommentText"/>
      </w:pPr>
      <w:r>
        <w:rPr>
          <w:rStyle w:val="CommentReference"/>
        </w:rPr>
        <w:annotationRef/>
      </w:r>
      <w:r>
        <w:t>This also appears to correlate with tidal cycle, maybe mention even if it is a less strong relationship.</w:t>
      </w:r>
    </w:p>
  </w:comment>
  <w:comment w:id="35" w:author="Microsoft Office User" w:date="2016-03-16T13:53:00Z" w:initials="Office">
    <w:p w14:paraId="7CB670E0" w14:textId="77777777" w:rsidR="0059012F" w:rsidRDefault="0059012F">
      <w:pPr>
        <w:pStyle w:val="CommentText"/>
      </w:pPr>
      <w:r>
        <w:rPr>
          <w:rStyle w:val="CommentReference"/>
        </w:rPr>
        <w:annotationRef/>
      </w:r>
      <w:r>
        <w:t xml:space="preserve">Not sure I get this. The only evidence you present is that they </w:t>
      </w:r>
      <w:r w:rsidRPr="00580F44">
        <w:rPr>
          <w:i/>
        </w:rPr>
        <w:t>look</w:t>
      </w:r>
      <w:r>
        <w:t xml:space="preserve"> like the same size as T. amphioxeia, how do you know that there were not a bunch of similarly sized cryptophytes or maybe that the “cryptophyte” primer is not very specific leading to artificially small % T. amphioxeia. </w:t>
      </w:r>
    </w:p>
    <w:p w14:paraId="0BCBA6BC" w14:textId="77777777" w:rsidR="0059012F" w:rsidRDefault="0059012F">
      <w:pPr>
        <w:pStyle w:val="CommentText"/>
      </w:pPr>
    </w:p>
    <w:p w14:paraId="6B1ABDE8" w14:textId="77777777" w:rsidR="0059012F" w:rsidRDefault="0059012F">
      <w:pPr>
        <w:pStyle w:val="CommentText"/>
      </w:pPr>
      <w:r>
        <w:t>Do you get copy number per mL from the T. amphioxeia qPCR that could be compared with the # of cells detected by flow cytometery? Likewise could compare copy number per mL of total cryptophytes to flow cytometery. Since the numbers are 100x different it should be clear which is closer to the cell concentration measured by seaflow.</w:t>
      </w:r>
    </w:p>
    <w:p w14:paraId="67700780" w14:textId="77777777" w:rsidR="0059012F" w:rsidRDefault="0059012F">
      <w:pPr>
        <w:pStyle w:val="CommentText"/>
      </w:pPr>
    </w:p>
    <w:p w14:paraId="381B1E90" w14:textId="5396841D" w:rsidR="0059012F" w:rsidRDefault="0059012F">
      <w:pPr>
        <w:pStyle w:val="CommentText"/>
      </w:pPr>
      <w:r>
        <w:t>If the copy numbers of T. amphioxeia</w:t>
      </w:r>
      <w:r w:rsidR="00F37862">
        <w:t xml:space="preserve"> USE</w:t>
      </w:r>
      <w:r>
        <w:t xml:space="preserve"> correspond to seaflow counts, then consider deleting the whole other cryptophyte part</w:t>
      </w:r>
      <w:r w:rsidR="00F37862">
        <w:t xml:space="preserve"> since it is not referenced again and is confusing</w:t>
      </w:r>
      <w:bookmarkStart w:id="36" w:name="_GoBack"/>
      <w:bookmarkEnd w:id="36"/>
      <w:r>
        <w:t>.</w:t>
      </w:r>
    </w:p>
  </w:comment>
  <w:comment w:id="38" w:author="Microsoft Office User" w:date="2016-03-16T14:14:00Z" w:initials="Office">
    <w:p w14:paraId="47EEE9A8" w14:textId="150A0F47" w:rsidR="0059012F" w:rsidRDefault="0059012F">
      <w:pPr>
        <w:pStyle w:val="CommentText"/>
      </w:pPr>
      <w:r>
        <w:rPr>
          <w:rStyle w:val="CommentReference"/>
        </w:rPr>
        <w:annotationRef/>
      </w:r>
      <w:r>
        <w:t>Consider making this a main figure since it is part of main points</w:t>
      </w:r>
    </w:p>
  </w:comment>
  <w:comment w:id="60" w:author="Microsoft Office User" w:date="2016-03-16T14:22:00Z" w:initials="Office">
    <w:p w14:paraId="1DE29011" w14:textId="465D549E" w:rsidR="0059012F" w:rsidRDefault="0059012F">
      <w:pPr>
        <w:pStyle w:val="CommentText"/>
      </w:pPr>
      <w:r>
        <w:rPr>
          <w:rStyle w:val="CommentReference"/>
        </w:rPr>
        <w:annotationRef/>
      </w:r>
      <w:r>
        <w:t>Maybe be careful to call them T. amphioxeia-like or cryptophytes?</w:t>
      </w:r>
    </w:p>
  </w:comment>
  <w:comment w:id="70" w:author="Microsoft Office User" w:date="2016-03-16T15:06:00Z" w:initials="Office">
    <w:p w14:paraId="3E0CAE4B" w14:textId="7AD54133" w:rsidR="00710E2F" w:rsidRDefault="00710E2F">
      <w:pPr>
        <w:pStyle w:val="CommentText"/>
      </w:pPr>
      <w:r>
        <w:rPr>
          <w:rStyle w:val="CommentReference"/>
        </w:rPr>
        <w:annotationRef/>
      </w:r>
      <w:r>
        <w:t>p-value?</w:t>
      </w:r>
    </w:p>
  </w:comment>
  <w:comment w:id="84" w:author="Microsoft Office User" w:date="2016-03-16T14:28:00Z" w:initials="Office">
    <w:p w14:paraId="2453B6DF" w14:textId="096CC0DE" w:rsidR="0059012F" w:rsidRDefault="0059012F">
      <w:pPr>
        <w:pStyle w:val="CommentText"/>
      </w:pPr>
      <w:r>
        <w:rPr>
          <w:rStyle w:val="CommentReference"/>
        </w:rPr>
        <w:annotationRef/>
      </w:r>
      <w:r>
        <w:t>If the cryptophytes are growing at ~1per day and the numbers are similar to those of M. major, they are making about the right amount to sustain those numbers of M. major.</w:t>
      </w:r>
    </w:p>
  </w:comment>
  <w:comment w:id="85" w:author="Microsoft Office User" w:date="2016-03-16T14:31:00Z" w:initials="Office">
    <w:p w14:paraId="4AADF45F" w14:textId="77777777" w:rsidR="0059012F" w:rsidRDefault="0059012F">
      <w:pPr>
        <w:pStyle w:val="CommentText"/>
      </w:pPr>
      <w:r>
        <w:rPr>
          <w:rStyle w:val="CommentReference"/>
        </w:rPr>
        <w:annotationRef/>
      </w:r>
      <w:r>
        <w:t>See above, not too low if my math is correct.</w:t>
      </w:r>
    </w:p>
    <w:p w14:paraId="2A662CB3" w14:textId="20BEDCDF" w:rsidR="0059012F" w:rsidRDefault="0059012F">
      <w:pPr>
        <w:pStyle w:val="CommentText"/>
      </w:pPr>
      <w:r>
        <w:t>You need to do cryptophyte Abundance * division rate to calculate cells produced per day that are available to be consumed by the ciliate. If that production is ~1cryptophyte per ciliate it meets the minimum.</w:t>
      </w:r>
    </w:p>
  </w:comment>
  <w:comment w:id="86" w:author="Microsoft Office User" w:date="2016-03-16T14:34:00Z" w:initials="Office">
    <w:p w14:paraId="43B76F4D" w14:textId="77777777" w:rsidR="0059012F" w:rsidRDefault="0059012F">
      <w:pPr>
        <w:pStyle w:val="CommentText"/>
      </w:pPr>
      <w:r>
        <w:rPr>
          <w:rStyle w:val="CommentReference"/>
        </w:rPr>
        <w:annotationRef/>
      </w:r>
      <w:r>
        <w:t>This needs to be axed if calculation checks out.</w:t>
      </w:r>
    </w:p>
    <w:p w14:paraId="550C9028" w14:textId="0B819585" w:rsidR="0059012F" w:rsidRDefault="0059012F">
      <w:pPr>
        <w:pStyle w:val="CommentText"/>
      </w:pPr>
      <w:r>
        <w:t>In place would be a description of how T. amphioxeia is being heavily grazed to sustain the ciliate bloom which is ultimately controlled by the bottom up flux of nutrients.</w:t>
      </w:r>
    </w:p>
  </w:comment>
  <w:comment w:id="95" w:author="Microsoft Office User" w:date="2016-03-16T14:36:00Z" w:initials="Office">
    <w:p w14:paraId="78D076F6" w14:textId="0444B9CD" w:rsidR="0059012F" w:rsidRDefault="0059012F">
      <w:pPr>
        <w:pStyle w:val="CommentText"/>
      </w:pPr>
      <w:r>
        <w:rPr>
          <w:rStyle w:val="CommentReference"/>
        </w:rPr>
        <w:annotationRef/>
      </w:r>
      <w:r>
        <w:t>Cut and replace with #copies of T. amphioxeia per mL if it corresponds well to the number of cryptophytes observed by flow cytometery</w:t>
      </w:r>
    </w:p>
  </w:comment>
  <w:comment w:id="96" w:author="Microsoft Office User" w:date="2016-03-16T14:37:00Z" w:initials="Office">
    <w:p w14:paraId="64CDC6F9" w14:textId="4AB6CCFA" w:rsidR="0059012F" w:rsidRDefault="0059012F">
      <w:pPr>
        <w:pStyle w:val="CommentText"/>
      </w:pPr>
      <w:r>
        <w:rPr>
          <w:rStyle w:val="CommentReference"/>
        </w:rPr>
        <w:annotationRef/>
      </w:r>
      <w:r>
        <w:t>Error bars? I expect they will be negligible for cyptophytes but potentially large for M. major</w:t>
      </w:r>
    </w:p>
  </w:comment>
  <w:comment w:id="97" w:author="Microsoft Office User" w:date="2016-03-16T14:39:00Z" w:initials="Office">
    <w:p w14:paraId="0E48ADE8" w14:textId="6A8E7734" w:rsidR="0059012F" w:rsidRDefault="0059012F">
      <w:pPr>
        <w:pStyle w:val="CommentText"/>
      </w:pPr>
      <w:r>
        <w:rPr>
          <w:rStyle w:val="CommentReference"/>
        </w:rPr>
        <w:annotationRef/>
      </w:r>
      <w:r>
        <w:t>I like this figure a lot, suggest that it become a main figure, especially. if you are hanging the crucial point that the flow cytometry cells are Teleaulax on visual ID</w:t>
      </w:r>
    </w:p>
  </w:comment>
  <w:comment w:id="100" w:author="Microsoft Office User" w:date="2016-03-16T14:45:00Z" w:initials="Office">
    <w:p w14:paraId="1B29BC01" w14:textId="557CC9CA" w:rsidR="0059012F" w:rsidRDefault="0059012F">
      <w:pPr>
        <w:pStyle w:val="CommentText"/>
      </w:pPr>
      <w:r>
        <w:rPr>
          <w:rStyle w:val="CommentReference"/>
        </w:rPr>
        <w:annotationRef/>
      </w:r>
      <w:r>
        <w:t>Should be main figure if main point is that cryptophytes are nutrient limited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01A222A" w15:done="0"/>
  <w15:commentEx w15:paraId="74D61F64" w15:done="0"/>
  <w15:commentEx w15:paraId="76C3D04D" w15:done="0"/>
  <w15:commentEx w15:paraId="41AA19A7" w15:done="0"/>
  <w15:commentEx w15:paraId="3B77B316" w15:done="0"/>
  <w15:commentEx w15:paraId="2D1C27EB" w15:done="0"/>
  <w15:commentEx w15:paraId="525D7F31" w15:done="0"/>
  <w15:commentEx w15:paraId="42D69D7C" w15:done="0"/>
  <w15:commentEx w15:paraId="381B1E90" w15:done="0"/>
  <w15:commentEx w15:paraId="47EEE9A8" w15:done="0"/>
  <w15:commentEx w15:paraId="1DE29011" w15:done="0"/>
  <w15:commentEx w15:paraId="3E0CAE4B" w15:done="0"/>
  <w15:commentEx w15:paraId="2453B6DF" w15:done="0"/>
  <w15:commentEx w15:paraId="2A662CB3" w15:done="0"/>
  <w15:commentEx w15:paraId="550C9028" w15:done="0"/>
  <w15:commentEx w15:paraId="78D076F6" w15:done="0"/>
  <w15:commentEx w15:paraId="64CDC6F9" w15:done="0"/>
  <w15:commentEx w15:paraId="0E48ADE8" w15:done="0"/>
  <w15:commentEx w15:paraId="1B29BC01"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8488AB" w14:textId="77777777" w:rsidR="00706F16" w:rsidRDefault="00706F16" w:rsidP="006824CD">
      <w:r>
        <w:separator/>
      </w:r>
    </w:p>
  </w:endnote>
  <w:endnote w:type="continuationSeparator" w:id="0">
    <w:p w14:paraId="4B61CE7F" w14:textId="77777777" w:rsidR="00706F16" w:rsidRDefault="00706F16"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FF" w:usb1="C0007841" w:usb2="00000009" w:usb3="00000000" w:csb0="000001FF" w:csb1="00000000"/>
  </w:font>
  <w:font w:name="SimSun">
    <w:panose1 w:val="02010600030101010101"/>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59012F" w:rsidRDefault="0059012F"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59012F" w:rsidRDefault="0059012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59012F" w:rsidRDefault="0059012F"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37862">
      <w:rPr>
        <w:rStyle w:val="PageNumber"/>
        <w:noProof/>
      </w:rPr>
      <w:t>12</w:t>
    </w:r>
    <w:r>
      <w:rPr>
        <w:rStyle w:val="PageNumber"/>
      </w:rPr>
      <w:fldChar w:fldCharType="end"/>
    </w:r>
  </w:p>
  <w:p w14:paraId="3E0CB4DF" w14:textId="77777777" w:rsidR="0059012F" w:rsidRDefault="0059012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E082E8" w14:textId="77777777" w:rsidR="00706F16" w:rsidRDefault="00706F16" w:rsidP="006824CD">
      <w:r>
        <w:separator/>
      </w:r>
    </w:p>
  </w:footnote>
  <w:footnote w:type="continuationSeparator" w:id="0">
    <w:p w14:paraId="6FA45CD3" w14:textId="77777777" w:rsidR="00706F16" w:rsidRDefault="00706F16" w:rsidP="006824CD">
      <w:r>
        <w:continuationSeparator/>
      </w:r>
    </w:p>
  </w:footnote>
</w:footnotes>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activeWritingStyle w:appName="MSWord" w:lang="en-US" w:vendorID="64" w:dllVersion="131078" w:nlCheck="1" w:checkStyle="0"/>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254AD"/>
    <w:rsid w:val="00035A1F"/>
    <w:rsid w:val="0004504F"/>
    <w:rsid w:val="000463DE"/>
    <w:rsid w:val="00046D1A"/>
    <w:rsid w:val="00053BF6"/>
    <w:rsid w:val="00057641"/>
    <w:rsid w:val="00057AFB"/>
    <w:rsid w:val="00066A4C"/>
    <w:rsid w:val="00072244"/>
    <w:rsid w:val="00074038"/>
    <w:rsid w:val="00080032"/>
    <w:rsid w:val="0008449F"/>
    <w:rsid w:val="00090513"/>
    <w:rsid w:val="0009327B"/>
    <w:rsid w:val="000B08CC"/>
    <w:rsid w:val="000B2858"/>
    <w:rsid w:val="000B2881"/>
    <w:rsid w:val="000B2BAB"/>
    <w:rsid w:val="000B3F78"/>
    <w:rsid w:val="000B5375"/>
    <w:rsid w:val="000C1147"/>
    <w:rsid w:val="000D2E2F"/>
    <w:rsid w:val="000D458D"/>
    <w:rsid w:val="000E003B"/>
    <w:rsid w:val="000F0ADB"/>
    <w:rsid w:val="000F0FCD"/>
    <w:rsid w:val="000F2FA3"/>
    <w:rsid w:val="00101237"/>
    <w:rsid w:val="0010331A"/>
    <w:rsid w:val="001064E6"/>
    <w:rsid w:val="001113C6"/>
    <w:rsid w:val="00114CA7"/>
    <w:rsid w:val="00115578"/>
    <w:rsid w:val="0011583F"/>
    <w:rsid w:val="001160D3"/>
    <w:rsid w:val="001235F6"/>
    <w:rsid w:val="001238E5"/>
    <w:rsid w:val="0012451E"/>
    <w:rsid w:val="00136ED5"/>
    <w:rsid w:val="00137B76"/>
    <w:rsid w:val="00140BF8"/>
    <w:rsid w:val="00144B6D"/>
    <w:rsid w:val="001462A4"/>
    <w:rsid w:val="001504F2"/>
    <w:rsid w:val="00151C96"/>
    <w:rsid w:val="0015440D"/>
    <w:rsid w:val="0015514D"/>
    <w:rsid w:val="001629E1"/>
    <w:rsid w:val="00164C6F"/>
    <w:rsid w:val="001651E6"/>
    <w:rsid w:val="00167F52"/>
    <w:rsid w:val="001776A5"/>
    <w:rsid w:val="00177D9D"/>
    <w:rsid w:val="00181BF4"/>
    <w:rsid w:val="001825D7"/>
    <w:rsid w:val="00194CA4"/>
    <w:rsid w:val="001A3350"/>
    <w:rsid w:val="001A37C8"/>
    <w:rsid w:val="001A6393"/>
    <w:rsid w:val="001A6A78"/>
    <w:rsid w:val="001B6646"/>
    <w:rsid w:val="001C412D"/>
    <w:rsid w:val="001C68B4"/>
    <w:rsid w:val="001E5066"/>
    <w:rsid w:val="001E6AB1"/>
    <w:rsid w:val="001F02BC"/>
    <w:rsid w:val="001F595D"/>
    <w:rsid w:val="001F5A8D"/>
    <w:rsid w:val="001F71AD"/>
    <w:rsid w:val="0020455B"/>
    <w:rsid w:val="00204E38"/>
    <w:rsid w:val="00205CE2"/>
    <w:rsid w:val="00213FD4"/>
    <w:rsid w:val="00217383"/>
    <w:rsid w:val="002211A8"/>
    <w:rsid w:val="00222090"/>
    <w:rsid w:val="00222506"/>
    <w:rsid w:val="00224B79"/>
    <w:rsid w:val="00226BB9"/>
    <w:rsid w:val="0023289E"/>
    <w:rsid w:val="00240D9B"/>
    <w:rsid w:val="002506F0"/>
    <w:rsid w:val="002512CF"/>
    <w:rsid w:val="00252B96"/>
    <w:rsid w:val="00252E46"/>
    <w:rsid w:val="00255A18"/>
    <w:rsid w:val="00261B51"/>
    <w:rsid w:val="002621C4"/>
    <w:rsid w:val="00266137"/>
    <w:rsid w:val="00266E8F"/>
    <w:rsid w:val="00271A38"/>
    <w:rsid w:val="00272F6A"/>
    <w:rsid w:val="00280AF2"/>
    <w:rsid w:val="0028101C"/>
    <w:rsid w:val="002821F1"/>
    <w:rsid w:val="00290CCD"/>
    <w:rsid w:val="002919A4"/>
    <w:rsid w:val="00294B07"/>
    <w:rsid w:val="0029761C"/>
    <w:rsid w:val="002B3135"/>
    <w:rsid w:val="002B63F7"/>
    <w:rsid w:val="002C4D0A"/>
    <w:rsid w:val="002D52FC"/>
    <w:rsid w:val="002E792E"/>
    <w:rsid w:val="002F0060"/>
    <w:rsid w:val="002F3D45"/>
    <w:rsid w:val="002F792D"/>
    <w:rsid w:val="00312AA7"/>
    <w:rsid w:val="003168DB"/>
    <w:rsid w:val="0032147A"/>
    <w:rsid w:val="003218A1"/>
    <w:rsid w:val="003272AF"/>
    <w:rsid w:val="00330453"/>
    <w:rsid w:val="00331D47"/>
    <w:rsid w:val="003355BA"/>
    <w:rsid w:val="00336F7D"/>
    <w:rsid w:val="003434CD"/>
    <w:rsid w:val="00344BA2"/>
    <w:rsid w:val="003471DD"/>
    <w:rsid w:val="003519E7"/>
    <w:rsid w:val="00355CA5"/>
    <w:rsid w:val="00355EF7"/>
    <w:rsid w:val="00362A4E"/>
    <w:rsid w:val="00364417"/>
    <w:rsid w:val="003746BA"/>
    <w:rsid w:val="00376216"/>
    <w:rsid w:val="00380EA4"/>
    <w:rsid w:val="00386162"/>
    <w:rsid w:val="00391AA3"/>
    <w:rsid w:val="00391FF9"/>
    <w:rsid w:val="003952E0"/>
    <w:rsid w:val="003A28B3"/>
    <w:rsid w:val="003A3785"/>
    <w:rsid w:val="003A4248"/>
    <w:rsid w:val="003A70CE"/>
    <w:rsid w:val="003B35E5"/>
    <w:rsid w:val="003C064D"/>
    <w:rsid w:val="003C14C1"/>
    <w:rsid w:val="003C4127"/>
    <w:rsid w:val="003C54C0"/>
    <w:rsid w:val="003C6127"/>
    <w:rsid w:val="003E3DB1"/>
    <w:rsid w:val="003E5420"/>
    <w:rsid w:val="003E6430"/>
    <w:rsid w:val="003F11CC"/>
    <w:rsid w:val="003F4FD7"/>
    <w:rsid w:val="0040037E"/>
    <w:rsid w:val="00402A36"/>
    <w:rsid w:val="00411F45"/>
    <w:rsid w:val="00412412"/>
    <w:rsid w:val="00415AAC"/>
    <w:rsid w:val="00415D58"/>
    <w:rsid w:val="004217B9"/>
    <w:rsid w:val="00422B93"/>
    <w:rsid w:val="00423D54"/>
    <w:rsid w:val="00427A71"/>
    <w:rsid w:val="00427F6A"/>
    <w:rsid w:val="00442105"/>
    <w:rsid w:val="00447447"/>
    <w:rsid w:val="004645A0"/>
    <w:rsid w:val="00467801"/>
    <w:rsid w:val="00472585"/>
    <w:rsid w:val="004739AE"/>
    <w:rsid w:val="00477BCF"/>
    <w:rsid w:val="00484B33"/>
    <w:rsid w:val="00485EA4"/>
    <w:rsid w:val="00491A27"/>
    <w:rsid w:val="00493498"/>
    <w:rsid w:val="004A2F07"/>
    <w:rsid w:val="004A6E09"/>
    <w:rsid w:val="004B3E05"/>
    <w:rsid w:val="004B52B9"/>
    <w:rsid w:val="004D249F"/>
    <w:rsid w:val="004D7399"/>
    <w:rsid w:val="004E3978"/>
    <w:rsid w:val="004F035C"/>
    <w:rsid w:val="004F2AEA"/>
    <w:rsid w:val="00501D7F"/>
    <w:rsid w:val="00505188"/>
    <w:rsid w:val="005121FB"/>
    <w:rsid w:val="005171A8"/>
    <w:rsid w:val="00521127"/>
    <w:rsid w:val="00521A7C"/>
    <w:rsid w:val="005221E8"/>
    <w:rsid w:val="005228AD"/>
    <w:rsid w:val="00523136"/>
    <w:rsid w:val="00541156"/>
    <w:rsid w:val="005552E4"/>
    <w:rsid w:val="0055687E"/>
    <w:rsid w:val="00556A59"/>
    <w:rsid w:val="00563AD1"/>
    <w:rsid w:val="0056760B"/>
    <w:rsid w:val="005735C1"/>
    <w:rsid w:val="00580F44"/>
    <w:rsid w:val="00587F57"/>
    <w:rsid w:val="0059012F"/>
    <w:rsid w:val="00592E3B"/>
    <w:rsid w:val="005A2A0D"/>
    <w:rsid w:val="005A2D88"/>
    <w:rsid w:val="005A39A9"/>
    <w:rsid w:val="005B2226"/>
    <w:rsid w:val="005B34BA"/>
    <w:rsid w:val="005B3DC4"/>
    <w:rsid w:val="005B459F"/>
    <w:rsid w:val="005B5926"/>
    <w:rsid w:val="005B7744"/>
    <w:rsid w:val="005C0D5A"/>
    <w:rsid w:val="005C18E0"/>
    <w:rsid w:val="005C5FFF"/>
    <w:rsid w:val="005D1B72"/>
    <w:rsid w:val="005D449D"/>
    <w:rsid w:val="005E2A0B"/>
    <w:rsid w:val="005E3B87"/>
    <w:rsid w:val="005E4016"/>
    <w:rsid w:val="005E46BA"/>
    <w:rsid w:val="005E7931"/>
    <w:rsid w:val="005F094A"/>
    <w:rsid w:val="006015AD"/>
    <w:rsid w:val="00604802"/>
    <w:rsid w:val="0061432B"/>
    <w:rsid w:val="006211C0"/>
    <w:rsid w:val="006227BA"/>
    <w:rsid w:val="00625252"/>
    <w:rsid w:val="00637977"/>
    <w:rsid w:val="006379E7"/>
    <w:rsid w:val="006466E0"/>
    <w:rsid w:val="006475E2"/>
    <w:rsid w:val="00651FD9"/>
    <w:rsid w:val="006525FE"/>
    <w:rsid w:val="0065300B"/>
    <w:rsid w:val="00661A6F"/>
    <w:rsid w:val="00663DA2"/>
    <w:rsid w:val="00667E4C"/>
    <w:rsid w:val="00680A95"/>
    <w:rsid w:val="006824CD"/>
    <w:rsid w:val="00684ABD"/>
    <w:rsid w:val="006852D0"/>
    <w:rsid w:val="00685834"/>
    <w:rsid w:val="00694E2B"/>
    <w:rsid w:val="00695C2B"/>
    <w:rsid w:val="00696794"/>
    <w:rsid w:val="0069766C"/>
    <w:rsid w:val="006C479E"/>
    <w:rsid w:val="006C617F"/>
    <w:rsid w:val="006D1BFD"/>
    <w:rsid w:val="006D2932"/>
    <w:rsid w:val="006E26A8"/>
    <w:rsid w:val="006E3D27"/>
    <w:rsid w:val="006E4A33"/>
    <w:rsid w:val="006F19EC"/>
    <w:rsid w:val="006F2BC3"/>
    <w:rsid w:val="006F52B2"/>
    <w:rsid w:val="00705102"/>
    <w:rsid w:val="00705267"/>
    <w:rsid w:val="00706F16"/>
    <w:rsid w:val="00710E2F"/>
    <w:rsid w:val="007143AB"/>
    <w:rsid w:val="00716206"/>
    <w:rsid w:val="00716A04"/>
    <w:rsid w:val="00721DB8"/>
    <w:rsid w:val="0072758D"/>
    <w:rsid w:val="00730EE3"/>
    <w:rsid w:val="0073136D"/>
    <w:rsid w:val="007425C9"/>
    <w:rsid w:val="0074646E"/>
    <w:rsid w:val="00746CD0"/>
    <w:rsid w:val="00754A70"/>
    <w:rsid w:val="00754A9D"/>
    <w:rsid w:val="00756A5E"/>
    <w:rsid w:val="00760EA7"/>
    <w:rsid w:val="00765B34"/>
    <w:rsid w:val="0076721B"/>
    <w:rsid w:val="0077365D"/>
    <w:rsid w:val="0077570D"/>
    <w:rsid w:val="00776EA1"/>
    <w:rsid w:val="00783B9A"/>
    <w:rsid w:val="0079574E"/>
    <w:rsid w:val="00796017"/>
    <w:rsid w:val="00796F1C"/>
    <w:rsid w:val="007A04D5"/>
    <w:rsid w:val="007A2CF9"/>
    <w:rsid w:val="007B314A"/>
    <w:rsid w:val="007B7B5E"/>
    <w:rsid w:val="007C1CFD"/>
    <w:rsid w:val="007C608D"/>
    <w:rsid w:val="007D1762"/>
    <w:rsid w:val="007D1E2D"/>
    <w:rsid w:val="007D7E9E"/>
    <w:rsid w:val="007F063D"/>
    <w:rsid w:val="007F0CD1"/>
    <w:rsid w:val="007F1BDE"/>
    <w:rsid w:val="007F6CB7"/>
    <w:rsid w:val="008136A1"/>
    <w:rsid w:val="008149A1"/>
    <w:rsid w:val="00827B3F"/>
    <w:rsid w:val="00834FDA"/>
    <w:rsid w:val="0083552D"/>
    <w:rsid w:val="00840E11"/>
    <w:rsid w:val="008427F0"/>
    <w:rsid w:val="008449CB"/>
    <w:rsid w:val="00847084"/>
    <w:rsid w:val="00850842"/>
    <w:rsid w:val="008509E7"/>
    <w:rsid w:val="00863AE1"/>
    <w:rsid w:val="00863D09"/>
    <w:rsid w:val="00865D87"/>
    <w:rsid w:val="00866479"/>
    <w:rsid w:val="008676B4"/>
    <w:rsid w:val="008713E5"/>
    <w:rsid w:val="00871A04"/>
    <w:rsid w:val="00887726"/>
    <w:rsid w:val="008879DF"/>
    <w:rsid w:val="008951B1"/>
    <w:rsid w:val="008A0282"/>
    <w:rsid w:val="008A238C"/>
    <w:rsid w:val="008A5B24"/>
    <w:rsid w:val="008B0C65"/>
    <w:rsid w:val="008B3F92"/>
    <w:rsid w:val="008C01DB"/>
    <w:rsid w:val="008C066D"/>
    <w:rsid w:val="008C2912"/>
    <w:rsid w:val="008C5550"/>
    <w:rsid w:val="008C64E5"/>
    <w:rsid w:val="008C7A4F"/>
    <w:rsid w:val="008D4B36"/>
    <w:rsid w:val="008D4DDE"/>
    <w:rsid w:val="008D5305"/>
    <w:rsid w:val="008D77E7"/>
    <w:rsid w:val="008E00D6"/>
    <w:rsid w:val="008E496B"/>
    <w:rsid w:val="008E62A6"/>
    <w:rsid w:val="008E6F29"/>
    <w:rsid w:val="008F67AB"/>
    <w:rsid w:val="009004BF"/>
    <w:rsid w:val="00900785"/>
    <w:rsid w:val="00903232"/>
    <w:rsid w:val="00904BEF"/>
    <w:rsid w:val="00905C3B"/>
    <w:rsid w:val="0091553D"/>
    <w:rsid w:val="00915B32"/>
    <w:rsid w:val="00917CA0"/>
    <w:rsid w:val="00922D6A"/>
    <w:rsid w:val="009337D9"/>
    <w:rsid w:val="00933F5B"/>
    <w:rsid w:val="00936B6D"/>
    <w:rsid w:val="00937CFA"/>
    <w:rsid w:val="00946A19"/>
    <w:rsid w:val="009561CF"/>
    <w:rsid w:val="009607C1"/>
    <w:rsid w:val="00961AD3"/>
    <w:rsid w:val="00962DC5"/>
    <w:rsid w:val="009724C9"/>
    <w:rsid w:val="0098043F"/>
    <w:rsid w:val="00981583"/>
    <w:rsid w:val="00983208"/>
    <w:rsid w:val="00984FD1"/>
    <w:rsid w:val="009878ED"/>
    <w:rsid w:val="00992F08"/>
    <w:rsid w:val="00996752"/>
    <w:rsid w:val="00996FCD"/>
    <w:rsid w:val="009A46E9"/>
    <w:rsid w:val="009A6BC6"/>
    <w:rsid w:val="009C5AFA"/>
    <w:rsid w:val="009D3EE8"/>
    <w:rsid w:val="009D61BF"/>
    <w:rsid w:val="009D7997"/>
    <w:rsid w:val="009E185E"/>
    <w:rsid w:val="009E30BB"/>
    <w:rsid w:val="009E4498"/>
    <w:rsid w:val="009E4A7F"/>
    <w:rsid w:val="009F19E4"/>
    <w:rsid w:val="009F4F8A"/>
    <w:rsid w:val="00A02FD0"/>
    <w:rsid w:val="00A037AF"/>
    <w:rsid w:val="00A0463D"/>
    <w:rsid w:val="00A056BE"/>
    <w:rsid w:val="00A11718"/>
    <w:rsid w:val="00A12EEC"/>
    <w:rsid w:val="00A13124"/>
    <w:rsid w:val="00A156CD"/>
    <w:rsid w:val="00A208D9"/>
    <w:rsid w:val="00A24569"/>
    <w:rsid w:val="00A316EB"/>
    <w:rsid w:val="00A3269A"/>
    <w:rsid w:val="00A33782"/>
    <w:rsid w:val="00A357F5"/>
    <w:rsid w:val="00A4404F"/>
    <w:rsid w:val="00A45AC4"/>
    <w:rsid w:val="00A62B51"/>
    <w:rsid w:val="00A656B8"/>
    <w:rsid w:val="00A65C83"/>
    <w:rsid w:val="00A714F8"/>
    <w:rsid w:val="00A723E8"/>
    <w:rsid w:val="00A72595"/>
    <w:rsid w:val="00A766CD"/>
    <w:rsid w:val="00A76D49"/>
    <w:rsid w:val="00A84615"/>
    <w:rsid w:val="00A918E2"/>
    <w:rsid w:val="00A96816"/>
    <w:rsid w:val="00A97155"/>
    <w:rsid w:val="00A97293"/>
    <w:rsid w:val="00AB08C3"/>
    <w:rsid w:val="00AB1296"/>
    <w:rsid w:val="00AC0335"/>
    <w:rsid w:val="00AC3540"/>
    <w:rsid w:val="00AC5751"/>
    <w:rsid w:val="00AC7240"/>
    <w:rsid w:val="00AD70B9"/>
    <w:rsid w:val="00AE182B"/>
    <w:rsid w:val="00AF130B"/>
    <w:rsid w:val="00B00F1E"/>
    <w:rsid w:val="00B0285E"/>
    <w:rsid w:val="00B03CF1"/>
    <w:rsid w:val="00B0485F"/>
    <w:rsid w:val="00B068AD"/>
    <w:rsid w:val="00B113BF"/>
    <w:rsid w:val="00B16C07"/>
    <w:rsid w:val="00B3016B"/>
    <w:rsid w:val="00B31A0A"/>
    <w:rsid w:val="00B3249E"/>
    <w:rsid w:val="00B33582"/>
    <w:rsid w:val="00B346EF"/>
    <w:rsid w:val="00B36EBC"/>
    <w:rsid w:val="00B37E0D"/>
    <w:rsid w:val="00B41A62"/>
    <w:rsid w:val="00B4317A"/>
    <w:rsid w:val="00B444E6"/>
    <w:rsid w:val="00B448C5"/>
    <w:rsid w:val="00B516B5"/>
    <w:rsid w:val="00B55C1F"/>
    <w:rsid w:val="00B56497"/>
    <w:rsid w:val="00B62C2A"/>
    <w:rsid w:val="00B63D44"/>
    <w:rsid w:val="00B63E78"/>
    <w:rsid w:val="00B6644D"/>
    <w:rsid w:val="00B70031"/>
    <w:rsid w:val="00B7274E"/>
    <w:rsid w:val="00B73BD9"/>
    <w:rsid w:val="00B81B5B"/>
    <w:rsid w:val="00B8291A"/>
    <w:rsid w:val="00B862D8"/>
    <w:rsid w:val="00B94BFB"/>
    <w:rsid w:val="00BA009A"/>
    <w:rsid w:val="00BA7753"/>
    <w:rsid w:val="00BB75EB"/>
    <w:rsid w:val="00BC345E"/>
    <w:rsid w:val="00BC5B00"/>
    <w:rsid w:val="00BD1F07"/>
    <w:rsid w:val="00BD2C01"/>
    <w:rsid w:val="00BE122B"/>
    <w:rsid w:val="00BF5F93"/>
    <w:rsid w:val="00C01879"/>
    <w:rsid w:val="00C1327B"/>
    <w:rsid w:val="00C166CB"/>
    <w:rsid w:val="00C20035"/>
    <w:rsid w:val="00C2308E"/>
    <w:rsid w:val="00C300E1"/>
    <w:rsid w:val="00C30CC1"/>
    <w:rsid w:val="00C3227F"/>
    <w:rsid w:val="00C34300"/>
    <w:rsid w:val="00C41434"/>
    <w:rsid w:val="00C4165B"/>
    <w:rsid w:val="00C416E1"/>
    <w:rsid w:val="00C44A8A"/>
    <w:rsid w:val="00C45596"/>
    <w:rsid w:val="00C50A83"/>
    <w:rsid w:val="00C51C18"/>
    <w:rsid w:val="00C56B8B"/>
    <w:rsid w:val="00C60A90"/>
    <w:rsid w:val="00C619A6"/>
    <w:rsid w:val="00C62B0D"/>
    <w:rsid w:val="00C80EC9"/>
    <w:rsid w:val="00C82428"/>
    <w:rsid w:val="00C84D8E"/>
    <w:rsid w:val="00C9702F"/>
    <w:rsid w:val="00CA2EC6"/>
    <w:rsid w:val="00CA5519"/>
    <w:rsid w:val="00CB2E04"/>
    <w:rsid w:val="00CB692E"/>
    <w:rsid w:val="00CC139D"/>
    <w:rsid w:val="00CC43C8"/>
    <w:rsid w:val="00CC4909"/>
    <w:rsid w:val="00CC4C34"/>
    <w:rsid w:val="00CD0181"/>
    <w:rsid w:val="00CD3F55"/>
    <w:rsid w:val="00CD5C61"/>
    <w:rsid w:val="00CE0AD6"/>
    <w:rsid w:val="00CE6D1A"/>
    <w:rsid w:val="00CE7585"/>
    <w:rsid w:val="00CF4912"/>
    <w:rsid w:val="00CF6B35"/>
    <w:rsid w:val="00CF78A8"/>
    <w:rsid w:val="00D00863"/>
    <w:rsid w:val="00D009E1"/>
    <w:rsid w:val="00D06AC5"/>
    <w:rsid w:val="00D1190F"/>
    <w:rsid w:val="00D1328A"/>
    <w:rsid w:val="00D1546B"/>
    <w:rsid w:val="00D155A6"/>
    <w:rsid w:val="00D165DD"/>
    <w:rsid w:val="00D20E0E"/>
    <w:rsid w:val="00D300D1"/>
    <w:rsid w:val="00D30635"/>
    <w:rsid w:val="00D30B11"/>
    <w:rsid w:val="00D319F2"/>
    <w:rsid w:val="00D348BA"/>
    <w:rsid w:val="00D34BDB"/>
    <w:rsid w:val="00D35B3C"/>
    <w:rsid w:val="00D36109"/>
    <w:rsid w:val="00D46BB5"/>
    <w:rsid w:val="00D51DF4"/>
    <w:rsid w:val="00D5290E"/>
    <w:rsid w:val="00D5420F"/>
    <w:rsid w:val="00D56B26"/>
    <w:rsid w:val="00D71B00"/>
    <w:rsid w:val="00D72125"/>
    <w:rsid w:val="00D75F3A"/>
    <w:rsid w:val="00D81B04"/>
    <w:rsid w:val="00D91022"/>
    <w:rsid w:val="00D9146C"/>
    <w:rsid w:val="00D96531"/>
    <w:rsid w:val="00DA050F"/>
    <w:rsid w:val="00DA3657"/>
    <w:rsid w:val="00DA3C76"/>
    <w:rsid w:val="00DA4076"/>
    <w:rsid w:val="00DA6191"/>
    <w:rsid w:val="00DB249C"/>
    <w:rsid w:val="00DB5161"/>
    <w:rsid w:val="00DB5EE7"/>
    <w:rsid w:val="00DC5E98"/>
    <w:rsid w:val="00DD0524"/>
    <w:rsid w:val="00DD3854"/>
    <w:rsid w:val="00DE6FA7"/>
    <w:rsid w:val="00DF5132"/>
    <w:rsid w:val="00DF5739"/>
    <w:rsid w:val="00E11168"/>
    <w:rsid w:val="00E127C8"/>
    <w:rsid w:val="00E30123"/>
    <w:rsid w:val="00E33748"/>
    <w:rsid w:val="00E42125"/>
    <w:rsid w:val="00E51027"/>
    <w:rsid w:val="00E53A87"/>
    <w:rsid w:val="00E56A24"/>
    <w:rsid w:val="00E61616"/>
    <w:rsid w:val="00E63827"/>
    <w:rsid w:val="00E73D29"/>
    <w:rsid w:val="00E8120C"/>
    <w:rsid w:val="00E9004E"/>
    <w:rsid w:val="00E977DA"/>
    <w:rsid w:val="00EA0881"/>
    <w:rsid w:val="00EA1C27"/>
    <w:rsid w:val="00EA66A6"/>
    <w:rsid w:val="00EB03C5"/>
    <w:rsid w:val="00EB518C"/>
    <w:rsid w:val="00EB71FA"/>
    <w:rsid w:val="00EB76CE"/>
    <w:rsid w:val="00EC3BBE"/>
    <w:rsid w:val="00ED1E71"/>
    <w:rsid w:val="00ED5000"/>
    <w:rsid w:val="00ED6CD6"/>
    <w:rsid w:val="00ED6F43"/>
    <w:rsid w:val="00EE72F9"/>
    <w:rsid w:val="00EE79F3"/>
    <w:rsid w:val="00EE7A93"/>
    <w:rsid w:val="00F0271A"/>
    <w:rsid w:val="00F14310"/>
    <w:rsid w:val="00F2360F"/>
    <w:rsid w:val="00F31AB3"/>
    <w:rsid w:val="00F34B51"/>
    <w:rsid w:val="00F35AB6"/>
    <w:rsid w:val="00F35E55"/>
    <w:rsid w:val="00F36BD8"/>
    <w:rsid w:val="00F37862"/>
    <w:rsid w:val="00F51FF4"/>
    <w:rsid w:val="00F526BF"/>
    <w:rsid w:val="00F562D2"/>
    <w:rsid w:val="00F65A6A"/>
    <w:rsid w:val="00F72E73"/>
    <w:rsid w:val="00F869F5"/>
    <w:rsid w:val="00F96E6E"/>
    <w:rsid w:val="00FA3E63"/>
    <w:rsid w:val="00FA5582"/>
    <w:rsid w:val="00FB0F11"/>
    <w:rsid w:val="00FB7D9C"/>
    <w:rsid w:val="00FB7F63"/>
    <w:rsid w:val="00FC5E5F"/>
    <w:rsid w:val="00FC6A5D"/>
    <w:rsid w:val="00FC7391"/>
    <w:rsid w:val="00FD170C"/>
    <w:rsid w:val="00FE166D"/>
    <w:rsid w:val="00FE305E"/>
    <w:rsid w:val="00FE3ECA"/>
    <w:rsid w:val="00FE4385"/>
    <w:rsid w:val="00FE75DC"/>
    <w:rsid w:val="00FF0B42"/>
    <w:rsid w:val="00FF1B1D"/>
    <w:rsid w:val="00FF1C78"/>
    <w:rsid w:val="00FF2F97"/>
    <w:rsid w:val="00FF63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microsoft.com/office/2011/relationships/people" Target="peop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mailto:ribalet@uw.edu" TargetMode="External"/><Relationship Id="rId15" Type="http://schemas.openxmlformats.org/officeDocument/2006/relationships/image" Target="media/image6.png"/><Relationship Id="rId16" Type="http://schemas.openxmlformats.org/officeDocument/2006/relationships/image" Target="media/image7.emf"/><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90A391-A007-2E4A-8C72-5D1FE019F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33</Pages>
  <Words>14803</Words>
  <Characters>91779</Characters>
  <Application>Microsoft Macintosh Word</Application>
  <DocSecurity>0</DocSecurity>
  <Lines>2185</Lines>
  <Paragraphs>960</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105622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Microsoft Office User</cp:lastModifiedBy>
  <cp:revision>3</cp:revision>
  <dcterms:created xsi:type="dcterms:W3CDTF">2016-03-16T22:08:00Z</dcterms:created>
  <dcterms:modified xsi:type="dcterms:W3CDTF">2016-03-16T22:17:00Z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citations="37" publications="33"/&gt;&lt;/info&gt;PAPERS2_INFO_END</vt:lpwstr>
  </property>
  <property fmtid="{D5CDD505-2E9C-101B-9397-08002B2CF9AE}" pid="3" name="MTMacEqns">
    <vt:bool>true</vt:bool>
  </property>
</Properties>
</file>