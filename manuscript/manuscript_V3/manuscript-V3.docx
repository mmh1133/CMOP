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3ED0227C" w:rsidR="004B52B9" w:rsidRDefault="008D5305" w:rsidP="00705102">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and 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suggesting nutrient limitation of cryptophyte cells in the Columbia river estuary rather than light limitation, as previously thought</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 Furthermore, the low abundances of free-living </w:t>
      </w:r>
      <w:r w:rsidR="00A12EEC">
        <w:rPr>
          <w:rFonts w:cs="Times New Roman"/>
        </w:rPr>
        <w:t>prey</w:t>
      </w:r>
      <w:r w:rsidR="00705102">
        <w:rPr>
          <w:rFonts w:cs="Times New Roman"/>
        </w:rPr>
        <w:t xml:space="preserve"> are inconsistent with the detection of </w:t>
      </w:r>
      <w:r w:rsidR="00A12EEC">
        <w:rPr>
          <w:rFonts w:cs="Times New Roman"/>
        </w:rPr>
        <w:t>numerou</w:t>
      </w:r>
      <w:r w:rsidR="00705102">
        <w:rPr>
          <w:rFonts w:cs="Times New Roman"/>
        </w:rPr>
        <w:t>s</w:t>
      </w:r>
      <w:r w:rsidR="00A12EEC">
        <w:rPr>
          <w:rFonts w:cs="Times New Roman"/>
        </w:rPr>
        <w:t xml:space="preserve"> (&gt; 20)</w:t>
      </w:r>
      <w:r w:rsidR="00705102">
        <w:rPr>
          <w:rFonts w:cs="Times New Roman"/>
        </w:rPr>
        <w:t xml:space="preserve"> </w:t>
      </w:r>
      <w:r w:rsidR="00A12EEC" w:rsidRPr="00A12EEC">
        <w:rPr>
          <w:rFonts w:cs="Times New Roman"/>
          <w:i/>
        </w:rPr>
        <w:t>T. amphioxeia</w:t>
      </w:r>
      <w:r w:rsidR="00705102">
        <w:rPr>
          <w:rFonts w:cs="Times New Roman"/>
        </w:rPr>
        <w:t xml:space="preserve"> wi</w:t>
      </w:r>
      <w:r w:rsidR="00A12EEC">
        <w:rPr>
          <w:rFonts w:cs="Times New Roman"/>
        </w:rPr>
        <w:t xml:space="preserve">thin </w:t>
      </w:r>
      <w:r w:rsidR="00A12EEC" w:rsidRPr="003168DB">
        <w:rPr>
          <w:rFonts w:cs="Times New Roman"/>
          <w:i/>
        </w:rPr>
        <w:t>M. major</w:t>
      </w:r>
      <w:r w:rsidR="00A12EEC">
        <w:rPr>
          <w:rFonts w:cs="Times New Roman"/>
        </w:rPr>
        <w:t xml:space="preserve">, suggesting </w:t>
      </w:r>
      <w:r w:rsidR="00EC3BBE">
        <w:rPr>
          <w:rFonts w:cs="Times New Roman"/>
        </w:rPr>
        <w:t xml:space="preserve">for instance </w:t>
      </w:r>
      <w:r w:rsidR="00A12EEC">
        <w:rPr>
          <w:rFonts w:cs="Times New Roman"/>
        </w:rPr>
        <w:t>a l</w:t>
      </w:r>
      <w:r w:rsidR="00D348BA">
        <w:rPr>
          <w:rFonts w:cs="Times New Roman"/>
        </w:rPr>
        <w:t xml:space="preserve">ong retention time </w:t>
      </w:r>
      <w:r w:rsidR="00EC3BBE">
        <w:rPr>
          <w:rFonts w:cs="Times New Roman"/>
        </w:rPr>
        <w:t>or</w:t>
      </w:r>
      <w:r w:rsidR="00A12EEC">
        <w:rPr>
          <w:rFonts w:cs="Times New Roman"/>
        </w:rPr>
        <w:t xml:space="preserve"> replication of </w:t>
      </w:r>
      <w:r w:rsidR="00EC3BBE">
        <w:rPr>
          <w:rFonts w:cs="Times New Roman"/>
        </w:rPr>
        <w:t xml:space="preserve">the </w:t>
      </w:r>
      <w:r w:rsidR="00A12EEC">
        <w:rPr>
          <w:rFonts w:cs="Times New Roman"/>
        </w:rPr>
        <w:t>prey within the ciliate</w:t>
      </w:r>
      <w:r w:rsidR="004B52B9">
        <w:rPr>
          <w:rFonts w:cs="Times New Roman"/>
        </w:rPr>
        <w:t>.</w:t>
      </w:r>
      <w:r w:rsidR="00680A95">
        <w:rPr>
          <w:rFonts w:cs="Times New Roman"/>
        </w:rPr>
        <w:t xml:space="preserve"> </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320F94F7"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r w:rsidR="00A62B51">
        <w:rPr>
          <w:rFonts w:cs="Times New Roman"/>
          <w:bCs/>
        </w:rPr>
        <w:t xml:space="preserve"> species complex (</w:t>
      </w:r>
      <w:r w:rsidR="00A037AF">
        <w:rPr>
          <w:rFonts w:cs="Times New Roman"/>
          <w:bCs/>
          <w:highlight w:val="yellow"/>
        </w:rPr>
        <w:t>Garcia</w:t>
      </w:r>
      <w:r w:rsidR="00A62B51" w:rsidRPr="00A62B51">
        <w:rPr>
          <w:rFonts w:cs="Times New Roman"/>
          <w:bCs/>
          <w:highlight w:val="yellow"/>
        </w:rPr>
        <w:t>-</w:t>
      </w:r>
      <w:proofErr w:type="spellStart"/>
      <w:r w:rsidR="00A62B51" w:rsidRPr="00A62B51">
        <w:rPr>
          <w:rFonts w:cs="Times New Roman"/>
          <w:bCs/>
          <w:highlight w:val="yellow"/>
        </w:rPr>
        <w:t>Cuetos</w:t>
      </w:r>
      <w:proofErr w:type="spellEnd"/>
      <w:r w:rsidR="00A62B51" w:rsidRPr="00A62B51">
        <w:rPr>
          <w:rFonts w:cs="Times New Roman"/>
          <w:bCs/>
          <w:highlight w:val="yellow"/>
        </w:rPr>
        <w:t xml:space="preserve"> et al. 2012)</w:t>
      </w:r>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581D022B" w:rsidR="005B3DC4" w:rsidRDefault="008D5305" w:rsidP="004B52B9">
      <w:pPr>
        <w:tabs>
          <w:tab w:val="left" w:pos="5265"/>
        </w:tabs>
        <w:spacing w:line="480" w:lineRule="auto"/>
        <w:ind w:firstLine="288"/>
        <w:jc w:val="both"/>
        <w:rPr>
          <w:rFonts w:cs="Times New Roman"/>
        </w:rPr>
      </w:pPr>
      <w:r w:rsidRPr="00FC5E5F">
        <w:rPr>
          <w:rFonts w:cs="Times New Roman"/>
        </w:rPr>
        <w:tab/>
      </w:r>
      <w:r w:rsidR="00FA5582">
        <w:rPr>
          <w:rFonts w:cs="Times New Roman"/>
        </w:rPr>
        <w:t xml:space="preserve">In order to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it is important to identify patterns in population growth rates (or cell division rates) for the organisms of interest. N</w:t>
      </w:r>
      <w:r>
        <w:rPr>
          <w:rFonts w:cs="Times New Roman"/>
        </w:rPr>
        <w:t>umerous factors that 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30789C55"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r w:rsidR="00A208D9">
        <w:rPr>
          <w:rFonts w:cs="Times New Roman"/>
        </w:rPr>
        <w:t xml:space="preserve">for the determination of </w:t>
      </w:r>
      <w:r>
        <w:rPr>
          <w:rFonts w:cs="Times New Roman"/>
        </w:rPr>
        <w:t>cryptophyte</w:t>
      </w:r>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M. major.</w:t>
      </w:r>
      <w:r w:rsidRPr="00AC7240">
        <w:rPr>
          <w:rFonts w:cs="Times New Roman"/>
        </w:rPr>
        <w:t xml:space="preserve"> </w:t>
      </w:r>
      <w:r w:rsidR="00A208D9">
        <w:rPr>
          <w:rFonts w:cs="Times New Roman"/>
        </w:rPr>
        <w:t>We carried out</w:t>
      </w:r>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in 2013 </w:t>
      </w:r>
      <w:r w:rsidR="00A208D9">
        <w:rPr>
          <w:rFonts w:cs="Times New Roman"/>
        </w:rPr>
        <w:t>in</w:t>
      </w:r>
      <w:r>
        <w:rPr>
          <w:rFonts w:cs="Times New Roman"/>
        </w:rPr>
        <w:t xml:space="preserve"> which </w:t>
      </w:r>
      <w:r w:rsidR="00AD70B9">
        <w:rPr>
          <w:rFonts w:cs="Times New Roman"/>
        </w:rPr>
        <w:t xml:space="preserve">dissolved </w:t>
      </w:r>
      <w:r w:rsidRPr="002C133A">
        <w:rPr>
          <w:rFonts w:cs="Times New Roman"/>
        </w:rPr>
        <w:t>nutrient</w:t>
      </w:r>
      <w:r w:rsidR="00A208D9">
        <w:rPr>
          <w:rFonts w:cs="Times New Roman"/>
        </w:rPr>
        <w:t xml:space="preserve"> concentration</w:t>
      </w:r>
      <w:r w:rsidRPr="002C133A">
        <w:rPr>
          <w:rFonts w:cs="Times New Roman"/>
        </w:rPr>
        <w: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r w:rsidR="00A208D9">
        <w:rPr>
          <w:rFonts w:cs="Times New Roman"/>
        </w:rPr>
        <w:t>determined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5C3456A8"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proofErr w:type="spellStart"/>
      <w:r w:rsidR="005E3B87">
        <w:rPr>
          <w:rFonts w:cs="Times New Roman"/>
        </w:rPr>
        <w:t>Ba</w:t>
      </w:r>
      <w:r w:rsidR="00A208D9">
        <w:rPr>
          <w:rFonts w:cs="Times New Roman"/>
        </w:rPr>
        <w:t>p</w:t>
      </w:r>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0"/>
      <w:r w:rsidR="00AD70B9">
        <w:rPr>
          <w:rFonts w:cs="Times New Roman"/>
        </w:rPr>
        <w:t>water</w:t>
      </w:r>
      <w:commentRangeEnd w:id="0"/>
      <w:r w:rsidR="00A208D9">
        <w:rPr>
          <w:rStyle w:val="CommentReference"/>
        </w:rPr>
        <w:commentReference w:id="0"/>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69D356FC"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ins w:id="1" w:author="Francois Ribalet" w:date="2016-01-29T16:11:00Z">
        <w:r w:rsidR="00521A7C">
          <w:rPr>
            <w:rFonts w:cs="Times New Roman"/>
            <w:b/>
            <w:bCs/>
          </w:rPr>
          <w:t xml:space="preserve"> and cell size</w:t>
        </w:r>
      </w:ins>
    </w:p>
    <w:p w14:paraId="07A59ECB" w14:textId="0854E5BD"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w:t>
      </w:r>
      <w:r w:rsidRPr="00FC5E5F">
        <w:rPr>
          <w:rFonts w:cs="Times New Roman"/>
        </w:rPr>
        <w:lastRenderedPageBreak/>
        <w:t>laboratory experiment</w:t>
      </w:r>
      <w:r w:rsidR="0015440D">
        <w:rPr>
          <w:rFonts w:cs="Times New Roman"/>
        </w:rPr>
        <w:t>s</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 xml:space="preserve">cryptophyte population based on orange fluorescence and forward light scatter measurements. </w:t>
      </w:r>
    </w:p>
    <w:p w14:paraId="0BCEAD70" w14:textId="325ED493"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w:t>
      </w:r>
      <w:ins w:id="2" w:author="Francois Ribalet" w:date="2016-01-26T14:01:00Z">
        <w:r w:rsidR="00EC3BBE">
          <w:rPr>
            <w:rFonts w:cs="Times New Roman"/>
          </w:rPr>
          <w:t xml:space="preserve"> equipped with a 488</w:t>
        </w:r>
      </w:ins>
      <w:ins w:id="3" w:author="Francois Ribalet" w:date="2016-01-26T14:04:00Z">
        <w:r w:rsidR="00EC3BBE">
          <w:rPr>
            <w:rFonts w:cs="Times New Roman"/>
          </w:rPr>
          <w:t>-</w:t>
        </w:r>
      </w:ins>
      <w:ins w:id="4" w:author="Francois Ribalet" w:date="2016-01-26T14:01:00Z">
        <w:r w:rsidR="00EC3BBE">
          <w:rPr>
            <w:rFonts w:cs="Times New Roman"/>
          </w:rPr>
          <w:t xml:space="preserve">nm </w:t>
        </w:r>
      </w:ins>
      <w:ins w:id="5" w:author="Francois Ribalet" w:date="2016-01-26T14:13:00Z">
        <w:r w:rsidR="00EC3BBE">
          <w:rPr>
            <w:rFonts w:cs="Times New Roman"/>
          </w:rPr>
          <w:t>200</w:t>
        </w:r>
      </w:ins>
      <w:ins w:id="6" w:author="Francois Ribalet" w:date="2016-01-26T14:04:00Z">
        <w:r w:rsidR="00EC3BBE">
          <w:rPr>
            <w:rFonts w:cs="Times New Roman"/>
          </w:rPr>
          <w:t xml:space="preserve">-mW </w:t>
        </w:r>
      </w:ins>
      <w:ins w:id="7" w:author="Francois Ribalet" w:date="2016-01-26T14:01:00Z">
        <w:r w:rsidR="00EC3BBE">
          <w:rPr>
            <w:rFonts w:cs="Times New Roman"/>
          </w:rPr>
          <w:t>laser (Coherent)</w:t>
        </w:r>
      </w:ins>
      <w:r>
        <w:rPr>
          <w:rFonts w:cs="Times New Roman"/>
        </w:rPr>
        <w:t xml:space="preserve">. </w:t>
      </w:r>
      <w:r w:rsidRPr="00FC5E5F">
        <w:rPr>
          <w:rFonts w:cs="Times New Roman"/>
        </w:rPr>
        <w:t xml:space="preserve">100 cells from the gated population </w:t>
      </w:r>
      <w:r w:rsidR="00A45AC4">
        <w:rPr>
          <w:rFonts w:cs="Times New Roman"/>
        </w:rPr>
        <w:t>with high orange fluorescence and high forward light scatter</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A0405F5" w:rsidR="008D5305" w:rsidRDefault="00521A7C" w:rsidP="004B52B9">
      <w:pPr>
        <w:spacing w:line="480" w:lineRule="auto"/>
        <w:ind w:firstLine="288"/>
        <w:jc w:val="both"/>
        <w:rPr>
          <w:ins w:id="8" w:author="Francois Ribalet" w:date="2016-01-29T16:11:00Z"/>
          <w:rFonts w:cs="Times New Roman"/>
        </w:rPr>
      </w:pPr>
      <w:ins w:id="9" w:author="Francois Ribalet" w:date="2016-01-29T16:11:00Z">
        <w:r w:rsidRPr="00677E9B">
          <w:t xml:space="preserve">We estimated </w:t>
        </w:r>
      </w:ins>
      <w:ins w:id="10" w:author="Francois Ribalet" w:date="2016-01-29T16:12:00Z">
        <w:r w:rsidRPr="00FC5E5F">
          <w:rPr>
            <w:rFonts w:cs="Times New Roman"/>
          </w:rPr>
          <w:t>cryptophyte</w:t>
        </w:r>
        <w:r w:rsidRPr="00677E9B">
          <w:t xml:space="preserve"> </w:t>
        </w:r>
      </w:ins>
      <w:ins w:id="11" w:author="Francois Ribalet" w:date="2016-01-29T16:11:00Z">
        <w:r w:rsidRPr="00677E9B">
          <w:t xml:space="preserve">cell </w:t>
        </w:r>
      </w:ins>
      <w:ins w:id="12" w:author="Francois Ribalet" w:date="2016-01-29T16:12:00Z">
        <w:r>
          <w:t>size</w:t>
        </w:r>
      </w:ins>
      <w:ins w:id="13" w:author="Francois Ribalet" w:date="2016-01-29T16:11:00Z">
        <w:r w:rsidRPr="00677E9B">
          <w:t xml:space="preserve"> using an empirical relationship between light scatter measured by SeaFlow and cell </w:t>
        </w:r>
      </w:ins>
      <w:ins w:id="14" w:author="Francois Ribalet" w:date="2016-01-29T16:12:00Z">
        <w:r>
          <w:t>size</w:t>
        </w:r>
      </w:ins>
      <w:ins w:id="15" w:author="Francois Ribalet" w:date="2016-01-29T16:11:00Z">
        <w:r w:rsidRPr="00677E9B">
          <w:t xml:space="preserve"> measured by a Coulter Counter for different exponentially growing phytoplankton cultures of cell sizes ranging from 1 to 10 </w:t>
        </w:r>
        <w:proofErr w:type="spellStart"/>
        <w:r w:rsidRPr="00677E9B">
          <w:t>μm</w:t>
        </w:r>
      </w:ins>
      <w:proofErr w:type="spellEnd"/>
      <w:ins w:id="16" w:author="Francois Ribalet" w:date="2016-01-29T16:12:00Z">
        <w:r>
          <w:t xml:space="preserve"> (Ribalet et al. 2015).</w:t>
        </w:r>
      </w:ins>
    </w:p>
    <w:p w14:paraId="071D9CDF" w14:textId="77777777" w:rsidR="00521A7C" w:rsidRPr="00FE75DC" w:rsidRDefault="00521A7C" w:rsidP="004B52B9">
      <w:pPr>
        <w:spacing w:line="480" w:lineRule="auto"/>
        <w:ind w:firstLine="288"/>
        <w:jc w:val="both"/>
        <w:rPr>
          <w:rFonts w:cs="Times New Roman"/>
        </w:rPr>
      </w:pPr>
      <w:bookmarkStart w:id="17" w:name="_GoBack"/>
      <w:bookmarkEnd w:id="17"/>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54CCDA50"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18" w:name="__DdeLink__1831_1098803516"/>
      <w:bookmarkStart w:id="19" w:name="__DdeLink__1936_918047637"/>
      <w:r w:rsidRPr="00FC5E5F">
        <w:rPr>
          <w:rFonts w:cs="Times New Roman"/>
        </w:rPr>
        <w:t>°C</w:t>
      </w:r>
      <w:bookmarkEnd w:id="18"/>
      <w:bookmarkEnd w:id="19"/>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w:t>
      </w:r>
      <w:r w:rsidR="00A45AC4">
        <w:rPr>
          <w:rFonts w:cs="Times New Roman"/>
        </w:rPr>
        <w:lastRenderedPageBreak/>
        <w:t xml:space="preserve">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at a final concentration</w:t>
      </w:r>
      <w:del w:id="20" w:author="Francois Ribalet" w:date="2016-01-29T15:11:00Z">
        <w:r w:rsidR="00D165DD" w:rsidDel="00981583">
          <w:rPr>
            <w:rFonts w:cs="Times New Roman"/>
          </w:rPr>
          <w:delText>s</w:delText>
        </w:r>
      </w:del>
      <w:r w:rsidR="00D165DD">
        <w:rPr>
          <w:rFonts w:cs="Times New Roman"/>
        </w:rPr>
        <w:t xml:space="preserve">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996752"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69985448"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ins w:id="21" w:author="Francois Ribalet" w:date="2016-01-29T16:06:00Z">
        <w:r w:rsidR="00521A7C">
          <w:rPr>
            <w:rFonts w:cs="Times New Roman"/>
          </w:rPr>
          <w:t xml:space="preserve">The model represents changes in cell sizes </w:t>
        </w:r>
      </w:ins>
      <w:ins w:id="22" w:author="Francois Ribalet" w:date="2016-01-29T16:07:00Z">
        <w:r w:rsidR="00521A7C">
          <w:rPr>
            <w:rFonts w:cs="Times New Roman"/>
          </w:rPr>
          <w:t>over a diel cycle and can be fit to time series of cell size distribution</w:t>
        </w:r>
      </w:ins>
      <w:ins w:id="23" w:author="Francois Ribalet" w:date="2016-01-29T16:09:00Z">
        <w:r w:rsidR="00521A7C">
          <w:rPr>
            <w:rFonts w:cs="Times New Roman"/>
          </w:rPr>
          <w:t xml:space="preserve">. The fitted model provides an estimate of the daily division </w:t>
        </w:r>
      </w:ins>
      <w:ins w:id="24" w:author="Francois Ribalet" w:date="2016-01-29T16:07:00Z">
        <w:r w:rsidR="00521A7C">
          <w:rPr>
            <w:rFonts w:cs="Times New Roman"/>
          </w:rPr>
          <w:t xml:space="preserve">rate </w:t>
        </w:r>
      </w:ins>
      <w:ins w:id="25" w:author="Francois Ribalet" w:date="2016-01-29T16:09:00Z">
        <w:r w:rsidR="00521A7C">
          <w:rPr>
            <w:rFonts w:cs="Times New Roman"/>
          </w:rPr>
          <w:t>independently</w:t>
        </w:r>
      </w:ins>
      <w:ins w:id="26" w:author="Francois Ribalet" w:date="2016-01-29T16:07:00Z">
        <w:r w:rsidR="00521A7C">
          <w:rPr>
            <w:rFonts w:cs="Times New Roman"/>
          </w:rPr>
          <w:t xml:space="preserve"> </w:t>
        </w:r>
      </w:ins>
      <w:ins w:id="27" w:author="Francois Ribalet" w:date="2016-01-29T16:09:00Z">
        <w:r w:rsidR="00521A7C">
          <w:rPr>
            <w:rFonts w:cs="Times New Roman"/>
          </w:rPr>
          <w:t xml:space="preserve">from cell abundance. </w:t>
        </w:r>
      </w:ins>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w:t>
      </w:r>
      <w:r w:rsidRPr="00FC5E5F">
        <w:rPr>
          <w:rFonts w:cs="Times New Roman"/>
        </w:rPr>
        <w:lastRenderedPageBreak/>
        <w:t xml:space="preserve">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348F5D22"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w:t>
      </w:r>
      <w:commentRangeStart w:id="28"/>
      <w:r w:rsidRPr="0055344C">
        <w:rPr>
          <w:rFonts w:cs="Arial"/>
          <w:color w:val="auto"/>
        </w:rPr>
        <w:t>buffer</w:t>
      </w:r>
      <w:commentRangeEnd w:id="28"/>
      <w:r w:rsidR="00D165DD">
        <w:rPr>
          <w:rStyle w:val="CommentReference"/>
        </w:rPr>
        <w:commentReference w:id="28"/>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CC50FD3"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r w:rsidR="00A208D9">
        <w:rPr>
          <w:rFonts w:ascii="Times New Roman" w:hAnsi="Times New Roman" w:cs="Times New Roman"/>
          <w:sz w:val="24"/>
          <w:szCs w:val="24"/>
        </w:rPr>
        <w:lastRenderedPageBreak/>
        <w:t xml:space="preserve">(28S) </w:t>
      </w:r>
      <w:r>
        <w:rPr>
          <w:rFonts w:ascii="Times New Roman" w:hAnsi="Times New Roman" w:cs="Times New Roman"/>
          <w:sz w:val="24"/>
          <w:szCs w:val="24"/>
        </w:rPr>
        <w:t xml:space="preserve">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w:t>
      </w:r>
      <w:r w:rsidRPr="00E84CEC">
        <w:rPr>
          <w:rFonts w:ascii="Times New Roman" w:hAnsi="Times New Roman" w:cs="Times New Roman"/>
          <w:color w:val="222222"/>
          <w:sz w:val="24"/>
          <w:szCs w:val="24"/>
        </w:rPr>
        <w:lastRenderedPageBreak/>
        <w:t xml:space="preserve">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sequence was downstream of the USE. Primers were designed using Primer-BLAST from NCBI and confirmed with PCR. </w:t>
      </w:r>
    </w:p>
    <w:p w14:paraId="4BE22BEC" w14:textId="401C58E9"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t>
      </w:r>
      <w:r w:rsidRPr="0055344C">
        <w:rPr>
          <w:rFonts w:cs="Arial"/>
          <w:color w:val="auto"/>
        </w:rPr>
        <w:lastRenderedPageBreak/>
        <w:t xml:space="preserve">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00137559"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C82428" w:rsidRPr="00FC5E5F">
        <w:rPr>
          <w:rFonts w:cs="Times New Roman"/>
        </w:rPr>
        <w:lastRenderedPageBreak/>
        <w:t xml:space="preserve">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571661E3"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5977EBA"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r>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w:t>
      </w:r>
      <w:r w:rsidR="00F562D2">
        <w:rPr>
          <w:rFonts w:cs="Times New Roman"/>
        </w:rPr>
        <w:lastRenderedPageBreak/>
        <w:t xml:space="preserve">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 during the survey.</w:t>
      </w:r>
      <w:r w:rsidRPr="00D72125">
        <w:rPr>
          <w:rFonts w:eastAsia="Calibri" w:cs="Times New Roman"/>
        </w:rPr>
        <w:t xml:space="preserve"> </w:t>
      </w:r>
      <w:r>
        <w:rPr>
          <w:rFonts w:eastAsia="Calibri" w:cs="Times New Roman"/>
        </w:rPr>
        <w:t>Surprisingly, t</w:t>
      </w:r>
      <w:r w:rsidRPr="00A357F5">
        <w:rPr>
          <w:rFonts w:cs="Times New Roman"/>
        </w:rPr>
        <w:t xml:space="preserve">he </w:t>
      </w:r>
      <w:r>
        <w:rPr>
          <w:rFonts w:cs="Times New Roman"/>
        </w:rPr>
        <w:t xml:space="preserve">contribution </w:t>
      </w:r>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to </w:t>
      </w:r>
      <w:r w:rsidRPr="00A357F5">
        <w:rPr>
          <w:rFonts w:cs="Times New Roman"/>
        </w:rPr>
        <w:t xml:space="preserve">the total cryptophytes </w:t>
      </w:r>
      <w:r>
        <w:rPr>
          <w:rFonts w:cs="Times New Roman"/>
        </w:rPr>
        <w:t xml:space="preserve">determined by </w:t>
      </w:r>
      <w:proofErr w:type="spellStart"/>
      <w:r>
        <w:rPr>
          <w:rFonts w:cs="Times New Roman"/>
        </w:rPr>
        <w:t>qPCR</w:t>
      </w:r>
      <w:proofErr w:type="spellEnd"/>
      <w:r>
        <w:rPr>
          <w:rFonts w:cs="Times New Roman"/>
        </w:rPr>
        <w:t xml:space="preserve"> 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This result </w:t>
      </w:r>
      <w:r w:rsidR="00D165DD">
        <w:rPr>
          <w:rFonts w:cs="Times New Roman"/>
          <w:bCs/>
        </w:rPr>
        <w:t>suggest</w:t>
      </w:r>
      <w:r>
        <w:rPr>
          <w:rFonts w:cs="Times New Roman"/>
          <w:bCs/>
        </w:rPr>
        <w:t xml:space="preserve">ed that &gt; 99% of cryptophyte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5A2FEBAB"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402A36">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lastRenderedPageBreak/>
        <w:t xml:space="preserve">Division </w:t>
      </w:r>
      <w:r>
        <w:rPr>
          <w:rFonts w:cs="Times New Roman"/>
          <w:b/>
          <w:bCs/>
        </w:rPr>
        <w:t>r</w:t>
      </w:r>
      <w:r w:rsidRPr="00FC5E5F">
        <w:rPr>
          <w:rFonts w:cs="Times New Roman"/>
          <w:b/>
          <w:bCs/>
        </w:rPr>
        <w:t>ate</w:t>
      </w:r>
      <w:r>
        <w:rPr>
          <w:rFonts w:cs="Times New Roman"/>
          <w:b/>
          <w:bCs/>
        </w:rPr>
        <w:t>s</w:t>
      </w:r>
    </w:p>
    <w:p w14:paraId="79466EC2" w14:textId="61006B93" w:rsidR="005D449D" w:rsidRPr="00B63D44" w:rsidRDefault="00D165DD" w:rsidP="004B52B9">
      <w:pPr>
        <w:spacing w:line="480" w:lineRule="auto"/>
        <w:ind w:firstLine="288"/>
        <w:jc w:val="both"/>
        <w:rPr>
          <w:rFonts w:cs="Times New Roman"/>
          <w:highlight w:val="yellow"/>
        </w:rPr>
      </w:pPr>
      <w:del w:id="29" w:author="Francois Ribalet" w:date="2016-01-29T15:12:00Z">
        <w:r w:rsidDel="00981583">
          <w:rPr>
            <w:rFonts w:cs="Times New Roman"/>
          </w:rPr>
          <w:delText xml:space="preserve">The </w:delText>
        </w:r>
        <w:r w:rsidRPr="00B63E78" w:rsidDel="00981583">
          <w:rPr>
            <w:rFonts w:cs="Times New Roman"/>
          </w:rPr>
          <w:delText xml:space="preserve">SeaFlow </w:delText>
        </w:r>
        <w:r w:rsidDel="00981583">
          <w:rPr>
            <w:rFonts w:cs="Times New Roman"/>
          </w:rPr>
          <w:delText xml:space="preserve">estimates </w:delText>
        </w:r>
        <w:r w:rsidRPr="00B63E78" w:rsidDel="00981583">
          <w:rPr>
            <w:rFonts w:cs="Times New Roman"/>
          </w:rPr>
          <w:delText>size distribution-based division rate</w:delText>
        </w:r>
        <w:r w:rsidDel="00981583">
          <w:rPr>
            <w:rFonts w:cs="Times New Roman"/>
          </w:rPr>
          <w:delText xml:space="preserve"> by</w:delText>
        </w:r>
        <w:r w:rsidRPr="00B63E78" w:rsidDel="00981583">
          <w:rPr>
            <w:rFonts w:cs="Times New Roman"/>
          </w:rPr>
          <w:delText xml:space="preserve"> measur</w:delText>
        </w:r>
        <w:r w:rsidDel="00981583">
          <w:rPr>
            <w:rFonts w:cs="Times New Roman"/>
          </w:rPr>
          <w:delText>ing</w:delText>
        </w:r>
        <w:r w:rsidRPr="00B63E78" w:rsidDel="00981583">
          <w:rPr>
            <w:rFonts w:cs="Times New Roman"/>
          </w:rPr>
          <w:delText xml:space="preserve"> forward-angle light scatter</w:delText>
        </w:r>
        <w:r w:rsidDel="00981583">
          <w:rPr>
            <w:rFonts w:cs="Times New Roman"/>
          </w:rPr>
          <w:delText xml:space="preserve"> and</w:delText>
        </w:r>
        <w:r w:rsidRPr="00B63E78" w:rsidDel="00981583">
          <w:rPr>
            <w:rFonts w:cs="Times New Roman"/>
          </w:rPr>
          <w:delText xml:space="preserve"> convert</w:delText>
        </w:r>
        <w:r w:rsidDel="00981583">
          <w:rPr>
            <w:rFonts w:cs="Times New Roman"/>
          </w:rPr>
          <w:delText>ing it</w:delText>
        </w:r>
        <w:r w:rsidRPr="00B63E78" w:rsidDel="00981583">
          <w:rPr>
            <w:rFonts w:cs="Times New Roman"/>
          </w:rPr>
          <w:delText xml:space="preserve"> to cell volume using an empirical relationship (Ribalet et al. 2015)</w:delText>
        </w:r>
        <w:r w:rsidDel="00981583">
          <w:rPr>
            <w:rFonts w:cs="Times New Roman"/>
          </w:rPr>
          <w:delText xml:space="preserve">. </w:delText>
        </w:r>
      </w:del>
      <w:r w:rsidRPr="00B63E78">
        <w:rPr>
          <w:rFonts w:cs="Times New Roman"/>
        </w:rPr>
        <w:t xml:space="preserve">To establish the accuracy of </w:t>
      </w:r>
      <w:ins w:id="30" w:author="Francois Ribalet" w:date="2016-01-29T15:12:00Z">
        <w:r w:rsidR="00981583">
          <w:rPr>
            <w:rFonts w:cs="Times New Roman"/>
          </w:rPr>
          <w:t>the method</w:t>
        </w:r>
      </w:ins>
      <w:del w:id="31" w:author="Francois Ribalet" w:date="2016-01-29T15:12:00Z">
        <w:r w:rsidDel="00981583">
          <w:rPr>
            <w:rFonts w:cs="Times New Roman"/>
          </w:rPr>
          <w:delText>the</w:delText>
        </w:r>
        <w:r w:rsidRPr="00B63E78" w:rsidDel="00981583">
          <w:rPr>
            <w:rFonts w:cs="Times New Roman"/>
          </w:rPr>
          <w:delText xml:space="preserve"> SeaFlow</w:delText>
        </w:r>
      </w:del>
      <w:r w:rsidR="00B63E78" w:rsidRPr="00B63E78">
        <w:rPr>
          <w:rFonts w:cs="Times New Roman"/>
        </w:rPr>
        <w:t>, we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 to validate our model-based</w:t>
      </w:r>
      <w:r w:rsidR="0083552D">
        <w:rPr>
          <w:rFonts w:cs="Times New Roman"/>
        </w:rPr>
        <w:t xml:space="preserve"> estimates of division rates for the cryptophyte population</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p>
    <w:p w14:paraId="45D4284B" w14:textId="354E5EA7"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402A36">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93C5952"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lastRenderedPageBreak/>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t>Cryptophyte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5A2C98B4" w:rsidR="00074038" w:rsidRDefault="008D5305" w:rsidP="00074038">
      <w:pPr>
        <w:spacing w:line="480" w:lineRule="auto"/>
        <w:ind w:firstLine="288"/>
        <w:jc w:val="both"/>
        <w:rPr>
          <w:rFonts w:cs="Times New Roman"/>
        </w:rPr>
      </w:pPr>
      <w:r w:rsidRPr="00FC5E5F">
        <w:rPr>
          <w:rFonts w:cs="Times New Roman"/>
        </w:rPr>
        <w:tab/>
      </w:r>
      <w:r>
        <w:rPr>
          <w:rFonts w:cs="Times New Roman"/>
        </w:rPr>
        <w:t>To the best of our knowledge, 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for the cryptophyte</w:t>
      </w:r>
      <w:r w:rsidR="003168DB">
        <w:rPr>
          <w:rFonts w:cs="Times New Roman"/>
        </w:rPr>
        <w:t>,</w:t>
      </w:r>
      <w:r w:rsidR="009607C1">
        <w:rPr>
          <w:rFonts w:cs="Times New Roman"/>
        </w:rPr>
        <w:t xml:space="preserve"> </w:t>
      </w:r>
      <w:r w:rsidR="009607C1" w:rsidRPr="008C64E5">
        <w:rPr>
          <w:rFonts w:cs="Times New Roman"/>
          <w:i/>
        </w:rPr>
        <w:t>Rhodomonas</w:t>
      </w:r>
      <w:r w:rsidR="003168DB">
        <w:rPr>
          <w:rFonts w:cs="Times New Roman"/>
          <w:i/>
        </w:rPr>
        <w:t xml:space="preserve"> sp.</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cycle. </w:t>
      </w:r>
    </w:p>
    <w:p w14:paraId="4AD8F697" w14:textId="21BFB90D" w:rsidR="00017CDC" w:rsidRDefault="00074038" w:rsidP="004B52B9">
      <w:pPr>
        <w:spacing w:line="480" w:lineRule="auto"/>
        <w:ind w:firstLine="288"/>
        <w:jc w:val="both"/>
        <w:rPr>
          <w:rFonts w:cs="Times New Roman"/>
        </w:rPr>
      </w:pPr>
      <w:r>
        <w:rPr>
          <w:rFonts w:cs="Times New Roman"/>
        </w:rPr>
        <w:t xml:space="preserve">The highest estimates of cryptophyte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sidR="00411F45">
        <w:rPr>
          <w:rFonts w:cs="Times New Roman"/>
        </w:rPr>
        <w:t>)</w:t>
      </w:r>
      <w:r w:rsidR="008D5305">
        <w:rPr>
          <w:rFonts w:cs="Times New Roman"/>
        </w:rPr>
        <w:t xml:space="preserve">, suggesting that cells at that time were growing near optimal growth conditions. </w:t>
      </w:r>
      <w:del w:id="32" w:author="Francois Ribalet" w:date="2016-01-26T14:19:00Z">
        <w:r w:rsidDel="000E003B">
          <w:rPr>
            <w:rFonts w:cs="Times New Roman"/>
          </w:rPr>
          <w:delText>Lower d</w:delText>
        </w:r>
      </w:del>
      <w:ins w:id="33" w:author="Francois Ribalet" w:date="2016-01-26T14:19:00Z">
        <w:r w:rsidR="000E003B">
          <w:rPr>
            <w:rFonts w:cs="Times New Roman"/>
          </w:rPr>
          <w:t>D</w:t>
        </w:r>
      </w:ins>
      <w:r>
        <w:rPr>
          <w:rFonts w:cs="Times New Roman"/>
        </w:rPr>
        <w:t xml:space="preserve">ivision rates of </w:t>
      </w:r>
      <w:r w:rsidR="00355CA5">
        <w:rPr>
          <w:rFonts w:cs="Times New Roman"/>
        </w:rPr>
        <w:t xml:space="preserve">the </w:t>
      </w:r>
      <w:r>
        <w:rPr>
          <w:rFonts w:cs="Times New Roman"/>
        </w:rPr>
        <w:t xml:space="preserve">cryptophyte </w:t>
      </w:r>
      <w:r w:rsidR="00411F45">
        <w:rPr>
          <w:rFonts w:cs="Times New Roman"/>
          <w:bCs/>
        </w:rPr>
        <w:t xml:space="preserve">during the survey were </w:t>
      </w:r>
      <w:ins w:id="34" w:author="Francois Ribalet" w:date="2016-01-26T14:20:00Z">
        <w:r w:rsidR="000E003B">
          <w:rPr>
            <w:rFonts w:cs="Times New Roman"/>
            <w:bCs/>
          </w:rPr>
          <w:t xml:space="preserve">positively </w:t>
        </w:r>
      </w:ins>
      <w:r w:rsidR="00411F45">
        <w:rPr>
          <w:rFonts w:cs="Times New Roman"/>
          <w:bCs/>
        </w:rPr>
        <w:t>correlated with</w:t>
      </w:r>
      <w:r>
        <w:rPr>
          <w:rFonts w:cs="Times New Roman"/>
          <w:bCs/>
        </w:rPr>
        <w:t xml:space="preserve"> </w:t>
      </w:r>
      <w:del w:id="35" w:author="Francois Ribalet" w:date="2016-01-26T14:20:00Z">
        <w:r w:rsidDel="000E003B">
          <w:rPr>
            <w:rFonts w:cs="Times New Roman"/>
            <w:bCs/>
          </w:rPr>
          <w:delText xml:space="preserve">low </w:delText>
        </w:r>
      </w:del>
      <w:r>
        <w:rPr>
          <w:rFonts w:cs="Times New Roman"/>
          <w:bCs/>
        </w:rPr>
        <w:t>nutrient concentrations and</w:t>
      </w:r>
      <w:r w:rsidR="00411F45">
        <w:rPr>
          <w:rFonts w:cs="Times New Roman"/>
          <w:bCs/>
        </w:rPr>
        <w:t xml:space="preserve"> </w:t>
      </w:r>
      <w:ins w:id="36" w:author="Francois Ribalet" w:date="2016-01-26T14:20:00Z">
        <w:r w:rsidR="000E003B">
          <w:rPr>
            <w:rFonts w:cs="Times New Roman"/>
            <w:bCs/>
          </w:rPr>
          <w:t xml:space="preserve">negatively correlated with </w:t>
        </w:r>
      </w:ins>
      <w:r w:rsidR="00411F45">
        <w:rPr>
          <w:rFonts w:cs="Times New Roman"/>
          <w:bCs/>
        </w:rPr>
        <w:t>pH</w:t>
      </w:r>
      <w:del w:id="37" w:author="Francois Ribalet" w:date="2016-01-26T14:21:00Z">
        <w:r w:rsidR="00411F45" w:rsidDel="000E003B">
          <w:rPr>
            <w:rFonts w:cs="Times New Roman"/>
          </w:rPr>
          <w:delText xml:space="preserve"> </w:delText>
        </w:r>
      </w:del>
      <w:ins w:id="38" w:author="Francois Ribalet" w:date="2016-01-26T14:21:00Z">
        <w:r w:rsidR="000E003B">
          <w:rPr>
            <w:rFonts w:cs="Times New Roman"/>
          </w:rPr>
          <w:t xml:space="preserve"> (Fig. S6)</w:t>
        </w:r>
      </w:ins>
      <w:del w:id="39" w:author="Francois Ribalet" w:date="2016-01-26T14:21:00Z">
        <w:r w:rsidR="00411F45" w:rsidDel="000E003B">
          <w:rPr>
            <w:rFonts w:cs="Times New Roman"/>
          </w:rPr>
          <w:delText>value lower than 8</w:delText>
        </w:r>
      </w:del>
      <w:r w:rsidR="00411F45">
        <w:rPr>
          <w:rFonts w:cs="Times New Roman"/>
        </w:rPr>
        <w:t xml:space="preserve">. </w:t>
      </w:r>
      <w:ins w:id="40" w:author="Francois Ribalet" w:date="2016-01-26T14:21:00Z">
        <w:r w:rsidR="000E003B">
          <w:rPr>
            <w:rFonts w:cs="Times New Roman"/>
          </w:rPr>
          <w:t xml:space="preserve">A </w:t>
        </w:r>
      </w:ins>
      <w:del w:id="41" w:author="Francois Ribalet" w:date="2016-01-26T14:21:00Z">
        <w:r w:rsidR="00411F45" w:rsidDel="000E003B">
          <w:rPr>
            <w:rFonts w:cs="Times New Roman"/>
          </w:rPr>
          <w:delText>The</w:delText>
        </w:r>
      </w:del>
      <w:ins w:id="42" w:author="Francois Ribalet" w:date="2016-01-26T14:21:00Z">
        <w:r w:rsidR="000E003B">
          <w:rPr>
            <w:rFonts w:cs="Times New Roman"/>
          </w:rPr>
          <w:t>direct</w:t>
        </w:r>
      </w:ins>
      <w:r w:rsidR="00411F45">
        <w:rPr>
          <w:rFonts w:cs="Times New Roman"/>
        </w:rPr>
        <w:t xml:space="preserve"> </w:t>
      </w:r>
      <w:r w:rsidR="00411F45">
        <w:rPr>
          <w:rFonts w:cs="Times New Roman"/>
        </w:rPr>
        <w:lastRenderedPageBreak/>
        <w:t xml:space="preserve">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ins w:id="43" w:author="Francois Ribalet" w:date="2016-01-26T14:24:00Z">
        <w:r w:rsidR="000E003B">
          <w:rPr>
            <w:rFonts w:cs="Times New Roman"/>
          </w:rPr>
          <w:t xml:space="preserve">during the survey </w:t>
        </w:r>
      </w:ins>
      <w:del w:id="44" w:author="Francois Ribalet" w:date="2016-01-26T14:21:00Z">
        <w:r w:rsidR="00411F45" w:rsidDel="000E003B">
          <w:rPr>
            <w:rFonts w:cs="Times New Roman"/>
          </w:rPr>
          <w:delText>was unexpected</w:delText>
        </w:r>
      </w:del>
      <w:ins w:id="45" w:author="Francois Ribalet" w:date="2016-01-26T14:21:00Z">
        <w:r w:rsidR="000E003B">
          <w:rPr>
            <w:rFonts w:cs="Times New Roman"/>
          </w:rPr>
          <w:t>is unlikely</w:t>
        </w:r>
      </w:ins>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del w:id="46" w:author="Francois Ribalet" w:date="2016-01-26T14:34:00Z">
        <w:r w:rsidR="00411F45" w:rsidDel="00D30B11">
          <w:rPr>
            <w:rFonts w:cs="Times New Roman"/>
          </w:rPr>
          <w:delText xml:space="preserve">&lt; </w:delText>
        </w:r>
      </w:del>
      <w:ins w:id="47" w:author="Francois Ribalet" w:date="2016-01-26T14:34:00Z">
        <w:r w:rsidR="00D30B11">
          <w:rPr>
            <w:rFonts w:cs="Times New Roman"/>
          </w:rPr>
          <w:t xml:space="preserve">below </w:t>
        </w:r>
      </w:ins>
      <w:r w:rsidR="00411F45">
        <w:rPr>
          <w:rFonts w:cs="Times New Roman"/>
        </w:rPr>
        <w:t>6.</w:t>
      </w:r>
      <w:del w:id="48" w:author="Francois Ribalet" w:date="2016-01-26T14:34:00Z">
        <w:r w:rsidR="00411F45" w:rsidDel="00D30B11">
          <w:rPr>
            <w:rFonts w:cs="Times New Roman"/>
          </w:rPr>
          <w:delText>1</w:delText>
        </w:r>
      </w:del>
      <w:ins w:id="49" w:author="Francois Ribalet" w:date="2016-01-26T14:35:00Z">
        <w:r w:rsidR="00D30B11">
          <w:rPr>
            <w:rFonts w:cs="Times New Roman"/>
          </w:rPr>
          <w:t>5</w:t>
        </w:r>
      </w:ins>
      <w:r w:rsidR="006D2932">
        <w:rPr>
          <w:rFonts w:cs="Times New Roman"/>
        </w:rPr>
        <w:t xml:space="preserve">, with no significant effect at </w:t>
      </w:r>
      <w:ins w:id="50" w:author="Francois Ribalet" w:date="2016-01-26T14:22:00Z">
        <w:r w:rsidR="000E003B">
          <w:rPr>
            <w:rFonts w:cs="Times New Roman"/>
          </w:rPr>
          <w:t xml:space="preserve">higher </w:t>
        </w:r>
      </w:ins>
      <w:r w:rsidR="005E3B87">
        <w:rPr>
          <w:rFonts w:cs="Times New Roman"/>
        </w:rPr>
        <w:t xml:space="preserve">pH </w:t>
      </w:r>
      <w:del w:id="51" w:author="Francois Ribalet" w:date="2016-01-26T14:22:00Z">
        <w:r w:rsidR="005E3B87" w:rsidDel="000E003B">
          <w:rPr>
            <w:rFonts w:cs="Times New Roman"/>
          </w:rPr>
          <w:delText>&gt; 8.0</w:delText>
        </w:r>
      </w:del>
      <w:ins w:id="52" w:author="Francois Ribalet" w:date="2016-01-26T14:22:00Z">
        <w:r w:rsidR="000E003B">
          <w:rPr>
            <w:rFonts w:cs="Times New Roman"/>
          </w:rPr>
          <w:t>values</w:t>
        </w:r>
      </w:ins>
      <w:r w:rsidR="005E3B87">
        <w:rPr>
          <w:rFonts w:cs="Times New Roman"/>
        </w:rPr>
        <w:t xml:space="preserve"> (Berge et al.</w:t>
      </w:r>
      <w:r w:rsidR="00411F45">
        <w:rPr>
          <w:rFonts w:cs="Times New Roman"/>
        </w:rPr>
        <w:t xml:space="preserve"> 2010).</w:t>
      </w:r>
      <w:r w:rsidR="006D2932">
        <w:rPr>
          <w:rFonts w:cs="Times New Roman"/>
        </w:rPr>
        <w:t xml:space="preserve"> One parsimonious hypothesis </w:t>
      </w:r>
      <w:r w:rsidR="00411F45">
        <w:rPr>
          <w:rFonts w:cs="Times New Roman"/>
        </w:rPr>
        <w:t>for this apparent discrepancy could be that nutrient avai</w:t>
      </w:r>
      <w:r w:rsidR="006D2932">
        <w:rPr>
          <w:rFonts w:cs="Times New Roman"/>
        </w:rPr>
        <w:t xml:space="preserve">lability was </w:t>
      </w:r>
      <w:del w:id="53" w:author="Francois Ribalet" w:date="2016-01-26T14:26:00Z">
        <w:r w:rsidR="006D2932" w:rsidDel="000E003B">
          <w:rPr>
            <w:rFonts w:cs="Times New Roman"/>
          </w:rPr>
          <w:delText xml:space="preserve">depleted in surface waters at low pH (&lt; 8) </w:delText>
        </w:r>
      </w:del>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sidRPr="000254AD">
        <w:rPr>
          <w:rFonts w:cs="Times New Roman"/>
          <w:highlight w:val="yellow"/>
          <w:rPrChange w:id="54" w:author="Francois Ribalet" w:date="2016-01-26T14:40:00Z">
            <w:rPr>
              <w:rFonts w:cs="Times New Roman"/>
            </w:rPr>
          </w:rPrChange>
        </w:rPr>
        <w:t xml:space="preserve">while </w:t>
      </w:r>
      <w:ins w:id="55" w:author="Francois Ribalet" w:date="2016-01-26T14:39:00Z">
        <w:r w:rsidR="000254AD" w:rsidRPr="000254AD">
          <w:rPr>
            <w:rFonts w:cs="Times New Roman"/>
            <w:highlight w:val="yellow"/>
            <w:rPrChange w:id="56" w:author="Francois Ribalet" w:date="2016-01-26T14:40:00Z">
              <w:rPr>
                <w:rFonts w:cs="Times New Roman"/>
              </w:rPr>
            </w:rPrChange>
          </w:rPr>
          <w:t xml:space="preserve">high </w:t>
        </w:r>
      </w:ins>
      <w:ins w:id="57" w:author="Francois Ribalet" w:date="2016-01-26T14:32:00Z">
        <w:r w:rsidR="00D30B11" w:rsidRPr="000254AD">
          <w:rPr>
            <w:rFonts w:cs="Times New Roman"/>
            <w:highlight w:val="yellow"/>
            <w:rPrChange w:id="58" w:author="Francois Ribalet" w:date="2016-01-26T14:40:00Z">
              <w:rPr>
                <w:rFonts w:cs="Times New Roman"/>
              </w:rPr>
            </w:rPrChange>
          </w:rPr>
          <w:t xml:space="preserve">pH </w:t>
        </w:r>
      </w:ins>
      <w:ins w:id="59" w:author="Francois Ribalet" w:date="2016-01-26T14:39:00Z">
        <w:r w:rsidR="000254AD" w:rsidRPr="000254AD">
          <w:rPr>
            <w:rFonts w:cs="Times New Roman"/>
            <w:highlight w:val="yellow"/>
            <w:rPrChange w:id="60" w:author="Francois Ribalet" w:date="2016-01-26T14:40:00Z">
              <w:rPr>
                <w:rFonts w:cs="Times New Roman"/>
              </w:rPr>
            </w:rPrChange>
          </w:rPr>
          <w:t>values would be the results of XX</w:t>
        </w:r>
      </w:ins>
      <w:ins w:id="61" w:author="Francois Ribalet" w:date="2016-01-26T14:36:00Z">
        <w:r w:rsidR="00D30B11">
          <w:rPr>
            <w:rFonts w:cs="Times New Roman"/>
          </w:rPr>
          <w:t xml:space="preserve"> </w:t>
        </w:r>
      </w:ins>
      <w:del w:id="62" w:author="Francois Ribalet" w:date="2016-01-26T14:32:00Z">
        <w:r w:rsidR="00A0463D" w:rsidDel="00D30B11">
          <w:rPr>
            <w:rFonts w:cs="Times New Roman"/>
          </w:rPr>
          <w:delText xml:space="preserve">nutrient concentrations </w:delText>
        </w:r>
        <w:r w:rsidR="006D2932" w:rsidDel="00D30B11">
          <w:rPr>
            <w:rFonts w:cs="Times New Roman"/>
          </w:rPr>
          <w:delText xml:space="preserve">remained in excess under culture conditions </w:delText>
        </w:r>
        <w:r w:rsidR="00A0463D" w:rsidDel="00D30B11">
          <w:rPr>
            <w:rFonts w:cs="Times New Roman"/>
          </w:rPr>
          <w:delText xml:space="preserve">despite </w:delText>
        </w:r>
        <w:r w:rsidR="00411F45" w:rsidDel="00D30B11">
          <w:rPr>
            <w:rFonts w:cs="Times New Roman"/>
          </w:rPr>
          <w:delText xml:space="preserve">reduced </w:delText>
        </w:r>
        <w:r w:rsidR="006D2932" w:rsidDel="00D30B11">
          <w:rPr>
            <w:rFonts w:cs="Times New Roman"/>
          </w:rPr>
          <w:delText xml:space="preserve">nutrient </w:delText>
        </w:r>
        <w:r w:rsidR="00411F45" w:rsidDel="00D30B11">
          <w:rPr>
            <w:rFonts w:cs="Times New Roman"/>
          </w:rPr>
          <w:delText>solubility</w:delText>
        </w:r>
        <w:r w:rsidR="00ED5000" w:rsidDel="00D30B11">
          <w:rPr>
            <w:rFonts w:cs="Times New Roman"/>
          </w:rPr>
          <w:delText xml:space="preserve"> at lower pH</w:delText>
        </w:r>
        <w:r w:rsidR="00A0463D" w:rsidDel="00D30B11">
          <w:rPr>
            <w:rFonts w:cs="Times New Roman"/>
          </w:rPr>
          <w:delText xml:space="preserve">. </w:delText>
        </w:r>
      </w:del>
      <w:del w:id="63" w:author="Francois Ribalet" w:date="2016-01-26T14:23:00Z">
        <w:r w:rsidR="00ED5000" w:rsidDel="000E003B">
          <w:rPr>
            <w:rFonts w:cs="Times New Roman"/>
          </w:rPr>
          <w:delText xml:space="preserve">The higher pH associated with increased growth rates and nutrients could also be a result of the amplified growth, as opposed to a contributing factor. </w:delText>
        </w:r>
      </w:del>
      <w:del w:id="64" w:author="Francois Ribalet" w:date="2016-01-26T14:32:00Z">
        <w:r w:rsidR="00ED5000" w:rsidDel="00D30B11">
          <w:rPr>
            <w:rFonts w:cs="Times New Roman"/>
          </w:rPr>
          <w:delText xml:space="preserve">Higher cryptophyte growth rates </w:delText>
        </w:r>
        <w:r w:rsidR="00331D47" w:rsidDel="00D30B11">
          <w:rPr>
            <w:rFonts w:cs="Times New Roman"/>
          </w:rPr>
          <w:delText xml:space="preserve">are </w:delText>
        </w:r>
        <w:r w:rsidR="00ED5000" w:rsidDel="00D30B11">
          <w:rPr>
            <w:rFonts w:cs="Times New Roman"/>
          </w:rPr>
          <w:delText xml:space="preserve">likely to be coupled with </w:delText>
        </w:r>
        <w:r w:rsidR="00331D47" w:rsidDel="00D30B11">
          <w:rPr>
            <w:rFonts w:cs="Times New Roman"/>
          </w:rPr>
          <w:delText>greater carbon draw down, and the lower CO</w:delText>
        </w:r>
        <w:r w:rsidR="00331D47" w:rsidDel="00D30B11">
          <w:rPr>
            <w:rFonts w:cs="Times New Roman"/>
            <w:vertAlign w:val="subscript"/>
          </w:rPr>
          <w:delText>2</w:delText>
        </w:r>
        <w:r w:rsidR="00331D47" w:rsidDel="00D30B11">
          <w:rPr>
            <w:rFonts w:cs="Times New Roman"/>
          </w:rPr>
          <w:delText xml:space="preserve"> results in a higher pH- ultimately, it is still the nutrient availability that is controlling growth rate. </w:delText>
        </w:r>
      </w:del>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8FB0AAE" w14:textId="54FB1423" w:rsidR="00B7003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ins w:id="65" w:author="Francois Ribalet" w:date="2016-01-26T14:41:00Z">
        <w:r w:rsidR="000254AD">
          <w:rPr>
            <w:rFonts w:eastAsia="Calibri" w:cs="Times New Roman"/>
          </w:rPr>
          <w:t xml:space="preserve"> </w:t>
        </w:r>
      </w:ins>
      <w:del w:id="66" w:author="Francois Ribalet" w:date="2016-01-26T14:41:00Z">
        <w:r w:rsidR="0073136D" w:rsidDel="000254AD">
          <w:rPr>
            <w:rFonts w:eastAsia="Calibri" w:cs="Times New Roman"/>
          </w:rPr>
          <w:delText>,</w:delText>
        </w:r>
        <w:r w:rsidR="0073136D" w:rsidRPr="00FC5E5F" w:rsidDel="000254AD">
          <w:rPr>
            <w:rFonts w:eastAsia="Calibri" w:cs="Times New Roman"/>
          </w:rPr>
          <w:delText xml:space="preserve"> </w:delText>
        </w:r>
        <w:r w:rsidDel="000254AD">
          <w:rPr>
            <w:rFonts w:eastAsia="Calibri" w:cs="Times New Roman"/>
          </w:rPr>
          <w:delText xml:space="preserve"> </w:delText>
        </w:r>
      </w:del>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w:t>
      </w:r>
      <w:del w:id="67" w:author="Francois Ribalet" w:date="2016-01-26T14:41:00Z">
        <w:r w:rsidR="000F2FA3" w:rsidDel="000254AD">
          <w:rPr>
            <w:rFonts w:cs="Times New Roman"/>
            <w:iCs/>
          </w:rPr>
          <w:delText xml:space="preserve">low </w:delText>
        </w:r>
      </w:del>
      <w:ins w:id="68" w:author="Francois Ribalet" w:date="2016-01-26T14:41:00Z">
        <w:r w:rsidR="000254AD">
          <w:rPr>
            <w:rFonts w:cs="Times New Roman"/>
            <w:iCs/>
          </w:rPr>
          <w:t xml:space="preserve">too low to sustain </w:t>
        </w:r>
      </w:ins>
      <w:del w:id="69" w:author="Francois Ribalet" w:date="2016-01-26T14:41:00Z">
        <w:r w:rsidR="000F2FA3" w:rsidDel="000254AD">
          <w:rPr>
            <w:rFonts w:cs="Times New Roman"/>
            <w:iCs/>
          </w:rPr>
          <w:delText xml:space="preserve">enough to potentially limit </w:delText>
        </w:r>
      </w:del>
      <w:r w:rsidR="000F2FA3">
        <w:rPr>
          <w:rFonts w:cs="Times New Roman"/>
          <w:iCs/>
        </w:rPr>
        <w:t xml:space="preserve">the growth of </w:t>
      </w:r>
      <w:r w:rsidRPr="00F51FF4">
        <w:rPr>
          <w:rFonts w:cs="Times New Roman"/>
          <w:i/>
        </w:rPr>
        <w:t>M</w:t>
      </w:r>
      <w:r>
        <w:rPr>
          <w:rFonts w:cs="Times New Roman"/>
          <w:i/>
        </w:rPr>
        <w:t>. major</w:t>
      </w:r>
      <w:r w:rsidR="0073136D">
        <w:rPr>
          <w:rFonts w:cs="Times New Roman"/>
        </w:rPr>
        <w:t xml:space="preserve"> </w:t>
      </w:r>
      <w:del w:id="70" w:author="Francois Ribalet" w:date="2016-01-26T14:41:00Z">
        <w:r w:rsidR="0073136D" w:rsidDel="000254AD">
          <w:rPr>
            <w:rFonts w:cs="Times New Roman"/>
          </w:rPr>
          <w:delText xml:space="preserve">at various time intervals </w:delText>
        </w:r>
      </w:del>
      <w:r w:rsidR="0073136D">
        <w:rPr>
          <w:rFonts w:cs="Times New Roman"/>
        </w:rPr>
        <w:t>during the survey</w:t>
      </w:r>
      <w:r w:rsidRPr="000254AD">
        <w:rPr>
          <w:rFonts w:cs="Times New Roman"/>
          <w:highlight w:val="yellow"/>
          <w:rPrChange w:id="71" w:author="Francois Ribalet" w:date="2016-01-26T14:45:00Z">
            <w:rPr>
              <w:rFonts w:cs="Times New Roman"/>
            </w:rPr>
          </w:rPrChange>
        </w:rPr>
        <w:t xml:space="preserve">. </w:t>
      </w:r>
      <w:ins w:id="72" w:author="Francois Ribalet" w:date="2016-01-26T14:43:00Z">
        <w:r w:rsidR="000254AD" w:rsidRPr="000254AD">
          <w:rPr>
            <w:rFonts w:cs="Times New Roman"/>
            <w:highlight w:val="yellow"/>
            <w:rPrChange w:id="73" w:author="Francois Ribalet" w:date="2016-01-26T14:45:00Z">
              <w:rPr>
                <w:rFonts w:cs="Times New Roman"/>
              </w:rPr>
            </w:rPrChange>
          </w:rPr>
          <w:t>The c</w:t>
        </w:r>
      </w:ins>
      <w:del w:id="74" w:author="Francois Ribalet" w:date="2016-01-26T14:43:00Z">
        <w:r w:rsidR="00A72595" w:rsidRPr="000254AD" w:rsidDel="000254AD">
          <w:rPr>
            <w:rFonts w:cs="Times New Roman"/>
            <w:highlight w:val="yellow"/>
            <w:rPrChange w:id="75" w:author="Francois Ribalet" w:date="2016-01-26T14:45:00Z">
              <w:rPr>
                <w:rFonts w:cs="Times New Roman"/>
              </w:rPr>
            </w:rPrChange>
          </w:rPr>
          <w:delText>C</w:delText>
        </w:r>
      </w:del>
      <w:r w:rsidR="00A72595" w:rsidRPr="000254AD">
        <w:rPr>
          <w:rFonts w:cs="Times New Roman"/>
          <w:highlight w:val="yellow"/>
          <w:rPrChange w:id="76" w:author="Francois Ribalet" w:date="2016-01-26T14:45:00Z">
            <w:rPr>
              <w:rFonts w:cs="Times New Roman"/>
            </w:rPr>
          </w:rPrChange>
        </w:rPr>
        <w:t xml:space="preserve">alculations of average daily </w:t>
      </w:r>
      <w:r w:rsidR="00A72595" w:rsidRPr="000254AD">
        <w:rPr>
          <w:rFonts w:cs="Times New Roman"/>
          <w:i/>
          <w:highlight w:val="yellow"/>
          <w:rPrChange w:id="77" w:author="Francois Ribalet" w:date="2016-01-26T14:45:00Z">
            <w:rPr>
              <w:rFonts w:cs="Times New Roman"/>
              <w:i/>
            </w:rPr>
          </w:rPrChange>
        </w:rPr>
        <w:t>T. amphioxeia</w:t>
      </w:r>
      <w:r w:rsidR="00A72595" w:rsidRPr="000254AD">
        <w:rPr>
          <w:rFonts w:cs="Times New Roman"/>
          <w:highlight w:val="yellow"/>
          <w:rPrChange w:id="78" w:author="Francois Ribalet" w:date="2016-01-26T14:45:00Z">
            <w:rPr>
              <w:rFonts w:cs="Times New Roman"/>
            </w:rPr>
          </w:rPrChange>
        </w:rPr>
        <w:t xml:space="preserve"> production </w:t>
      </w:r>
      <w:del w:id="79" w:author="Francois Ribalet" w:date="2016-01-26T14:43:00Z">
        <w:r w:rsidR="00A72595" w:rsidRPr="000254AD" w:rsidDel="000254AD">
          <w:rPr>
            <w:rFonts w:cs="Times New Roman"/>
            <w:highlight w:val="yellow"/>
            <w:rPrChange w:id="80" w:author="Francois Ribalet" w:date="2016-01-26T14:45:00Z">
              <w:rPr>
                <w:rFonts w:cs="Times New Roman"/>
              </w:rPr>
            </w:rPrChange>
          </w:rPr>
          <w:delText xml:space="preserve">confirm </w:delText>
        </w:r>
      </w:del>
      <w:ins w:id="81" w:author="Francois Ribalet" w:date="2016-01-26T14:43:00Z">
        <w:r w:rsidR="000254AD" w:rsidRPr="000254AD">
          <w:rPr>
            <w:rFonts w:cs="Times New Roman"/>
            <w:highlight w:val="yellow"/>
            <w:rPrChange w:id="82" w:author="Francois Ribalet" w:date="2016-01-26T14:45:00Z">
              <w:rPr>
                <w:rFonts w:cs="Times New Roman"/>
              </w:rPr>
            </w:rPrChange>
          </w:rPr>
          <w:t xml:space="preserve">support our hypothesis  </w:t>
        </w:r>
      </w:ins>
      <w:r w:rsidR="00A72595" w:rsidRPr="000254AD">
        <w:rPr>
          <w:rFonts w:cs="Times New Roman"/>
          <w:highlight w:val="yellow"/>
          <w:rPrChange w:id="83" w:author="Francois Ribalet" w:date="2016-01-26T14:45:00Z">
            <w:rPr>
              <w:rFonts w:cs="Times New Roman"/>
            </w:rPr>
          </w:rPrChange>
        </w:rPr>
        <w:t xml:space="preserve">that the prey availability was </w:t>
      </w:r>
      <w:del w:id="84" w:author="Francois Ribalet" w:date="2016-01-26T14:43:00Z">
        <w:r w:rsidR="00A72595" w:rsidRPr="000254AD" w:rsidDel="000254AD">
          <w:rPr>
            <w:rFonts w:cs="Times New Roman"/>
            <w:highlight w:val="yellow"/>
            <w:rPrChange w:id="85" w:author="Francois Ribalet" w:date="2016-01-26T14:45:00Z">
              <w:rPr>
                <w:rFonts w:cs="Times New Roman"/>
              </w:rPr>
            </w:rPrChange>
          </w:rPr>
          <w:delText xml:space="preserve">likely </w:delText>
        </w:r>
      </w:del>
      <w:del w:id="86" w:author="Francois Ribalet" w:date="2016-01-26T14:42:00Z">
        <w:r w:rsidR="00A72595" w:rsidRPr="000254AD" w:rsidDel="000254AD">
          <w:rPr>
            <w:rFonts w:cs="Times New Roman"/>
            <w:highlight w:val="yellow"/>
            <w:rPrChange w:id="87" w:author="Francois Ribalet" w:date="2016-01-26T14:45:00Z">
              <w:rPr>
                <w:rFonts w:cs="Times New Roman"/>
              </w:rPr>
            </w:rPrChange>
          </w:rPr>
          <w:delText xml:space="preserve">to be </w:delText>
        </w:r>
      </w:del>
      <w:r w:rsidR="00A72595" w:rsidRPr="000254AD">
        <w:rPr>
          <w:rFonts w:cs="Times New Roman"/>
          <w:highlight w:val="yellow"/>
          <w:rPrChange w:id="88" w:author="Francois Ribalet" w:date="2016-01-26T14:45:00Z">
            <w:rPr>
              <w:rFonts w:cs="Times New Roman"/>
            </w:rPr>
          </w:rPrChange>
        </w:rPr>
        <w:t>limiting</w:t>
      </w:r>
      <w:del w:id="89" w:author="Francois Ribalet" w:date="2016-01-26T14:42:00Z">
        <w:r w:rsidR="00A72595" w:rsidRPr="000254AD" w:rsidDel="000254AD">
          <w:rPr>
            <w:rFonts w:cs="Times New Roman"/>
            <w:highlight w:val="yellow"/>
            <w:rPrChange w:id="90" w:author="Francois Ribalet" w:date="2016-01-26T14:45:00Z">
              <w:rPr>
                <w:rFonts w:cs="Times New Roman"/>
              </w:rPr>
            </w:rPrChange>
          </w:rPr>
          <w:delText xml:space="preserve"> to</w:delText>
        </w:r>
      </w:del>
      <w:r w:rsidR="00A72595" w:rsidRPr="000254AD">
        <w:rPr>
          <w:rFonts w:cs="Times New Roman"/>
          <w:highlight w:val="yellow"/>
          <w:rPrChange w:id="91" w:author="Francois Ribalet" w:date="2016-01-26T14:45:00Z">
            <w:rPr>
              <w:rFonts w:cs="Times New Roman"/>
            </w:rPr>
          </w:rPrChange>
        </w:rPr>
        <w:t xml:space="preserve"> the </w:t>
      </w:r>
      <w:ins w:id="92" w:author="Francois Ribalet" w:date="2016-01-26T14:43:00Z">
        <w:r w:rsidR="000254AD" w:rsidRPr="000254AD">
          <w:rPr>
            <w:rFonts w:cs="Times New Roman"/>
            <w:highlight w:val="yellow"/>
            <w:rPrChange w:id="93" w:author="Francois Ribalet" w:date="2016-01-26T14:45:00Z">
              <w:rPr>
                <w:rFonts w:cs="Times New Roman"/>
              </w:rPr>
            </w:rPrChange>
          </w:rPr>
          <w:t xml:space="preserve">growth of the </w:t>
        </w:r>
      </w:ins>
      <w:r w:rsidR="00A72595" w:rsidRPr="000254AD">
        <w:rPr>
          <w:rFonts w:cs="Times New Roman"/>
          <w:highlight w:val="yellow"/>
          <w:rPrChange w:id="94" w:author="Francois Ribalet" w:date="2016-01-26T14:45:00Z">
            <w:rPr>
              <w:rFonts w:cs="Times New Roman"/>
            </w:rPr>
          </w:rPrChange>
        </w:rPr>
        <w:t xml:space="preserve">ciliate </w:t>
      </w:r>
      <w:del w:id="95" w:author="Francois Ribalet" w:date="2016-01-26T14:43:00Z">
        <w:r w:rsidR="00A72595" w:rsidRPr="000254AD" w:rsidDel="000254AD">
          <w:rPr>
            <w:rFonts w:cs="Times New Roman"/>
            <w:highlight w:val="yellow"/>
            <w:rPrChange w:id="96" w:author="Francois Ribalet" w:date="2016-01-26T14:45:00Z">
              <w:rPr>
                <w:rFonts w:cs="Times New Roman"/>
              </w:rPr>
            </w:rPrChange>
          </w:rPr>
          <w:delText>at various times throughout</w:delText>
        </w:r>
      </w:del>
      <w:ins w:id="97" w:author="Francois Ribalet" w:date="2016-01-26T14:43:00Z">
        <w:r w:rsidR="000254AD" w:rsidRPr="000254AD">
          <w:rPr>
            <w:rFonts w:cs="Times New Roman"/>
            <w:highlight w:val="yellow"/>
            <w:rPrChange w:id="98" w:author="Francois Ribalet" w:date="2016-01-26T14:45:00Z">
              <w:rPr>
                <w:rFonts w:cs="Times New Roman"/>
              </w:rPr>
            </w:rPrChange>
          </w:rPr>
          <w:t>during</w:t>
        </w:r>
      </w:ins>
      <w:r w:rsidR="00A72595" w:rsidRPr="000254AD">
        <w:rPr>
          <w:rFonts w:cs="Times New Roman"/>
          <w:highlight w:val="yellow"/>
          <w:rPrChange w:id="99" w:author="Francois Ribalet" w:date="2016-01-26T14:45:00Z">
            <w:rPr>
              <w:rFonts w:cs="Times New Roman"/>
            </w:rPr>
          </w:rPrChange>
        </w:rPr>
        <w:t xml:space="preserve"> the surve</w:t>
      </w:r>
      <w:r w:rsidR="00A72595">
        <w:rPr>
          <w:rFonts w:cs="Times New Roman"/>
        </w:rPr>
        <w:t>y</w:t>
      </w:r>
      <w:ins w:id="100" w:author="Francois Ribalet" w:date="2016-01-26T14:44:00Z">
        <w:r w:rsidR="000254AD">
          <w:rPr>
            <w:rFonts w:cs="Times New Roman"/>
          </w:rPr>
          <w:t xml:space="preserve">. </w:t>
        </w:r>
      </w:ins>
      <w:del w:id="101" w:author="Francois Ribalet" w:date="2016-01-26T14:43:00Z">
        <w:r w:rsidR="00A72595" w:rsidDel="000254AD">
          <w:rPr>
            <w:rFonts w:cs="Times New Roman"/>
          </w:rPr>
          <w:delText>.</w:delText>
        </w:r>
        <w:r w:rsidR="00035A1F" w:rsidDel="000254AD">
          <w:rPr>
            <w:rFonts w:cs="Times New Roman"/>
          </w:rPr>
          <w:delText xml:space="preserve"> Furthermore, t</w:delText>
        </w:r>
      </w:del>
      <w:del w:id="102" w:author="Francois Ribalet" w:date="2016-01-26T14:47:00Z">
        <w:r w:rsidR="00035A1F" w:rsidDel="00CD3F55">
          <w:rPr>
            <w:rFonts w:cs="Times New Roman"/>
          </w:rPr>
          <w:delText xml:space="preserve">he free-living </w:delText>
        </w:r>
        <w:r w:rsidR="00035A1F" w:rsidRPr="00D00863" w:rsidDel="00CD3F55">
          <w:rPr>
            <w:rFonts w:cs="Times New Roman"/>
            <w:i/>
          </w:rPr>
          <w:delText>T. amphioxeia</w:delText>
        </w:r>
        <w:r w:rsidR="00035A1F" w:rsidRPr="00D00863" w:rsidDel="00CD3F55">
          <w:rPr>
            <w:rFonts w:cs="Times New Roman"/>
          </w:rPr>
          <w:delText xml:space="preserve"> </w:delText>
        </w:r>
      </w:del>
      <w:del w:id="103" w:author="Francois Ribalet" w:date="2016-01-26T14:46:00Z">
        <w:r w:rsidR="00035A1F" w:rsidDel="000254AD">
          <w:rPr>
            <w:rFonts w:cs="Times New Roman"/>
          </w:rPr>
          <w:delText>surprisingly</w:delText>
        </w:r>
        <w:r w:rsidR="00B70031" w:rsidDel="000254AD">
          <w:rPr>
            <w:rFonts w:cs="Times New Roman"/>
          </w:rPr>
          <w:delText xml:space="preserve"> </w:delText>
        </w:r>
      </w:del>
      <w:del w:id="104" w:author="Francois Ribalet" w:date="2016-01-26T14:47:00Z">
        <w:r w:rsidR="00B70031" w:rsidDel="00CD3F55">
          <w:rPr>
            <w:rFonts w:cs="Times New Roman"/>
          </w:rPr>
          <w:delText>only</w:delText>
        </w:r>
        <w:r w:rsidR="00035A1F" w:rsidDel="00CD3F55">
          <w:rPr>
            <w:rFonts w:cs="Times New Roman"/>
          </w:rPr>
          <w:delText xml:space="preserve"> accounted</w:delText>
        </w:r>
        <w:r w:rsidR="00035A1F" w:rsidRPr="00D00863" w:rsidDel="00CD3F55">
          <w:rPr>
            <w:rFonts w:cs="Times New Roman"/>
          </w:rPr>
          <w:delText xml:space="preserve"> </w:delText>
        </w:r>
        <w:r w:rsidR="00035A1F" w:rsidDel="00CD3F55">
          <w:rPr>
            <w:rFonts w:cs="Times New Roman"/>
          </w:rPr>
          <w:delText>for &lt;</w:delText>
        </w:r>
        <w:r w:rsidR="00035A1F" w:rsidRPr="00D00863" w:rsidDel="00CD3F55">
          <w:rPr>
            <w:rFonts w:cs="Times New Roman"/>
          </w:rPr>
          <w:delText xml:space="preserve">1% of </w:delText>
        </w:r>
        <w:r w:rsidR="00035A1F" w:rsidDel="00CD3F55">
          <w:rPr>
            <w:rFonts w:cs="Times New Roman"/>
          </w:rPr>
          <w:delText xml:space="preserve">the </w:delText>
        </w:r>
        <w:r w:rsidR="00035A1F" w:rsidRPr="00D00863" w:rsidDel="00CD3F55">
          <w:rPr>
            <w:rFonts w:cs="Times New Roman"/>
          </w:rPr>
          <w:delText>total cryptophyte</w:delText>
        </w:r>
        <w:r w:rsidR="00035A1F" w:rsidDel="00CD3F55">
          <w:rPr>
            <w:rFonts w:cs="Times New Roman"/>
          </w:rPr>
          <w:delText xml:space="preserve"> population during our survey</w:delText>
        </w:r>
        <w:r w:rsidR="00B70031" w:rsidDel="00CD3F55">
          <w:rPr>
            <w:rFonts w:cs="Times New Roman"/>
          </w:rPr>
          <w:delText xml:space="preserve">. </w:delText>
        </w:r>
      </w:del>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commentRangeStart w:id="105"/>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commentRangeEnd w:id="105"/>
      <w:r w:rsidR="00CD3F55">
        <w:rPr>
          <w:rStyle w:val="CommentReference"/>
        </w:rPr>
        <w:commentReference w:id="105"/>
      </w:r>
      <w:r w:rsidR="00B31A0A" w:rsidRPr="00FC5E5F">
        <w:rPr>
          <w:rFonts w:eastAsia="Calibri" w:cs="Times New Roman"/>
        </w:rPr>
        <w:t>)</w:t>
      </w:r>
      <w:r w:rsidR="00B31A0A">
        <w:rPr>
          <w:rFonts w:eastAsia="Calibri" w:cs="Times New Roman"/>
        </w:rPr>
        <w:t xml:space="preserve">. </w:t>
      </w:r>
      <w:r w:rsidR="00427A71">
        <w:rPr>
          <w:rFonts w:cs="Times New Roman"/>
        </w:rPr>
        <w:t xml:space="preserve">Given </w:t>
      </w:r>
      <w:r w:rsidR="00035A1F">
        <w:rPr>
          <w:rFonts w:cs="Times New Roman"/>
        </w:rPr>
        <w:t xml:space="preserve">the low abundances of </w:t>
      </w:r>
      <w:r w:rsidR="0056760B">
        <w:rPr>
          <w:rFonts w:cs="Times New Roman"/>
        </w:rPr>
        <w:t>free-l</w:t>
      </w:r>
      <w:r w:rsidR="00035A1F">
        <w:rPr>
          <w:rFonts w:cs="Times New Roman"/>
        </w:rPr>
        <w:t xml:space="preserve">iving </w:t>
      </w:r>
      <w:r w:rsidR="00035A1F" w:rsidRPr="00F51FF4">
        <w:rPr>
          <w:rFonts w:cs="Times New Roman"/>
          <w:i/>
        </w:rPr>
        <w:t>T</w:t>
      </w:r>
      <w:r w:rsidR="00035A1F">
        <w:rPr>
          <w:rFonts w:cs="Times New Roman"/>
          <w:i/>
        </w:rPr>
        <w:t>.</w:t>
      </w:r>
      <w:r w:rsidR="00035A1F" w:rsidRPr="00FC5E5F">
        <w:rPr>
          <w:rFonts w:eastAsia="Calibri" w:cs="Times New Roman"/>
          <w:i/>
          <w:iCs/>
        </w:rPr>
        <w:t xml:space="preserve"> </w:t>
      </w:r>
      <w:r w:rsidR="00035A1F">
        <w:rPr>
          <w:rFonts w:eastAsia="Calibri" w:cs="Times New Roman"/>
          <w:i/>
          <w:iCs/>
        </w:rPr>
        <w:t>amphioxeia</w:t>
      </w:r>
      <w:r w:rsidR="00035A1F">
        <w:rPr>
          <w:rFonts w:cs="Times New Roman"/>
        </w:rPr>
        <w:t xml:space="preserve">, its prevalence within </w:t>
      </w:r>
      <w:r w:rsidR="00035A1F" w:rsidRPr="000F6440">
        <w:rPr>
          <w:rFonts w:cs="Times New Roman"/>
          <w:i/>
        </w:rPr>
        <w:t>M. major</w:t>
      </w:r>
      <w:r w:rsidR="00035A1F">
        <w:rPr>
          <w:rFonts w:cs="Times New Roman"/>
        </w:rPr>
        <w:t xml:space="preserve"> </w:t>
      </w:r>
      <w:r w:rsidR="0056760B">
        <w:rPr>
          <w:rFonts w:cs="Times New Roman"/>
        </w:rPr>
        <w:t xml:space="preserve">cells during red water blooms </w:t>
      </w:r>
      <w:del w:id="106" w:author="Francois Ribalet" w:date="2016-01-26T14:48:00Z">
        <w:r w:rsidR="0056760B" w:rsidDel="00CD3F55">
          <w:rPr>
            <w:rFonts w:cs="Times New Roman"/>
          </w:rPr>
          <w:delText>is remarkable</w:delText>
        </w:r>
      </w:del>
      <w:ins w:id="107" w:author="Francois Ribalet" w:date="2016-01-26T14:48:00Z">
        <w:r w:rsidR="00CD3F55">
          <w:rPr>
            <w:rFonts w:cs="Times New Roman"/>
          </w:rPr>
          <w:t xml:space="preserve">suggest that the development of </w:t>
        </w:r>
      </w:ins>
      <w:ins w:id="108" w:author="Francois Ribalet" w:date="2016-01-26T14:49:00Z">
        <w:r w:rsidR="00CD3F55" w:rsidRPr="000F6440">
          <w:rPr>
            <w:rFonts w:cs="Times New Roman"/>
            <w:i/>
          </w:rPr>
          <w:t>M. major</w:t>
        </w:r>
        <w:r w:rsidR="00CD3F55">
          <w:rPr>
            <w:rFonts w:cs="Times New Roman"/>
            <w:i/>
          </w:rPr>
          <w:t xml:space="preserve"> </w:t>
        </w:r>
        <w:r w:rsidR="00CD3F55" w:rsidRPr="00CD3F55">
          <w:rPr>
            <w:rFonts w:cs="Times New Roman"/>
          </w:rPr>
          <w:t xml:space="preserve">does not rely solely on the </w:t>
        </w:r>
        <w:r w:rsidR="00CD3F55">
          <w:rPr>
            <w:rFonts w:cs="Times New Roman"/>
          </w:rPr>
          <w:t>availability</w:t>
        </w:r>
        <w:r w:rsidR="00CD3F55" w:rsidRPr="00CD3F55">
          <w:rPr>
            <w:rFonts w:cs="Times New Roman"/>
          </w:rPr>
          <w:t xml:space="preserve"> </w:t>
        </w:r>
        <w:r w:rsidR="00CD3F55">
          <w:rPr>
            <w:rFonts w:cs="Times New Roman"/>
          </w:rPr>
          <w:t xml:space="preserve">of free-living </w:t>
        </w:r>
        <w:r w:rsidR="00CD3F55" w:rsidRPr="00F51FF4">
          <w:rPr>
            <w:rFonts w:cs="Times New Roman"/>
            <w:i/>
          </w:rPr>
          <w:t>T</w:t>
        </w:r>
        <w:r w:rsidR="00CD3F55">
          <w:rPr>
            <w:rFonts w:cs="Times New Roman"/>
            <w:i/>
          </w:rPr>
          <w:t>.</w:t>
        </w:r>
        <w:r w:rsidR="00CD3F55" w:rsidRPr="00FC5E5F">
          <w:rPr>
            <w:rFonts w:eastAsia="Calibri" w:cs="Times New Roman"/>
            <w:i/>
            <w:iCs/>
          </w:rPr>
          <w:t xml:space="preserve"> </w:t>
        </w:r>
        <w:r w:rsidR="00CD3F55">
          <w:rPr>
            <w:rFonts w:eastAsia="Calibri" w:cs="Times New Roman"/>
            <w:i/>
            <w:iCs/>
          </w:rPr>
          <w:t>amphioxeia</w:t>
        </w:r>
      </w:ins>
      <w:r w:rsidR="00035A1F" w:rsidRPr="00CD3F55">
        <w:rPr>
          <w:rFonts w:cs="Times New Roman"/>
        </w:rPr>
        <w:t>.</w:t>
      </w:r>
      <w:r w:rsidR="00B70031">
        <w:rPr>
          <w:rFonts w:cs="Times New Roman"/>
        </w:rPr>
        <w:t xml:space="preserve"> </w:t>
      </w:r>
    </w:p>
    <w:p w14:paraId="3FCDD943" w14:textId="16D7B918" w:rsidR="009D7997" w:rsidRDefault="00290CCD" w:rsidP="00427A71">
      <w:pPr>
        <w:spacing w:line="480" w:lineRule="auto"/>
        <w:ind w:firstLine="288"/>
        <w:jc w:val="both"/>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with a high number of internal prey, despite the relative lack of free-living </w:t>
      </w:r>
      <w:r w:rsidRPr="00290CCD">
        <w:rPr>
          <w:rFonts w:cs="Times New Roman"/>
          <w:i/>
        </w:rPr>
        <w:t>T. amphioxeia</w:t>
      </w:r>
      <w:r>
        <w:rPr>
          <w:rFonts w:cs="Times New Roman"/>
        </w:rPr>
        <w:t xml:space="preserve">. </w:t>
      </w:r>
      <w:del w:id="109" w:author="Francois Ribalet" w:date="2016-01-26T14:50:00Z">
        <w:r w:rsidDel="00CD3F55">
          <w:rPr>
            <w:rFonts w:cs="Times New Roman"/>
          </w:rPr>
          <w:delText>One of the more simple explanations could</w:delText>
        </w:r>
      </w:del>
      <w:ins w:id="110" w:author="Francois Ribalet" w:date="2016-01-26T14:50:00Z">
        <w:r w:rsidR="00CD3F55">
          <w:rPr>
            <w:rFonts w:cs="Times New Roman"/>
          </w:rPr>
          <w:t>The most parsimonious explanation</w:t>
        </w:r>
      </w:ins>
      <w:r>
        <w:rPr>
          <w:rFonts w:cs="Times New Roman"/>
        </w:rPr>
        <w:t xml:space="preserve"> </w:t>
      </w:r>
      <w:del w:id="111" w:author="Francois Ribalet" w:date="2016-01-26T14:50:00Z">
        <w:r w:rsidDel="00CD3F55">
          <w:rPr>
            <w:rFonts w:cs="Times New Roman"/>
          </w:rPr>
          <w:delText xml:space="preserve">be </w:delText>
        </w:r>
      </w:del>
      <w:ins w:id="112" w:author="Francois Ribalet" w:date="2016-01-26T14:50:00Z">
        <w:r w:rsidR="00CD3F55">
          <w:rPr>
            <w:rFonts w:cs="Times New Roman"/>
          </w:rPr>
          <w:t xml:space="preserve">would be </w:t>
        </w:r>
      </w:ins>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 xml:space="preserve">persist </w:t>
      </w:r>
      <w:r w:rsidR="00746CD0">
        <w:rPr>
          <w:rFonts w:cs="Times New Roman"/>
        </w:rPr>
        <w:lastRenderedPageBreak/>
        <w:t>inside the ciliate as a non-replicating</w:t>
      </w:r>
      <w:r>
        <w:rPr>
          <w:rFonts w:cs="Times New Roman"/>
        </w:rPr>
        <w:t xml:space="preserve"> endosymbiont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it has been shown that the prey plastids can not only persist, but also maintain photosynthetic function for up to 80 days (</w:t>
      </w:r>
      <w:proofErr w:type="spellStart"/>
      <w:r w:rsidR="00A11718">
        <w:rPr>
          <w:rFonts w:cs="Times New Roman"/>
        </w:rPr>
        <w:t>Myung</w:t>
      </w:r>
      <w:proofErr w:type="spellEnd"/>
      <w:r w:rsidR="00A11718">
        <w:rPr>
          <w:rFonts w:cs="Times New Roman"/>
        </w:rPr>
        <w:t xml:space="preserve"> 2013).</w:t>
      </w:r>
      <w:r w:rsidR="00D34BDB">
        <w:rPr>
          <w:rFonts w:cs="Times New Roman"/>
        </w:rPr>
        <w:t xml:space="preserve"> Though the perseverance of whole </w:t>
      </w:r>
      <w:proofErr w:type="spellStart"/>
      <w:r w:rsidR="00D34BDB">
        <w:rPr>
          <w:rFonts w:cs="Times New Roman"/>
        </w:rPr>
        <w:t>endosymbionts</w:t>
      </w:r>
      <w:proofErr w:type="spellEnd"/>
      <w:r w:rsidR="00D34BDB">
        <w:rPr>
          <w:rFonts w:cs="Times New Roman"/>
        </w:rPr>
        <w:t xml:space="preserve"> </w:t>
      </w:r>
      <w:r w:rsidR="00AC3540">
        <w:rPr>
          <w:rFonts w:cs="Times New Roman"/>
        </w:rPr>
        <w:t xml:space="preserve">in </w:t>
      </w:r>
      <w:r w:rsidR="00AC3540" w:rsidRPr="00AC3540">
        <w:rPr>
          <w:rFonts w:cs="Times New Roman"/>
          <w:i/>
        </w:rPr>
        <w:t>Mesodinium</w:t>
      </w:r>
      <w:r w:rsidR="00AC3540">
        <w:rPr>
          <w:rFonts w:cs="Times New Roman"/>
        </w:rPr>
        <w:t xml:space="preserve"> ciliates </w:t>
      </w:r>
      <w:r w:rsidR="00D34BDB">
        <w:rPr>
          <w:rFonts w:cs="Times New Roman"/>
        </w:rPr>
        <w:t xml:space="preserve">has yet been investigated in full, it is </w:t>
      </w:r>
      <w:del w:id="113" w:author="Francois Ribalet" w:date="2016-01-26T14:51:00Z">
        <w:r w:rsidR="00D34BDB" w:rsidDel="00CD3F55">
          <w:rPr>
            <w:rFonts w:cs="Times New Roman"/>
          </w:rPr>
          <w:delText>not unlikely</w:delText>
        </w:r>
      </w:del>
      <w:ins w:id="114" w:author="Francois Ribalet" w:date="2016-01-26T14:51:00Z">
        <w:r w:rsidR="00CD3F55">
          <w:rPr>
            <w:rFonts w:cs="Times New Roman"/>
          </w:rPr>
          <w:t>possible</w:t>
        </w:r>
      </w:ins>
      <w:r w:rsidR="00D34BDB">
        <w:rPr>
          <w:rFonts w:cs="Times New Roman"/>
        </w:rPr>
        <w:t xml:space="preserve"> that </w:t>
      </w:r>
      <w:r w:rsidR="00D34BDB" w:rsidRPr="008509E7">
        <w:rPr>
          <w:rFonts w:cs="Times New Roman"/>
          <w:i/>
        </w:rPr>
        <w:t>T. amphioxeia</w:t>
      </w:r>
      <w:r w:rsidR="00D34BDB">
        <w:rPr>
          <w:rFonts w:cs="Times New Roman"/>
        </w:rPr>
        <w:t xml:space="preserve"> </w:t>
      </w:r>
      <w:del w:id="115" w:author="Francois Ribalet" w:date="2016-01-26T14:51:00Z">
        <w:r w:rsidR="00D34BDB" w:rsidDel="00CD3F55">
          <w:rPr>
            <w:rFonts w:cs="Times New Roman"/>
          </w:rPr>
          <w:delText>would be able to</w:delText>
        </w:r>
      </w:del>
      <w:ins w:id="116" w:author="Francois Ribalet" w:date="2016-01-26T14:51:00Z">
        <w:r w:rsidR="00CD3F55">
          <w:rPr>
            <w:rFonts w:cs="Times New Roman"/>
          </w:rPr>
          <w:t>could</w:t>
        </w:r>
      </w:ins>
      <w:r w:rsidR="008509E7">
        <w:rPr>
          <w:rFonts w:cs="Times New Roman"/>
        </w:rPr>
        <w:t xml:space="preserve"> remain inside </w:t>
      </w:r>
      <w:r w:rsidR="008509E7" w:rsidRPr="008509E7">
        <w:rPr>
          <w:rFonts w:cs="Times New Roman"/>
          <w:i/>
        </w:rPr>
        <w:t>M. major</w:t>
      </w:r>
      <w:r w:rsidR="008509E7">
        <w:rPr>
          <w:rFonts w:cs="Times New Roman"/>
        </w:rPr>
        <w:t xml:space="preserve"> for at least as long as it would take for the ciliate to acquire enough prey as </w:t>
      </w:r>
      <w:r w:rsidR="00B516B5">
        <w:rPr>
          <w:rFonts w:cs="Times New Roman"/>
        </w:rPr>
        <w:t>seen in the present study</w:t>
      </w:r>
      <w:r w:rsidR="008509E7">
        <w:rPr>
          <w:rFonts w:cs="Times New Roman"/>
        </w:rPr>
        <w:t>.</w:t>
      </w:r>
      <w:r w:rsidR="00A11718">
        <w:rPr>
          <w:rFonts w:cs="Times New Roman"/>
        </w:rPr>
        <w:t xml:space="preserve"> </w:t>
      </w:r>
      <w:r w:rsidR="00B81B5B">
        <w:rPr>
          <w:rFonts w:cs="Times New Roman"/>
        </w:rPr>
        <w:t xml:space="preserve">The </w:t>
      </w:r>
      <w:r w:rsidR="007D1762">
        <w:rPr>
          <w:rFonts w:cs="Times New Roman"/>
        </w:rPr>
        <w:t xml:space="preserve">high </w:t>
      </w:r>
      <w:r w:rsidR="00B81B5B">
        <w:rPr>
          <w:rFonts w:cs="Times New Roman"/>
        </w:rPr>
        <w:t xml:space="preserve">number of internal </w:t>
      </w:r>
      <w:r w:rsidR="00B81B5B" w:rsidRPr="007D1762">
        <w:rPr>
          <w:rFonts w:cs="Times New Roman"/>
          <w:i/>
        </w:rPr>
        <w:t>T. amphioxeia</w:t>
      </w:r>
      <w:r w:rsidR="00B81B5B">
        <w:rPr>
          <w:rFonts w:cs="Times New Roman"/>
        </w:rPr>
        <w:t xml:space="preserve"> could also potentially be explained by replication of the </w:t>
      </w:r>
      <w:r w:rsidR="007D1762">
        <w:rPr>
          <w:rFonts w:cs="Times New Roman"/>
        </w:rPr>
        <w:t>cryptophyte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commentRangeStart w:id="117"/>
      <w:r w:rsidR="005552E4">
        <w:rPr>
          <w:rFonts w:cs="Times New Roman"/>
        </w:rPr>
        <w:t>Another possible explanation could be related to the observations of</w:t>
      </w:r>
      <w:r w:rsidR="001F02BC">
        <w:rPr>
          <w:rFonts w:cs="Times New Roman"/>
        </w:rPr>
        <w:t xml:space="preserve"> numerous</w:t>
      </w:r>
      <w:r w:rsidR="005552E4">
        <w:rPr>
          <w:rFonts w:cs="Times New Roman"/>
        </w:rPr>
        <w:t xml:space="preserve"> cryptophytes attached to the cirri of </w:t>
      </w:r>
      <w:r w:rsidR="005552E4" w:rsidRPr="005552E4">
        <w:rPr>
          <w:rFonts w:cs="Times New Roman"/>
          <w:i/>
        </w:rPr>
        <w:t>M. major</w:t>
      </w:r>
      <w:r w:rsidR="008676B4">
        <w:rPr>
          <w:rFonts w:cs="Times New Roman"/>
        </w:rPr>
        <w:t xml:space="preserve"> during previous blooms in the </w:t>
      </w:r>
      <w:r w:rsidR="005552E4">
        <w:rPr>
          <w:rFonts w:cs="Times New Roman"/>
        </w:rPr>
        <w:t xml:space="preserve">CRE (Peterson et al. 2013). </w:t>
      </w:r>
      <w:r w:rsidR="00F35AB6">
        <w:rPr>
          <w:rFonts w:cs="Times New Roman"/>
        </w:rPr>
        <w:t xml:space="preserve">These attached cryptophytes, neither free-living nor </w:t>
      </w:r>
      <w:proofErr w:type="spellStart"/>
      <w:r w:rsidR="00F35AB6">
        <w:rPr>
          <w:rFonts w:cs="Times New Roman"/>
        </w:rPr>
        <w:t>endosymbionts</w:t>
      </w:r>
      <w:proofErr w:type="spellEnd"/>
      <w:r w:rsidR="00F35AB6">
        <w:rPr>
          <w:rFonts w:cs="Times New Roman"/>
        </w:rPr>
        <w:t xml:space="preserve">, would not have been detected by the methods used in this study and could potentially represent the “missing” source of prey for </w:t>
      </w:r>
      <w:r w:rsidR="00F35AB6" w:rsidRPr="00F35AB6">
        <w:rPr>
          <w:rFonts w:cs="Times New Roman"/>
          <w:i/>
        </w:rPr>
        <w:t>M. major</w:t>
      </w:r>
      <w:r w:rsidR="00F35AB6">
        <w:rPr>
          <w:rFonts w:cs="Times New Roman"/>
        </w:rPr>
        <w:t>.</w:t>
      </w:r>
      <w:r w:rsidR="00D155A6">
        <w:rPr>
          <w:rFonts w:cs="Times New Roman"/>
        </w:rPr>
        <w:t xml:space="preserve"> </w:t>
      </w:r>
      <w:commentRangeEnd w:id="117"/>
      <w:r w:rsidR="00CD3F55">
        <w:rPr>
          <w:rStyle w:val="CommentReference"/>
        </w:rPr>
        <w:commentReference w:id="117"/>
      </w:r>
    </w:p>
    <w:p w14:paraId="401A5A43" w14:textId="7E69BF50" w:rsidR="00A62B51" w:rsidRPr="00D9146C" w:rsidRDefault="009D7997" w:rsidP="00D9146C">
      <w:pPr>
        <w:spacing w:line="480" w:lineRule="auto"/>
        <w:ind w:firstLine="288"/>
        <w:jc w:val="both"/>
        <w:rPr>
          <w:ins w:id="118" w:author="Francois Ribalet" w:date="2016-01-15T09:35:00Z"/>
          <w:rFonts w:cs="Times New Roman"/>
        </w:rPr>
      </w:pPr>
      <w:r>
        <w:rPr>
          <w:rFonts w:cs="Times New Roman"/>
        </w:rPr>
        <w:t xml:space="preserve">Any one of these possible explanations for the differences observed between the number of free-living and ingested </w:t>
      </w:r>
      <w:r w:rsidRPr="009D7997">
        <w:rPr>
          <w:rFonts w:cs="Times New Roman"/>
          <w:i/>
        </w:rPr>
        <w:t>T. amphioxeia</w:t>
      </w:r>
      <w:r>
        <w:rPr>
          <w:rFonts w:cs="Times New Roman"/>
        </w:rPr>
        <w:t xml:space="preserve"> would represent a deviation from the canonical description</w:t>
      </w:r>
      <w:r w:rsidR="00863D09">
        <w:rPr>
          <w:rFonts w:cs="Times New Roman"/>
        </w:rPr>
        <w:t>s</w:t>
      </w:r>
      <w:r>
        <w:rPr>
          <w:rFonts w:cs="Times New Roman"/>
        </w:rPr>
        <w:t xml:space="preserve"> of predator-prey </w:t>
      </w:r>
      <w:r w:rsidR="00863D09">
        <w:rPr>
          <w:rFonts w:cs="Times New Roman"/>
        </w:rPr>
        <w:t>relationships</w:t>
      </w:r>
      <w:r>
        <w:rPr>
          <w:rFonts w:cs="Times New Roman"/>
        </w:rPr>
        <w:t xml:space="preserve"> between marine microbes</w:t>
      </w:r>
      <w:r w:rsidR="00863D09">
        <w:rPr>
          <w:rFonts w:cs="Times New Roman"/>
        </w:rPr>
        <w:t xml:space="preserve">. 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are likely to play a significant role in the development of the </w:t>
      </w:r>
      <w:r w:rsidR="00863D09" w:rsidRPr="00863D09">
        <w:rPr>
          <w:rFonts w:cs="Times New Roman"/>
          <w:i/>
        </w:rPr>
        <w:t>M. major</w:t>
      </w:r>
      <w:r w:rsidR="00863D09">
        <w:rPr>
          <w:rFonts w:cs="Times New Roman"/>
        </w:rPr>
        <w:t xml:space="preserve"> bloom, the unique interactions between this ciliate and its cryptophyte prey also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r w:rsidR="00427A71">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w:t>
      </w:r>
      <w:r w:rsidR="00D9146C">
        <w:rPr>
          <w:rFonts w:cs="Times New Roman"/>
        </w:rPr>
        <w:t xml:space="preserve"> the specifics of </w:t>
      </w:r>
      <w:r w:rsidR="00905C3B">
        <w:rPr>
          <w:rFonts w:cs="Times New Roman"/>
        </w:rPr>
        <w:t>this predator-prey relationship remain speculative</w:t>
      </w:r>
      <w:r w:rsidR="00B31A0A">
        <w:rPr>
          <w:rFonts w:cs="Times New Roman"/>
        </w:rPr>
        <w:t xml:space="preserve">. Future studies would benefit from the combined use of molecular methodologies and high-resolution sampling to examine the interactions between the captured </w:t>
      </w:r>
      <w:r w:rsidR="00905C3B" w:rsidRPr="00905C3B">
        <w:rPr>
          <w:rFonts w:cs="Times New Roman"/>
          <w:i/>
        </w:rPr>
        <w:t>T. amphioxeia</w:t>
      </w:r>
      <w:r w:rsidR="00905C3B">
        <w:rPr>
          <w:rFonts w:cs="Times New Roman"/>
        </w:rPr>
        <w:t xml:space="preserve"> </w:t>
      </w:r>
      <w:r w:rsidR="00B31A0A">
        <w:rPr>
          <w:rFonts w:cs="Times New Roman"/>
        </w:rPr>
        <w:t>and</w:t>
      </w:r>
      <w:r w:rsidR="00905C3B">
        <w:rPr>
          <w:rFonts w:cs="Times New Roman"/>
        </w:rPr>
        <w:t xml:space="preserve"> </w:t>
      </w:r>
      <w:r w:rsidR="00905C3B" w:rsidRPr="00905C3B">
        <w:rPr>
          <w:rFonts w:cs="Times New Roman"/>
          <w:i/>
        </w:rPr>
        <w:t>M. major</w:t>
      </w:r>
      <w:r w:rsidR="00B31A0A">
        <w:rPr>
          <w:rFonts w:cs="Times New Roman"/>
        </w:rPr>
        <w:t xml:space="preserve">, </w:t>
      </w:r>
      <w:r w:rsidR="00B31A0A" w:rsidRPr="00662EBB">
        <w:rPr>
          <w:rFonts w:cs="Times New Roman"/>
          <w:i/>
        </w:rPr>
        <w:t>in situ</w:t>
      </w:r>
      <w:r w:rsidR="00B31A0A">
        <w:rPr>
          <w:rFonts w:cs="Times New Roman"/>
        </w:rPr>
        <w:t>.</w:t>
      </w:r>
      <w:r w:rsidR="00AC0335">
        <w:rPr>
          <w:rFonts w:cs="Times New Roman"/>
        </w:rPr>
        <w:t xml:space="preserve"> </w:t>
      </w:r>
    </w:p>
    <w:p w14:paraId="0D70F193" w14:textId="77777777" w:rsidR="00A62B51" w:rsidRDefault="00A62B51" w:rsidP="004B52B9">
      <w:pPr>
        <w:spacing w:line="480" w:lineRule="auto"/>
        <w:ind w:firstLine="288"/>
        <w:jc w:val="both"/>
        <w:rPr>
          <w:ins w:id="119" w:author="Francois Ribalet" w:date="2016-01-15T09:35:00Z"/>
          <w:rFonts w:cs="Times New Roman"/>
        </w:rPr>
      </w:pPr>
    </w:p>
    <w:p w14:paraId="25AC5C08" w14:textId="77777777" w:rsidR="00427A71" w:rsidRDefault="00427A71" w:rsidP="00CD3F55">
      <w:pPr>
        <w:widowControl/>
        <w:tabs>
          <w:tab w:val="clear" w:pos="709"/>
        </w:tabs>
        <w:suppressAutoHyphens w:val="0"/>
        <w:spacing w:line="480" w:lineRule="auto"/>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r w:rsidRPr="00101237">
        <w:rPr>
          <w:rFonts w:cs="Times New Roman"/>
          <w:bCs/>
        </w:rPr>
        <w:t xml:space="preserve">Chawla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proofErr w:type="gramStart"/>
      <w:r w:rsidRPr="00B73BD9">
        <w:rPr>
          <w:rFonts w:cs="Times New Roman"/>
          <w:bCs/>
        </w:rPr>
        <w:t>wasnʼt</w:t>
      </w:r>
      <w:proofErr w:type="spellEnd"/>
      <w:r w:rsidRPr="00B73BD9">
        <w:rPr>
          <w:rFonts w:cs="Times New Roman"/>
          <w:bCs/>
        </w:rPr>
        <w:t xml:space="preserve"> .</w:t>
      </w:r>
      <w:proofErr w:type="gramEnd"/>
      <w:r w:rsidRPr="00B73BD9">
        <w:rPr>
          <w:rFonts w:cs="Times New Roman"/>
          <w:bCs/>
        </w:rPr>
        <w:t xml:space="preserve">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w:t>
      </w:r>
      <w:proofErr w:type="gramStart"/>
      <w:r w:rsidRPr="00B73BD9">
        <w:rPr>
          <w:rFonts w:cs="Times New Roman"/>
          <w:bCs/>
        </w:rPr>
        <w:t xml:space="preserve">PJ,  </w:t>
      </w:r>
      <w:proofErr w:type="spellStart"/>
      <w:r w:rsidRPr="00B73BD9">
        <w:rPr>
          <w:rFonts w:cs="Times New Roman"/>
          <w:bCs/>
        </w:rPr>
        <w:t>Fenchel</w:t>
      </w:r>
      <w:proofErr w:type="spellEnd"/>
      <w:proofErr w:type="gram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0B5375">
      <w:pPr>
        <w:widowControl/>
        <w:tabs>
          <w:tab w:val="clear" w:pos="709"/>
        </w:tabs>
        <w:suppressAutoHyphens w:val="0"/>
        <w:jc w:val="both"/>
        <w:outlineLvl w:val="0"/>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0B5375">
      <w:pPr>
        <w:widowControl/>
        <w:tabs>
          <w:tab w:val="clear" w:pos="709"/>
        </w:tabs>
        <w:suppressAutoHyphens w:val="0"/>
        <w:jc w:val="both"/>
        <w:outlineLvl w:val="0"/>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w:t>
      </w:r>
      <w:proofErr w:type="gramStart"/>
      <w:r w:rsidRPr="00B73BD9">
        <w:rPr>
          <w:rFonts w:cs="Times New Roman"/>
          <w:bCs/>
        </w:rPr>
        <w:t>an</w:t>
      </w:r>
      <w:proofErr w:type="gramEnd"/>
      <w:r w:rsidRPr="00B73BD9">
        <w:rPr>
          <w:rFonts w:cs="Times New Roman"/>
          <w:bCs/>
        </w:rPr>
        <w:t xml:space="preserve">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w:t>
      </w:r>
      <w:proofErr w:type="gramStart"/>
      <w:r w:rsidRPr="00B7274E">
        <w:rPr>
          <w:rFonts w:cs="Times New Roman"/>
          <w:bCs/>
        </w:rPr>
        <w:t>AT</w:t>
      </w:r>
      <w:proofErr w:type="gramEnd"/>
      <w:r w:rsidRPr="00B7274E">
        <w:rPr>
          <w:rFonts w:cs="Times New Roman"/>
          <w:bCs/>
        </w:rPr>
        <w:t xml:space="preserve">,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w:t>
      </w:r>
      <w:proofErr w:type="spellStart"/>
      <w:r w:rsidRPr="00013C98">
        <w:rPr>
          <w:rFonts w:cs="Times New Roman"/>
          <w:bCs/>
        </w:rPr>
        <w:t>dinoflagellate</w:t>
      </w:r>
      <w:proofErr w:type="spellEnd"/>
      <w:r w:rsidRPr="00013C98">
        <w:rPr>
          <w:rFonts w:cs="Times New Roman"/>
          <w:bCs/>
        </w:rPr>
        <w:t xml:space="preserv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 xml:space="preserve">Swalwell JE, Ribalet F, </w:t>
      </w:r>
      <w:proofErr w:type="spellStart"/>
      <w:r>
        <w:rPr>
          <w:rFonts w:cs="Times New Roman"/>
          <w:bCs/>
        </w:rPr>
        <w:t>Armbrust</w:t>
      </w:r>
      <w:proofErr w:type="spellEnd"/>
      <w:r>
        <w:rPr>
          <w:rFonts w:cs="Times New Roman"/>
          <w:bCs/>
        </w:rPr>
        <w:t xml:space="preserve"> EV (2011) SeaFlow: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 xml:space="preserve">van den Hoff </w:t>
      </w:r>
      <w:proofErr w:type="gramStart"/>
      <w:r>
        <w:rPr>
          <w:rFonts w:cs="Times New Roman"/>
          <w:bCs/>
        </w:rPr>
        <w:t>J,  Bell</w:t>
      </w:r>
      <w:proofErr w:type="gramEnd"/>
      <w:r>
        <w:rPr>
          <w:rFonts w:cs="Times New Roman"/>
          <w:bCs/>
        </w:rPr>
        <w:t>,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120"/>
      <w:commentRangeStart w:id="121"/>
      <w:r w:rsidR="00280AF2">
        <w:rPr>
          <w:rFonts w:cs="Times New Roman"/>
        </w:rPr>
        <w:t>survey</w:t>
      </w:r>
      <w:commentRangeEnd w:id="120"/>
      <w:r w:rsidR="00427A71">
        <w:rPr>
          <w:rStyle w:val="CommentReference"/>
        </w:rPr>
        <w:commentReference w:id="120"/>
      </w:r>
      <w:commentRangeEnd w:id="121"/>
      <w:r w:rsidR="00427A71">
        <w:rPr>
          <w:rStyle w:val="CommentReference"/>
        </w:rPr>
        <w:commentReference w:id="121"/>
      </w:r>
      <w:r w:rsidR="00280AF2">
        <w:rPr>
          <w:rFonts w:cs="Times New Roman"/>
        </w:rPr>
        <w:t xml:space="preserve">. </w:t>
      </w:r>
      <w:r w:rsidR="00427A71" w:rsidRPr="00427A71">
        <w:rPr>
          <w:rFonts w:cs="Times New Roman"/>
          <w:highlight w:val="yellow"/>
        </w:rPr>
        <w:t xml:space="preserve">&lt;clarify what is being shown here; these data come from a comparison of </w:t>
      </w:r>
      <w:proofErr w:type="spellStart"/>
      <w:r w:rsidR="00427A71" w:rsidRPr="00427A71">
        <w:rPr>
          <w:rFonts w:cs="Times New Roman"/>
          <w:highlight w:val="yellow"/>
        </w:rPr>
        <w:t>amplicons</w:t>
      </w:r>
      <w:proofErr w:type="spellEnd"/>
      <w:r w:rsidR="00427A71" w:rsidRPr="00427A71">
        <w:rPr>
          <w:rFonts w:cs="Times New Roman"/>
          <w:highlight w:val="yellow"/>
        </w:rPr>
        <w:t xml:space="preserve">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B113BF" w:rsidRPr="00B113BF">
        <w:rPr>
          <w:rFonts w:cs="Times New Roman"/>
          <w:iCs/>
        </w:rPr>
        <w:t>cryptophyte</w:t>
      </w:r>
      <w:r w:rsidR="00B113BF">
        <w:rPr>
          <w:rFonts w:cs="Times New Roman"/>
          <w:iCs/>
        </w:rPr>
        <w:t xml:space="preserve"> </w:t>
      </w:r>
      <w:r w:rsidR="00663DA2" w:rsidRPr="00760EA7">
        <w:rPr>
          <w:rFonts w:cs="Times New Roman"/>
        </w:rPr>
        <w:t xml:space="preserve">cell abundance </w:t>
      </w:r>
      <w:r w:rsidR="00B113BF">
        <w:rPr>
          <w:rFonts w:cs="Times New Roman"/>
        </w:rPr>
        <w:t>wa</w:t>
      </w:r>
      <w:r w:rsidR="00280AF2">
        <w:rPr>
          <w:rFonts w:cs="Times New Roman"/>
        </w:rPr>
        <w:t xml:space="preserve">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sampling site location </w:t>
      </w:r>
      <w:proofErr w:type="gramStart"/>
      <w:r w:rsidRPr="00FC5E5F">
        <w:rPr>
          <w:rFonts w:cs="Times New Roman"/>
        </w:rPr>
        <w:t>marked</w:t>
      </w:r>
      <w:r>
        <w:rPr>
          <w:rFonts w:cs="Times New Roman"/>
        </w:rPr>
        <w:t xml:space="preserve">  by</w:t>
      </w:r>
      <w:proofErr w:type="gramEnd"/>
      <w:r>
        <w:rPr>
          <w:rFonts w:cs="Times New Roman"/>
        </w:rPr>
        <w:t xml:space="preserve">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dissolved inorganic phosphate (DIP, µ</w:t>
      </w:r>
      <w:proofErr w:type="gramStart"/>
      <w:r w:rsidR="001E6AB1">
        <w:rPr>
          <w:rFonts w:cs="Times New Roman"/>
        </w:rPr>
        <w:t>M )</w:t>
      </w:r>
      <w:proofErr w:type="gramEnd"/>
      <w:r w:rsidR="001E6AB1">
        <w:rPr>
          <w:rFonts w:cs="Times New Roman"/>
        </w:rPr>
        <w:t xml:space="preserve">,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Francois Ribalet" w:date="2016-01-15T09:56:00Z" w:initials="FR">
    <w:p w14:paraId="27A98AD2" w14:textId="12522CE6" w:rsidR="00DF5132" w:rsidRPr="00A208D9" w:rsidRDefault="00DF5132"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28" w:author="Francois Ribalet" w:date="2016-01-20T16:13:00Z" w:initials="FR">
    <w:p w14:paraId="1740C31C" w14:textId="202E7E67" w:rsidR="00DF5132" w:rsidRDefault="00DF5132">
      <w:pPr>
        <w:pStyle w:val="CommentText"/>
      </w:pPr>
      <w:r>
        <w:rPr>
          <w:rStyle w:val="CommentReference"/>
        </w:rPr>
        <w:annotationRef/>
      </w:r>
      <w:r>
        <w:t>FROM RHONDA:</w:t>
      </w:r>
    </w:p>
    <w:p w14:paraId="57A2EB6C" w14:textId="55382627" w:rsidR="00DF5132" w:rsidRDefault="00DF5132">
      <w:pPr>
        <w:pStyle w:val="CommentText"/>
      </w:pP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105" w:author="Francois Ribalet" w:date="2016-01-26T14:47:00Z" w:initials="FR">
    <w:p w14:paraId="04490BEC" w14:textId="06DD131E" w:rsidR="00CD3F55" w:rsidRDefault="00CD3F55">
      <w:pPr>
        <w:pStyle w:val="CommentText"/>
      </w:pPr>
      <w:r>
        <w:rPr>
          <w:rStyle w:val="CommentReference"/>
        </w:rPr>
        <w:annotationRef/>
      </w:r>
      <w:r>
        <w:t xml:space="preserve">I would like to add this figure as a </w:t>
      </w:r>
      <w:proofErr w:type="spellStart"/>
      <w:r>
        <w:t>Suppl</w:t>
      </w:r>
      <w:proofErr w:type="spellEnd"/>
      <w:r>
        <w:t xml:space="preserve"> figure, instead of ‘unpublished data’.</w:t>
      </w:r>
    </w:p>
  </w:comment>
  <w:comment w:id="117" w:author="Francois Ribalet" w:date="2016-01-26T14:52:00Z" w:initials="FR">
    <w:p w14:paraId="6FEF5D28" w14:textId="5D12CB2E" w:rsidR="00CD3F55" w:rsidRDefault="00CD3F55">
      <w:pPr>
        <w:pStyle w:val="CommentText"/>
      </w:pPr>
      <w:r>
        <w:rPr>
          <w:rStyle w:val="CommentReference"/>
        </w:rPr>
        <w:annotationRef/>
      </w:r>
      <w:r>
        <w:t xml:space="preserve">I like that. Would be nice to have </w:t>
      </w:r>
      <w:proofErr w:type="spellStart"/>
      <w:r>
        <w:t>Tawnya’s</w:t>
      </w:r>
      <w:proofErr w:type="spellEnd"/>
      <w:r>
        <w:t xml:space="preserve"> feedback on that one…</w:t>
      </w:r>
    </w:p>
  </w:comment>
  <w:comment w:id="120" w:author="Francois Ribalet" w:date="2016-01-15T10:40:00Z" w:initials="FR">
    <w:p w14:paraId="12C0AF3A" w14:textId="77777777" w:rsidR="00DF5132" w:rsidRPr="00280AF2" w:rsidRDefault="00DF5132"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DF5132" w:rsidRDefault="00DF5132">
      <w:pPr>
        <w:pStyle w:val="CommentText"/>
      </w:pPr>
    </w:p>
  </w:comment>
  <w:comment w:id="121" w:author="Francois Ribalet" w:date="2016-01-15T10:40:00Z" w:initials="FR">
    <w:p w14:paraId="753ECDE0" w14:textId="7976E2C8" w:rsidR="00DF5132" w:rsidRDefault="00DF5132">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57A2EB6C" w15:done="0"/>
  <w15:commentEx w15:paraId="04490BEC" w15:done="0"/>
  <w15:commentEx w15:paraId="6FEF5D28"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F253A4" w14:textId="77777777" w:rsidR="00996752" w:rsidRDefault="00996752" w:rsidP="006824CD">
      <w:r>
        <w:separator/>
      </w:r>
    </w:p>
  </w:endnote>
  <w:endnote w:type="continuationSeparator" w:id="0">
    <w:p w14:paraId="117F0948" w14:textId="77777777" w:rsidR="00996752" w:rsidRDefault="00996752"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panose1 w:val="02010600030101010101"/>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20005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DF5132" w:rsidRDefault="00DF51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DF5132" w:rsidRDefault="00DF513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DF5132" w:rsidRDefault="00DF5132"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21A7C">
      <w:rPr>
        <w:rStyle w:val="PageNumber"/>
        <w:noProof/>
      </w:rPr>
      <w:t>6</w:t>
    </w:r>
    <w:r>
      <w:rPr>
        <w:rStyle w:val="PageNumber"/>
      </w:rPr>
      <w:fldChar w:fldCharType="end"/>
    </w:r>
  </w:p>
  <w:p w14:paraId="3E0CB4DF" w14:textId="77777777" w:rsidR="00DF5132" w:rsidRDefault="00DF513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81FA6F" w14:textId="77777777" w:rsidR="00996752" w:rsidRDefault="00996752" w:rsidP="006824CD">
      <w:r>
        <w:separator/>
      </w:r>
    </w:p>
  </w:footnote>
  <w:footnote w:type="continuationSeparator" w:id="0">
    <w:p w14:paraId="16376BE6" w14:textId="77777777" w:rsidR="00996752" w:rsidRDefault="00996752"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131078" w:nlCheck="1" w:checkStyle="0"/>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7641"/>
    <w:rsid w:val="00057AFB"/>
    <w:rsid w:val="00066A4C"/>
    <w:rsid w:val="00072244"/>
    <w:rsid w:val="00074038"/>
    <w:rsid w:val="0008449F"/>
    <w:rsid w:val="00090513"/>
    <w:rsid w:val="0009327B"/>
    <w:rsid w:val="000B08CC"/>
    <w:rsid w:val="000B2858"/>
    <w:rsid w:val="000B2881"/>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5066"/>
    <w:rsid w:val="001E6AB1"/>
    <w:rsid w:val="001F02BC"/>
    <w:rsid w:val="001F595D"/>
    <w:rsid w:val="001F5A8D"/>
    <w:rsid w:val="001F71AD"/>
    <w:rsid w:val="0020455B"/>
    <w:rsid w:val="00204E38"/>
    <w:rsid w:val="00213FD4"/>
    <w:rsid w:val="002211A8"/>
    <w:rsid w:val="00222090"/>
    <w:rsid w:val="00222506"/>
    <w:rsid w:val="00224B79"/>
    <w:rsid w:val="00226BB9"/>
    <w:rsid w:val="0023289E"/>
    <w:rsid w:val="00240D9B"/>
    <w:rsid w:val="002512CF"/>
    <w:rsid w:val="00255A18"/>
    <w:rsid w:val="00266E8F"/>
    <w:rsid w:val="00271A38"/>
    <w:rsid w:val="00272F6A"/>
    <w:rsid w:val="00280AF2"/>
    <w:rsid w:val="0028101C"/>
    <w:rsid w:val="002821F1"/>
    <w:rsid w:val="00290CCD"/>
    <w:rsid w:val="00294B07"/>
    <w:rsid w:val="002B3135"/>
    <w:rsid w:val="002B63F7"/>
    <w:rsid w:val="002D52FC"/>
    <w:rsid w:val="002E792E"/>
    <w:rsid w:val="002F0060"/>
    <w:rsid w:val="002F792D"/>
    <w:rsid w:val="00312AA7"/>
    <w:rsid w:val="003168DB"/>
    <w:rsid w:val="0032147A"/>
    <w:rsid w:val="003272AF"/>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217B9"/>
    <w:rsid w:val="00423D54"/>
    <w:rsid w:val="00427A71"/>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5926"/>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102"/>
    <w:rsid w:val="00705267"/>
    <w:rsid w:val="007143AB"/>
    <w:rsid w:val="00716A04"/>
    <w:rsid w:val="00721DB8"/>
    <w:rsid w:val="0072758D"/>
    <w:rsid w:val="00730EE3"/>
    <w:rsid w:val="0073136D"/>
    <w:rsid w:val="00746CD0"/>
    <w:rsid w:val="00754A70"/>
    <w:rsid w:val="00754A9D"/>
    <w:rsid w:val="00756A5E"/>
    <w:rsid w:val="00760EA7"/>
    <w:rsid w:val="0076721B"/>
    <w:rsid w:val="0077365D"/>
    <w:rsid w:val="0077570D"/>
    <w:rsid w:val="00783B9A"/>
    <w:rsid w:val="0079574E"/>
    <w:rsid w:val="00796017"/>
    <w:rsid w:val="00796F1C"/>
    <w:rsid w:val="007A2CF9"/>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27F0"/>
    <w:rsid w:val="008449CB"/>
    <w:rsid w:val="00847084"/>
    <w:rsid w:val="00850842"/>
    <w:rsid w:val="008509E7"/>
    <w:rsid w:val="00863D09"/>
    <w:rsid w:val="00865D87"/>
    <w:rsid w:val="00866479"/>
    <w:rsid w:val="008676B4"/>
    <w:rsid w:val="008713E5"/>
    <w:rsid w:val="008879DF"/>
    <w:rsid w:val="008951B1"/>
    <w:rsid w:val="008A0282"/>
    <w:rsid w:val="008A238C"/>
    <w:rsid w:val="008A5B24"/>
    <w:rsid w:val="008B0C65"/>
    <w:rsid w:val="008B3F92"/>
    <w:rsid w:val="008C01DB"/>
    <w:rsid w:val="008C066D"/>
    <w:rsid w:val="008C2912"/>
    <w:rsid w:val="008C64E5"/>
    <w:rsid w:val="008D4B36"/>
    <w:rsid w:val="008D4DDE"/>
    <w:rsid w:val="008D5305"/>
    <w:rsid w:val="008D77E7"/>
    <w:rsid w:val="008E62A6"/>
    <w:rsid w:val="008F67AB"/>
    <w:rsid w:val="00900785"/>
    <w:rsid w:val="00903232"/>
    <w:rsid w:val="00904BEF"/>
    <w:rsid w:val="00905C3B"/>
    <w:rsid w:val="0091553D"/>
    <w:rsid w:val="00915B32"/>
    <w:rsid w:val="009337D9"/>
    <w:rsid w:val="00933F5B"/>
    <w:rsid w:val="00936B6D"/>
    <w:rsid w:val="00937CFA"/>
    <w:rsid w:val="00946A19"/>
    <w:rsid w:val="009561CF"/>
    <w:rsid w:val="009607C1"/>
    <w:rsid w:val="00961AD3"/>
    <w:rsid w:val="00962DC5"/>
    <w:rsid w:val="009724C9"/>
    <w:rsid w:val="00981583"/>
    <w:rsid w:val="00984FD1"/>
    <w:rsid w:val="009878ED"/>
    <w:rsid w:val="00996752"/>
    <w:rsid w:val="00996FCD"/>
    <w:rsid w:val="009C5AFA"/>
    <w:rsid w:val="009D3EE8"/>
    <w:rsid w:val="009D61BF"/>
    <w:rsid w:val="009D7997"/>
    <w:rsid w:val="009E185E"/>
    <w:rsid w:val="009E30BB"/>
    <w:rsid w:val="009E4498"/>
    <w:rsid w:val="009E4A7F"/>
    <w:rsid w:val="009F19E4"/>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714F8"/>
    <w:rsid w:val="00A723E8"/>
    <w:rsid w:val="00A72595"/>
    <w:rsid w:val="00A76D49"/>
    <w:rsid w:val="00A918E2"/>
    <w:rsid w:val="00A96816"/>
    <w:rsid w:val="00A97155"/>
    <w:rsid w:val="00A97293"/>
    <w:rsid w:val="00AB08C3"/>
    <w:rsid w:val="00AB1296"/>
    <w:rsid w:val="00AC0335"/>
    <w:rsid w:val="00AC3540"/>
    <w:rsid w:val="00AC5751"/>
    <w:rsid w:val="00AC7240"/>
    <w:rsid w:val="00AD70B9"/>
    <w:rsid w:val="00AE182B"/>
    <w:rsid w:val="00B00F1E"/>
    <w:rsid w:val="00B03CF1"/>
    <w:rsid w:val="00B0485F"/>
    <w:rsid w:val="00B068AD"/>
    <w:rsid w:val="00B113BF"/>
    <w:rsid w:val="00B16C07"/>
    <w:rsid w:val="00B31A0A"/>
    <w:rsid w:val="00B3249E"/>
    <w:rsid w:val="00B33582"/>
    <w:rsid w:val="00B346EF"/>
    <w:rsid w:val="00B36EBC"/>
    <w:rsid w:val="00B37E0D"/>
    <w:rsid w:val="00B41A62"/>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3F55"/>
    <w:rsid w:val="00CD5C61"/>
    <w:rsid w:val="00CE0AD6"/>
    <w:rsid w:val="00CE6D1A"/>
    <w:rsid w:val="00CF4912"/>
    <w:rsid w:val="00CF6B35"/>
    <w:rsid w:val="00CF78A8"/>
    <w:rsid w:val="00D00863"/>
    <w:rsid w:val="00D06AC5"/>
    <w:rsid w:val="00D1190F"/>
    <w:rsid w:val="00D1328A"/>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72125"/>
    <w:rsid w:val="00D75F3A"/>
    <w:rsid w:val="00D9146C"/>
    <w:rsid w:val="00DA3657"/>
    <w:rsid w:val="00DA3C76"/>
    <w:rsid w:val="00DA4076"/>
    <w:rsid w:val="00DB249C"/>
    <w:rsid w:val="00DB5161"/>
    <w:rsid w:val="00DB5EE7"/>
    <w:rsid w:val="00DC5E98"/>
    <w:rsid w:val="00DF5132"/>
    <w:rsid w:val="00DF5739"/>
    <w:rsid w:val="00E11168"/>
    <w:rsid w:val="00E127C8"/>
    <w:rsid w:val="00E33748"/>
    <w:rsid w:val="00E42125"/>
    <w:rsid w:val="00E53A87"/>
    <w:rsid w:val="00E56A24"/>
    <w:rsid w:val="00E61616"/>
    <w:rsid w:val="00E63827"/>
    <w:rsid w:val="00E8120C"/>
    <w:rsid w:val="00E9004E"/>
    <w:rsid w:val="00E977DA"/>
    <w:rsid w:val="00EA0881"/>
    <w:rsid w:val="00EA1C27"/>
    <w:rsid w:val="00EA66A6"/>
    <w:rsid w:val="00EB03C5"/>
    <w:rsid w:val="00EB518C"/>
    <w:rsid w:val="00EB76CE"/>
    <w:rsid w:val="00EC3BBE"/>
    <w:rsid w:val="00ED5000"/>
    <w:rsid w:val="00ED6CD6"/>
    <w:rsid w:val="00ED6F43"/>
    <w:rsid w:val="00EE72F9"/>
    <w:rsid w:val="00EE79F3"/>
    <w:rsid w:val="00EE7A93"/>
    <w:rsid w:val="00F0271A"/>
    <w:rsid w:val="00F14310"/>
    <w:rsid w:val="00F2360F"/>
    <w:rsid w:val="00F34B51"/>
    <w:rsid w:val="00F35AB6"/>
    <w:rsid w:val="00F35E55"/>
    <w:rsid w:val="00F36BD8"/>
    <w:rsid w:val="00F51FF4"/>
    <w:rsid w:val="00F526BF"/>
    <w:rsid w:val="00F562D2"/>
    <w:rsid w:val="00F65A6A"/>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61B5C08"/>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339</TotalTime>
  <Pages>33</Pages>
  <Words>6763</Words>
  <Characters>38551</Characters>
  <Application>Microsoft Macintosh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45224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39</cp:revision>
  <dcterms:created xsi:type="dcterms:W3CDTF">2016-01-21T19:24:00Z</dcterms:created>
  <dcterms:modified xsi:type="dcterms:W3CDTF">2016-01-30T00:12:00Z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